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r w:rsidR="007D15A6" w:rsidRPr="007D15A6">
        <w:rPr>
          <w:color w:val="76923C" w:themeColor="accent3" w:themeShade="BF"/>
          <w:sz w:val="48"/>
          <w:szCs w:val="48"/>
        </w:rPr>
        <w:t>Tjänstekontraktsbeskrivning - clinicalprocess</w:t>
      </w:r>
      <w:r w:rsidR="007D15A6" w:rsidRPr="007D15A6">
        <w:rPr>
          <w:color w:val="76923C" w:themeColor="accent3" w:themeShade="BF"/>
        </w:rPr>
        <w:t xml:space="preserve"> </w:t>
      </w:r>
      <w:r w:rsidR="007D15A6" w:rsidRPr="007D15A6">
        <w:rPr>
          <w:color w:val="76923C" w:themeColor="accent3" w:themeShade="BF"/>
          <w:sz w:val="48"/>
          <w:szCs w:val="48"/>
        </w:rPr>
        <w:t>healthcond actoutcome</w:t>
      </w:r>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r w:rsidR="0027683A" w:rsidRPr="003A6D72">
        <w:rPr>
          <w:rFonts w:ascii="Arial" w:hAnsi="Arial"/>
          <w:b/>
          <w:sz w:val="36"/>
          <w:szCs w:val="36"/>
        </w:rPr>
        <w:t>2</w:t>
      </w:r>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r w:rsidR="0027683A" w:rsidRPr="003A6D72">
        <w:rPr>
          <w:rFonts w:ascii="Arial" w:hAnsi="Arial"/>
          <w:b/>
          <w:sz w:val="36"/>
          <w:szCs w:val="36"/>
        </w:rPr>
        <w:t>1</w:t>
      </w:r>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Innehllsfrteckningsrubrik"/>
          </w:pPr>
          <w:r w:rsidRPr="00CC412F">
            <w:t>Innehållsförteckning</w:t>
          </w:r>
        </w:p>
        <w:p w14:paraId="0945A1D6" w14:textId="77777777" w:rsidR="0027683A" w:rsidRDefault="00C54F68" w:rsidP="000D0257">
          <w:pPr>
            <w:pStyle w:val="Innehll1"/>
            <w:rPr>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hyperlink w:anchor="_Toc383102043" w:history="1">
            <w:r w:rsidR="0027683A" w:rsidRPr="00AE7BD3">
              <w:rPr>
                <w:rStyle w:val="Hyperlnk"/>
                <w:noProof/>
              </w:rPr>
              <w:t>1</w:t>
            </w:r>
            <w:r w:rsidR="0027683A">
              <w:rPr>
                <w:rFonts w:asciiTheme="minorHAnsi" w:eastAsiaTheme="minorEastAsia" w:hAnsiTheme="minorHAnsi" w:cstheme="minorBidi"/>
                <w:noProof/>
                <w:sz w:val="22"/>
                <w:lang w:eastAsia="sv-SE"/>
              </w:rPr>
              <w:tab/>
            </w:r>
            <w:r w:rsidR="0027683A" w:rsidRPr="00AE7BD3">
              <w:rPr>
                <w:rStyle w:val="Hyperlnk"/>
                <w:noProof/>
              </w:rPr>
              <w:t>Inledning</w:t>
            </w:r>
            <w:r w:rsidR="0027683A">
              <w:rPr>
                <w:noProof/>
                <w:webHidden/>
              </w:rPr>
              <w:tab/>
            </w:r>
            <w:r w:rsidR="0027683A">
              <w:rPr>
                <w:noProof/>
                <w:webHidden/>
              </w:rPr>
              <w:fldChar w:fldCharType="begin"/>
            </w:r>
            <w:r w:rsidR="0027683A">
              <w:rPr>
                <w:noProof/>
                <w:webHidden/>
              </w:rPr>
              <w:instrText xml:space="preserve"> PAGEREF _Toc383102043 \h </w:instrText>
            </w:r>
            <w:r w:rsidR="0027683A">
              <w:rPr>
                <w:noProof/>
                <w:webHidden/>
              </w:rPr>
            </w:r>
            <w:r w:rsidR="0027683A">
              <w:rPr>
                <w:noProof/>
                <w:webHidden/>
              </w:rPr>
              <w:fldChar w:fldCharType="separate"/>
            </w:r>
            <w:r w:rsidR="0027683A">
              <w:rPr>
                <w:noProof/>
                <w:webHidden/>
              </w:rPr>
              <w:t>10</w:t>
            </w:r>
            <w:r w:rsidR="0027683A">
              <w:rPr>
                <w:noProof/>
                <w:webHidden/>
              </w:rPr>
              <w:fldChar w:fldCharType="end"/>
            </w:r>
          </w:hyperlink>
        </w:p>
        <w:p w14:paraId="4F5E4AC2" w14:textId="77777777" w:rsidR="0027683A" w:rsidRDefault="00E73D71" w:rsidP="000D0257">
          <w:pPr>
            <w:pStyle w:val="Innehll1"/>
            <w:rPr>
              <w:rFonts w:asciiTheme="minorHAnsi" w:eastAsiaTheme="minorEastAsia" w:hAnsiTheme="minorHAnsi" w:cstheme="minorBidi"/>
              <w:noProof/>
              <w:sz w:val="22"/>
              <w:lang w:eastAsia="sv-SE"/>
            </w:rPr>
          </w:pPr>
          <w:hyperlink w:anchor="_Toc383102044" w:history="1">
            <w:r w:rsidR="0027683A" w:rsidRPr="00AE7BD3">
              <w:rPr>
                <w:rStyle w:val="Hyperlnk"/>
                <w:noProof/>
              </w:rPr>
              <w:t>2</w:t>
            </w:r>
            <w:r w:rsidR="0027683A">
              <w:rPr>
                <w:rFonts w:asciiTheme="minorHAnsi" w:eastAsiaTheme="minorEastAsia" w:hAnsiTheme="minorHAnsi" w:cstheme="minorBidi"/>
                <w:noProof/>
                <w:sz w:val="22"/>
                <w:lang w:eastAsia="sv-SE"/>
              </w:rPr>
              <w:tab/>
            </w:r>
            <w:r w:rsidR="0027683A" w:rsidRPr="00AE7BD3">
              <w:rPr>
                <w:rStyle w:val="Hyperlnk"/>
                <w:noProof/>
              </w:rPr>
              <w:t>Versionsinformation</w:t>
            </w:r>
            <w:r w:rsidR="0027683A">
              <w:rPr>
                <w:noProof/>
                <w:webHidden/>
              </w:rPr>
              <w:tab/>
            </w:r>
            <w:r w:rsidR="0027683A">
              <w:rPr>
                <w:noProof/>
                <w:webHidden/>
              </w:rPr>
              <w:fldChar w:fldCharType="begin"/>
            </w:r>
            <w:r w:rsidR="0027683A">
              <w:rPr>
                <w:noProof/>
                <w:webHidden/>
              </w:rPr>
              <w:instrText xml:space="preserve"> PAGEREF _Toc383102044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66E145"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45" w:history="1">
            <w:r w:rsidR="0027683A" w:rsidRPr="00AE7BD3">
              <w:rPr>
                <w:rStyle w:val="Hyperlnk"/>
                <w:noProof/>
              </w:rPr>
              <w:t>2.1</w:t>
            </w:r>
            <w:r w:rsidR="0027683A">
              <w:rPr>
                <w:rFonts w:asciiTheme="minorHAnsi" w:eastAsiaTheme="minorEastAsia" w:hAnsiTheme="minorHAnsi" w:cstheme="minorBidi"/>
                <w:noProof/>
                <w:sz w:val="22"/>
                <w:lang w:eastAsia="sv-SE"/>
              </w:rPr>
              <w:tab/>
            </w:r>
            <w:r w:rsidR="0027683A" w:rsidRPr="00AE7BD3">
              <w:rPr>
                <w:rStyle w:val="Hyperlnk"/>
                <w:noProof/>
              </w:rPr>
              <w:t xml:space="preserve">Version </w:t>
            </w:r>
            <w:r w:rsidR="0027683A" w:rsidRPr="00AE7BD3">
              <w:rPr>
                <w:rStyle w:val="Hyperlnk"/>
                <w:b/>
                <w:noProof/>
              </w:rPr>
              <w:t>2</w:t>
            </w:r>
            <w:r w:rsidR="0027683A" w:rsidRPr="00AE7BD3">
              <w:rPr>
                <w:rStyle w:val="Hyperlnk"/>
                <w:noProof/>
              </w:rPr>
              <w:t>.</w:t>
            </w:r>
            <w:r w:rsidR="0027683A" w:rsidRPr="00AE7BD3">
              <w:rPr>
                <w:rStyle w:val="Hyperlnk"/>
                <w:b/>
                <w:noProof/>
              </w:rPr>
              <w:t>1.RC3</w:t>
            </w:r>
            <w:r w:rsidR="0027683A">
              <w:rPr>
                <w:noProof/>
                <w:webHidden/>
              </w:rPr>
              <w:tab/>
            </w:r>
            <w:r w:rsidR="0027683A">
              <w:rPr>
                <w:noProof/>
                <w:webHidden/>
              </w:rPr>
              <w:fldChar w:fldCharType="begin"/>
            </w:r>
            <w:r w:rsidR="0027683A">
              <w:rPr>
                <w:noProof/>
                <w:webHidden/>
              </w:rPr>
              <w:instrText xml:space="preserve"> PAGEREF _Toc383102045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58DD0A61"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6" w:history="1">
            <w:r w:rsidR="0027683A" w:rsidRPr="00AE7BD3">
              <w:rPr>
                <w:rStyle w:val="Hyperlnk"/>
                <w:noProof/>
              </w:rPr>
              <w:t>2.1.1</w:t>
            </w:r>
            <w:r w:rsidR="0027683A">
              <w:rPr>
                <w:rFonts w:asciiTheme="minorHAnsi" w:eastAsiaTheme="minorEastAsia" w:hAnsiTheme="minorHAnsi" w:cstheme="minorBidi"/>
                <w:noProof/>
                <w:sz w:val="22"/>
                <w:lang w:eastAsia="sv-SE"/>
              </w:rPr>
              <w:tab/>
            </w:r>
            <w:r w:rsidR="0027683A" w:rsidRPr="00AE7BD3">
              <w:rPr>
                <w:rStyle w:val="Hyperlnk"/>
                <w:noProof/>
              </w:rPr>
              <w:t>Oförändrade tjänstekontrakt</w:t>
            </w:r>
            <w:r w:rsidR="0027683A">
              <w:rPr>
                <w:noProof/>
                <w:webHidden/>
              </w:rPr>
              <w:tab/>
            </w:r>
            <w:r w:rsidR="0027683A">
              <w:rPr>
                <w:noProof/>
                <w:webHidden/>
              </w:rPr>
              <w:fldChar w:fldCharType="begin"/>
            </w:r>
            <w:r w:rsidR="0027683A">
              <w:rPr>
                <w:noProof/>
                <w:webHidden/>
              </w:rPr>
              <w:instrText xml:space="preserve"> PAGEREF _Toc383102046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32E3FDE3"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7" w:history="1">
            <w:r w:rsidR="0027683A" w:rsidRPr="00AE7BD3">
              <w:rPr>
                <w:rStyle w:val="Hyperlnk"/>
                <w:noProof/>
              </w:rPr>
              <w:t>2.1.2</w:t>
            </w:r>
            <w:r w:rsidR="0027683A">
              <w:rPr>
                <w:rFonts w:asciiTheme="minorHAnsi" w:eastAsiaTheme="minorEastAsia" w:hAnsiTheme="minorHAnsi" w:cstheme="minorBidi"/>
                <w:noProof/>
                <w:sz w:val="22"/>
                <w:lang w:eastAsia="sv-SE"/>
              </w:rPr>
              <w:tab/>
            </w:r>
            <w:r w:rsidR="0027683A" w:rsidRPr="00AE7BD3">
              <w:rPr>
                <w:rStyle w:val="Hyperlnk"/>
                <w:noProof/>
              </w:rPr>
              <w:t>Nya tjänstekontrakt</w:t>
            </w:r>
            <w:r w:rsidR="0027683A">
              <w:rPr>
                <w:noProof/>
                <w:webHidden/>
              </w:rPr>
              <w:tab/>
            </w:r>
            <w:r w:rsidR="0027683A">
              <w:rPr>
                <w:noProof/>
                <w:webHidden/>
              </w:rPr>
              <w:fldChar w:fldCharType="begin"/>
            </w:r>
            <w:r w:rsidR="0027683A">
              <w:rPr>
                <w:noProof/>
                <w:webHidden/>
              </w:rPr>
              <w:instrText xml:space="preserve"> PAGEREF _Toc383102047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8FAE5A"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8" w:history="1">
            <w:r w:rsidR="0027683A" w:rsidRPr="00AE7BD3">
              <w:rPr>
                <w:rStyle w:val="Hyperlnk"/>
                <w:noProof/>
              </w:rPr>
              <w:t>2.1.3</w:t>
            </w:r>
            <w:r w:rsidR="0027683A">
              <w:rPr>
                <w:rFonts w:asciiTheme="minorHAnsi" w:eastAsiaTheme="minorEastAsia" w:hAnsiTheme="minorHAnsi" w:cstheme="minorBidi"/>
                <w:noProof/>
                <w:sz w:val="22"/>
                <w:lang w:eastAsia="sv-SE"/>
              </w:rPr>
              <w:tab/>
            </w:r>
            <w:r w:rsidR="0027683A" w:rsidRPr="00AE7BD3">
              <w:rPr>
                <w:rStyle w:val="Hyperlnk"/>
                <w:noProof/>
              </w:rPr>
              <w:t>Förändrade tjänstekontrakt</w:t>
            </w:r>
            <w:r w:rsidR="0027683A">
              <w:rPr>
                <w:noProof/>
                <w:webHidden/>
              </w:rPr>
              <w:tab/>
            </w:r>
            <w:r w:rsidR="0027683A">
              <w:rPr>
                <w:noProof/>
                <w:webHidden/>
              </w:rPr>
              <w:fldChar w:fldCharType="begin"/>
            </w:r>
            <w:r w:rsidR="0027683A">
              <w:rPr>
                <w:noProof/>
                <w:webHidden/>
              </w:rPr>
              <w:instrText xml:space="preserve"> PAGEREF _Toc383102048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76209812"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9" w:history="1">
            <w:r w:rsidR="0027683A" w:rsidRPr="00AE7BD3">
              <w:rPr>
                <w:rStyle w:val="Hyperlnk"/>
                <w:noProof/>
              </w:rPr>
              <w:t>2.1.4</w:t>
            </w:r>
            <w:r w:rsidR="0027683A">
              <w:rPr>
                <w:rFonts w:asciiTheme="minorHAnsi" w:eastAsiaTheme="minorEastAsia" w:hAnsiTheme="minorHAnsi" w:cstheme="minorBidi"/>
                <w:noProof/>
                <w:sz w:val="22"/>
                <w:lang w:eastAsia="sv-SE"/>
              </w:rPr>
              <w:tab/>
            </w:r>
            <w:r w:rsidR="0027683A" w:rsidRPr="00AE7BD3">
              <w:rPr>
                <w:rStyle w:val="Hyperlnk"/>
                <w:noProof/>
              </w:rPr>
              <w:t>Utgångna tjänstekontrakt</w:t>
            </w:r>
            <w:r w:rsidR="0027683A">
              <w:rPr>
                <w:noProof/>
                <w:webHidden/>
              </w:rPr>
              <w:tab/>
            </w:r>
            <w:r w:rsidR="0027683A">
              <w:rPr>
                <w:noProof/>
                <w:webHidden/>
              </w:rPr>
              <w:fldChar w:fldCharType="begin"/>
            </w:r>
            <w:r w:rsidR="0027683A">
              <w:rPr>
                <w:noProof/>
                <w:webHidden/>
              </w:rPr>
              <w:instrText xml:space="preserve"> PAGEREF _Toc383102049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5B76E199"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50" w:history="1">
            <w:r w:rsidR="0027683A" w:rsidRPr="00AE7BD3">
              <w:rPr>
                <w:rStyle w:val="Hyperlnk"/>
                <w:noProof/>
              </w:rPr>
              <w:t>2.2</w:t>
            </w:r>
            <w:r w:rsidR="0027683A">
              <w:rPr>
                <w:rFonts w:asciiTheme="minorHAnsi" w:eastAsiaTheme="minorEastAsia" w:hAnsiTheme="minorHAnsi" w:cstheme="minorBidi"/>
                <w:noProof/>
                <w:sz w:val="22"/>
                <w:lang w:eastAsia="sv-SE"/>
              </w:rPr>
              <w:tab/>
            </w:r>
            <w:r w:rsidR="0027683A" w:rsidRPr="00AE7BD3">
              <w:rPr>
                <w:rStyle w:val="Hyperlnk"/>
                <w:noProof/>
              </w:rPr>
              <w:t>Version tidigare</w:t>
            </w:r>
            <w:r w:rsidR="0027683A">
              <w:rPr>
                <w:noProof/>
                <w:webHidden/>
              </w:rPr>
              <w:tab/>
            </w:r>
            <w:r w:rsidR="0027683A">
              <w:rPr>
                <w:noProof/>
                <w:webHidden/>
              </w:rPr>
              <w:fldChar w:fldCharType="begin"/>
            </w:r>
            <w:r w:rsidR="0027683A">
              <w:rPr>
                <w:noProof/>
                <w:webHidden/>
              </w:rPr>
              <w:instrText xml:space="preserve"> PAGEREF _Toc383102050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7AB99C8B" w14:textId="77777777" w:rsidR="0027683A" w:rsidRDefault="00E73D71" w:rsidP="000D0257">
          <w:pPr>
            <w:pStyle w:val="Innehll1"/>
            <w:rPr>
              <w:rFonts w:asciiTheme="minorHAnsi" w:eastAsiaTheme="minorEastAsia" w:hAnsiTheme="minorHAnsi" w:cstheme="minorBidi"/>
              <w:noProof/>
              <w:sz w:val="22"/>
              <w:lang w:eastAsia="sv-SE"/>
            </w:rPr>
          </w:pPr>
          <w:hyperlink w:anchor="_Toc383102052" w:history="1">
            <w:r w:rsidR="0027683A" w:rsidRPr="00AE7BD3">
              <w:rPr>
                <w:rStyle w:val="Hyperlnk"/>
                <w:noProof/>
              </w:rPr>
              <w:t>3</w:t>
            </w:r>
            <w:r w:rsidR="0027683A">
              <w:rPr>
                <w:rFonts w:asciiTheme="minorHAnsi" w:eastAsiaTheme="minorEastAsia" w:hAnsiTheme="minorHAnsi" w:cstheme="minorBidi"/>
                <w:noProof/>
                <w:sz w:val="22"/>
                <w:lang w:eastAsia="sv-SE"/>
              </w:rPr>
              <w:tab/>
            </w:r>
            <w:r w:rsidR="0027683A" w:rsidRPr="00AE7BD3">
              <w:rPr>
                <w:rStyle w:val="Hyperlnk"/>
                <w:noProof/>
              </w:rPr>
              <w:t>Tjänstedomänens arkitektur</w:t>
            </w:r>
            <w:r w:rsidR="0027683A">
              <w:rPr>
                <w:noProof/>
                <w:webHidden/>
              </w:rPr>
              <w:tab/>
            </w:r>
            <w:r w:rsidR="0027683A">
              <w:rPr>
                <w:noProof/>
                <w:webHidden/>
              </w:rPr>
              <w:fldChar w:fldCharType="begin"/>
            </w:r>
            <w:r w:rsidR="0027683A">
              <w:rPr>
                <w:noProof/>
                <w:webHidden/>
              </w:rPr>
              <w:instrText xml:space="preserve"> PAGEREF _Toc383102052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3DB78B44"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53" w:history="1">
            <w:r w:rsidR="0027683A" w:rsidRPr="00AE7BD3">
              <w:rPr>
                <w:rStyle w:val="Hyperlnk"/>
                <w:noProof/>
              </w:rPr>
              <w:t>3.1</w:t>
            </w:r>
            <w:r w:rsidR="0027683A">
              <w:rPr>
                <w:rFonts w:asciiTheme="minorHAnsi" w:eastAsiaTheme="minorEastAsia" w:hAnsiTheme="minorHAnsi" w:cstheme="minorBidi"/>
                <w:noProof/>
                <w:sz w:val="22"/>
                <w:lang w:eastAsia="sv-SE"/>
              </w:rPr>
              <w:tab/>
            </w:r>
            <w:r w:rsidR="0027683A" w:rsidRPr="00AE7BD3">
              <w:rPr>
                <w:rStyle w:val="Hyperlnk"/>
                <w:noProof/>
              </w:rPr>
              <w:t>Flöden</w:t>
            </w:r>
            <w:r w:rsidR="0027683A">
              <w:rPr>
                <w:noProof/>
                <w:webHidden/>
              </w:rPr>
              <w:tab/>
            </w:r>
            <w:r w:rsidR="0027683A">
              <w:rPr>
                <w:noProof/>
                <w:webHidden/>
              </w:rPr>
              <w:fldChar w:fldCharType="begin"/>
            </w:r>
            <w:r w:rsidR="0027683A">
              <w:rPr>
                <w:noProof/>
                <w:webHidden/>
              </w:rPr>
              <w:instrText xml:space="preserve"> PAGEREF _Toc383102053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45667277"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4" w:history="1">
            <w:r w:rsidR="0027683A" w:rsidRPr="00AE7BD3">
              <w:rPr>
                <w:rStyle w:val="Hyperlnk"/>
                <w:noProof/>
              </w:rPr>
              <w:t>3.1.1</w:t>
            </w:r>
            <w:r w:rsidR="0027683A">
              <w:rPr>
                <w:rFonts w:asciiTheme="minorHAnsi" w:eastAsiaTheme="minorEastAsia" w:hAnsiTheme="minorHAnsi" w:cstheme="minorBidi"/>
                <w:noProof/>
                <w:sz w:val="22"/>
                <w:lang w:eastAsia="sv-SE"/>
              </w:rPr>
              <w:tab/>
            </w:r>
            <w:r w:rsidR="0027683A" w:rsidRPr="00AE7BD3">
              <w:rPr>
                <w:rStyle w:val="Hyperlnk"/>
                <w:noProof/>
              </w:rPr>
              <w:t>Flöde 1 – Hämta svar på en konsultationsremiss.</w:t>
            </w:r>
            <w:r w:rsidR="0027683A">
              <w:rPr>
                <w:noProof/>
                <w:webHidden/>
              </w:rPr>
              <w:tab/>
            </w:r>
            <w:r w:rsidR="0027683A">
              <w:rPr>
                <w:noProof/>
                <w:webHidden/>
              </w:rPr>
              <w:fldChar w:fldCharType="begin"/>
            </w:r>
            <w:r w:rsidR="0027683A">
              <w:rPr>
                <w:noProof/>
                <w:webHidden/>
              </w:rPr>
              <w:instrText xml:space="preserve"> PAGEREF _Toc383102054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06421301"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5" w:history="1">
            <w:r w:rsidR="0027683A" w:rsidRPr="00AE7BD3">
              <w:rPr>
                <w:rStyle w:val="Hyperlnk"/>
                <w:noProof/>
              </w:rPr>
              <w:t>3.1.2</w:t>
            </w:r>
            <w:r w:rsidR="0027683A">
              <w:rPr>
                <w:rFonts w:asciiTheme="minorHAnsi" w:eastAsiaTheme="minorEastAsia" w:hAnsiTheme="minorHAnsi" w:cstheme="minorBidi"/>
                <w:noProof/>
                <w:sz w:val="22"/>
                <w:lang w:eastAsia="sv-SE"/>
              </w:rPr>
              <w:tab/>
            </w:r>
            <w:r w:rsidR="0027683A" w:rsidRPr="00AE7BD3">
              <w:rPr>
                <w:rStyle w:val="Hyperlnk"/>
                <w:noProof/>
              </w:rPr>
              <w:t>Flöde 2 – Hämta mödravårdsinformation</w:t>
            </w:r>
            <w:r w:rsidR="0027683A">
              <w:rPr>
                <w:noProof/>
                <w:webHidden/>
              </w:rPr>
              <w:tab/>
            </w:r>
            <w:r w:rsidR="0027683A">
              <w:rPr>
                <w:noProof/>
                <w:webHidden/>
              </w:rPr>
              <w:fldChar w:fldCharType="begin"/>
            </w:r>
            <w:r w:rsidR="0027683A">
              <w:rPr>
                <w:noProof/>
                <w:webHidden/>
              </w:rPr>
              <w:instrText xml:space="preserve"> PAGEREF _Toc383102055 \h </w:instrText>
            </w:r>
            <w:r w:rsidR="0027683A">
              <w:rPr>
                <w:noProof/>
                <w:webHidden/>
              </w:rPr>
            </w:r>
            <w:r w:rsidR="0027683A">
              <w:rPr>
                <w:noProof/>
                <w:webHidden/>
              </w:rPr>
              <w:fldChar w:fldCharType="separate"/>
            </w:r>
            <w:r w:rsidR="0027683A">
              <w:rPr>
                <w:noProof/>
                <w:webHidden/>
              </w:rPr>
              <w:t>14</w:t>
            </w:r>
            <w:r w:rsidR="0027683A">
              <w:rPr>
                <w:noProof/>
                <w:webHidden/>
              </w:rPr>
              <w:fldChar w:fldCharType="end"/>
            </w:r>
          </w:hyperlink>
        </w:p>
        <w:p w14:paraId="2FDFC3B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6" w:history="1">
            <w:r w:rsidR="0027683A" w:rsidRPr="00AE7BD3">
              <w:rPr>
                <w:rStyle w:val="Hyperlnk"/>
                <w:noProof/>
              </w:rPr>
              <w:t>3.1.3</w:t>
            </w:r>
            <w:r w:rsidR="0027683A">
              <w:rPr>
                <w:rFonts w:asciiTheme="minorHAnsi" w:eastAsiaTheme="minorEastAsia" w:hAnsiTheme="minorHAnsi" w:cstheme="minorBidi"/>
                <w:noProof/>
                <w:sz w:val="22"/>
                <w:lang w:eastAsia="sv-SE"/>
              </w:rPr>
              <w:tab/>
            </w:r>
            <w:r w:rsidR="0027683A" w:rsidRPr="00AE7BD3">
              <w:rPr>
                <w:rStyle w:val="Hyperlnk"/>
                <w:noProof/>
              </w:rPr>
              <w:t>Flöde 3 – Hämta patienters kemilaboratoriesvar.</w:t>
            </w:r>
            <w:r w:rsidR="0027683A">
              <w:rPr>
                <w:noProof/>
                <w:webHidden/>
              </w:rPr>
              <w:tab/>
            </w:r>
            <w:r w:rsidR="0027683A">
              <w:rPr>
                <w:noProof/>
                <w:webHidden/>
              </w:rPr>
              <w:fldChar w:fldCharType="begin"/>
            </w:r>
            <w:r w:rsidR="0027683A">
              <w:rPr>
                <w:noProof/>
                <w:webHidden/>
              </w:rPr>
              <w:instrText xml:space="preserve"> PAGEREF _Toc383102056 \h </w:instrText>
            </w:r>
            <w:r w:rsidR="0027683A">
              <w:rPr>
                <w:noProof/>
                <w:webHidden/>
              </w:rPr>
            </w:r>
            <w:r w:rsidR="0027683A">
              <w:rPr>
                <w:noProof/>
                <w:webHidden/>
              </w:rPr>
              <w:fldChar w:fldCharType="separate"/>
            </w:r>
            <w:r w:rsidR="0027683A">
              <w:rPr>
                <w:noProof/>
                <w:webHidden/>
              </w:rPr>
              <w:t>16</w:t>
            </w:r>
            <w:r w:rsidR="0027683A">
              <w:rPr>
                <w:noProof/>
                <w:webHidden/>
              </w:rPr>
              <w:fldChar w:fldCharType="end"/>
            </w:r>
          </w:hyperlink>
        </w:p>
        <w:p w14:paraId="366304DD"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7" w:history="1">
            <w:r w:rsidR="0027683A" w:rsidRPr="00AE7BD3">
              <w:rPr>
                <w:rStyle w:val="Hyperlnk"/>
                <w:noProof/>
              </w:rPr>
              <w:t>3.1.4</w:t>
            </w:r>
            <w:r w:rsidR="0027683A">
              <w:rPr>
                <w:rFonts w:asciiTheme="minorHAnsi" w:eastAsiaTheme="minorEastAsia" w:hAnsiTheme="minorHAnsi" w:cstheme="minorBidi"/>
                <w:noProof/>
                <w:sz w:val="22"/>
                <w:lang w:eastAsia="sv-SE"/>
              </w:rPr>
              <w:tab/>
            </w:r>
            <w:r w:rsidR="0027683A" w:rsidRPr="00AE7BD3">
              <w:rPr>
                <w:rStyle w:val="Hyperlnk"/>
                <w:noProof/>
              </w:rPr>
              <w:t>Flöde 4 – Hämta EKG data</w:t>
            </w:r>
            <w:r w:rsidR="0027683A">
              <w:rPr>
                <w:noProof/>
                <w:webHidden/>
              </w:rPr>
              <w:tab/>
            </w:r>
            <w:r w:rsidR="0027683A">
              <w:rPr>
                <w:noProof/>
                <w:webHidden/>
              </w:rPr>
              <w:fldChar w:fldCharType="begin"/>
            </w:r>
            <w:r w:rsidR="0027683A">
              <w:rPr>
                <w:noProof/>
                <w:webHidden/>
              </w:rPr>
              <w:instrText xml:space="preserve"> PAGEREF _Toc383102057 \h </w:instrText>
            </w:r>
            <w:r w:rsidR="0027683A">
              <w:rPr>
                <w:noProof/>
                <w:webHidden/>
              </w:rPr>
            </w:r>
            <w:r w:rsidR="0027683A">
              <w:rPr>
                <w:noProof/>
                <w:webHidden/>
              </w:rPr>
              <w:fldChar w:fldCharType="separate"/>
            </w:r>
            <w:r w:rsidR="0027683A">
              <w:rPr>
                <w:noProof/>
                <w:webHidden/>
              </w:rPr>
              <w:t>18</w:t>
            </w:r>
            <w:r w:rsidR="0027683A">
              <w:rPr>
                <w:noProof/>
                <w:webHidden/>
              </w:rPr>
              <w:fldChar w:fldCharType="end"/>
            </w:r>
          </w:hyperlink>
        </w:p>
        <w:p w14:paraId="0FBE6888"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8" w:history="1">
            <w:r w:rsidR="0027683A" w:rsidRPr="00AE7BD3">
              <w:rPr>
                <w:rStyle w:val="Hyperlnk"/>
                <w:noProof/>
              </w:rPr>
              <w:t>3.1.5</w:t>
            </w:r>
            <w:r w:rsidR="0027683A">
              <w:rPr>
                <w:rFonts w:asciiTheme="minorHAnsi" w:eastAsiaTheme="minorEastAsia" w:hAnsiTheme="minorHAnsi" w:cstheme="minorBidi"/>
                <w:noProof/>
                <w:sz w:val="22"/>
                <w:lang w:eastAsia="sv-SE"/>
              </w:rPr>
              <w:tab/>
            </w:r>
            <w:r w:rsidR="0027683A" w:rsidRPr="00AE7BD3">
              <w:rPr>
                <w:rStyle w:val="Hyperlnk"/>
                <w:noProof/>
              </w:rPr>
              <w:t>Flöde 5 – Hämta bilddiagnostisk data</w:t>
            </w:r>
            <w:r w:rsidR="0027683A">
              <w:rPr>
                <w:noProof/>
                <w:webHidden/>
              </w:rPr>
              <w:tab/>
            </w:r>
            <w:r w:rsidR="0027683A">
              <w:rPr>
                <w:noProof/>
                <w:webHidden/>
              </w:rPr>
              <w:fldChar w:fldCharType="begin"/>
            </w:r>
            <w:r w:rsidR="0027683A">
              <w:rPr>
                <w:noProof/>
                <w:webHidden/>
              </w:rPr>
              <w:instrText xml:space="preserve"> PAGEREF _Toc383102058 \h </w:instrText>
            </w:r>
            <w:r w:rsidR="0027683A">
              <w:rPr>
                <w:noProof/>
                <w:webHidden/>
              </w:rPr>
            </w:r>
            <w:r w:rsidR="0027683A">
              <w:rPr>
                <w:noProof/>
                <w:webHidden/>
              </w:rPr>
              <w:fldChar w:fldCharType="separate"/>
            </w:r>
            <w:r w:rsidR="0027683A">
              <w:rPr>
                <w:noProof/>
                <w:webHidden/>
              </w:rPr>
              <w:t>20</w:t>
            </w:r>
            <w:r w:rsidR="0027683A">
              <w:rPr>
                <w:noProof/>
                <w:webHidden/>
              </w:rPr>
              <w:fldChar w:fldCharType="end"/>
            </w:r>
          </w:hyperlink>
        </w:p>
        <w:p w14:paraId="16BCDF82"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9" w:history="1">
            <w:r w:rsidR="0027683A" w:rsidRPr="00AE7BD3">
              <w:rPr>
                <w:rStyle w:val="Hyperlnk"/>
                <w:noProof/>
              </w:rPr>
              <w:t>3.1.6</w:t>
            </w:r>
            <w:r w:rsidR="0027683A">
              <w:rPr>
                <w:rFonts w:asciiTheme="minorHAnsi" w:eastAsiaTheme="minorEastAsia" w:hAnsiTheme="minorHAnsi" w:cstheme="minorBidi"/>
                <w:noProof/>
                <w:sz w:val="22"/>
                <w:lang w:eastAsia="sv-SE"/>
              </w:rPr>
              <w:tab/>
            </w:r>
            <w:r w:rsidR="0027683A" w:rsidRPr="00AE7BD3">
              <w:rPr>
                <w:rStyle w:val="Hyperlnk"/>
                <w:noProof/>
              </w:rPr>
              <w:t>Obligatoriska kontrakt</w:t>
            </w:r>
            <w:r w:rsidR="0027683A">
              <w:rPr>
                <w:noProof/>
                <w:webHidden/>
              </w:rPr>
              <w:tab/>
            </w:r>
            <w:r w:rsidR="0027683A">
              <w:rPr>
                <w:noProof/>
                <w:webHidden/>
              </w:rPr>
              <w:fldChar w:fldCharType="begin"/>
            </w:r>
            <w:r w:rsidR="0027683A">
              <w:rPr>
                <w:noProof/>
                <w:webHidden/>
              </w:rPr>
              <w:instrText xml:space="preserve"> PAGEREF _Toc383102059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6D7373F"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60" w:history="1">
            <w:r w:rsidR="0027683A" w:rsidRPr="00AE7BD3">
              <w:rPr>
                <w:rStyle w:val="Hyperlnk"/>
                <w:noProof/>
              </w:rPr>
              <w:t>3.2</w:t>
            </w:r>
            <w:r w:rsidR="0027683A">
              <w:rPr>
                <w:rFonts w:asciiTheme="minorHAnsi" w:eastAsiaTheme="minorEastAsia" w:hAnsiTheme="minorHAnsi" w:cstheme="minorBidi"/>
                <w:noProof/>
                <w:sz w:val="22"/>
                <w:lang w:eastAsia="sv-SE"/>
              </w:rPr>
              <w:tab/>
            </w:r>
            <w:r w:rsidR="0027683A" w:rsidRPr="00AE7BD3">
              <w:rPr>
                <w:rStyle w:val="Hyperlnk"/>
                <w:noProof/>
              </w:rPr>
              <w:t>Adressering</w:t>
            </w:r>
            <w:r w:rsidR="0027683A">
              <w:rPr>
                <w:noProof/>
                <w:webHidden/>
              </w:rPr>
              <w:tab/>
            </w:r>
            <w:r w:rsidR="0027683A">
              <w:rPr>
                <w:noProof/>
                <w:webHidden/>
              </w:rPr>
              <w:fldChar w:fldCharType="begin"/>
            </w:r>
            <w:r w:rsidR="0027683A">
              <w:rPr>
                <w:noProof/>
                <w:webHidden/>
              </w:rPr>
              <w:instrText xml:space="preserve"> PAGEREF _Toc383102060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96F4E7D" w14:textId="77777777" w:rsidR="0027683A" w:rsidRDefault="00E73D71" w:rsidP="000D0257">
          <w:pPr>
            <w:pStyle w:val="Innehll1"/>
            <w:rPr>
              <w:rFonts w:asciiTheme="minorHAnsi" w:eastAsiaTheme="minorEastAsia" w:hAnsiTheme="minorHAnsi" w:cstheme="minorBidi"/>
              <w:noProof/>
              <w:sz w:val="22"/>
              <w:lang w:eastAsia="sv-SE"/>
            </w:rPr>
          </w:pPr>
          <w:hyperlink w:anchor="_Toc383102061" w:history="1">
            <w:r w:rsidR="0027683A" w:rsidRPr="00AE7BD3">
              <w:rPr>
                <w:rStyle w:val="Hyperlnk"/>
                <w:noProof/>
              </w:rPr>
              <w:t>Adressering vid nationell användning</w:t>
            </w:r>
            <w:r w:rsidR="0027683A">
              <w:rPr>
                <w:noProof/>
                <w:webHidden/>
              </w:rPr>
              <w:tab/>
            </w:r>
            <w:r w:rsidR="0027683A">
              <w:rPr>
                <w:noProof/>
                <w:webHidden/>
              </w:rPr>
              <w:fldChar w:fldCharType="begin"/>
            </w:r>
            <w:r w:rsidR="0027683A">
              <w:rPr>
                <w:noProof/>
                <w:webHidden/>
              </w:rPr>
              <w:instrText xml:space="preserve"> PAGEREF _Toc383102061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6E23131C" w14:textId="77777777" w:rsidR="0027683A" w:rsidRDefault="00E73D71" w:rsidP="000D0257">
          <w:pPr>
            <w:pStyle w:val="Innehll1"/>
            <w:rPr>
              <w:rFonts w:asciiTheme="minorHAnsi" w:eastAsiaTheme="minorEastAsia" w:hAnsiTheme="minorHAnsi" w:cstheme="minorBidi"/>
              <w:noProof/>
              <w:sz w:val="22"/>
              <w:lang w:eastAsia="sv-SE"/>
            </w:rPr>
          </w:pPr>
          <w:hyperlink w:anchor="_Toc383102062" w:history="1">
            <w:r w:rsidR="0027683A" w:rsidRPr="00AE7BD3">
              <w:rPr>
                <w:rStyle w:val="Hyperlnk"/>
                <w:noProof/>
              </w:rPr>
              <w:t>Adressering vid regional användning</w:t>
            </w:r>
            <w:r w:rsidR="0027683A">
              <w:rPr>
                <w:noProof/>
                <w:webHidden/>
              </w:rPr>
              <w:tab/>
            </w:r>
            <w:r w:rsidR="0027683A">
              <w:rPr>
                <w:noProof/>
                <w:webHidden/>
              </w:rPr>
              <w:fldChar w:fldCharType="begin"/>
            </w:r>
            <w:r w:rsidR="0027683A">
              <w:rPr>
                <w:noProof/>
                <w:webHidden/>
              </w:rPr>
              <w:instrText xml:space="preserve"> PAGEREF _Toc383102062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52A1031F" w14:textId="77777777" w:rsidR="0027683A" w:rsidRDefault="00E73D71" w:rsidP="000D0257">
          <w:pPr>
            <w:pStyle w:val="Innehll1"/>
            <w:rPr>
              <w:rFonts w:asciiTheme="minorHAnsi" w:eastAsiaTheme="minorEastAsia" w:hAnsiTheme="minorHAnsi" w:cstheme="minorBidi"/>
              <w:noProof/>
              <w:sz w:val="22"/>
              <w:lang w:eastAsia="sv-SE"/>
            </w:rPr>
          </w:pPr>
          <w:hyperlink w:anchor="_Toc383102063" w:history="1">
            <w:r w:rsidR="0027683A" w:rsidRPr="00AE7BD3">
              <w:rPr>
                <w:rStyle w:val="Hyperlnk"/>
                <w:noProof/>
              </w:rPr>
              <w:t>Adressering direkt till ett källsystem</w:t>
            </w:r>
            <w:r w:rsidR="0027683A">
              <w:rPr>
                <w:noProof/>
                <w:webHidden/>
              </w:rPr>
              <w:tab/>
            </w:r>
            <w:r w:rsidR="0027683A">
              <w:rPr>
                <w:noProof/>
                <w:webHidden/>
              </w:rPr>
              <w:fldChar w:fldCharType="begin"/>
            </w:r>
            <w:r w:rsidR="0027683A">
              <w:rPr>
                <w:noProof/>
                <w:webHidden/>
              </w:rPr>
              <w:instrText xml:space="preserve"> PAGEREF _Toc383102063 \h </w:instrText>
            </w:r>
            <w:r w:rsidR="0027683A">
              <w:rPr>
                <w:noProof/>
                <w:webHidden/>
              </w:rPr>
            </w:r>
            <w:r w:rsidR="0027683A">
              <w:rPr>
                <w:noProof/>
                <w:webHidden/>
              </w:rPr>
              <w:fldChar w:fldCharType="separate"/>
            </w:r>
            <w:r w:rsidR="0027683A">
              <w:rPr>
                <w:noProof/>
                <w:webHidden/>
              </w:rPr>
              <w:t>24</w:t>
            </w:r>
            <w:r w:rsidR="0027683A">
              <w:rPr>
                <w:noProof/>
                <w:webHidden/>
              </w:rPr>
              <w:fldChar w:fldCharType="end"/>
            </w:r>
          </w:hyperlink>
        </w:p>
        <w:p w14:paraId="0601901C" w14:textId="77777777" w:rsidR="0027683A" w:rsidRDefault="00E73D71" w:rsidP="000D0257">
          <w:pPr>
            <w:pStyle w:val="Innehll1"/>
            <w:rPr>
              <w:rFonts w:asciiTheme="minorHAnsi" w:eastAsiaTheme="minorEastAsia" w:hAnsiTheme="minorHAnsi" w:cstheme="minorBidi"/>
              <w:noProof/>
              <w:sz w:val="22"/>
              <w:lang w:eastAsia="sv-SE"/>
            </w:rPr>
          </w:pPr>
          <w:hyperlink w:anchor="_Toc383102064" w:history="1">
            <w:r w:rsidR="0027683A" w:rsidRPr="00AE7BD3">
              <w:rPr>
                <w:rStyle w:val="Hyperlnk"/>
                <w:noProof/>
              </w:rPr>
              <w:t>Sammanfattning av adresseringsmodell</w:t>
            </w:r>
            <w:r w:rsidR="0027683A">
              <w:rPr>
                <w:noProof/>
                <w:webHidden/>
              </w:rPr>
              <w:tab/>
            </w:r>
            <w:r w:rsidR="0027683A">
              <w:rPr>
                <w:noProof/>
                <w:webHidden/>
              </w:rPr>
              <w:fldChar w:fldCharType="begin"/>
            </w:r>
            <w:r w:rsidR="0027683A">
              <w:rPr>
                <w:noProof/>
                <w:webHidden/>
              </w:rPr>
              <w:instrText xml:space="preserve"> PAGEREF _Toc383102064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05023F78"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65" w:history="1">
            <w:r w:rsidR="0027683A" w:rsidRPr="00AE7BD3">
              <w:rPr>
                <w:rStyle w:val="Hyperlnk"/>
                <w:noProof/>
              </w:rPr>
              <w:t>3.3</w:t>
            </w:r>
            <w:r w:rsidR="0027683A">
              <w:rPr>
                <w:rFonts w:asciiTheme="minorHAnsi" w:eastAsiaTheme="minorEastAsia" w:hAnsiTheme="minorHAnsi" w:cstheme="minorBidi"/>
                <w:noProof/>
                <w:sz w:val="22"/>
                <w:lang w:eastAsia="sv-SE"/>
              </w:rPr>
              <w:tab/>
            </w:r>
            <w:r w:rsidR="0027683A" w:rsidRPr="00AE7BD3">
              <w:rPr>
                <w:rStyle w:val="Hyperlnk"/>
                <w:noProof/>
              </w:rPr>
              <w:t>Aggregering och engagemangsindex</w:t>
            </w:r>
            <w:r w:rsidR="0027683A">
              <w:rPr>
                <w:noProof/>
                <w:webHidden/>
              </w:rPr>
              <w:tab/>
            </w:r>
            <w:r w:rsidR="0027683A">
              <w:rPr>
                <w:noProof/>
                <w:webHidden/>
              </w:rPr>
              <w:fldChar w:fldCharType="begin"/>
            </w:r>
            <w:r w:rsidR="0027683A">
              <w:rPr>
                <w:noProof/>
                <w:webHidden/>
              </w:rPr>
              <w:instrText xml:space="preserve"> PAGEREF _Toc383102065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42498209"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66" w:history="1">
            <w:r w:rsidR="0027683A" w:rsidRPr="00AE7BD3">
              <w:rPr>
                <w:rStyle w:val="Hyperlnk"/>
                <w:noProof/>
              </w:rPr>
              <w:t>3.3.1</w:t>
            </w:r>
            <w:r w:rsidR="0027683A">
              <w:rPr>
                <w:rFonts w:asciiTheme="minorHAnsi" w:eastAsiaTheme="minorEastAsia" w:hAnsiTheme="minorHAnsi" w:cstheme="minorBidi"/>
                <w:noProof/>
                <w:sz w:val="22"/>
                <w:lang w:eastAsia="sv-SE"/>
              </w:rPr>
              <w:tab/>
            </w:r>
            <w:r w:rsidR="0027683A" w:rsidRPr="00AE7BD3">
              <w:rPr>
                <w:rStyle w:val="Hyperlnk"/>
                <w:noProof/>
              </w:rPr>
              <w:t>Uppdatering av engagemangsindex</w:t>
            </w:r>
            <w:r w:rsidR="0027683A">
              <w:rPr>
                <w:noProof/>
                <w:webHidden/>
              </w:rPr>
              <w:tab/>
            </w:r>
            <w:r w:rsidR="0027683A">
              <w:rPr>
                <w:noProof/>
                <w:webHidden/>
              </w:rPr>
              <w:fldChar w:fldCharType="begin"/>
            </w:r>
            <w:r w:rsidR="0027683A">
              <w:rPr>
                <w:noProof/>
                <w:webHidden/>
              </w:rPr>
              <w:instrText xml:space="preserve"> PAGEREF _Toc383102066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190E69E4" w14:textId="77777777" w:rsidR="0027683A" w:rsidRDefault="00E73D71" w:rsidP="000D0257">
          <w:pPr>
            <w:pStyle w:val="Innehll1"/>
            <w:rPr>
              <w:rFonts w:asciiTheme="minorHAnsi" w:eastAsiaTheme="minorEastAsia" w:hAnsiTheme="minorHAnsi" w:cstheme="minorBidi"/>
              <w:noProof/>
              <w:sz w:val="22"/>
              <w:lang w:eastAsia="sv-SE"/>
            </w:rPr>
          </w:pPr>
          <w:hyperlink w:anchor="_Toc383102068" w:history="1">
            <w:r w:rsidR="0027683A" w:rsidRPr="00AE7BD3">
              <w:rPr>
                <w:rStyle w:val="Hyperlnk"/>
                <w:noProof/>
              </w:rPr>
              <w:t>4</w:t>
            </w:r>
            <w:r w:rsidR="0027683A">
              <w:rPr>
                <w:rFonts w:asciiTheme="minorHAnsi" w:eastAsiaTheme="minorEastAsia" w:hAnsiTheme="minorHAnsi" w:cstheme="minorBidi"/>
                <w:noProof/>
                <w:sz w:val="22"/>
                <w:lang w:eastAsia="sv-SE"/>
              </w:rPr>
              <w:tab/>
            </w:r>
            <w:r w:rsidR="0027683A" w:rsidRPr="00AE7BD3">
              <w:rPr>
                <w:rStyle w:val="Hyperlnk"/>
                <w:noProof/>
              </w:rPr>
              <w:t>Tjänstedomänens krav och regler</w:t>
            </w:r>
            <w:r w:rsidR="0027683A">
              <w:rPr>
                <w:noProof/>
                <w:webHidden/>
              </w:rPr>
              <w:tab/>
            </w:r>
            <w:r w:rsidR="0027683A">
              <w:rPr>
                <w:noProof/>
                <w:webHidden/>
              </w:rPr>
              <w:fldChar w:fldCharType="begin"/>
            </w:r>
            <w:r w:rsidR="0027683A">
              <w:rPr>
                <w:noProof/>
                <w:webHidden/>
              </w:rPr>
              <w:instrText xml:space="preserve"> PAGEREF _Toc383102068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59010267"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69" w:history="1">
            <w:r w:rsidR="0027683A" w:rsidRPr="00AE7BD3">
              <w:rPr>
                <w:rStyle w:val="Hyperlnk"/>
                <w:noProof/>
              </w:rPr>
              <w:t>4.1</w:t>
            </w:r>
            <w:r w:rsidR="0027683A">
              <w:rPr>
                <w:rFonts w:asciiTheme="minorHAnsi" w:eastAsiaTheme="minorEastAsia" w:hAnsiTheme="minorHAnsi" w:cstheme="minorBidi"/>
                <w:noProof/>
                <w:sz w:val="22"/>
                <w:lang w:eastAsia="sv-SE"/>
              </w:rPr>
              <w:tab/>
            </w:r>
            <w:r w:rsidR="0027683A" w:rsidRPr="00AE7BD3">
              <w:rPr>
                <w:rStyle w:val="Hyperlnk"/>
                <w:noProof/>
              </w:rPr>
              <w:t>Informationssäkerhet och juridik</w:t>
            </w:r>
            <w:r w:rsidR="0027683A">
              <w:rPr>
                <w:noProof/>
                <w:webHidden/>
              </w:rPr>
              <w:tab/>
            </w:r>
            <w:r w:rsidR="0027683A">
              <w:rPr>
                <w:noProof/>
                <w:webHidden/>
              </w:rPr>
              <w:fldChar w:fldCharType="begin"/>
            </w:r>
            <w:r w:rsidR="0027683A">
              <w:rPr>
                <w:noProof/>
                <w:webHidden/>
              </w:rPr>
              <w:instrText xml:space="preserve"> PAGEREF _Toc383102069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16C61A90" w14:textId="77777777" w:rsidR="0027683A" w:rsidRDefault="00E73D71" w:rsidP="000D0257">
          <w:pPr>
            <w:pStyle w:val="Innehll1"/>
            <w:rPr>
              <w:rFonts w:asciiTheme="minorHAnsi" w:eastAsiaTheme="minorEastAsia" w:hAnsiTheme="minorHAnsi" w:cstheme="minorBidi"/>
              <w:noProof/>
              <w:sz w:val="22"/>
              <w:lang w:eastAsia="sv-SE"/>
            </w:rPr>
          </w:pPr>
          <w:hyperlink w:anchor="_Toc383102070" w:history="1">
            <w:r w:rsidR="0027683A" w:rsidRPr="00AE7BD3">
              <w:rPr>
                <w:rStyle w:val="Hyperlnk"/>
                <w:noProof/>
              </w:rPr>
              <w:t>Medarbetarens direktåtkomst</w:t>
            </w:r>
            <w:r w:rsidR="0027683A">
              <w:rPr>
                <w:noProof/>
                <w:webHidden/>
              </w:rPr>
              <w:tab/>
            </w:r>
            <w:r w:rsidR="0027683A">
              <w:rPr>
                <w:noProof/>
                <w:webHidden/>
              </w:rPr>
              <w:fldChar w:fldCharType="begin"/>
            </w:r>
            <w:r w:rsidR="0027683A">
              <w:rPr>
                <w:noProof/>
                <w:webHidden/>
              </w:rPr>
              <w:instrText xml:space="preserve"> PAGEREF _Toc383102070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48F5C46E" w14:textId="77777777" w:rsidR="0027683A" w:rsidRDefault="00E73D71" w:rsidP="000D0257">
          <w:pPr>
            <w:pStyle w:val="Innehll1"/>
            <w:rPr>
              <w:rFonts w:asciiTheme="minorHAnsi" w:eastAsiaTheme="minorEastAsia" w:hAnsiTheme="minorHAnsi" w:cstheme="minorBidi"/>
              <w:noProof/>
              <w:sz w:val="22"/>
              <w:lang w:eastAsia="sv-SE"/>
            </w:rPr>
          </w:pPr>
          <w:hyperlink w:anchor="_Toc383102071" w:history="1">
            <w:r w:rsidR="0027683A" w:rsidRPr="00AE7BD3">
              <w:rPr>
                <w:rStyle w:val="Hyperlnk"/>
                <w:noProof/>
              </w:rPr>
              <w:t>Patientens direktåtkomst</w:t>
            </w:r>
            <w:r w:rsidR="0027683A">
              <w:rPr>
                <w:noProof/>
                <w:webHidden/>
              </w:rPr>
              <w:tab/>
            </w:r>
            <w:r w:rsidR="0027683A">
              <w:rPr>
                <w:noProof/>
                <w:webHidden/>
              </w:rPr>
              <w:fldChar w:fldCharType="begin"/>
            </w:r>
            <w:r w:rsidR="0027683A">
              <w:rPr>
                <w:noProof/>
                <w:webHidden/>
              </w:rPr>
              <w:instrText xml:space="preserve"> PAGEREF _Toc383102071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177D79B1" w14:textId="77777777" w:rsidR="0027683A" w:rsidRDefault="00E73D71" w:rsidP="000D0257">
          <w:pPr>
            <w:pStyle w:val="Innehll1"/>
            <w:rPr>
              <w:rFonts w:asciiTheme="minorHAnsi" w:eastAsiaTheme="minorEastAsia" w:hAnsiTheme="minorHAnsi" w:cstheme="minorBidi"/>
              <w:noProof/>
              <w:sz w:val="22"/>
              <w:lang w:eastAsia="sv-SE"/>
            </w:rPr>
          </w:pPr>
          <w:hyperlink w:anchor="_Toc383102072" w:history="1">
            <w:r w:rsidR="0027683A" w:rsidRPr="00AE7BD3">
              <w:rPr>
                <w:rStyle w:val="Hyperlnk"/>
                <w:noProof/>
              </w:rPr>
              <w:t>Generellt</w:t>
            </w:r>
            <w:r w:rsidR="0027683A">
              <w:rPr>
                <w:noProof/>
                <w:webHidden/>
              </w:rPr>
              <w:tab/>
            </w:r>
            <w:r w:rsidR="0027683A">
              <w:rPr>
                <w:noProof/>
                <w:webHidden/>
              </w:rPr>
              <w:fldChar w:fldCharType="begin"/>
            </w:r>
            <w:r w:rsidR="0027683A">
              <w:rPr>
                <w:noProof/>
                <w:webHidden/>
              </w:rPr>
              <w:instrText xml:space="preserve"> PAGEREF _Toc383102072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3B24AF3"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73" w:history="1">
            <w:r w:rsidR="0027683A" w:rsidRPr="00AE7BD3">
              <w:rPr>
                <w:rStyle w:val="Hyperlnk"/>
                <w:noProof/>
              </w:rPr>
              <w:t>4.2</w:t>
            </w:r>
            <w:r w:rsidR="0027683A">
              <w:rPr>
                <w:rFonts w:asciiTheme="minorHAnsi" w:eastAsiaTheme="minorEastAsia" w:hAnsiTheme="minorHAnsi" w:cstheme="minorBidi"/>
                <w:noProof/>
                <w:sz w:val="22"/>
                <w:lang w:eastAsia="sv-SE"/>
              </w:rPr>
              <w:tab/>
            </w:r>
            <w:r w:rsidR="0027683A" w:rsidRPr="00AE7BD3">
              <w:rPr>
                <w:rStyle w:val="Hyperlnk"/>
                <w:noProof/>
              </w:rPr>
              <w:t>Icke funktionella krav</w:t>
            </w:r>
            <w:r w:rsidR="0027683A">
              <w:rPr>
                <w:noProof/>
                <w:webHidden/>
              </w:rPr>
              <w:tab/>
            </w:r>
            <w:r w:rsidR="0027683A">
              <w:rPr>
                <w:noProof/>
                <w:webHidden/>
              </w:rPr>
              <w:fldChar w:fldCharType="begin"/>
            </w:r>
            <w:r w:rsidR="0027683A">
              <w:rPr>
                <w:noProof/>
                <w:webHidden/>
              </w:rPr>
              <w:instrText xml:space="preserve"> PAGEREF _Toc383102073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29F22957"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4" w:history="1">
            <w:r w:rsidR="0027683A" w:rsidRPr="00AE7BD3">
              <w:rPr>
                <w:rStyle w:val="Hyperlnk"/>
                <w:noProof/>
              </w:rPr>
              <w:t>4.2.1</w:t>
            </w:r>
            <w:r w:rsidR="0027683A">
              <w:rPr>
                <w:rFonts w:asciiTheme="minorHAnsi" w:eastAsiaTheme="minorEastAsia" w:hAnsiTheme="minorHAnsi" w:cstheme="minorBidi"/>
                <w:noProof/>
                <w:sz w:val="22"/>
                <w:lang w:eastAsia="sv-SE"/>
              </w:rPr>
              <w:tab/>
            </w:r>
            <w:r w:rsidR="0027683A" w:rsidRPr="00AE7BD3">
              <w:rPr>
                <w:rStyle w:val="Hyperlnk"/>
                <w:noProof/>
              </w:rPr>
              <w:t>SLA krav</w:t>
            </w:r>
            <w:r w:rsidR="0027683A">
              <w:rPr>
                <w:noProof/>
                <w:webHidden/>
              </w:rPr>
              <w:tab/>
            </w:r>
            <w:r w:rsidR="0027683A">
              <w:rPr>
                <w:noProof/>
                <w:webHidden/>
              </w:rPr>
              <w:fldChar w:fldCharType="begin"/>
            </w:r>
            <w:r w:rsidR="0027683A">
              <w:rPr>
                <w:noProof/>
                <w:webHidden/>
              </w:rPr>
              <w:instrText xml:space="preserve"> PAGEREF _Toc383102074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A28B902"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5" w:history="1">
            <w:r w:rsidR="0027683A" w:rsidRPr="00AE7BD3">
              <w:rPr>
                <w:rStyle w:val="Hyperlnk"/>
                <w:noProof/>
              </w:rPr>
              <w:t>4.2.2</w:t>
            </w:r>
            <w:r w:rsidR="0027683A">
              <w:rPr>
                <w:rFonts w:asciiTheme="minorHAnsi" w:eastAsiaTheme="minorEastAsia" w:hAnsiTheme="minorHAnsi" w:cstheme="minorBidi"/>
                <w:noProof/>
                <w:sz w:val="22"/>
                <w:lang w:eastAsia="sv-SE"/>
              </w:rPr>
              <w:tab/>
            </w:r>
            <w:r w:rsidR="0027683A" w:rsidRPr="00AE7BD3">
              <w:rPr>
                <w:rStyle w:val="Hyperlnk"/>
                <w:noProof/>
              </w:rPr>
              <w:t>Övriga krav</w:t>
            </w:r>
            <w:r w:rsidR="0027683A">
              <w:rPr>
                <w:noProof/>
                <w:webHidden/>
              </w:rPr>
              <w:tab/>
            </w:r>
            <w:r w:rsidR="0027683A">
              <w:rPr>
                <w:noProof/>
                <w:webHidden/>
              </w:rPr>
              <w:fldChar w:fldCharType="begin"/>
            </w:r>
            <w:r w:rsidR="0027683A">
              <w:rPr>
                <w:noProof/>
                <w:webHidden/>
              </w:rPr>
              <w:instrText xml:space="preserve"> PAGEREF _Toc383102075 \h </w:instrText>
            </w:r>
            <w:r w:rsidR="0027683A">
              <w:rPr>
                <w:noProof/>
                <w:webHidden/>
              </w:rPr>
            </w:r>
            <w:r w:rsidR="0027683A">
              <w:rPr>
                <w:noProof/>
                <w:webHidden/>
              </w:rPr>
              <w:fldChar w:fldCharType="separate"/>
            </w:r>
            <w:r w:rsidR="0027683A">
              <w:rPr>
                <w:noProof/>
                <w:webHidden/>
              </w:rPr>
              <w:t>30</w:t>
            </w:r>
            <w:r w:rsidR="0027683A">
              <w:rPr>
                <w:noProof/>
                <w:webHidden/>
              </w:rPr>
              <w:fldChar w:fldCharType="end"/>
            </w:r>
          </w:hyperlink>
        </w:p>
        <w:p w14:paraId="174E69BB"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76" w:history="1">
            <w:r w:rsidR="0027683A" w:rsidRPr="00AE7BD3">
              <w:rPr>
                <w:rStyle w:val="Hyperlnk"/>
                <w:noProof/>
              </w:rPr>
              <w:t>4.3</w:t>
            </w:r>
            <w:r w:rsidR="0027683A">
              <w:rPr>
                <w:rFonts w:asciiTheme="minorHAnsi" w:eastAsiaTheme="minorEastAsia" w:hAnsiTheme="minorHAnsi" w:cstheme="minorBidi"/>
                <w:noProof/>
                <w:sz w:val="22"/>
                <w:lang w:eastAsia="sv-SE"/>
              </w:rPr>
              <w:tab/>
            </w:r>
            <w:r w:rsidR="0027683A" w:rsidRPr="00AE7BD3">
              <w:rPr>
                <w:rStyle w:val="Hyperlnk"/>
                <w:noProof/>
              </w:rPr>
              <w:t>Felhantering</w:t>
            </w:r>
            <w:r w:rsidR="0027683A">
              <w:rPr>
                <w:noProof/>
                <w:webHidden/>
              </w:rPr>
              <w:tab/>
            </w:r>
            <w:r w:rsidR="0027683A">
              <w:rPr>
                <w:noProof/>
                <w:webHidden/>
              </w:rPr>
              <w:fldChar w:fldCharType="begin"/>
            </w:r>
            <w:r w:rsidR="0027683A">
              <w:rPr>
                <w:noProof/>
                <w:webHidden/>
              </w:rPr>
              <w:instrText xml:space="preserve"> PAGEREF _Toc383102076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3AE2E8"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7" w:history="1">
            <w:r w:rsidR="0027683A" w:rsidRPr="00AE7BD3">
              <w:rPr>
                <w:rStyle w:val="Hyperlnk"/>
                <w:noProof/>
              </w:rPr>
              <w:t>4.3.1</w:t>
            </w:r>
            <w:r w:rsidR="0027683A">
              <w:rPr>
                <w:rFonts w:asciiTheme="minorHAnsi" w:eastAsiaTheme="minorEastAsia" w:hAnsiTheme="minorHAnsi" w:cstheme="minorBidi"/>
                <w:noProof/>
                <w:sz w:val="22"/>
                <w:lang w:eastAsia="sv-SE"/>
              </w:rPr>
              <w:tab/>
            </w:r>
            <w:r w:rsidR="0027683A" w:rsidRPr="00AE7BD3">
              <w:rPr>
                <w:rStyle w:val="Hyperlnk"/>
                <w:noProof/>
              </w:rPr>
              <w:t>Krav på en tjänsteproducent</w:t>
            </w:r>
            <w:r w:rsidR="0027683A">
              <w:rPr>
                <w:noProof/>
                <w:webHidden/>
              </w:rPr>
              <w:tab/>
            </w:r>
            <w:r w:rsidR="0027683A">
              <w:rPr>
                <w:noProof/>
                <w:webHidden/>
              </w:rPr>
              <w:fldChar w:fldCharType="begin"/>
            </w:r>
            <w:r w:rsidR="0027683A">
              <w:rPr>
                <w:noProof/>
                <w:webHidden/>
              </w:rPr>
              <w:instrText xml:space="preserve"> PAGEREF _Toc383102077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0C1FAC0F"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8" w:history="1">
            <w:r w:rsidR="0027683A" w:rsidRPr="00AE7BD3">
              <w:rPr>
                <w:rStyle w:val="Hyperlnk"/>
                <w:noProof/>
              </w:rPr>
              <w:t>4.3.2</w:t>
            </w:r>
            <w:r w:rsidR="0027683A">
              <w:rPr>
                <w:rFonts w:asciiTheme="minorHAnsi" w:eastAsiaTheme="minorEastAsia" w:hAnsiTheme="minorHAnsi" w:cstheme="minorBidi"/>
                <w:noProof/>
                <w:sz w:val="22"/>
                <w:lang w:eastAsia="sv-SE"/>
              </w:rPr>
              <w:tab/>
            </w:r>
            <w:r w:rsidR="0027683A" w:rsidRPr="00AE7BD3">
              <w:rPr>
                <w:rStyle w:val="Hyperlnk"/>
                <w:noProof/>
              </w:rPr>
              <w:t>Krav på en tjänstekonsument</w:t>
            </w:r>
            <w:r w:rsidR="0027683A">
              <w:rPr>
                <w:noProof/>
                <w:webHidden/>
              </w:rPr>
              <w:tab/>
            </w:r>
            <w:r w:rsidR="0027683A">
              <w:rPr>
                <w:noProof/>
                <w:webHidden/>
              </w:rPr>
              <w:fldChar w:fldCharType="begin"/>
            </w:r>
            <w:r w:rsidR="0027683A">
              <w:rPr>
                <w:noProof/>
                <w:webHidden/>
              </w:rPr>
              <w:instrText xml:space="preserve"> PAGEREF _Toc383102078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1883C2" w14:textId="77777777" w:rsidR="0027683A" w:rsidRDefault="00E73D71" w:rsidP="000D0257">
          <w:pPr>
            <w:pStyle w:val="Innehll1"/>
            <w:rPr>
              <w:rFonts w:asciiTheme="minorHAnsi" w:eastAsiaTheme="minorEastAsia" w:hAnsiTheme="minorHAnsi" w:cstheme="minorBidi"/>
              <w:noProof/>
              <w:sz w:val="22"/>
              <w:lang w:eastAsia="sv-SE"/>
            </w:rPr>
          </w:pPr>
          <w:hyperlink w:anchor="_Toc383102079" w:history="1">
            <w:r w:rsidR="0027683A" w:rsidRPr="00AE7BD3">
              <w:rPr>
                <w:rStyle w:val="Hyperlnk"/>
                <w:noProof/>
              </w:rPr>
              <w:t>5</w:t>
            </w:r>
            <w:r w:rsidR="0027683A">
              <w:rPr>
                <w:rFonts w:asciiTheme="minorHAnsi" w:eastAsiaTheme="minorEastAsia" w:hAnsiTheme="minorHAnsi" w:cstheme="minorBidi"/>
                <w:noProof/>
                <w:sz w:val="22"/>
                <w:lang w:eastAsia="sv-SE"/>
              </w:rPr>
              <w:tab/>
            </w:r>
            <w:r w:rsidR="0027683A" w:rsidRPr="00AE7BD3">
              <w:rPr>
                <w:rStyle w:val="Hyperlnk"/>
                <w:noProof/>
              </w:rPr>
              <w:t>Tjänstedomänens meddelandemodeller</w:t>
            </w:r>
            <w:r w:rsidR="0027683A">
              <w:rPr>
                <w:noProof/>
                <w:webHidden/>
              </w:rPr>
              <w:tab/>
            </w:r>
            <w:r w:rsidR="0027683A">
              <w:rPr>
                <w:noProof/>
                <w:webHidden/>
              </w:rPr>
              <w:fldChar w:fldCharType="begin"/>
            </w:r>
            <w:r w:rsidR="0027683A">
              <w:rPr>
                <w:noProof/>
                <w:webHidden/>
              </w:rPr>
              <w:instrText xml:space="preserve"> PAGEREF _Toc383102079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658367D1"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80" w:history="1">
            <w:r w:rsidR="0027683A" w:rsidRPr="00AE7BD3">
              <w:rPr>
                <w:rStyle w:val="Hyperlnk"/>
                <w:noProof/>
              </w:rPr>
              <w:t>5.1</w:t>
            </w:r>
            <w:r w:rsidR="0027683A">
              <w:rPr>
                <w:rFonts w:asciiTheme="minorHAnsi" w:eastAsiaTheme="minorEastAsia" w:hAnsiTheme="minorHAnsi" w:cstheme="minorBidi"/>
                <w:noProof/>
                <w:sz w:val="22"/>
                <w:lang w:eastAsia="sv-SE"/>
              </w:rPr>
              <w:tab/>
            </w:r>
            <w:r w:rsidR="0027683A" w:rsidRPr="00AE7BD3">
              <w:rPr>
                <w:rStyle w:val="Hyperlnk"/>
                <w:noProof/>
              </w:rPr>
              <w:t>V-MIM</w:t>
            </w:r>
            <w:r w:rsidR="0027683A">
              <w:rPr>
                <w:noProof/>
                <w:webHidden/>
              </w:rPr>
              <w:tab/>
            </w:r>
            <w:r w:rsidR="0027683A">
              <w:rPr>
                <w:noProof/>
                <w:webHidden/>
              </w:rPr>
              <w:fldChar w:fldCharType="begin"/>
            </w:r>
            <w:r w:rsidR="0027683A">
              <w:rPr>
                <w:noProof/>
                <w:webHidden/>
              </w:rPr>
              <w:instrText xml:space="preserve"> PAGEREF _Toc383102080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7D329B8F"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1" w:history="1">
            <w:r w:rsidR="0027683A" w:rsidRPr="00AE7BD3">
              <w:rPr>
                <w:rStyle w:val="Hyperlnk"/>
                <w:noProof/>
              </w:rPr>
              <w:t>5.1.1</w:t>
            </w:r>
            <w:r w:rsidR="0027683A">
              <w:rPr>
                <w:rFonts w:asciiTheme="minorHAnsi" w:eastAsiaTheme="minorEastAsia" w:hAnsiTheme="minorHAnsi" w:cstheme="minorBidi"/>
                <w:noProof/>
                <w:sz w:val="22"/>
                <w:lang w:eastAsia="sv-SE"/>
              </w:rPr>
              <w:tab/>
            </w:r>
            <w:r w:rsidR="0027683A" w:rsidRPr="00AE7BD3">
              <w:rPr>
                <w:rStyle w:val="Hyperlnk"/>
                <w:noProof/>
              </w:rPr>
              <w:t>GetReferallOutcome</w:t>
            </w:r>
            <w:r w:rsidR="0027683A">
              <w:rPr>
                <w:noProof/>
                <w:webHidden/>
              </w:rPr>
              <w:tab/>
            </w:r>
            <w:r w:rsidR="0027683A">
              <w:rPr>
                <w:noProof/>
                <w:webHidden/>
              </w:rPr>
              <w:fldChar w:fldCharType="begin"/>
            </w:r>
            <w:r w:rsidR="0027683A">
              <w:rPr>
                <w:noProof/>
                <w:webHidden/>
              </w:rPr>
              <w:instrText xml:space="preserve"> PAGEREF _Toc383102081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1986A69A"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3" w:history="1">
            <w:r w:rsidR="0027683A" w:rsidRPr="00AE7BD3">
              <w:rPr>
                <w:rStyle w:val="Hyperlnk"/>
                <w:noProof/>
              </w:rPr>
              <w:t>5.1.2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_Toc383102083 \h </w:instrText>
            </w:r>
            <w:r w:rsidR="0027683A">
              <w:rPr>
                <w:noProof/>
                <w:webHidden/>
              </w:rPr>
            </w:r>
            <w:r w:rsidR="0027683A">
              <w:rPr>
                <w:noProof/>
                <w:webHidden/>
              </w:rPr>
              <w:fldChar w:fldCharType="separate"/>
            </w:r>
            <w:r w:rsidR="0027683A">
              <w:rPr>
                <w:noProof/>
                <w:webHidden/>
              </w:rPr>
              <w:t>36</w:t>
            </w:r>
            <w:r w:rsidR="0027683A">
              <w:rPr>
                <w:noProof/>
                <w:webHidden/>
              </w:rPr>
              <w:fldChar w:fldCharType="end"/>
            </w:r>
          </w:hyperlink>
        </w:p>
        <w:p w14:paraId="5DB219EA"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4" w:history="1">
            <w:r w:rsidR="0027683A" w:rsidRPr="00AE7BD3">
              <w:rPr>
                <w:rStyle w:val="Hyperlnk"/>
                <w:noProof/>
              </w:rPr>
              <w:t>5.1.3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_Toc383102084 \h </w:instrText>
            </w:r>
            <w:r w:rsidR="0027683A">
              <w:rPr>
                <w:noProof/>
                <w:webHidden/>
              </w:rPr>
            </w:r>
            <w:r w:rsidR="0027683A">
              <w:rPr>
                <w:noProof/>
                <w:webHidden/>
              </w:rPr>
              <w:fldChar w:fldCharType="separate"/>
            </w:r>
            <w:r w:rsidR="0027683A">
              <w:rPr>
                <w:noProof/>
                <w:webHidden/>
              </w:rPr>
              <w:t>43</w:t>
            </w:r>
            <w:r w:rsidR="0027683A">
              <w:rPr>
                <w:noProof/>
                <w:webHidden/>
              </w:rPr>
              <w:fldChar w:fldCharType="end"/>
            </w:r>
          </w:hyperlink>
        </w:p>
        <w:p w14:paraId="14991A26"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5" w:history="1">
            <w:r w:rsidR="0027683A" w:rsidRPr="00AE7BD3">
              <w:rPr>
                <w:rStyle w:val="Hyperlnk"/>
                <w:noProof/>
              </w:rPr>
              <w:t>5.1.4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_Toc383102085 \h </w:instrText>
            </w:r>
            <w:r w:rsidR="0027683A">
              <w:rPr>
                <w:noProof/>
                <w:webHidden/>
              </w:rPr>
            </w:r>
            <w:r w:rsidR="0027683A">
              <w:rPr>
                <w:noProof/>
                <w:webHidden/>
              </w:rPr>
              <w:fldChar w:fldCharType="separate"/>
            </w:r>
            <w:r w:rsidR="0027683A">
              <w:rPr>
                <w:noProof/>
                <w:webHidden/>
              </w:rPr>
              <w:t>48</w:t>
            </w:r>
            <w:r w:rsidR="0027683A">
              <w:rPr>
                <w:noProof/>
                <w:webHidden/>
              </w:rPr>
              <w:fldChar w:fldCharType="end"/>
            </w:r>
          </w:hyperlink>
        </w:p>
        <w:p w14:paraId="508CEC1C"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6" w:history="1">
            <w:r w:rsidR="0027683A" w:rsidRPr="00AE7BD3">
              <w:rPr>
                <w:rStyle w:val="Hyperlnk"/>
                <w:noProof/>
              </w:rPr>
              <w:t>5.1.5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_Toc383102086 \h </w:instrText>
            </w:r>
            <w:r w:rsidR="0027683A">
              <w:rPr>
                <w:noProof/>
                <w:webHidden/>
              </w:rPr>
            </w:r>
            <w:r w:rsidR="0027683A">
              <w:rPr>
                <w:noProof/>
                <w:webHidden/>
              </w:rPr>
              <w:fldChar w:fldCharType="separate"/>
            </w:r>
            <w:r w:rsidR="0027683A">
              <w:rPr>
                <w:noProof/>
                <w:webHidden/>
              </w:rPr>
              <w:t>53</w:t>
            </w:r>
            <w:r w:rsidR="0027683A">
              <w:rPr>
                <w:noProof/>
                <w:webHidden/>
              </w:rPr>
              <w:fldChar w:fldCharType="end"/>
            </w:r>
          </w:hyperlink>
        </w:p>
        <w:p w14:paraId="494AD2E0" w14:textId="77777777" w:rsidR="0027683A" w:rsidRDefault="00E73D71" w:rsidP="000D0257">
          <w:pPr>
            <w:pStyle w:val="Innehll1"/>
            <w:rPr>
              <w:rFonts w:asciiTheme="minorHAnsi" w:eastAsiaTheme="minorEastAsia" w:hAnsiTheme="minorHAnsi" w:cstheme="minorBidi"/>
              <w:noProof/>
              <w:sz w:val="22"/>
              <w:lang w:eastAsia="sv-SE"/>
            </w:rPr>
          </w:pPr>
          <w:hyperlink w:anchor="_Toc383102087" w:history="1">
            <w:r w:rsidR="0027683A" w:rsidRPr="00AE7BD3">
              <w:rPr>
                <w:rStyle w:val="Hyperlnk"/>
                <w:noProof/>
              </w:rPr>
              <w:t>6</w:t>
            </w:r>
            <w:r w:rsidR="0027683A">
              <w:rPr>
                <w:rFonts w:asciiTheme="minorHAnsi" w:eastAsiaTheme="minorEastAsia" w:hAnsiTheme="minorHAnsi" w:cstheme="minorBidi"/>
                <w:noProof/>
                <w:sz w:val="22"/>
                <w:lang w:eastAsia="sv-SE"/>
              </w:rPr>
              <w:tab/>
            </w:r>
            <w:r w:rsidR="0027683A" w:rsidRPr="00AE7BD3">
              <w:rPr>
                <w:rStyle w:val="Hyperlnk"/>
                <w:noProof/>
              </w:rPr>
              <w:t>Tjänstekontrakt</w:t>
            </w:r>
            <w:r w:rsidR="0027683A">
              <w:rPr>
                <w:noProof/>
                <w:webHidden/>
              </w:rPr>
              <w:tab/>
            </w:r>
            <w:r w:rsidR="0027683A">
              <w:rPr>
                <w:noProof/>
                <w:webHidden/>
              </w:rPr>
              <w:fldChar w:fldCharType="begin"/>
            </w:r>
            <w:r w:rsidR="0027683A">
              <w:rPr>
                <w:noProof/>
                <w:webHidden/>
              </w:rPr>
              <w:instrText xml:space="preserve"> PAGEREF _Toc383102087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88BA02"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88" w:history="1">
            <w:r w:rsidR="0027683A" w:rsidRPr="00AE7BD3">
              <w:rPr>
                <w:rStyle w:val="Hyperlnk"/>
                <w:noProof/>
              </w:rPr>
              <w:t>6.1</w:t>
            </w:r>
            <w:r w:rsidR="0027683A">
              <w:rPr>
                <w:rFonts w:asciiTheme="minorHAnsi" w:eastAsiaTheme="minorEastAsia" w:hAnsiTheme="minorHAnsi" w:cstheme="minorBidi"/>
                <w:noProof/>
                <w:sz w:val="22"/>
                <w:lang w:eastAsia="sv-SE"/>
              </w:rPr>
              <w:tab/>
            </w:r>
            <w:r w:rsidR="0027683A" w:rsidRPr="00AE7BD3">
              <w:rPr>
                <w:rStyle w:val="Hyperlnk"/>
                <w:noProof/>
              </w:rPr>
              <w:t>GetReferralOutcome</w:t>
            </w:r>
            <w:r w:rsidR="0027683A">
              <w:rPr>
                <w:noProof/>
                <w:webHidden/>
              </w:rPr>
              <w:tab/>
            </w:r>
            <w:r w:rsidR="0027683A">
              <w:rPr>
                <w:noProof/>
                <w:webHidden/>
              </w:rPr>
              <w:fldChar w:fldCharType="begin"/>
            </w:r>
            <w:r w:rsidR="0027683A">
              <w:rPr>
                <w:noProof/>
                <w:webHidden/>
              </w:rPr>
              <w:instrText xml:space="preserve"> PAGEREF _Toc383102088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54C86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9" w:history="1">
            <w:r w:rsidR="0027683A" w:rsidRPr="00AE7BD3">
              <w:rPr>
                <w:rStyle w:val="Hyperlnk"/>
                <w:noProof/>
              </w:rPr>
              <w:t>6.1.1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_Toc383102089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0D97E91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0" w:history="1">
            <w:r w:rsidR="0027683A" w:rsidRPr="00AE7BD3">
              <w:rPr>
                <w:rStyle w:val="Hyperlnk"/>
                <w:noProof/>
              </w:rPr>
              <w:t>6.1.2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_Toc383102090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17D4CAA7"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1" w:history="1">
            <w:r w:rsidR="0027683A" w:rsidRPr="00AE7BD3">
              <w:rPr>
                <w:rStyle w:val="Hyperlnk"/>
                <w:noProof/>
              </w:rPr>
              <w:t>6.1.3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_Toc383102091 \h </w:instrText>
            </w:r>
            <w:r w:rsidR="0027683A">
              <w:rPr>
                <w:noProof/>
                <w:webHidden/>
              </w:rPr>
            </w:r>
            <w:r w:rsidR="0027683A">
              <w:rPr>
                <w:noProof/>
                <w:webHidden/>
              </w:rPr>
              <w:fldChar w:fldCharType="separate"/>
            </w:r>
            <w:r w:rsidR="0027683A">
              <w:rPr>
                <w:noProof/>
                <w:webHidden/>
              </w:rPr>
              <w:t>64</w:t>
            </w:r>
            <w:r w:rsidR="0027683A">
              <w:rPr>
                <w:noProof/>
                <w:webHidden/>
              </w:rPr>
              <w:fldChar w:fldCharType="end"/>
            </w:r>
          </w:hyperlink>
        </w:p>
        <w:p w14:paraId="596F3937"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92" w:history="1">
            <w:r w:rsidR="0027683A" w:rsidRPr="00AE7BD3">
              <w:rPr>
                <w:rStyle w:val="Hyperlnk"/>
                <w:noProof/>
              </w:rPr>
              <w:t>6.2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_Toc383102092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1AF2D6F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3" w:history="1">
            <w:r w:rsidR="0027683A" w:rsidRPr="00AE7BD3">
              <w:rPr>
                <w:rStyle w:val="Hyperlnk"/>
                <w:noProof/>
              </w:rPr>
              <w:t>6.2.1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_Toc383102093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712C748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4" w:history="1">
            <w:r w:rsidR="0027683A" w:rsidRPr="00AE7BD3">
              <w:rPr>
                <w:rStyle w:val="Hyperlnk"/>
                <w:noProof/>
              </w:rPr>
              <w:t>6.2.2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_Toc383102094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517E3EFF"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5" w:history="1">
            <w:r w:rsidR="0027683A" w:rsidRPr="00AE7BD3">
              <w:rPr>
                <w:rStyle w:val="Hyperlnk"/>
                <w:noProof/>
              </w:rPr>
              <w:t>6.2.3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_Toc383102095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73439713"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096" w:history="1">
            <w:r w:rsidR="0027683A" w:rsidRPr="00AE7BD3">
              <w:rPr>
                <w:rStyle w:val="Hyperlnk"/>
                <w:noProof/>
              </w:rPr>
              <w:t>6.3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_Toc383102096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030796F6"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7" w:history="1">
            <w:r w:rsidR="0027683A" w:rsidRPr="00AE7BD3">
              <w:rPr>
                <w:rStyle w:val="Hyperlnk"/>
                <w:noProof/>
              </w:rPr>
              <w:t>6.3.1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_Toc383102097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553713F0"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8" w:history="1">
            <w:r w:rsidR="0027683A" w:rsidRPr="00AE7BD3">
              <w:rPr>
                <w:rStyle w:val="Hyperlnk"/>
                <w:noProof/>
              </w:rPr>
              <w:t>6.3.2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_Toc383102098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3D04BD59"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9" w:history="1">
            <w:r w:rsidR="0027683A" w:rsidRPr="00AE7BD3">
              <w:rPr>
                <w:rStyle w:val="Hyperlnk"/>
                <w:noProof/>
              </w:rPr>
              <w:t>6.3.3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_Toc383102099 \h </w:instrText>
            </w:r>
            <w:r w:rsidR="0027683A">
              <w:rPr>
                <w:noProof/>
                <w:webHidden/>
              </w:rPr>
            </w:r>
            <w:r w:rsidR="0027683A">
              <w:rPr>
                <w:noProof/>
                <w:webHidden/>
              </w:rPr>
              <w:fldChar w:fldCharType="separate"/>
            </w:r>
            <w:r w:rsidR="0027683A">
              <w:rPr>
                <w:noProof/>
                <w:webHidden/>
              </w:rPr>
              <w:t>80</w:t>
            </w:r>
            <w:r w:rsidR="0027683A">
              <w:rPr>
                <w:noProof/>
                <w:webHidden/>
              </w:rPr>
              <w:fldChar w:fldCharType="end"/>
            </w:r>
          </w:hyperlink>
        </w:p>
        <w:p w14:paraId="79E0E408"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100" w:history="1">
            <w:r w:rsidR="0027683A" w:rsidRPr="00AE7BD3">
              <w:rPr>
                <w:rStyle w:val="Hyperlnk"/>
                <w:noProof/>
              </w:rPr>
              <w:t>6.4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_Toc383102100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3990BE7"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1" w:history="1">
            <w:r w:rsidR="0027683A" w:rsidRPr="00AE7BD3">
              <w:rPr>
                <w:rStyle w:val="Hyperlnk"/>
                <w:noProof/>
              </w:rPr>
              <w:t>6.4.1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_Toc383102101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616A86A4"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2" w:history="1">
            <w:r w:rsidR="0027683A" w:rsidRPr="00AE7BD3">
              <w:rPr>
                <w:rStyle w:val="Hyperlnk"/>
                <w:noProof/>
              </w:rPr>
              <w:t>6.4.2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_Toc383102102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EBC26BB"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3" w:history="1">
            <w:r w:rsidR="0027683A" w:rsidRPr="00AE7BD3">
              <w:rPr>
                <w:rStyle w:val="Hyperlnk"/>
                <w:noProof/>
              </w:rPr>
              <w:t>6.4.3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_Toc383102103 \h </w:instrText>
            </w:r>
            <w:r w:rsidR="0027683A">
              <w:rPr>
                <w:noProof/>
                <w:webHidden/>
              </w:rPr>
            </w:r>
            <w:r w:rsidR="0027683A">
              <w:rPr>
                <w:noProof/>
                <w:webHidden/>
              </w:rPr>
              <w:fldChar w:fldCharType="separate"/>
            </w:r>
            <w:r w:rsidR="0027683A">
              <w:rPr>
                <w:noProof/>
                <w:webHidden/>
              </w:rPr>
              <w:t>93</w:t>
            </w:r>
            <w:r w:rsidR="0027683A">
              <w:rPr>
                <w:noProof/>
                <w:webHidden/>
              </w:rPr>
              <w:fldChar w:fldCharType="end"/>
            </w:r>
          </w:hyperlink>
        </w:p>
        <w:p w14:paraId="2326B604" w14:textId="77777777" w:rsidR="0027683A" w:rsidRDefault="00E73D71">
          <w:pPr>
            <w:pStyle w:val="Innehll2"/>
            <w:tabs>
              <w:tab w:val="left" w:pos="880"/>
              <w:tab w:val="right" w:leader="dot" w:pos="8664"/>
            </w:tabs>
            <w:rPr>
              <w:rFonts w:asciiTheme="minorHAnsi" w:eastAsiaTheme="minorEastAsia" w:hAnsiTheme="minorHAnsi" w:cstheme="minorBidi"/>
              <w:noProof/>
              <w:sz w:val="22"/>
              <w:lang w:eastAsia="sv-SE"/>
            </w:rPr>
          </w:pPr>
          <w:hyperlink w:anchor="_Toc383102104" w:history="1">
            <w:r w:rsidR="0027683A" w:rsidRPr="00AE7BD3">
              <w:rPr>
                <w:rStyle w:val="Hyperlnk"/>
                <w:noProof/>
              </w:rPr>
              <w:t>6.5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_Toc383102104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1F218861"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5" w:history="1">
            <w:r w:rsidR="0027683A" w:rsidRPr="00AE7BD3">
              <w:rPr>
                <w:rStyle w:val="Hyperlnk"/>
                <w:noProof/>
              </w:rPr>
              <w:t>6.5.1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_Toc383102105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6479AB4E"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6" w:history="1">
            <w:r w:rsidR="0027683A" w:rsidRPr="00AE7BD3">
              <w:rPr>
                <w:rStyle w:val="Hyperlnk"/>
                <w:noProof/>
              </w:rPr>
              <w:t>6.5.2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_Toc383102106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2AADC6C6" w14:textId="77777777" w:rsidR="0027683A" w:rsidRDefault="00E73D71">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7" w:history="1">
            <w:r w:rsidR="0027683A" w:rsidRPr="00AE7BD3">
              <w:rPr>
                <w:rStyle w:val="Hyperlnk"/>
                <w:noProof/>
              </w:rPr>
              <w:t>6.5.3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_Toc383102107 \h </w:instrText>
            </w:r>
            <w:r w:rsidR="0027683A">
              <w:rPr>
                <w:noProof/>
                <w:webHidden/>
              </w:rPr>
            </w:r>
            <w:r w:rsidR="0027683A">
              <w:rPr>
                <w:noProof/>
                <w:webHidden/>
              </w:rPr>
              <w:fldChar w:fldCharType="separate"/>
            </w:r>
            <w:r w:rsidR="0027683A">
              <w:rPr>
                <w:noProof/>
                <w:webHidden/>
              </w:rPr>
              <w:t>105</w:t>
            </w:r>
            <w:r w:rsidR="0027683A">
              <w:rPr>
                <w:noProof/>
                <w:webHidden/>
              </w:rPr>
              <w:fldChar w:fldCharType="end"/>
            </w:r>
          </w:hyperlink>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2" w:name="_Toc163963305"/>
      <w:bookmarkStart w:id="3" w:name="_Toc199311100"/>
      <w:bookmarkStart w:id="4" w:name="_Toc199552311"/>
      <w:bookmarkStart w:id="5" w:name="_Toc199552341"/>
      <w:bookmarkStart w:id="6" w:name="_Toc199552434"/>
      <w:bookmarkStart w:id="7" w:name="_Toc224960917"/>
    </w:p>
    <w:p w14:paraId="6344DB3E" w14:textId="77777777" w:rsidR="004255A2" w:rsidRPr="00CC412F" w:rsidRDefault="004255A2" w:rsidP="004255A2">
      <w:pPr>
        <w:rPr>
          <w:color w:val="4F81BD" w:themeColor="accent1"/>
        </w:rPr>
      </w:pPr>
    </w:p>
    <w:p w14:paraId="271B41A9" w14:textId="77777777" w:rsidR="004255A2" w:rsidRPr="00CC412F" w:rsidRDefault="004255A2" w:rsidP="004255A2">
      <w:pPr>
        <w:rPr>
          <w:rStyle w:val="BodyTextChar"/>
          <w:rFonts w:ascii="Times New Roman" w:hAnsi="Times New Roman"/>
          <w:szCs w:val="20"/>
        </w:rPr>
      </w:pPr>
      <w:r w:rsidRPr="00CC412F">
        <w:rPr>
          <w:b/>
        </w:rPr>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lastRenderedPageBreak/>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t>clinicalprocess:healthcond:description</w:t>
            </w:r>
          </w:p>
        </w:tc>
        <w:tc>
          <w:tcPr>
            <w:tcW w:w="1980" w:type="dxa"/>
          </w:tcPr>
          <w:p w14:paraId="66222C41" w14:textId="4ACFC17F" w:rsidR="002D5403" w:rsidRPr="00CC412F" w:rsidRDefault="002D5403" w:rsidP="000D0257">
            <w:pPr>
              <w:pStyle w:val="Innehll1"/>
              <w:ind w:left="28"/>
            </w:pPr>
            <w:r w:rsidRPr="00CC412F">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8" w:author="Björn Genfors" w:date="2014-03-28T13:03:00Z"/>
        </w:rPr>
        <w:pPrChange w:id="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ins w:id="10" w:author="Björn Genfors" w:date="2014-03-28T13:03:00Z">
              <w:r>
                <w:t xml:space="preserve">R </w:t>
              </w:r>
              <w:r>
                <w:fldChar w:fldCharType="begin"/>
              </w:r>
              <w:r>
                <w:instrText xml:space="preserve"> SEQ R \* ARABIC </w:instrText>
              </w:r>
              <w:r>
                <w:fldChar w:fldCharType="separate"/>
              </w:r>
              <w:r>
                <w:rPr>
                  <w:noProof/>
                </w:rPr>
                <w:t>1</w:t>
              </w:r>
              <w:r>
                <w:fldChar w:fldCharType="end"/>
              </w:r>
            </w:ins>
            <w:del w:id="11" w:author="Björn Genfors" w:date="2014-03-28T13:02:00Z">
              <w:r w:rsidR="002D5403" w:rsidRPr="00CC412F" w:rsidDel="000B0F50">
                <w:delText>R1</w:delText>
              </w:r>
            </w:del>
          </w:p>
        </w:tc>
        <w:tc>
          <w:tcPr>
            <w:tcW w:w="2892" w:type="dxa"/>
          </w:tcPr>
          <w:p w14:paraId="3CB096E1" w14:textId="4FB3821D" w:rsidR="002D5403" w:rsidRPr="00134B9E" w:rsidRDefault="008B463B" w:rsidP="00134B9E">
            <w:pPr>
              <w:pStyle w:val="TableText"/>
              <w:rPr>
                <w:szCs w:val="22"/>
                <w:lang w:val="en-US"/>
                <w:rPrChange w:id="12" w:author="Björn Genfors" w:date="2014-03-28T16:21:00Z">
                  <w:rPr>
                    <w:szCs w:val="22"/>
                  </w:rPr>
                </w:rPrChange>
              </w:rPr>
              <w:pPrChange w:id="13" w:author="Björn Genfors" w:date="2014-03-28T16:21:00Z">
                <w:pPr>
                  <w:pStyle w:val="TableText"/>
                </w:pPr>
              </w:pPrChange>
            </w:pPr>
            <w:del w:id="14" w:author="Björn Genfors" w:date="2014-03-28T16:21:00Z">
              <w:r w:rsidRPr="00134B9E" w:rsidDel="00134B9E">
                <w:rPr>
                  <w:lang w:val="en-US"/>
                  <w:rPrChange w:id="15" w:author="Björn Genfors" w:date="2014-03-28T16:21:00Z">
                    <w:rPr/>
                  </w:rPrChange>
                </w:rPr>
                <w:delText xml:space="preserve"> Hantera hälsorelaterad tillstånd, utfall av aktivitet – Arkitekturella Beslut</w:delText>
              </w:r>
            </w:del>
            <w:ins w:id="16" w:author="Björn Genfors" w:date="2014-03-28T16:21:00Z">
              <w:r w:rsidR="00134B9E" w:rsidRPr="00134B9E">
                <w:rPr>
                  <w:lang w:val="en-US"/>
                  <w:rPrChange w:id="1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ins w:id="18" w:author="Björn Genfors" w:date="2014-03-28T13:03:00Z">
              <w:r>
                <w:t xml:space="preserve">R </w:t>
              </w:r>
              <w:r>
                <w:fldChar w:fldCharType="begin"/>
              </w:r>
              <w:r>
                <w:instrText xml:space="preserve"> SEQ R \* ARABIC </w:instrText>
              </w:r>
              <w:r>
                <w:fldChar w:fldCharType="separate"/>
              </w:r>
            </w:ins>
            <w:ins w:id="19" w:author="Björn Genfors" w:date="2014-03-28T13:04:00Z">
              <w:r>
                <w:rPr>
                  <w:noProof/>
                </w:rPr>
                <w:t>2</w:t>
              </w:r>
            </w:ins>
            <w:ins w:id="20" w:author="Björn Genfors" w:date="2014-03-28T13:03:00Z">
              <w:r>
                <w:fldChar w:fldCharType="end"/>
              </w:r>
            </w:ins>
            <w:del w:id="2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E73D71"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22" w:author="Björn Genfors" w:date="2014-03-28T13:04:00Z">
              <w:r>
                <w:t xml:space="preserve">R </w:t>
              </w:r>
              <w:r>
                <w:fldChar w:fldCharType="begin"/>
              </w:r>
              <w:r>
                <w:instrText xml:space="preserve"> SEQ R \* ARABIC </w:instrText>
              </w:r>
              <w:r>
                <w:fldChar w:fldCharType="separate"/>
              </w:r>
              <w:r>
                <w:rPr>
                  <w:noProof/>
                </w:rPr>
                <w:t>3</w:t>
              </w:r>
              <w:r>
                <w:fldChar w:fldCharType="end"/>
              </w:r>
            </w:ins>
            <w:del w:id="23"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ins w:id="24" w:author="Björn Genfors" w:date="2014-03-28T13:04:00Z">
              <w:r>
                <w:t xml:space="preserve">R </w:t>
              </w:r>
              <w:r>
                <w:fldChar w:fldCharType="begin"/>
              </w:r>
              <w:r>
                <w:instrText xml:space="preserve"> SEQ R \* ARABIC </w:instrText>
              </w:r>
              <w:r>
                <w:fldChar w:fldCharType="separate"/>
              </w:r>
              <w:r>
                <w:rPr>
                  <w:noProof/>
                </w:rPr>
                <w:t>4</w:t>
              </w:r>
              <w:r>
                <w:fldChar w:fldCharType="end"/>
              </w:r>
            </w:ins>
            <w:del w:id="25"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26"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nk"/>
                </w:rPr>
                <w:t>http://rivta.se/documents/ARK_0001/RIV_Tekniska_Anvisningar_Oversikt_revD.pdf</w:t>
              </w:r>
              <w:r>
                <w:rPr>
                  <w:rStyle w:val="Hyperlnk"/>
                </w:rPr>
                <w:fldChar w:fldCharType="end"/>
              </w:r>
            </w:ins>
            <w:del w:id="27"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28" w:author="Björn Genfors" w:date="2014-03-28T13:02:00Z"/>
        </w:trPr>
        <w:tc>
          <w:tcPr>
            <w:tcW w:w="964" w:type="dxa"/>
          </w:tcPr>
          <w:p w14:paraId="0DCBDF6F" w14:textId="72D5DC1D" w:rsidR="000B0F50" w:rsidRPr="00CC412F" w:rsidRDefault="000B0F50" w:rsidP="00C420B9">
            <w:pPr>
              <w:pStyle w:val="TableText"/>
              <w:rPr>
                <w:ins w:id="29" w:author="Björn Genfors" w:date="2014-03-28T13:02:00Z"/>
              </w:rPr>
            </w:pPr>
            <w:bookmarkStart w:id="30" w:name="_Ref383778264"/>
            <w:ins w:id="31" w:author="Björn Genfors" w:date="2014-03-28T13:04:00Z">
              <w:r>
                <w:t xml:space="preserve">R </w:t>
              </w:r>
              <w:r>
                <w:fldChar w:fldCharType="begin"/>
              </w:r>
              <w:r>
                <w:instrText xml:space="preserve"> SEQ R \* ARABIC </w:instrText>
              </w:r>
              <w:r>
                <w:fldChar w:fldCharType="separate"/>
              </w:r>
              <w:r>
                <w:rPr>
                  <w:noProof/>
                </w:rPr>
                <w:t>5</w:t>
              </w:r>
              <w:r>
                <w:fldChar w:fldCharType="end"/>
              </w:r>
            </w:ins>
            <w:bookmarkEnd w:id="30"/>
          </w:p>
        </w:tc>
        <w:tc>
          <w:tcPr>
            <w:tcW w:w="2892" w:type="dxa"/>
          </w:tcPr>
          <w:p w14:paraId="6147702D" w14:textId="45BF9CC6" w:rsidR="000B0F50" w:rsidRPr="00CC412F" w:rsidRDefault="000B0F50" w:rsidP="00C420B9">
            <w:pPr>
              <w:pStyle w:val="TableText"/>
              <w:rPr>
                <w:ins w:id="32" w:author="Björn Genfors" w:date="2014-03-28T13:02:00Z"/>
              </w:rPr>
            </w:pPr>
            <w:ins w:id="33"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34" w:author="Björn Genfors" w:date="2014-03-28T13:02:00Z"/>
              </w:rPr>
            </w:pPr>
          </w:p>
        </w:tc>
        <w:tc>
          <w:tcPr>
            <w:tcW w:w="3339" w:type="dxa"/>
          </w:tcPr>
          <w:p w14:paraId="0B2CACB9" w14:textId="3ED57DE9" w:rsidR="000B0F50" w:rsidRDefault="000B0F50">
            <w:pPr>
              <w:pStyle w:val="TableText"/>
              <w:keepNext/>
              <w:rPr>
                <w:ins w:id="35" w:author="Björn Genfors" w:date="2014-03-28T13:02:00Z"/>
                <w:szCs w:val="22"/>
              </w:rPr>
              <w:pPrChange w:id="36" w:author="Björn Genfors" w:date="2014-03-28T13:05:00Z">
                <w:pPr>
                  <w:pStyle w:val="TableText"/>
                  <w:spacing w:line="280" w:lineRule="atLeast"/>
                </w:pPr>
              </w:pPrChange>
            </w:pPr>
            <w:ins w:id="37"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38" w:author="Björn Genfors" w:date="2014-03-28T13:59:00Z"/>
        </w:trPr>
        <w:tc>
          <w:tcPr>
            <w:tcW w:w="964" w:type="dxa"/>
          </w:tcPr>
          <w:p w14:paraId="69CB4660" w14:textId="5CC2EC8B" w:rsidR="005558E1" w:rsidRDefault="00570100" w:rsidP="00C420B9">
            <w:pPr>
              <w:pStyle w:val="TableText"/>
              <w:rPr>
                <w:ins w:id="39" w:author="Björn Genfors" w:date="2014-03-28T13:59:00Z"/>
              </w:rPr>
            </w:pPr>
            <w:bookmarkStart w:id="40" w:name="_Ref383778755"/>
            <w:ins w:id="41" w:author="Björn Genfors" w:date="2014-03-28T14:00:00Z">
              <w:r>
                <w:t xml:space="preserve">R </w:t>
              </w:r>
              <w:r>
                <w:fldChar w:fldCharType="begin"/>
              </w:r>
              <w:r>
                <w:instrText xml:space="preserve"> SEQ R \* ARABIC </w:instrText>
              </w:r>
              <w:r>
                <w:fldChar w:fldCharType="separate"/>
              </w:r>
              <w:r>
                <w:rPr>
                  <w:noProof/>
                </w:rPr>
                <w:t>6</w:t>
              </w:r>
              <w:r>
                <w:fldChar w:fldCharType="end"/>
              </w:r>
            </w:ins>
            <w:bookmarkEnd w:id="40"/>
          </w:p>
        </w:tc>
        <w:tc>
          <w:tcPr>
            <w:tcW w:w="2892" w:type="dxa"/>
          </w:tcPr>
          <w:p w14:paraId="3657C0D2" w14:textId="77F28541" w:rsidR="005558E1" w:rsidRPr="000B0F50" w:rsidRDefault="00570100" w:rsidP="00F66D4E">
            <w:pPr>
              <w:pStyle w:val="TableText"/>
              <w:rPr>
                <w:ins w:id="42" w:author="Björn Genfors" w:date="2014-03-28T13:59:00Z"/>
              </w:rPr>
            </w:pPr>
            <w:ins w:id="4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44" w:author="Björn Genfors" w:date="2014-03-28T13:59:00Z"/>
              </w:rPr>
            </w:pPr>
          </w:p>
        </w:tc>
        <w:tc>
          <w:tcPr>
            <w:tcW w:w="3339" w:type="dxa"/>
          </w:tcPr>
          <w:p w14:paraId="3E5FB74E" w14:textId="575E9E5A" w:rsidR="005558E1" w:rsidRDefault="00570100" w:rsidP="00F66D4E">
            <w:pPr>
              <w:pStyle w:val="TableText"/>
              <w:keepNext/>
              <w:rPr>
                <w:ins w:id="45" w:author="Björn Genfors" w:date="2014-03-28T13:59:00Z"/>
              </w:rPr>
            </w:pPr>
            <w:ins w:id="46" w:author="Björn Genfors" w:date="2014-03-28T14:00:00Z">
              <w:r>
                <w:t xml:space="preserve">Bilaga </w:t>
              </w:r>
              <w:r w:rsidRPr="00CC412F">
                <w:t>MIM_Mappningar_Get</w:t>
              </w:r>
            </w:ins>
            <w:ins w:id="47" w:author="Björn Genfors" w:date="2014-03-28T14:01:00Z">
              <w:r>
                <w:t>ReferralOutcome</w:t>
              </w:r>
            </w:ins>
            <w:ins w:id="48" w:author="Björn Genfors" w:date="2014-03-28T14:00:00Z">
              <w:r w:rsidRPr="00CC412F">
                <w:t>.xlsx</w:t>
              </w:r>
            </w:ins>
          </w:p>
        </w:tc>
      </w:tr>
      <w:tr w:rsidR="005558E1" w:rsidRPr="00CC412F" w14:paraId="6F1F53DE" w14:textId="77777777" w:rsidTr="00514BAB">
        <w:trPr>
          <w:ins w:id="49" w:author="Björn Genfors" w:date="2014-03-28T13:59:00Z"/>
        </w:trPr>
        <w:tc>
          <w:tcPr>
            <w:tcW w:w="964" w:type="dxa"/>
          </w:tcPr>
          <w:p w14:paraId="1E7D7ACD" w14:textId="4BC6C4FE" w:rsidR="005558E1" w:rsidRDefault="00570100" w:rsidP="00C420B9">
            <w:pPr>
              <w:pStyle w:val="TableText"/>
              <w:rPr>
                <w:ins w:id="50" w:author="Björn Genfors" w:date="2014-03-28T13:59:00Z"/>
              </w:rPr>
            </w:pPr>
            <w:bookmarkStart w:id="51" w:name="_Ref383778677"/>
            <w:ins w:id="52" w:author="Björn Genfors" w:date="2014-03-28T14:00:00Z">
              <w:r>
                <w:t xml:space="preserve">R </w:t>
              </w:r>
              <w:r>
                <w:fldChar w:fldCharType="begin"/>
              </w:r>
              <w:r>
                <w:instrText xml:space="preserve"> SEQ R \* ARABIC </w:instrText>
              </w:r>
              <w:r>
                <w:fldChar w:fldCharType="separate"/>
              </w:r>
            </w:ins>
            <w:ins w:id="53" w:author="Björn Genfors" w:date="2014-03-28T14:01:00Z">
              <w:r>
                <w:rPr>
                  <w:noProof/>
                </w:rPr>
                <w:t>7</w:t>
              </w:r>
            </w:ins>
            <w:ins w:id="54" w:author="Björn Genfors" w:date="2014-03-28T14:00:00Z">
              <w:r>
                <w:fldChar w:fldCharType="end"/>
              </w:r>
            </w:ins>
            <w:bookmarkEnd w:id="51"/>
          </w:p>
        </w:tc>
        <w:tc>
          <w:tcPr>
            <w:tcW w:w="2892" w:type="dxa"/>
          </w:tcPr>
          <w:p w14:paraId="4EDCBBED" w14:textId="411E51B5" w:rsidR="005558E1" w:rsidRPr="000B0F50" w:rsidRDefault="00570100" w:rsidP="00F66D4E">
            <w:pPr>
              <w:pStyle w:val="TableText"/>
              <w:rPr>
                <w:ins w:id="55" w:author="Björn Genfors" w:date="2014-03-28T13:59:00Z"/>
              </w:rPr>
            </w:pPr>
            <w:ins w:id="56" w:author="Björn Genfors" w:date="2014-03-28T14:01:00Z">
              <w:r>
                <w:t>CDA-mappning av labbsvar</w:t>
              </w:r>
            </w:ins>
          </w:p>
        </w:tc>
        <w:tc>
          <w:tcPr>
            <w:tcW w:w="2472" w:type="dxa"/>
          </w:tcPr>
          <w:p w14:paraId="05224872" w14:textId="77777777" w:rsidR="005558E1" w:rsidRPr="00CC412F" w:rsidRDefault="005558E1" w:rsidP="00C420B9">
            <w:pPr>
              <w:pStyle w:val="TableText"/>
              <w:rPr>
                <w:ins w:id="57" w:author="Björn Genfors" w:date="2014-03-28T13:59:00Z"/>
              </w:rPr>
            </w:pPr>
          </w:p>
        </w:tc>
        <w:tc>
          <w:tcPr>
            <w:tcW w:w="3339" w:type="dxa"/>
          </w:tcPr>
          <w:p w14:paraId="0F41EC9F" w14:textId="23803232" w:rsidR="005558E1" w:rsidRDefault="00570100" w:rsidP="000B0F50">
            <w:pPr>
              <w:pStyle w:val="TableText"/>
              <w:keepNext/>
              <w:rPr>
                <w:ins w:id="58" w:author="Björn Genfors" w:date="2014-03-28T13:59:00Z"/>
              </w:rPr>
            </w:pPr>
            <w:ins w:id="59" w:author="Björn Genfors" w:date="2014-03-28T14:00:00Z">
              <w:r>
                <w:t xml:space="preserve">Bilaga </w:t>
              </w:r>
            </w:ins>
            <w:ins w:id="60" w:author="Björn Genfors" w:date="2014-03-28T13:59:00Z">
              <w:r w:rsidR="005558E1" w:rsidRPr="00CC412F">
                <w:t>MIM_Mappningar_GetLaboratoryOrderOutcome.xlsx</w:t>
              </w:r>
            </w:ins>
          </w:p>
        </w:tc>
      </w:tr>
      <w:tr w:rsidR="00134B9E" w:rsidRPr="00CC412F" w14:paraId="26D4E408" w14:textId="77777777" w:rsidTr="00514BAB">
        <w:trPr>
          <w:ins w:id="61" w:author="Björn Genfors" w:date="2014-03-28T16:20:00Z"/>
        </w:trPr>
        <w:tc>
          <w:tcPr>
            <w:tcW w:w="964" w:type="dxa"/>
          </w:tcPr>
          <w:p w14:paraId="7BDFB8FE" w14:textId="1BEED530" w:rsidR="00134B9E" w:rsidRDefault="00134B9E" w:rsidP="00C420B9">
            <w:pPr>
              <w:pStyle w:val="TableText"/>
              <w:rPr>
                <w:ins w:id="62" w:author="Björn Genfors" w:date="2014-03-28T16:20:00Z"/>
              </w:rPr>
            </w:pPr>
            <w:bookmarkStart w:id="63" w:name="_Ref383787391"/>
            <w:ins w:id="64" w:author="Björn Genfors" w:date="2014-03-28T16:20:00Z">
              <w:r>
                <w:t xml:space="preserve">R </w:t>
              </w:r>
              <w:r>
                <w:fldChar w:fldCharType="begin"/>
              </w:r>
              <w:r>
                <w:instrText xml:space="preserve"> SEQ R \* ARABIC </w:instrText>
              </w:r>
              <w:r>
                <w:fldChar w:fldCharType="separate"/>
              </w:r>
              <w:r>
                <w:rPr>
                  <w:noProof/>
                </w:rPr>
                <w:t>8</w:t>
              </w:r>
              <w:r>
                <w:fldChar w:fldCharType="end"/>
              </w:r>
              <w:bookmarkEnd w:id="63"/>
            </w:ins>
          </w:p>
        </w:tc>
        <w:tc>
          <w:tcPr>
            <w:tcW w:w="2892" w:type="dxa"/>
          </w:tcPr>
          <w:p w14:paraId="50C8D49E" w14:textId="7CF36EE6" w:rsidR="00134B9E" w:rsidRDefault="00134B9E" w:rsidP="00F66D4E">
            <w:pPr>
              <w:pStyle w:val="TableText"/>
              <w:rPr>
                <w:ins w:id="65" w:author="Björn Genfors" w:date="2014-03-28T16:20:00Z"/>
              </w:rPr>
            </w:pPr>
            <w:ins w:id="66" w:author="Björn Genfors" w:date="2014-03-28T16:20:00Z">
              <w:r>
                <w:t>PDL i Praktiken</w:t>
              </w:r>
            </w:ins>
          </w:p>
        </w:tc>
        <w:tc>
          <w:tcPr>
            <w:tcW w:w="2472" w:type="dxa"/>
          </w:tcPr>
          <w:p w14:paraId="4391A46A" w14:textId="77777777" w:rsidR="00134B9E" w:rsidRPr="00CC412F" w:rsidRDefault="00134B9E" w:rsidP="00C420B9">
            <w:pPr>
              <w:pStyle w:val="TableText"/>
              <w:rPr>
                <w:ins w:id="67" w:author="Björn Genfors" w:date="2014-03-28T16:20:00Z"/>
              </w:rPr>
            </w:pPr>
          </w:p>
        </w:tc>
        <w:tc>
          <w:tcPr>
            <w:tcW w:w="3339" w:type="dxa"/>
          </w:tcPr>
          <w:p w14:paraId="455D4961" w14:textId="356B2ECA" w:rsidR="00134B9E" w:rsidRDefault="00134B9E" w:rsidP="000B0F50">
            <w:pPr>
              <w:pStyle w:val="TableText"/>
              <w:keepNext/>
              <w:rPr>
                <w:ins w:id="68" w:author="Björn Genfors" w:date="2014-03-28T16:20:00Z"/>
              </w:rPr>
            </w:pPr>
            <w:ins w:id="69" w:author="Björn Genfors" w:date="2014-03-28T16:21:00Z">
              <w:r>
                <w:fldChar w:fldCharType="begin"/>
              </w:r>
              <w:r>
                <w:instrText xml:space="preserve"> HYPERLINK "http://www.cehis.se/arkitektur_och_regelverk/fordjupad_information/" </w:instrText>
              </w:r>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70" w:author="Björn Genfors" w:date="2014-03-28T16:20:00Z"/>
        </w:trPr>
        <w:tc>
          <w:tcPr>
            <w:tcW w:w="964" w:type="dxa"/>
          </w:tcPr>
          <w:p w14:paraId="503CDFEC" w14:textId="347559C5" w:rsidR="00134B9E" w:rsidRDefault="00134B9E" w:rsidP="00C420B9">
            <w:pPr>
              <w:pStyle w:val="TableText"/>
              <w:rPr>
                <w:ins w:id="71" w:author="Björn Genfors" w:date="2014-03-28T16:20:00Z"/>
              </w:rPr>
            </w:pPr>
            <w:bookmarkStart w:id="72" w:name="_Ref383787238"/>
            <w:ins w:id="73" w:author="Björn Genfors" w:date="2014-03-28T16:20:00Z">
              <w:r>
                <w:t xml:space="preserve">R </w:t>
              </w:r>
              <w:r>
                <w:fldChar w:fldCharType="begin"/>
              </w:r>
              <w:r>
                <w:instrText xml:space="preserve"> SEQ R \* ARABIC </w:instrText>
              </w:r>
              <w:r>
                <w:fldChar w:fldCharType="separate"/>
              </w:r>
              <w:r>
                <w:rPr>
                  <w:noProof/>
                </w:rPr>
                <w:t>9</w:t>
              </w:r>
              <w:r>
                <w:fldChar w:fldCharType="end"/>
              </w:r>
              <w:bookmarkEnd w:id="72"/>
            </w:ins>
          </w:p>
        </w:tc>
        <w:tc>
          <w:tcPr>
            <w:tcW w:w="2892" w:type="dxa"/>
          </w:tcPr>
          <w:p w14:paraId="4A67327B" w14:textId="11005A1C" w:rsidR="00134B9E" w:rsidRDefault="00134B9E" w:rsidP="00F66D4E">
            <w:pPr>
              <w:pStyle w:val="TableText"/>
              <w:rPr>
                <w:ins w:id="74" w:author="Björn Genfors" w:date="2014-03-28T16:20:00Z"/>
              </w:rPr>
            </w:pPr>
            <w:ins w:id="75"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76" w:author="Björn Genfors" w:date="2014-03-28T16:20:00Z"/>
              </w:rPr>
            </w:pPr>
          </w:p>
        </w:tc>
        <w:tc>
          <w:tcPr>
            <w:tcW w:w="3339" w:type="dxa"/>
          </w:tcPr>
          <w:p w14:paraId="0418651B" w14:textId="26CAB6AB" w:rsidR="00134B9E" w:rsidRDefault="00134B9E" w:rsidP="000B0F50">
            <w:pPr>
              <w:pStyle w:val="TableText"/>
              <w:keepNext/>
              <w:rPr>
                <w:ins w:id="77" w:author="Björn Genfors" w:date="2014-03-28T16:20:00Z"/>
              </w:rPr>
            </w:pPr>
            <w:ins w:id="78" w:author="Björn Genfors" w:date="2014-03-28T16:21:00Z">
              <w:r>
                <w:fldChar w:fldCharType="begin"/>
              </w:r>
              <w:r>
                <w:instrText xml:space="preserve"> HYPERLINK "http://en.wikipedia.org/wiki/ISO_8601" </w:instrText>
              </w:r>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79" w:author="Björn Genfors" w:date="2014-03-28T16:20:00Z"/>
        </w:trPr>
        <w:tc>
          <w:tcPr>
            <w:tcW w:w="964" w:type="dxa"/>
          </w:tcPr>
          <w:p w14:paraId="7F3449BA" w14:textId="5B14691D" w:rsidR="00134B9E" w:rsidRDefault="00134B9E" w:rsidP="00C420B9">
            <w:pPr>
              <w:pStyle w:val="TableText"/>
              <w:rPr>
                <w:ins w:id="80" w:author="Björn Genfors" w:date="2014-03-28T16:20:00Z"/>
              </w:rPr>
            </w:pPr>
            <w:ins w:id="81" w:author="Björn Genfors" w:date="2014-03-28T16:22:00Z">
              <w:r>
                <w:t xml:space="preserve">R </w:t>
              </w:r>
              <w:r>
                <w:fldChar w:fldCharType="begin"/>
              </w:r>
              <w:r>
                <w:instrText xml:space="preserve"> SEQ R \* ARABIC </w:instrText>
              </w:r>
              <w:r>
                <w:fldChar w:fldCharType="separate"/>
              </w:r>
              <w:r>
                <w:rPr>
                  <w:noProof/>
                </w:rPr>
                <w:t>10</w:t>
              </w:r>
              <w:r>
                <w:fldChar w:fldCharType="end"/>
              </w:r>
            </w:ins>
          </w:p>
        </w:tc>
        <w:tc>
          <w:tcPr>
            <w:tcW w:w="2892" w:type="dxa"/>
          </w:tcPr>
          <w:p w14:paraId="13FD5318" w14:textId="26630531" w:rsidR="00134B9E" w:rsidRDefault="00134B9E" w:rsidP="00F66D4E">
            <w:pPr>
              <w:pStyle w:val="TableText"/>
              <w:rPr>
                <w:ins w:id="82" w:author="Björn Genfors" w:date="2014-03-28T16:20:00Z"/>
              </w:rPr>
            </w:pPr>
            <w:ins w:id="83"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84" w:author="Björn Genfors" w:date="2014-03-28T16:20:00Z"/>
              </w:rPr>
            </w:pPr>
          </w:p>
        </w:tc>
        <w:tc>
          <w:tcPr>
            <w:tcW w:w="3339" w:type="dxa"/>
          </w:tcPr>
          <w:p w14:paraId="00021C03" w14:textId="230DE35F" w:rsidR="00134B9E" w:rsidRDefault="00134B9E" w:rsidP="000B0F50">
            <w:pPr>
              <w:pStyle w:val="TableText"/>
              <w:keepNext/>
              <w:rPr>
                <w:ins w:id="85" w:author="Björn Genfors" w:date="2014-03-28T16:20:00Z"/>
              </w:rPr>
            </w:pPr>
            <w:ins w:id="86" w:author="Björn Genfors" w:date="2014-03-28T16:22:00Z">
              <w:r>
                <w:fldChar w:fldCharType="begin"/>
              </w:r>
              <w:r>
                <w:instrText xml:space="preserve"> HYPERLINK "https://code.google.com/p/rivta/wiki/ServiceDomainTable" </w:instrText>
              </w:r>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87"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lastRenderedPageBreak/>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88" w:name="_Toc357754843"/>
      <w:bookmarkStart w:id="89" w:name="_Toc383102043"/>
      <w:r w:rsidRPr="00CC412F">
        <w:t>Inledning</w:t>
      </w:r>
      <w:bookmarkEnd w:id="2"/>
      <w:bookmarkEnd w:id="3"/>
      <w:bookmarkEnd w:id="4"/>
      <w:bookmarkEnd w:id="5"/>
      <w:bookmarkEnd w:id="6"/>
      <w:bookmarkEnd w:id="7"/>
      <w:bookmarkEnd w:id="88"/>
      <w:bookmarkEnd w:id="89"/>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1CEB0AA1" w14:textId="43C03781" w:rsidR="00AD6605" w:rsidRPr="00CC412F" w:rsidRDefault="00AD6605">
      <w:r w:rsidRPr="00CC412F">
        <w: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t>
      </w:r>
      <w:r w:rsidR="00BB5903" w:rsidRPr="00CC412F">
        <w:t xml:space="preserve">API Gateway) är alla exempel på </w:t>
      </w:r>
      <w:r w:rsidR="00505F17" w:rsidRPr="00CC412F">
        <w:t xml:space="preserve">nationella och icke nationella </w:t>
      </w:r>
      <w:r w:rsidRPr="00CC412F">
        <w:t>tjänster med behov av direktåtkomst till journalhistorik. Tjänstekontrakten i denna domän ska tillmötesgå de nationella behoven men också fylla behovet för direktåtkomst-tjänster inom ett landsting.</w:t>
      </w:r>
    </w:p>
    <w:p w14:paraId="000373CC" w14:textId="77777777" w:rsidR="00AD6605" w:rsidRPr="00CC412F" w:rsidRDefault="00AD6605"/>
    <w:p w14:paraId="1F7DFA28" w14:textId="77777777" w:rsidR="00AD6605" w:rsidRPr="00CC412F" w:rsidRDefault="00AD6605">
      <w:r w:rsidRPr="00CC412F">
        <w: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t>
      </w:r>
    </w:p>
    <w:p w14:paraId="3EF287FB" w14:textId="77777777" w:rsidR="00AD6605" w:rsidRPr="00CC412F" w:rsidRDefault="00AD6605"/>
    <w:p w14:paraId="7957795D" w14:textId="77777777" w:rsidR="00AD6605" w:rsidRPr="00CC412F" w:rsidRDefault="00AD6605">
      <w:r w:rsidRPr="00CC412F">
        <w:t xml:space="preserve">Tjänstedomänen syftar i första hand till realisering av aggregerande tjänster (enl. T-bok REV B). Tjänstekontrakten är därför uppbyggda för s.k. system-adressering. </w:t>
      </w:r>
    </w:p>
    <w:p w14:paraId="2BD7F0C1" w14:textId="77777777" w:rsidR="00AD6605" w:rsidRPr="00CC412F" w:rsidRDefault="00AD6605"/>
    <w:p w14:paraId="163BDB48" w14:textId="77777777" w:rsidR="00AD6605" w:rsidRPr="00CC412F" w:rsidRDefault="00AD6605">
      <w:r w:rsidRPr="00CC412F">
        <w:t>Detta dokument kompletterar reglerna i de tekniska kontrakten (XML-scheman, WSDL-filer). Tjänsteproducenter och tjänstekonsumenter ska m.a.o. följa såväl de maskintolkbara reglerna i de tekniska kontrakten, så väl som de regler som uttrycks verbalt i detta dokument.</w:t>
      </w:r>
    </w:p>
    <w:p w14:paraId="1158115B" w14:textId="77777777" w:rsidR="00AD6605" w:rsidRPr="00CC412F" w:rsidRDefault="00AD6605"/>
    <w:p w14:paraId="7A9E8C5F" w14:textId="77777777" w:rsidR="00AD6605" w:rsidRPr="00CC412F" w:rsidRDefault="00AD6605">
      <w:r w:rsidRPr="00CC412F">
        <w:t>Där inte annat anges, baseras tjänstedomänens kontrakt på RIV – Informationsspecifikation Nationell Patientöversikt version 2.2.0.</w:t>
      </w:r>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w:lastRenderedPageBreak/>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0" w:author="Björn Genfors" w:date="2014-03-28T13:03:00Z">
                                  <w:rPr>
                                    <w:rFonts w:ascii="Calibri" w:hAnsi="Calibri"/>
                                    <w:i/>
                                    <w:sz w:val="24"/>
                                    <w:szCs w:val="24"/>
                                  </w:rPr>
                                </w:rPrChange>
                              </w:rPr>
                            </w:pPr>
                            <w:r w:rsidRPr="000B0F50">
                              <w:rPr>
                                <w:rFonts w:ascii="Calibri" w:hAnsi="Calibri"/>
                                <w:i/>
                                <w:sz w:val="24"/>
                                <w:szCs w:val="24"/>
                                <w:lang w:val="en-US"/>
                                <w:rPrChange w:id="91"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2" w:author="Björn Genfors" w:date="2014-03-28T13:03:00Z">
                                  <w:rPr>
                                    <w:rFonts w:ascii="Calibri" w:hAnsi="Calibri"/>
                                    <w:i/>
                                    <w:sz w:val="24"/>
                                    <w:szCs w:val="24"/>
                                  </w:rPr>
                                </w:rPrChange>
                              </w:rPr>
                            </w:pPr>
                            <w:r w:rsidRPr="000B0F50">
                              <w:rPr>
                                <w:rFonts w:ascii="Calibri" w:hAnsi="Calibri"/>
                                <w:i/>
                                <w:sz w:val="24"/>
                                <w:szCs w:val="24"/>
                                <w:lang w:val="en-US"/>
                                <w:rPrChange w:id="93"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94" w:author="Björn Genfors" w:date="2014-03-28T13:03:00Z">
                                  <w:rPr>
                                    <w:rFonts w:ascii="Calibri" w:hAnsi="Calibri"/>
                                    <w:i/>
                                    <w:sz w:val="24"/>
                                    <w:szCs w:val="24"/>
                                  </w:rPr>
                                </w:rPrChange>
                              </w:rPr>
                            </w:pPr>
                            <w:r w:rsidRPr="000B0F50">
                              <w:rPr>
                                <w:rFonts w:ascii="Calibri" w:hAnsi="Calibri"/>
                                <w:i/>
                                <w:sz w:val="24"/>
                                <w:szCs w:val="24"/>
                                <w:lang w:val="en-US"/>
                                <w:rPrChange w:id="95"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6" w:author="Björn Genfors" w:date="2014-03-28T13:03:00Z">
                            <w:rPr>
                              <w:rFonts w:ascii="Calibri" w:hAnsi="Calibri"/>
                              <w:i/>
                              <w:sz w:val="24"/>
                              <w:szCs w:val="24"/>
                            </w:rPr>
                          </w:rPrChange>
                        </w:rPr>
                      </w:pPr>
                      <w:r w:rsidRPr="000B0F50">
                        <w:rPr>
                          <w:rFonts w:ascii="Calibri" w:hAnsi="Calibri"/>
                          <w:i/>
                          <w:sz w:val="24"/>
                          <w:szCs w:val="24"/>
                          <w:lang w:val="en-US"/>
                          <w:rPrChange w:id="97"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8" w:author="Björn Genfors" w:date="2014-03-28T13:03:00Z">
                            <w:rPr>
                              <w:rFonts w:ascii="Calibri" w:hAnsi="Calibri"/>
                              <w:i/>
                              <w:sz w:val="24"/>
                              <w:szCs w:val="24"/>
                            </w:rPr>
                          </w:rPrChange>
                        </w:rPr>
                      </w:pPr>
                      <w:r w:rsidRPr="000B0F50">
                        <w:rPr>
                          <w:rFonts w:ascii="Calibri" w:hAnsi="Calibri"/>
                          <w:i/>
                          <w:sz w:val="24"/>
                          <w:szCs w:val="24"/>
                          <w:lang w:val="en-US"/>
                          <w:rPrChange w:id="99"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100" w:author="Björn Genfors" w:date="2014-03-28T13:03:00Z">
                            <w:rPr>
                              <w:rFonts w:ascii="Calibri" w:hAnsi="Calibri"/>
                              <w:i/>
                              <w:sz w:val="24"/>
                              <w:szCs w:val="24"/>
                            </w:rPr>
                          </w:rPrChange>
                        </w:rPr>
                      </w:pPr>
                      <w:r w:rsidRPr="000B0F50">
                        <w:rPr>
                          <w:rFonts w:ascii="Calibri" w:hAnsi="Calibri"/>
                          <w:i/>
                          <w:sz w:val="24"/>
                          <w:szCs w:val="24"/>
                          <w:lang w:val="en-US"/>
                          <w:rPrChange w:id="101"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102" w:name="_Toc198086678"/>
      <w:bookmarkStart w:id="103" w:name="_Toc224960918"/>
      <w:bookmarkStart w:id="104" w:name="_Toc357754844"/>
      <w:bookmarkStart w:id="105" w:name="_Toc383102044"/>
      <w:bookmarkStart w:id="106" w:name="_Toc163300578"/>
      <w:bookmarkStart w:id="107" w:name="_Toc163300880"/>
      <w:bookmarkStart w:id="108" w:name="_Toc198366954"/>
      <w:r w:rsidRPr="00CC412F">
        <w:t>Versionsinformation</w:t>
      </w:r>
      <w:bookmarkEnd w:id="102"/>
      <w:bookmarkEnd w:id="103"/>
      <w:bookmarkEnd w:id="104"/>
      <w:bookmarkEnd w:id="105"/>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r w:rsidRPr="00565935">
        <w:t>.</w:t>
      </w:r>
      <w:fldSimple w:instr=" DOCPROPERTY &quot;Version_3&quot; \* MERGEFORMAT ">
        <w:r w:rsidR="0027683A" w:rsidRPr="00565935">
          <w:t>RC3</w:t>
        </w:r>
      </w:fldSimple>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109" w:name="_Toc357754845"/>
      <w:bookmarkStart w:id="110" w:name="_Toc383102045"/>
      <w:bookmarkStart w:id="111" w:name="_Toc163300882"/>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bookmarkEnd w:id="109"/>
      <w:r w:rsidR="00A14B9C" w:rsidRPr="00565935">
        <w:t>.</w:t>
      </w:r>
      <w:r w:rsidR="0093229E" w:rsidRPr="00565935">
        <w:t>RC</w:t>
      </w:r>
      <w:r w:rsidR="001127AD" w:rsidRPr="00565935">
        <w:t>3</w:t>
      </w:r>
      <w:bookmarkEnd w:id="110"/>
    </w:p>
    <w:p w14:paraId="4C91F4A8" w14:textId="77777777" w:rsidR="007E47C0" w:rsidRPr="00CC412F" w:rsidRDefault="007E47C0" w:rsidP="007E47C0">
      <w:pPr>
        <w:pStyle w:val="Rubrik3"/>
      </w:pPr>
      <w:bookmarkStart w:id="112" w:name="_Toc383102046"/>
      <w:r w:rsidRPr="00CC412F">
        <w:t>Oförändrade tjänstekontrakt</w:t>
      </w:r>
      <w:bookmarkEnd w:id="112"/>
    </w:p>
    <w:p w14:paraId="41E3EFAA" w14:textId="232CABED" w:rsidR="003F5B63" w:rsidRDefault="00565935" w:rsidP="00565935">
      <w:bookmarkStart w:id="113" w:name="_Toc379448220"/>
      <w:r>
        <w:t>Inga oförändrade</w:t>
      </w:r>
      <w:r w:rsidR="003F5B63" w:rsidRPr="00CC412F">
        <w:t xml:space="preserve"> tjänstekontrakt</w:t>
      </w:r>
      <w:bookmarkEnd w:id="113"/>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114" w:name="_Toc383102047"/>
      <w:r w:rsidRPr="00CC412F">
        <w:t>Nya tjänstekontrakt</w:t>
      </w:r>
      <w:bookmarkEnd w:id="114"/>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Pr="00565935" w:rsidRDefault="007E47C0" w:rsidP="00565935">
      <w:pPr>
        <w:pStyle w:val="Rubrik3"/>
      </w:pPr>
      <w:bookmarkStart w:id="115" w:name="_Toc383102048"/>
      <w:r w:rsidRPr="00CC412F">
        <w:t>Förändrade tjänstekontrakt</w:t>
      </w:r>
      <w:bookmarkEnd w:id="115"/>
    </w:p>
    <w:p w14:paraId="1EF82EB2" w14:textId="7D3A0B07" w:rsidR="00565935" w:rsidRPr="00CC412F" w:rsidRDefault="00565935" w:rsidP="00565935">
      <w:pPr>
        <w:numPr>
          <w:ilvl w:val="0"/>
          <w:numId w:val="27"/>
        </w:numPr>
      </w:pPr>
      <w:r>
        <w:t>GetReferralOutcome, version 2.1</w:t>
      </w:r>
    </w:p>
    <w:p w14:paraId="322419AA" w14:textId="105170D7" w:rsidR="00565935" w:rsidRPr="00CC412F" w:rsidRDefault="00565935" w:rsidP="00565935">
      <w:pPr>
        <w:numPr>
          <w:ilvl w:val="0"/>
          <w:numId w:val="27"/>
        </w:numPr>
      </w:pPr>
      <w:r w:rsidRPr="00CC412F">
        <w:t>GetLab</w:t>
      </w:r>
      <w:r>
        <w:t>oratoryOrderOutcome, version 2.1</w:t>
      </w:r>
    </w:p>
    <w:p w14:paraId="6CA1D625" w14:textId="77777777" w:rsidR="00565935" w:rsidRDefault="00565935" w:rsidP="00565935"/>
    <w:p w14:paraId="73D32463" w14:textId="77777777" w:rsidR="00C420B9" w:rsidRDefault="00C420B9" w:rsidP="00565935"/>
    <w:p w14:paraId="0627F1AA" w14:textId="77777777" w:rsidR="00C420B9" w:rsidRDefault="00C420B9" w:rsidP="00565935"/>
    <w:p w14:paraId="456EB86F" w14:textId="77777777" w:rsidR="00C420B9" w:rsidRDefault="00C420B9" w:rsidP="00565935"/>
    <w:p w14:paraId="43A66493" w14:textId="77777777" w:rsidR="00C420B9" w:rsidRPr="00565935" w:rsidRDefault="00C420B9" w:rsidP="00565935"/>
    <w:p w14:paraId="1E52EDFF" w14:textId="6E811877" w:rsidR="00A7296B" w:rsidRPr="00C420B9" w:rsidRDefault="00A7296B" w:rsidP="003A6D72">
      <w:r w:rsidRPr="00C420B9">
        <w:lastRenderedPageBreak/>
        <w:t>Förändrade kontrakt från och med version 2.0.RC13</w:t>
      </w:r>
    </w:p>
    <w:p w14:paraId="3DDEFC1A" w14:textId="77777777" w:rsidR="008636CB" w:rsidRPr="00C420B9" w:rsidRDefault="008636CB" w:rsidP="008636CB">
      <w:pPr>
        <w:ind w:left="720"/>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4AE6572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6107F" w14:textId="77777777" w:rsidR="00565935" w:rsidRPr="00C420B9" w:rsidRDefault="00565935" w:rsidP="00C420B9">
            <w:pPr>
              <w:spacing w:before="100" w:beforeAutospacing="1" w:after="100" w:afterAutospacing="1"/>
              <w:rPr>
                <w:rFonts w:eastAsia="Times New Roman" w:cs="Arial"/>
                <w:sz w:val="24"/>
                <w:lang w:eastAsia="sv-SE"/>
              </w:rPr>
            </w:pPr>
            <w:r w:rsidRPr="00C420B9">
              <w:t>GetMaternityMedicalHistory</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C3CC8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8927C9"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C82954" w14:textId="1F27ACCC"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4572C017"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01AA52A1"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30ADB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84833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ABD76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bookmarkStart w:id="116" w:name="_Toc383102049"/>
    </w:p>
    <w:p w14:paraId="03AAB965" w14:textId="77777777" w:rsidR="007E47C0" w:rsidRPr="00CC412F" w:rsidRDefault="007E47C0" w:rsidP="007E47C0">
      <w:pPr>
        <w:pStyle w:val="Rubrik3"/>
      </w:pPr>
      <w:r w:rsidRPr="00CC412F">
        <w:t>Utgångna tjänstekontrakt</w:t>
      </w:r>
      <w:bookmarkEnd w:id="116"/>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117" w:name="_Toc357754846"/>
      <w:bookmarkStart w:id="118" w:name="_Toc383102050"/>
      <w:r w:rsidRPr="00CC412F">
        <w:t>Version tidigare</w:t>
      </w:r>
      <w:bookmarkEnd w:id="117"/>
      <w:bookmarkEnd w:id="118"/>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CB18193" w14:textId="77777777" w:rsidR="007E47C0" w:rsidRPr="00CC412F" w:rsidRDefault="007E47C0" w:rsidP="007E47C0">
      <w:pPr>
        <w:pStyle w:val="Rubrik1"/>
      </w:pPr>
      <w:bookmarkStart w:id="119" w:name="_Toc383084509"/>
      <w:bookmarkStart w:id="120" w:name="_Toc383098688"/>
      <w:bookmarkStart w:id="121" w:name="_Toc383101216"/>
      <w:bookmarkStart w:id="122" w:name="_Toc383101741"/>
      <w:bookmarkStart w:id="123" w:name="_Toc383102051"/>
      <w:bookmarkStart w:id="124" w:name="_Toc357754847"/>
      <w:bookmarkStart w:id="125" w:name="_Toc383102052"/>
      <w:bookmarkEnd w:id="111"/>
      <w:bookmarkEnd w:id="119"/>
      <w:bookmarkEnd w:id="120"/>
      <w:bookmarkEnd w:id="121"/>
      <w:bookmarkEnd w:id="122"/>
      <w:bookmarkEnd w:id="123"/>
      <w:r w:rsidRPr="00CC412F">
        <w:t>Tjänstedomänens arkitektur</w:t>
      </w:r>
      <w:bookmarkEnd w:id="124"/>
      <w:bookmarkEnd w:id="125"/>
    </w:p>
    <w:p w14:paraId="538825CD" w14:textId="77777777" w:rsidR="005D57CE" w:rsidRPr="00CC412F" w:rsidRDefault="005D57CE" w:rsidP="005D57CE">
      <w:r w:rsidRPr="00CC412F">
        <w:t>I detta avsnitt beskrivs hur T-boken tillämpats i tjänstedomänen. Avsnittet syftar till att ge läsaren överblick och förståelse. Avsnittet innehåller inga regler, men ger ett sammanhang för de regler som beskrivs i övriga delar av dokumentet.</w:t>
      </w:r>
    </w:p>
    <w:p w14:paraId="291F07BC" w14:textId="1B3B711F" w:rsidR="005D57CE" w:rsidRPr="00CC412F" w:rsidRDefault="005D57CE" w:rsidP="005D57CE">
      <w:pPr>
        <w:rPr>
          <w:b/>
          <w:bCs/>
        </w:rPr>
      </w:pPr>
    </w:p>
    <w:p w14:paraId="26787E1B" w14:textId="77777777" w:rsidR="005D57CE" w:rsidRPr="00CC412F" w:rsidRDefault="005D57CE" w:rsidP="005D57CE">
      <w:r w:rsidRPr="00CC412F">
        <w: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t>
      </w:r>
    </w:p>
    <w:p w14:paraId="778A9E3B" w14:textId="77777777" w:rsidR="005D57CE" w:rsidRPr="00CC412F" w:rsidRDefault="005D57CE" w:rsidP="005D57CE"/>
    <w:p w14:paraId="1BE54821" w14:textId="77777777" w:rsidR="005D57CE" w:rsidRPr="00CC412F" w:rsidRDefault="005D57CE" w:rsidP="005D57CE">
      <w:r w:rsidRPr="00CC412F">
        <w: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t>
      </w:r>
    </w:p>
    <w:p w14:paraId="460CD5DB" w14:textId="77777777" w:rsidR="005D57CE" w:rsidRPr="00CC412F" w:rsidRDefault="005D57CE" w:rsidP="005D57CE"/>
    <w:p w14:paraId="62B850C0" w14:textId="0F6C25A1" w:rsidR="007E47C0" w:rsidRPr="00CC412F" w:rsidRDefault="005D57CE" w:rsidP="005D57CE">
      <w:r w:rsidRPr="00CC412F">
        <w:t>Följande flödesmodeller beskriver översiktligt hur tjänstekontrakten är tänkta att användas. Tjänstekonsument (K) och tjänsteproducenter (P) är markerade i figurerna. Den första</w:t>
      </w:r>
      <w:r w:rsidR="003311B8" w:rsidRPr="00CC412F">
        <w:t xml:space="preserve"> figuren </w:t>
      </w:r>
      <w:r w:rsidR="003311B8" w:rsidRPr="00CC412F">
        <w:lastRenderedPageBreak/>
        <w:t>visar direktåtkomst inom sammanhållen journalföring och den andra figuren visar användning inom patientens direktåtkomst.</w:t>
      </w:r>
    </w:p>
    <w:p w14:paraId="6B65A3A7" w14:textId="77777777" w:rsidR="005D57CE" w:rsidRPr="00CC412F" w:rsidRDefault="005D57CE" w:rsidP="007E47C0">
      <w:pPr>
        <w:rPr>
          <w:color w:val="4F81BD" w:themeColor="accent1"/>
        </w:rPr>
      </w:pPr>
    </w:p>
    <w:p w14:paraId="53FEC8EA" w14:textId="77777777" w:rsidR="007E47C0" w:rsidRPr="00CC412F" w:rsidRDefault="007E47C0" w:rsidP="007E47C0">
      <w:pPr>
        <w:pStyle w:val="Rubrik2"/>
      </w:pPr>
      <w:bookmarkStart w:id="126" w:name="_Toc357754848"/>
      <w:bookmarkStart w:id="127" w:name="_Toc383102053"/>
      <w:r w:rsidRPr="00CC412F">
        <w:t>Flöden</w:t>
      </w:r>
      <w:bookmarkEnd w:id="126"/>
      <w:bookmarkEnd w:id="127"/>
    </w:p>
    <w:p w14:paraId="7DC69096" w14:textId="2E370365" w:rsidR="0031447D" w:rsidRDefault="00016347" w:rsidP="003311B8">
      <w:pPr>
        <w:pStyle w:val="Rubrik3"/>
      </w:pPr>
      <w:bookmarkStart w:id="128" w:name="_Toc383102054"/>
      <w:r w:rsidRPr="00CC412F">
        <w:t>Flöde 1</w:t>
      </w:r>
      <w:r w:rsidR="006D0182" w:rsidRPr="00CC412F">
        <w:t xml:space="preserve"> – Hämta svar på en konsultationsremiss.</w:t>
      </w:r>
      <w:bookmarkEnd w:id="128"/>
    </w:p>
    <w:p w14:paraId="0F89FA0F" w14:textId="77777777" w:rsidR="00C420B9" w:rsidRPr="00C420B9" w:rsidRDefault="00C420B9" w:rsidP="00C420B9"/>
    <w:p w14:paraId="1B8B8629" w14:textId="77777777" w:rsidR="007E47C0" w:rsidRPr="00CC412F" w:rsidRDefault="007E47C0" w:rsidP="007E47C0">
      <w:pPr>
        <w:pStyle w:val="Rubrik4"/>
      </w:pPr>
      <w:r w:rsidRPr="00CC412F">
        <w:t>Arbetsflöde</w:t>
      </w:r>
    </w:p>
    <w:p w14:paraId="30133982" w14:textId="77777777" w:rsidR="00804C10" w:rsidRPr="00CC412F" w:rsidRDefault="00804C10" w:rsidP="00804C10"/>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77777777" w:rsidR="00804C10" w:rsidRPr="00CC412F" w:rsidRDefault="00804C10" w:rsidP="00C420B9">
      <w:pPr>
        <w:pStyle w:val="Brdtext"/>
      </w:pPr>
      <w:r w:rsidRPr="00CC412F">
        <w:t>Figur: Direktåtkomst inom sammanhållen journalföring</w:t>
      </w:r>
    </w:p>
    <w:p w14:paraId="39E35CFE" w14:textId="77777777" w:rsidR="00804C10" w:rsidRPr="00CC412F" w:rsidRDefault="00804C10" w:rsidP="00C420B9">
      <w:pPr>
        <w:pStyle w:val="Brdtext"/>
      </w:pPr>
    </w:p>
    <w:p w14:paraId="6C91F5AF" w14:textId="4F6C4DDE" w:rsidR="00804C10" w:rsidRPr="00CC412F" w:rsidRDefault="00804C10" w:rsidP="00C420B9">
      <w:pPr>
        <w:pStyle w:val="Brdtext"/>
      </w:pPr>
      <w:r w:rsidRPr="00FB06E9">
        <w:rPr>
          <w:noProof/>
          <w:lang w:eastAsia="sv-SE"/>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E042810" w14:textId="77777777" w:rsidR="00E131FD" w:rsidRPr="00CC412F" w:rsidRDefault="00E131FD" w:rsidP="00E131FD">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Pr="00CC412F" w:rsidRDefault="00E901DA" w:rsidP="007E47C0">
      <w:del w:id="129"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0"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31" w:author="Björn Genfors" w:date="2014-03-28T13:06:00Z">
              <w:r w:rsidRPr="00CC412F" w:rsidDel="000B0F50">
                <w:rPr>
                  <w:rFonts w:ascii="Times New Roman" w:hAnsi="Times New Roman"/>
                </w:rPr>
                <w:delText>Applikation</w:delText>
              </w:r>
            </w:del>
            <w:ins w:id="132"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Pr="00CC412F" w:rsidRDefault="00D654EF" w:rsidP="007E47C0"/>
    <w:p w14:paraId="504E9596" w14:textId="492A0F4C" w:rsidR="007E47C0" w:rsidRPr="00CC412F" w:rsidRDefault="007E47C0" w:rsidP="007E47C0">
      <w:pPr>
        <w:pStyle w:val="Rubrik3"/>
      </w:pPr>
      <w:bookmarkStart w:id="133" w:name="_Toc383102055"/>
      <w:r w:rsidRPr="00CC412F">
        <w:t xml:space="preserve">Flöde </w:t>
      </w:r>
      <w:r w:rsidR="00261EA5" w:rsidRPr="00CC412F">
        <w:t>2</w:t>
      </w:r>
      <w:r w:rsidR="003F58B4" w:rsidRPr="00CC412F">
        <w:t xml:space="preserve"> – Hämta </w:t>
      </w:r>
      <w:r w:rsidR="00804C10" w:rsidRPr="00CC412F">
        <w:t>mödravårdsinformation</w:t>
      </w:r>
      <w:bookmarkEnd w:id="133"/>
    </w:p>
    <w:p w14:paraId="5846D676" w14:textId="77777777" w:rsidR="00D654EF" w:rsidRPr="00CC412F" w:rsidRDefault="00D654EF" w:rsidP="00D654EF">
      <w:pPr>
        <w:pStyle w:val="Rubrik4"/>
      </w:pPr>
      <w:r w:rsidRPr="00CC412F">
        <w:t>Arbetsflöde</w:t>
      </w:r>
    </w:p>
    <w:p w14:paraId="309E45A9" w14:textId="77777777" w:rsidR="00D654EF" w:rsidRPr="00CC412F" w:rsidRDefault="00D654EF" w:rsidP="00D654EF"/>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77777777" w:rsidR="00D654EF" w:rsidRPr="00CC412F" w:rsidRDefault="00D654EF" w:rsidP="00C420B9">
      <w:pPr>
        <w:pStyle w:val="Brdtext"/>
      </w:pPr>
      <w:r w:rsidRPr="00CC412F">
        <w:t>Figur: Direktåtkomst inom sammanhållen journalföring</w:t>
      </w:r>
    </w:p>
    <w:p w14:paraId="4C53144D" w14:textId="77777777" w:rsidR="00D654EF" w:rsidRPr="00CC412F" w:rsidRDefault="00D654EF" w:rsidP="00C420B9">
      <w:pPr>
        <w:pStyle w:val="Brdtext"/>
      </w:pPr>
    </w:p>
    <w:p w14:paraId="2A3EADE2" w14:textId="77777777" w:rsidR="00D654EF" w:rsidRPr="00CC412F" w:rsidRDefault="00D654EF" w:rsidP="00C420B9">
      <w:pPr>
        <w:pStyle w:val="Brdtext"/>
      </w:pPr>
      <w:r w:rsidRPr="00FB06E9">
        <w:rPr>
          <w:noProof/>
          <w:lang w:eastAsia="sv-SE"/>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A17DC2" w14:textId="77777777" w:rsidR="00D654EF" w:rsidRPr="00CC412F" w:rsidRDefault="00D654EF" w:rsidP="00D654EF">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Pr="00CC412F" w:rsidRDefault="00E901DA" w:rsidP="00D654EF">
      <w:del w:id="134"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5"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Pr="00CC412F" w:rsidRDefault="00D654EF" w:rsidP="00D654EF"/>
    <w:p w14:paraId="5BF8C8B1" w14:textId="367EAB20" w:rsidR="00D654EF" w:rsidRPr="00CC412F" w:rsidRDefault="00D654EF" w:rsidP="00E901DA">
      <w:pPr>
        <w:pStyle w:val="Rubrik3"/>
      </w:pPr>
      <w:bookmarkStart w:id="136" w:name="_Toc383102056"/>
      <w:r w:rsidRPr="00CC412F">
        <w:t xml:space="preserve">Flöde 3 – Hämta </w:t>
      </w:r>
      <w:r w:rsidR="004078E1" w:rsidRPr="00CC412F">
        <w:t>patienters kemilaboratoriesvar.</w:t>
      </w:r>
      <w:bookmarkEnd w:id="136"/>
    </w:p>
    <w:p w14:paraId="5B256735" w14:textId="77777777" w:rsidR="00E901DA" w:rsidRPr="00CC412F" w:rsidRDefault="00E901DA" w:rsidP="00E901DA">
      <w:pPr>
        <w:pStyle w:val="Rubrik4"/>
      </w:pPr>
      <w:r w:rsidRPr="00CC412F">
        <w:t>Arbetsflöde</w:t>
      </w:r>
    </w:p>
    <w:p w14:paraId="44F54CCC" w14:textId="77777777" w:rsidR="00E901DA" w:rsidRPr="00CC412F" w:rsidRDefault="00E901DA" w:rsidP="00E901DA"/>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77777777" w:rsidR="00E901DA" w:rsidRPr="00CC412F" w:rsidRDefault="00E901DA" w:rsidP="00E901DA">
      <w:pPr>
        <w:rPr>
          <w:highlight w:val="yellow"/>
        </w:rPr>
      </w:pPr>
    </w:p>
    <w:p w14:paraId="5E54F781" w14:textId="77777777" w:rsidR="00E901DA" w:rsidRPr="00CC412F" w:rsidRDefault="00E901DA" w:rsidP="00C420B9">
      <w:pPr>
        <w:pStyle w:val="Brdtext"/>
      </w:pPr>
      <w:r w:rsidRPr="00CC412F">
        <w:t>Figur: Direktåtkomst inom sammanhållen journalföring</w:t>
      </w:r>
    </w:p>
    <w:p w14:paraId="7CA80918" w14:textId="77777777" w:rsidR="00E901DA" w:rsidRPr="00CC412F" w:rsidRDefault="00E901DA" w:rsidP="00C420B9">
      <w:pPr>
        <w:pStyle w:val="Brdtext"/>
      </w:pPr>
    </w:p>
    <w:p w14:paraId="5571D9E0" w14:textId="77777777" w:rsidR="00E901DA" w:rsidRPr="00CC412F" w:rsidRDefault="00E901DA" w:rsidP="00C420B9">
      <w:pPr>
        <w:pStyle w:val="Brdtext"/>
      </w:pPr>
      <w:r w:rsidRPr="00FB06E9">
        <w:rPr>
          <w:noProof/>
          <w:lang w:eastAsia="sv-SE"/>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r w:rsidRPr="00CC412F">
              <w:rPr>
                <w:rFonts w:ascii="Times New Roman" w:hAnsi="Times New Roman"/>
              </w:rPr>
              <w:t>.</w:t>
            </w:r>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Pr="00CC412F" w:rsidRDefault="00E901DA" w:rsidP="00E901DA">
      <w:del w:id="137"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8"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Pr="00CC412F" w:rsidRDefault="00E901DA" w:rsidP="00D654EF"/>
    <w:p w14:paraId="11F5A5A7" w14:textId="12178561" w:rsidR="00156D6C" w:rsidRPr="00CC412F" w:rsidRDefault="00156D6C" w:rsidP="00156D6C">
      <w:pPr>
        <w:pStyle w:val="Rubrik3"/>
      </w:pPr>
      <w:bookmarkStart w:id="139" w:name="_Toc383102057"/>
      <w:r w:rsidRPr="00CC412F">
        <w:t>Flöde 4 – Hämta EKG data</w:t>
      </w:r>
      <w:bookmarkEnd w:id="139"/>
    </w:p>
    <w:p w14:paraId="219C75E8" w14:textId="77777777" w:rsidR="00156D6C" w:rsidRPr="00CC412F" w:rsidRDefault="00156D6C" w:rsidP="00156D6C">
      <w:pPr>
        <w:pStyle w:val="Rubrik4"/>
      </w:pPr>
      <w:r w:rsidRPr="00CC412F">
        <w:t>Arbetsflöde</w:t>
      </w:r>
    </w:p>
    <w:p w14:paraId="0A6418AE" w14:textId="77777777" w:rsidR="00156D6C" w:rsidRPr="00CC412F" w:rsidRDefault="00156D6C" w:rsidP="00156D6C"/>
    <w:p w14:paraId="3D13850E" w14:textId="77777777" w:rsidR="00156D6C" w:rsidRPr="00CC412F" w:rsidRDefault="00156D6C" w:rsidP="00156D6C">
      <w:pPr>
        <w:rPr>
          <w:highlight w:val="yellow"/>
        </w:rPr>
      </w:pPr>
      <w:r w:rsidRPr="00FB06E9">
        <w:rPr>
          <w:noProof/>
          <w:lang w:eastAsia="sv-SE"/>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77777777" w:rsidR="00156D6C" w:rsidRPr="00CC412F" w:rsidRDefault="00156D6C" w:rsidP="00156D6C">
      <w:pPr>
        <w:rPr>
          <w:highlight w:val="yellow"/>
        </w:rPr>
      </w:pPr>
    </w:p>
    <w:p w14:paraId="415C1DC5" w14:textId="77777777" w:rsidR="00156D6C" w:rsidRPr="00CC412F" w:rsidRDefault="00156D6C" w:rsidP="00C420B9">
      <w:pPr>
        <w:pStyle w:val="Brdtext"/>
      </w:pPr>
      <w:r w:rsidRPr="00CC412F">
        <w:t>Figur: Direktåtkomst inom sammanhållen journalföring</w:t>
      </w:r>
    </w:p>
    <w:p w14:paraId="05EED647" w14:textId="77777777" w:rsidR="00156D6C" w:rsidRPr="00CC412F" w:rsidRDefault="00156D6C" w:rsidP="00C420B9">
      <w:pPr>
        <w:pStyle w:val="Brdtext"/>
      </w:pPr>
    </w:p>
    <w:p w14:paraId="369F0EC0" w14:textId="77777777" w:rsidR="00156D6C" w:rsidRPr="00CC412F" w:rsidRDefault="00156D6C" w:rsidP="00C420B9">
      <w:pPr>
        <w:pStyle w:val="Brdtext"/>
      </w:pPr>
      <w:r w:rsidRPr="00FB06E9">
        <w:rPr>
          <w:noProof/>
          <w:lang w:eastAsia="sv-SE"/>
        </w:rPr>
        <w:lastRenderedPageBreak/>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F05B4FE" w14:textId="77777777" w:rsidR="00156D6C" w:rsidRPr="000B0F50" w:rsidRDefault="00156D6C" w:rsidP="00156D6C">
      <w:pPr>
        <w:pStyle w:val="Rubrik5"/>
        <w:rPr>
          <w:rPrChange w:id="140" w:author="Björn Genfors" w:date="2014-03-28T13:06:00Z">
            <w:rPr>
              <w:highlight w:val="yellow"/>
            </w:rPr>
          </w:rPrChange>
        </w:rPr>
      </w:pPr>
      <w:r w:rsidRPr="000B0F50">
        <w:rPr>
          <w:rPrChange w:id="141"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42">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43" w:author="Björn Genfors" w:date="2014-03-28T13:06:00Z">
                  <w:rPr>
                    <w:rFonts w:ascii="Times New Roman" w:hAnsi="Times New Roman"/>
                    <w:b/>
                    <w:highlight w:val="yellow"/>
                  </w:rPr>
                </w:rPrChange>
              </w:rPr>
            </w:pPr>
            <w:r w:rsidRPr="000B0F50">
              <w:rPr>
                <w:rFonts w:ascii="Times New Roman" w:hAnsi="Times New Roman"/>
                <w:b/>
                <w:rPrChange w:id="144"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45" w:author="Björn Genfors" w:date="2014-03-28T13:06:00Z">
                  <w:rPr>
                    <w:rFonts w:ascii="Times New Roman" w:hAnsi="Times New Roman"/>
                    <w:b/>
                    <w:highlight w:val="yellow"/>
                  </w:rPr>
                </w:rPrChange>
              </w:rPr>
            </w:pPr>
            <w:r w:rsidRPr="000B0F50">
              <w:rPr>
                <w:rFonts w:ascii="Times New Roman" w:hAnsi="Times New Roman"/>
                <w:b/>
                <w:rPrChange w:id="146"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47"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48" w:author="Björn Genfors" w:date="2014-03-28T13:07:00Z">
            <w:trPr>
              <w:gridAfter w:val="0"/>
              <w:trHeight w:val="709"/>
            </w:trPr>
          </w:trPrChange>
        </w:trPr>
        <w:tc>
          <w:tcPr>
            <w:tcW w:w="1027" w:type="pct"/>
            <w:tcBorders>
              <w:top w:val="single" w:sz="6" w:space="0" w:color="auto"/>
            </w:tcBorders>
            <w:tcPrChange w:id="149"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50" w:author="Björn Genfors" w:date="2014-03-28T13:06:00Z">
                  <w:rPr>
                    <w:rFonts w:ascii="Times New Roman" w:hAnsi="Times New Roman"/>
                    <w:highlight w:val="yellow"/>
                  </w:rPr>
                </w:rPrChange>
              </w:rPr>
            </w:pPr>
            <w:r w:rsidRPr="000B0F50">
              <w:rPr>
                <w:rFonts w:ascii="Times New Roman" w:hAnsi="Times New Roman"/>
                <w:rPrChange w:id="151" w:author="Björn Genfors" w:date="2014-03-28T13:06:00Z">
                  <w:rPr>
                    <w:rFonts w:ascii="Times New Roman" w:hAnsi="Times New Roman"/>
                    <w:highlight w:val="yellow"/>
                  </w:rPr>
                </w:rPrChange>
              </w:rPr>
              <w:t>Patienten</w:t>
            </w:r>
          </w:p>
        </w:tc>
        <w:tc>
          <w:tcPr>
            <w:tcW w:w="3973" w:type="pct"/>
            <w:tcBorders>
              <w:top w:val="single" w:sz="6" w:space="0" w:color="auto"/>
            </w:tcBorders>
            <w:tcPrChange w:id="152" w:author="Björn Genfors" w:date="2014-03-28T13:07:00Z">
              <w:tcPr>
                <w:tcW w:w="3973" w:type="pct"/>
                <w:gridSpan w:val="2"/>
                <w:tcBorders>
                  <w:top w:val="single" w:sz="6" w:space="0" w:color="auto"/>
                </w:tcBorders>
              </w:tcPr>
            </w:tcPrChange>
          </w:tcPr>
          <w:p w14:paraId="776FDE8B" w14:textId="77777777" w:rsidR="00156D6C" w:rsidRPr="000B0F50" w:rsidRDefault="00156D6C" w:rsidP="00CC412F">
            <w:pPr>
              <w:spacing w:before="40" w:after="40"/>
              <w:rPr>
                <w:rFonts w:ascii="Times New Roman" w:hAnsi="Times New Roman"/>
                <w:rPrChange w:id="153" w:author="Björn Genfors" w:date="2014-03-28T13:06:00Z">
                  <w:rPr>
                    <w:rFonts w:ascii="Times New Roman" w:hAnsi="Times New Roman"/>
                    <w:highlight w:val="yellow"/>
                  </w:rPr>
                </w:rPrChange>
              </w:rPr>
            </w:pPr>
            <w:r w:rsidRPr="000B0F50">
              <w:rPr>
                <w:rFonts w:ascii="Times New Roman" w:hAnsi="Times New Roman"/>
                <w:rPrChange w:id="154" w:author="Björn Genfors" w:date="2014-03-28T13:06:00Z">
                  <w:rPr>
                    <w:rFonts w:ascii="Times New Roman" w:hAnsi="Times New Roman"/>
                    <w:highlight w:val="yellow"/>
                  </w:rPr>
                </w:rPrChange>
              </w:rPr>
              <w:t>Den patient som vill få tillgång till sin mödravårdsinformation.</w:t>
            </w:r>
          </w:p>
        </w:tc>
      </w:tr>
    </w:tbl>
    <w:p w14:paraId="650F0C71" w14:textId="77777777" w:rsidR="00C420B9" w:rsidRPr="000B0F50" w:rsidRDefault="00C420B9" w:rsidP="00C420B9">
      <w:pPr>
        <w:pStyle w:val="Rubrik4"/>
        <w:numPr>
          <w:ilvl w:val="0"/>
          <w:numId w:val="0"/>
        </w:numPr>
        <w:ind w:left="864"/>
        <w:rPr>
          <w:rPrChange w:id="155" w:author="Björn Genfors" w:date="2014-03-28T13:06:00Z">
            <w:rPr>
              <w:highlight w:val="yellow"/>
            </w:rPr>
          </w:rPrChange>
        </w:rPr>
      </w:pPr>
    </w:p>
    <w:p w14:paraId="7A74447B" w14:textId="77777777" w:rsidR="00156D6C" w:rsidRPr="000B0F50" w:rsidRDefault="00156D6C" w:rsidP="00156D6C">
      <w:pPr>
        <w:pStyle w:val="Rubrik4"/>
        <w:rPr>
          <w:rPrChange w:id="156" w:author="Björn Genfors" w:date="2014-03-28T13:06:00Z">
            <w:rPr>
              <w:highlight w:val="yellow"/>
            </w:rPr>
          </w:rPrChange>
        </w:rPr>
      </w:pPr>
      <w:r w:rsidRPr="000B0F50">
        <w:rPr>
          <w:rPrChange w:id="157" w:author="Björn Genfors" w:date="2014-03-28T13:06:00Z">
            <w:rPr>
              <w:highlight w:val="yellow"/>
            </w:rPr>
          </w:rPrChange>
        </w:rPr>
        <w:t>Sekvensdiagram</w:t>
      </w:r>
    </w:p>
    <w:p w14:paraId="597411E0" w14:textId="2D383425" w:rsidR="00156D6C" w:rsidRPr="003A6D72" w:rsidRDefault="00156D6C" w:rsidP="00156D6C">
      <w:pPr>
        <w:rPr>
          <w:highlight w:val="yellow"/>
        </w:rPr>
      </w:pPr>
      <w:del w:id="158" w:author="Björn Genfors" w:date="2014-03-28T13:06:00Z">
        <w:r w:rsidRPr="003A6D72" w:rsidDel="000B0F50">
          <w:rPr>
            <w:noProof/>
            <w:highlight w:val="yellow"/>
            <w:lang w:eastAsia="sv-SE"/>
            <w:rPrChange w:id="159" w:author="Unknown">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60"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Pr="00CC412F" w:rsidRDefault="00156D6C" w:rsidP="00156D6C"/>
    <w:p w14:paraId="792984C5" w14:textId="5E5CAC85" w:rsidR="00156D6C" w:rsidRPr="00CC412F" w:rsidRDefault="00156D6C" w:rsidP="00156D6C">
      <w:pPr>
        <w:pStyle w:val="Rubrik3"/>
      </w:pPr>
      <w:bookmarkStart w:id="161" w:name="_Toc383102058"/>
      <w:r w:rsidRPr="00CC412F">
        <w:t>Flöde 5 – Hämta bilddiagnostisk data</w:t>
      </w:r>
      <w:bookmarkEnd w:id="161"/>
    </w:p>
    <w:p w14:paraId="48D76011" w14:textId="77777777" w:rsidR="00156D6C" w:rsidRPr="00CC412F" w:rsidRDefault="00156D6C" w:rsidP="00156D6C"/>
    <w:p w14:paraId="098D589A" w14:textId="77777777" w:rsidR="00156D6C" w:rsidRPr="00CC412F" w:rsidRDefault="00156D6C" w:rsidP="00156D6C">
      <w:pPr>
        <w:pStyle w:val="Rubrik4"/>
      </w:pPr>
      <w:r w:rsidRPr="00CC412F">
        <w:t>Arbetsflöde</w:t>
      </w:r>
    </w:p>
    <w:p w14:paraId="0E8CB90E" w14:textId="77777777" w:rsidR="00156D6C" w:rsidRPr="00CC412F" w:rsidRDefault="00156D6C" w:rsidP="00156D6C"/>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77777777" w:rsidR="00156D6C" w:rsidRPr="00CC412F" w:rsidRDefault="00156D6C" w:rsidP="00156D6C">
      <w:pPr>
        <w:rPr>
          <w:highlight w:val="yellow"/>
        </w:rPr>
      </w:pPr>
    </w:p>
    <w:p w14:paraId="5226B779" w14:textId="77777777" w:rsidR="00156D6C" w:rsidRPr="00CC412F" w:rsidRDefault="00156D6C" w:rsidP="00C420B9">
      <w:pPr>
        <w:pStyle w:val="Brdtext"/>
      </w:pPr>
      <w:r w:rsidRPr="00CC412F">
        <w:t>Figur: Direktåtkomst inom sammanhållen journalföring</w:t>
      </w:r>
    </w:p>
    <w:p w14:paraId="32598795" w14:textId="77777777" w:rsidR="00156D6C" w:rsidRPr="00CC412F" w:rsidRDefault="00156D6C" w:rsidP="00C420B9">
      <w:pPr>
        <w:pStyle w:val="Brdtext"/>
      </w:pPr>
    </w:p>
    <w:p w14:paraId="2FB324D0" w14:textId="77777777" w:rsidR="00156D6C" w:rsidRPr="00CC412F" w:rsidRDefault="00156D6C" w:rsidP="00C420B9">
      <w:pPr>
        <w:pStyle w:val="Brdtext"/>
      </w:pPr>
      <w:r w:rsidRPr="00FB06E9">
        <w:rPr>
          <w:noProof/>
          <w:lang w:eastAsia="sv-SE"/>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698168F" w14:textId="77777777" w:rsidR="00156D6C" w:rsidRPr="000B0F50" w:rsidRDefault="00156D6C" w:rsidP="00156D6C">
      <w:pPr>
        <w:pStyle w:val="Rubrik5"/>
        <w:rPr>
          <w:rPrChange w:id="162" w:author="Björn Genfors" w:date="2014-03-28T13:07:00Z">
            <w:rPr>
              <w:highlight w:val="yellow"/>
            </w:rPr>
          </w:rPrChange>
        </w:rPr>
      </w:pPr>
      <w:r w:rsidRPr="000B0F50">
        <w:rPr>
          <w:rPrChange w:id="163"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64" w:author="Björn Genfors" w:date="2014-03-28T13:07:00Z">
                  <w:rPr>
                    <w:rFonts w:ascii="Times New Roman" w:hAnsi="Times New Roman"/>
                    <w:b/>
                    <w:highlight w:val="yellow"/>
                  </w:rPr>
                </w:rPrChange>
              </w:rPr>
            </w:pPr>
            <w:r w:rsidRPr="000B0F50">
              <w:rPr>
                <w:rFonts w:ascii="Times New Roman" w:hAnsi="Times New Roman"/>
                <w:b/>
                <w:rPrChange w:id="165"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66" w:author="Björn Genfors" w:date="2014-03-28T13:07:00Z">
                  <w:rPr>
                    <w:rFonts w:ascii="Times New Roman" w:hAnsi="Times New Roman"/>
                    <w:b/>
                    <w:highlight w:val="yellow"/>
                  </w:rPr>
                </w:rPrChange>
              </w:rPr>
            </w:pPr>
            <w:r w:rsidRPr="000B0F50">
              <w:rPr>
                <w:rFonts w:ascii="Times New Roman" w:hAnsi="Times New Roman"/>
                <w:b/>
                <w:rPrChange w:id="167"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68" w:author="Björn Genfors" w:date="2014-03-28T13:07:00Z">
                  <w:rPr>
                    <w:rFonts w:ascii="Times New Roman" w:hAnsi="Times New Roman"/>
                    <w:highlight w:val="yellow"/>
                  </w:rPr>
                </w:rPrChange>
              </w:rPr>
            </w:pPr>
            <w:r w:rsidRPr="000B0F50">
              <w:rPr>
                <w:rFonts w:ascii="Times New Roman" w:hAnsi="Times New Roman"/>
                <w:rPrChange w:id="169"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77777777" w:rsidR="00156D6C" w:rsidRPr="000B0F50" w:rsidRDefault="00156D6C" w:rsidP="00CC412F">
            <w:pPr>
              <w:spacing w:before="40" w:after="40"/>
              <w:rPr>
                <w:rFonts w:ascii="Times New Roman" w:hAnsi="Times New Roman"/>
                <w:rPrChange w:id="170" w:author="Björn Genfors" w:date="2014-03-28T13:07:00Z">
                  <w:rPr>
                    <w:rFonts w:ascii="Times New Roman" w:hAnsi="Times New Roman"/>
                    <w:highlight w:val="yellow"/>
                  </w:rPr>
                </w:rPrChange>
              </w:rPr>
            </w:pPr>
            <w:r w:rsidRPr="000B0F50">
              <w:rPr>
                <w:rFonts w:ascii="Times New Roman" w:hAnsi="Times New Roman"/>
                <w:rPrChange w:id="171" w:author="Björn Genfors" w:date="2014-03-28T13:07:00Z">
                  <w:rPr>
                    <w:rFonts w:ascii="Times New Roman" w:hAnsi="Times New Roman"/>
                    <w:highlight w:val="yellow"/>
                  </w:rPr>
                </w:rPrChange>
              </w:rPr>
              <w:t>Den patient som vill få tillgång till sin mödravårdsinformation.</w:t>
            </w:r>
          </w:p>
        </w:tc>
      </w:tr>
    </w:tbl>
    <w:p w14:paraId="0D5D2F88" w14:textId="77777777" w:rsidR="00C420B9" w:rsidRPr="000B0F50" w:rsidRDefault="00C420B9" w:rsidP="00C420B9">
      <w:pPr>
        <w:pStyle w:val="Rubrik4"/>
        <w:numPr>
          <w:ilvl w:val="0"/>
          <w:numId w:val="0"/>
        </w:numPr>
        <w:ind w:left="864"/>
        <w:rPr>
          <w:rPrChange w:id="172" w:author="Björn Genfors" w:date="2014-03-28T13:07:00Z">
            <w:rPr>
              <w:highlight w:val="yellow"/>
            </w:rPr>
          </w:rPrChange>
        </w:rPr>
      </w:pPr>
    </w:p>
    <w:p w14:paraId="626D60C6" w14:textId="77777777" w:rsidR="00156D6C" w:rsidRPr="000B0F50" w:rsidRDefault="00156D6C" w:rsidP="00156D6C">
      <w:pPr>
        <w:pStyle w:val="Rubrik4"/>
        <w:rPr>
          <w:rPrChange w:id="173" w:author="Björn Genfors" w:date="2014-03-28T13:07:00Z">
            <w:rPr>
              <w:highlight w:val="yellow"/>
            </w:rPr>
          </w:rPrChange>
        </w:rPr>
      </w:pPr>
      <w:r w:rsidRPr="000B0F50">
        <w:rPr>
          <w:rPrChange w:id="174" w:author="Björn Genfors" w:date="2014-03-28T13:07:00Z">
            <w:rPr>
              <w:highlight w:val="yellow"/>
            </w:rPr>
          </w:rPrChange>
        </w:rPr>
        <w:t>Sekvensdiagram</w:t>
      </w:r>
    </w:p>
    <w:p w14:paraId="192689E3" w14:textId="6A9373FE" w:rsidR="00156D6C" w:rsidRPr="00CC412F" w:rsidRDefault="00156D6C" w:rsidP="00156D6C">
      <w:pPr>
        <w:rPr>
          <w:highlight w:val="yellow"/>
        </w:rPr>
      </w:pPr>
      <w:del w:id="175" w:author="Björn Genfors" w:date="2014-03-28T13:07:00Z">
        <w:r w:rsidRPr="003A6D72" w:rsidDel="000B0F50">
          <w:rPr>
            <w:noProof/>
            <w:highlight w:val="yellow"/>
            <w:lang w:eastAsia="sv-SE"/>
            <w:rPrChange w:id="176" w:author="Unknown">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77"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178" w:name="_Toc383102059"/>
      <w:r w:rsidRPr="00CC412F">
        <w:t>Obligatoriska kontrakt</w:t>
      </w:r>
      <w:bookmarkEnd w:id="178"/>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C420B9" w:rsidRDefault="007E47C0" w:rsidP="007E47C0">
      <w:pPr>
        <w:pStyle w:val="Rubrik2"/>
        <w:rPr>
          <w:highlight w:val="yellow"/>
        </w:rPr>
      </w:pPr>
      <w:bookmarkStart w:id="179" w:name="_Toc357754849"/>
      <w:bookmarkStart w:id="180" w:name="_Toc383102060"/>
      <w:r w:rsidRPr="00C420B9">
        <w:rPr>
          <w:highlight w:val="yellow"/>
        </w:rPr>
        <w:t>Adressering</w:t>
      </w:r>
      <w:bookmarkEnd w:id="179"/>
      <w:bookmarkEnd w:id="180"/>
    </w:p>
    <w:p w14:paraId="26270676" w14:textId="77777777" w:rsidR="00137C8C" w:rsidRPr="00CC412F" w:rsidRDefault="00137C8C" w:rsidP="003A6D72">
      <w:r w:rsidRPr="00CC412F">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p>
    <w:p w14:paraId="422FA3C0" w14:textId="77777777" w:rsidR="00137C8C" w:rsidRPr="00CC412F" w:rsidRDefault="00137C8C" w:rsidP="003A6D72"/>
    <w:p w14:paraId="38A9D025" w14:textId="77777777" w:rsidR="00137C8C" w:rsidRPr="00CC412F" w:rsidRDefault="00137C8C" w:rsidP="003A6D72">
      <w:r w:rsidRPr="00CC412F">
        <w: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t>
      </w:r>
    </w:p>
    <w:p w14:paraId="65A2FBA6" w14:textId="77777777" w:rsidR="00137C8C" w:rsidRPr="00CC412F" w:rsidRDefault="00137C8C" w:rsidP="003A6D72"/>
    <w:p w14:paraId="389CF1D6" w14:textId="77777777" w:rsidR="00137C8C" w:rsidRPr="00CC412F" w:rsidRDefault="00137C8C" w:rsidP="003A6D72">
      <w:r w:rsidRPr="00CC412F">
        <w: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t>
      </w:r>
    </w:p>
    <w:p w14:paraId="53DFA3D4" w14:textId="77777777" w:rsidR="00137C8C" w:rsidRPr="00CC412F" w:rsidRDefault="00137C8C" w:rsidP="00137C8C">
      <w:pPr>
        <w:pStyle w:val="Rubrik3b"/>
        <w:ind w:left="0" w:firstLine="0"/>
        <w:rPr>
          <w:rFonts w:ascii="Georgia" w:hAnsi="Georgia"/>
        </w:rPr>
      </w:pPr>
      <w:bookmarkStart w:id="181" w:name="_Toc219337768"/>
      <w:bookmarkStart w:id="182" w:name="_Toc227077989"/>
      <w:bookmarkStart w:id="183" w:name="_Toc383102061"/>
      <w:r w:rsidRPr="00CC412F">
        <w:rPr>
          <w:rFonts w:ascii="Georgia" w:hAnsi="Georgia"/>
        </w:rPr>
        <w:lastRenderedPageBreak/>
        <w:t>Adressering vid nationell användning</w:t>
      </w:r>
      <w:bookmarkEnd w:id="181"/>
      <w:bookmarkEnd w:id="182"/>
      <w:bookmarkEnd w:id="183"/>
    </w:p>
    <w:p w14:paraId="459CD0E9" w14:textId="77777777" w:rsidR="00137C8C" w:rsidRPr="00CC412F" w:rsidRDefault="00137C8C" w:rsidP="00C420B9">
      <w:pPr>
        <w:pStyle w:val="Brdtext"/>
      </w:pPr>
    </w:p>
    <w:p w14:paraId="2C074CC4" w14:textId="77777777" w:rsidR="00137C8C" w:rsidRPr="00CC412F" w:rsidRDefault="00137C8C" w:rsidP="00C420B9">
      <w:pPr>
        <w:pStyle w:val="Brdtext"/>
      </w:pPr>
      <w:r w:rsidRPr="00FB06E9">
        <w:rPr>
          <w:noProof/>
          <w:lang w:eastAsia="sv-SE"/>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p>
    <w:p w14:paraId="2F18D80A" w14:textId="77777777" w:rsidR="00137C8C" w:rsidRPr="00CC412F" w:rsidRDefault="00137C8C" w:rsidP="003A6D72">
      <w:r w:rsidRPr="00CC412F">
        <w:t>Figur: Adressering vid anrop till nationell aggregerande tjänst (t.ex. från Mina vårdkontakter eller NPÖ-tillämpningen)</w:t>
      </w:r>
    </w:p>
    <w:p w14:paraId="6724D37E" w14:textId="77777777" w:rsidR="00137C8C" w:rsidRPr="00CC412F" w:rsidRDefault="00137C8C" w:rsidP="003A6D72"/>
    <w:p w14:paraId="0AD27D24" w14:textId="77777777" w:rsidR="00137C8C" w:rsidRPr="00CC412F" w:rsidRDefault="00137C8C" w:rsidP="00137C8C">
      <w:pPr>
        <w:pStyle w:val="Rubrik3b"/>
        <w:ind w:left="0" w:firstLine="0"/>
        <w:rPr>
          <w:rFonts w:ascii="Georgia" w:hAnsi="Georgia"/>
        </w:rPr>
      </w:pPr>
      <w:bookmarkStart w:id="184" w:name="_Toc219337769"/>
      <w:bookmarkStart w:id="185" w:name="_Toc227077990"/>
      <w:bookmarkStart w:id="186" w:name="_Toc383102062"/>
      <w:r w:rsidRPr="00CC412F">
        <w:rPr>
          <w:rFonts w:ascii="Georgia" w:hAnsi="Georgia"/>
        </w:rPr>
        <w:t>Adressering vid regional användning</w:t>
      </w:r>
      <w:bookmarkEnd w:id="184"/>
      <w:bookmarkEnd w:id="185"/>
      <w:bookmarkEnd w:id="186"/>
    </w:p>
    <w:p w14:paraId="481784ED" w14:textId="77777777" w:rsidR="00137C8C" w:rsidRPr="00CC412F" w:rsidRDefault="00137C8C" w:rsidP="00C420B9">
      <w:pPr>
        <w:pStyle w:val="Brdtext"/>
      </w:pPr>
      <w:r w:rsidRPr="00FB06E9">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p>
    <w:p w14:paraId="49535070" w14:textId="77777777" w:rsidR="00137C8C" w:rsidRPr="00CC412F" w:rsidRDefault="00137C8C" w:rsidP="003A6D72">
      <w:r w:rsidRPr="00CC412F">
        <w:lastRenderedPageBreak/>
        <w:t>Figur: Adressering vid anrop till regional aggregerande tjänst (t.ex. från ett vårddokumentationssystem, beslutsstödsystem eller en regional patientöversikt)</w:t>
      </w:r>
    </w:p>
    <w:p w14:paraId="1C41B873" w14:textId="77777777" w:rsidR="00137C8C" w:rsidRPr="00CC412F" w:rsidRDefault="00137C8C" w:rsidP="003A6D72"/>
    <w:p w14:paraId="204DCC80" w14:textId="77777777" w:rsidR="00137C8C" w:rsidRPr="00CC412F" w:rsidRDefault="00137C8C" w:rsidP="00137C8C">
      <w:pPr>
        <w:pStyle w:val="Rubrik3b"/>
        <w:ind w:left="0" w:firstLine="0"/>
        <w:rPr>
          <w:rFonts w:ascii="Georgia" w:hAnsi="Georgia"/>
        </w:rPr>
      </w:pPr>
      <w:bookmarkStart w:id="187" w:name="_Toc227077991"/>
      <w:bookmarkStart w:id="188" w:name="_Toc383102063"/>
      <w:r w:rsidRPr="00CC412F">
        <w:rPr>
          <w:rFonts w:ascii="Georgia" w:hAnsi="Georgia"/>
        </w:rPr>
        <w:t>Adressering direkt till ett källsystem</w:t>
      </w:r>
      <w:bookmarkEnd w:id="187"/>
      <w:bookmarkEnd w:id="188"/>
    </w:p>
    <w:p w14:paraId="63AB113B" w14:textId="77777777" w:rsidR="00137C8C" w:rsidRPr="00CC412F" w:rsidRDefault="00137C8C" w:rsidP="003A6D72">
      <w:r w:rsidRPr="00CC412F">
        <w: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t>
      </w:r>
    </w:p>
    <w:p w14:paraId="34C0F042" w14:textId="77777777" w:rsidR="00137C8C" w:rsidRPr="00CC412F" w:rsidRDefault="00137C8C" w:rsidP="003A6D72"/>
    <w:p w14:paraId="68CDD610" w14:textId="26BF6DA4" w:rsidR="00137C8C" w:rsidRPr="00CC412F" w:rsidRDefault="00137C8C" w:rsidP="003A6D72">
      <w:r w:rsidRPr="00CC412F">
        <w: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t>
      </w:r>
    </w:p>
    <w:p w14:paraId="3B9A0598" w14:textId="77777777" w:rsidR="00137C8C" w:rsidRPr="00CC412F" w:rsidRDefault="00137C8C" w:rsidP="003A6D72"/>
    <w:p w14:paraId="1ED573A2" w14:textId="77777777" w:rsidR="00137C8C" w:rsidRPr="00CC412F" w:rsidRDefault="00137C8C" w:rsidP="00C420B9">
      <w:pPr>
        <w:pStyle w:val="Brdtext"/>
      </w:pPr>
      <w:r w:rsidRPr="00FB06E9">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p>
    <w:p w14:paraId="7DC1D867" w14:textId="77777777" w:rsidR="00137C8C" w:rsidRPr="00CC412F" w:rsidRDefault="00137C8C" w:rsidP="003A6D72">
      <w:r w:rsidRPr="00CC412F">
        <w:t>Figur: Flöde som förutsätter adressering med källsystemets HSAid</w:t>
      </w:r>
    </w:p>
    <w:p w14:paraId="1097DD5C" w14:textId="77777777" w:rsidR="00137C8C" w:rsidRPr="00CC412F" w:rsidRDefault="00137C8C" w:rsidP="003A6D72"/>
    <w:p w14:paraId="2D13C24D" w14:textId="77777777" w:rsidR="00137C8C" w:rsidRPr="00CC412F" w:rsidRDefault="00137C8C" w:rsidP="003A6D72">
      <w:pPr>
        <w:rPr>
          <w:i/>
        </w:rPr>
      </w:pPr>
      <w:r w:rsidRPr="00CC412F">
        <w:lastRenderedPageBreak/>
        <w: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t>
      </w:r>
    </w:p>
    <w:p w14:paraId="6A11E06F" w14:textId="77777777" w:rsidR="00137C8C" w:rsidRPr="00CC412F" w:rsidRDefault="00137C8C" w:rsidP="00C420B9">
      <w:pPr>
        <w:pStyle w:val="Brdtext"/>
      </w:pPr>
      <w:r w:rsidRPr="00FB06E9">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t xml:space="preserve"> </w:t>
      </w:r>
    </w:p>
    <w:p w14:paraId="4ADBE1B5" w14:textId="77777777" w:rsidR="00137C8C" w:rsidRPr="00CC412F" w:rsidRDefault="00137C8C" w:rsidP="003A6D72">
      <w:r w:rsidRPr="00CC412F">
        <w:t>Figur: Adressering vid sökning efter information ur ett specifikt källsystem</w:t>
      </w:r>
    </w:p>
    <w:p w14:paraId="706EBF5B" w14:textId="77777777" w:rsidR="00137C8C" w:rsidRPr="00CC412F" w:rsidRDefault="00137C8C" w:rsidP="00C420B9">
      <w:pPr>
        <w:pStyle w:val="Brdtext"/>
      </w:pPr>
    </w:p>
    <w:p w14:paraId="63B007C2" w14:textId="77777777" w:rsidR="00137C8C" w:rsidRPr="00CC412F" w:rsidRDefault="00137C8C" w:rsidP="00137C8C">
      <w:pPr>
        <w:pStyle w:val="Rubrik3b"/>
      </w:pPr>
      <w:bookmarkStart w:id="189" w:name="_Toc227077992"/>
      <w:bookmarkStart w:id="190" w:name="_Toc383102064"/>
      <w:r w:rsidRPr="00CC412F">
        <w:t>Sammanfattning av adresseringsmodell</w:t>
      </w:r>
      <w:bookmarkEnd w:id="189"/>
      <w:bookmarkEnd w:id="190"/>
    </w:p>
    <w:p w14:paraId="7326877F" w14:textId="77777777" w:rsidR="00137C8C" w:rsidRPr="00CC412F" w:rsidRDefault="00137C8C" w:rsidP="00C420B9">
      <w:pPr>
        <w:pStyle w:val="Brdtext"/>
      </w:pPr>
    </w:p>
    <w:tbl>
      <w:tblPr>
        <w:tblStyle w:val="Tabellrutnt"/>
        <w:tblW w:w="0" w:type="auto"/>
        <w:tblInd w:w="867" w:type="dxa"/>
        <w:tblLook w:val="04A0" w:firstRow="1" w:lastRow="0" w:firstColumn="1" w:lastColumn="0" w:noHBand="0" w:noVBand="1"/>
      </w:tblPr>
      <w:tblGrid>
        <w:gridCol w:w="3210"/>
        <w:gridCol w:w="3544"/>
      </w:tblGrid>
      <w:tr w:rsidR="00137C8C" w:rsidRPr="00CC412F" w14:paraId="0F5143B9" w14:textId="77777777" w:rsidTr="002E33F3">
        <w:tc>
          <w:tcPr>
            <w:tcW w:w="3210" w:type="dxa"/>
          </w:tcPr>
          <w:p w14:paraId="2829142A" w14:textId="77777777" w:rsidR="00137C8C" w:rsidRPr="00FB06E9" w:rsidRDefault="00137C8C" w:rsidP="00C420B9">
            <w:pPr>
              <w:pStyle w:val="Brdtext"/>
              <w:rPr>
                <w:szCs w:val="22"/>
              </w:rPr>
            </w:pPr>
            <w:r w:rsidRPr="00CC412F">
              <w:t>Åtkomstbehov för patientens journalhistorik</w:t>
            </w:r>
          </w:p>
        </w:tc>
        <w:tc>
          <w:tcPr>
            <w:tcW w:w="3544" w:type="dxa"/>
          </w:tcPr>
          <w:p w14:paraId="4AF76101" w14:textId="77777777" w:rsidR="00137C8C" w:rsidRPr="00FB06E9" w:rsidRDefault="00137C8C" w:rsidP="00C420B9">
            <w:pPr>
              <w:pStyle w:val="Brdtext"/>
              <w:rPr>
                <w:szCs w:val="22"/>
              </w:rPr>
            </w:pPr>
            <w:r w:rsidRPr="00CC412F">
              <w:t>Logisk adress</w:t>
            </w:r>
          </w:p>
        </w:tc>
      </w:tr>
      <w:tr w:rsidR="00137C8C" w:rsidRPr="00CC412F" w14:paraId="1B5F4F42" w14:textId="77777777" w:rsidTr="002E33F3">
        <w:tc>
          <w:tcPr>
            <w:tcW w:w="3210" w:type="dxa"/>
          </w:tcPr>
          <w:p w14:paraId="3B9FDA50" w14:textId="77777777" w:rsidR="00137C8C" w:rsidRPr="00FB06E9" w:rsidRDefault="00137C8C" w:rsidP="00C420B9">
            <w:pPr>
              <w:pStyle w:val="Brdtext"/>
              <w:rPr>
                <w:szCs w:val="22"/>
              </w:rPr>
            </w:pPr>
            <w:r w:rsidRPr="00CC412F">
              <w:t>För alla huvudmän</w:t>
            </w:r>
          </w:p>
        </w:tc>
        <w:tc>
          <w:tcPr>
            <w:tcW w:w="3544" w:type="dxa"/>
          </w:tcPr>
          <w:p w14:paraId="7E86FB30" w14:textId="77777777" w:rsidR="00137C8C" w:rsidRPr="00FB06E9" w:rsidRDefault="00137C8C" w:rsidP="00C420B9">
            <w:pPr>
              <w:pStyle w:val="Brdtext"/>
              <w:rPr>
                <w:szCs w:val="22"/>
              </w:rPr>
            </w:pPr>
            <w:r w:rsidRPr="00CC412F">
              <w:t>Ineras HSA-id</w:t>
            </w:r>
          </w:p>
        </w:tc>
      </w:tr>
      <w:tr w:rsidR="00137C8C" w:rsidRPr="00CC412F" w14:paraId="2AD3F9A7" w14:textId="77777777" w:rsidTr="002E33F3">
        <w:tc>
          <w:tcPr>
            <w:tcW w:w="3210" w:type="dxa"/>
          </w:tcPr>
          <w:p w14:paraId="32706354" w14:textId="77777777" w:rsidR="00137C8C" w:rsidRPr="00FB06E9" w:rsidRDefault="00137C8C" w:rsidP="00C420B9">
            <w:pPr>
              <w:pStyle w:val="Brdtext"/>
              <w:rPr>
                <w:szCs w:val="22"/>
              </w:rPr>
            </w:pPr>
            <w:r w:rsidRPr="00CC412F">
              <w:t>För en huvudman/region</w:t>
            </w:r>
          </w:p>
        </w:tc>
        <w:tc>
          <w:tcPr>
            <w:tcW w:w="3544" w:type="dxa"/>
          </w:tcPr>
          <w:p w14:paraId="1C9F6AE1" w14:textId="77777777" w:rsidR="00137C8C" w:rsidRPr="00FB06E9" w:rsidRDefault="00137C8C" w:rsidP="00C420B9">
            <w:pPr>
              <w:pStyle w:val="Brdtext"/>
              <w:rPr>
                <w:szCs w:val="22"/>
              </w:rPr>
            </w:pPr>
            <w:r w:rsidRPr="00CC412F">
              <w:t>Huvudmannens/regionens HSA-id</w:t>
            </w:r>
          </w:p>
        </w:tc>
      </w:tr>
      <w:tr w:rsidR="00137C8C" w:rsidRPr="00CC412F" w14:paraId="7974D755" w14:textId="77777777" w:rsidTr="002E33F3">
        <w:tc>
          <w:tcPr>
            <w:tcW w:w="3210" w:type="dxa"/>
          </w:tcPr>
          <w:p w14:paraId="211D5330" w14:textId="77777777" w:rsidR="00137C8C" w:rsidRPr="00FB06E9" w:rsidRDefault="00137C8C" w:rsidP="00C420B9">
            <w:pPr>
              <w:pStyle w:val="Brdtext"/>
              <w:rPr>
                <w:szCs w:val="22"/>
              </w:rPr>
            </w:pPr>
            <w:r w:rsidRPr="00CC412F">
              <w:t>För ett källsystem</w:t>
            </w:r>
          </w:p>
        </w:tc>
        <w:tc>
          <w:tcPr>
            <w:tcW w:w="3544" w:type="dxa"/>
          </w:tcPr>
          <w:p w14:paraId="7D0D11E7" w14:textId="77777777" w:rsidR="00137C8C" w:rsidRPr="00FB06E9" w:rsidRDefault="00137C8C" w:rsidP="00C420B9">
            <w:pPr>
              <w:pStyle w:val="Brdtext"/>
              <w:rPr>
                <w:szCs w:val="22"/>
              </w:rPr>
            </w:pPr>
            <w:r w:rsidRPr="00CC412F">
              <w:t>Källsystemets HSA-id</w:t>
            </w:r>
          </w:p>
        </w:tc>
      </w:tr>
    </w:tbl>
    <w:p w14:paraId="25392CCF" w14:textId="77777777" w:rsidR="007E47C0" w:rsidRPr="00CC412F" w:rsidRDefault="007E47C0" w:rsidP="007E47C0"/>
    <w:p w14:paraId="1D78D80B" w14:textId="77777777" w:rsidR="007E47C0" w:rsidRPr="00CC412F" w:rsidRDefault="007E47C0" w:rsidP="007E47C0">
      <w:pPr>
        <w:pStyle w:val="Rubrik2"/>
      </w:pPr>
      <w:bookmarkStart w:id="191" w:name="_Toc357754850"/>
      <w:bookmarkStart w:id="192" w:name="_Toc383102065"/>
      <w:r w:rsidRPr="00CC412F">
        <w:t>Aggregering och engagemangsindex</w:t>
      </w:r>
      <w:bookmarkEnd w:id="191"/>
      <w:bookmarkEnd w:id="192"/>
    </w:p>
    <w:p w14:paraId="238A122D" w14:textId="77777777" w:rsidR="00137C8C" w:rsidRDefault="00137C8C" w:rsidP="003A6D72">
      <w:r w:rsidRPr="00CC412F">
        <w: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t>
      </w:r>
    </w:p>
    <w:p w14:paraId="7AD61DBB" w14:textId="77777777" w:rsidR="0027683A" w:rsidRPr="00CC412F" w:rsidRDefault="0027683A" w:rsidP="003A6D72"/>
    <w:p w14:paraId="1028FBE1" w14:textId="1037D952" w:rsidR="00137C8C" w:rsidRPr="00CC412F" w:rsidRDefault="00137C8C" w:rsidP="00502896">
      <w:pPr>
        <w:pStyle w:val="Rubrik3"/>
      </w:pPr>
      <w:bookmarkStart w:id="193" w:name="_Toc248640896"/>
      <w:bookmarkStart w:id="194" w:name="_Toc383102066"/>
      <w:r w:rsidRPr="00CC412F">
        <w:t>Uppdatering av engagemangsindex</w:t>
      </w:r>
      <w:bookmarkEnd w:id="193"/>
      <w:bookmarkEnd w:id="194"/>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1508DBBB" w:rsidR="00137C8C" w:rsidRPr="00CC412F" w:rsidRDefault="00137C8C" w:rsidP="003A6D72">
      <w:r w:rsidRPr="00CC412F">
        <w:t>Ladda hem Engagemangsindex WSDL, scheman och tjänstekontraktsbeskrivning för detaljer.</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w:t>
            </w:r>
            <w:r w:rsidRPr="00CC412F">
              <w:lastRenderedPageBreak/>
              <w:t>-förekomsten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lastRenderedPageBreak/>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 xml:space="preserve">Tidpunkt för senaste händelse som matchar indexposten. Kan även avse borttag. </w:t>
            </w:r>
            <w:r w:rsidRPr="00CC412F">
              <w:lastRenderedPageBreak/>
              <w:t>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lastRenderedPageBreak/>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t>Data Controller</w:t>
            </w:r>
          </w:p>
        </w:tc>
        <w:tc>
          <w:tcPr>
            <w:tcW w:w="1559" w:type="dxa"/>
            <w:shd w:val="clear" w:color="auto" w:fill="auto"/>
          </w:tcPr>
          <w:p w14:paraId="356EC067" w14:textId="77777777" w:rsidR="00137C8C" w:rsidRPr="00FB06E9" w:rsidRDefault="00137C8C" w:rsidP="00C420B9">
            <w:pPr>
              <w:pStyle w:val="Brd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t>Del av instansens unikhet</w:t>
            </w:r>
          </w:p>
        </w:tc>
      </w:tr>
    </w:tbl>
    <w:p w14:paraId="16E45E1A" w14:textId="77777777" w:rsidR="007E47C0" w:rsidRPr="00CC412F" w:rsidRDefault="007E47C0"/>
    <w:p w14:paraId="4CBC4E17" w14:textId="77777777" w:rsidR="00137C8C" w:rsidRPr="00CC412F" w:rsidRDefault="00137C8C" w:rsidP="003A6D72">
      <w:r w:rsidRPr="00CC412F">
        <w:t>Regler för tilldelning av värde i fältet Categorization i engagemangsposten:</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lastRenderedPageBreak/>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3B1939F6" w:rsidR="007E47C0" w:rsidRPr="00CC412F" w:rsidRDefault="007E47C0" w:rsidP="007E47C0">
      <w:pPr>
        <w:pStyle w:val="Rubrik1"/>
      </w:pPr>
      <w:bookmarkStart w:id="195" w:name="_Toc383084525"/>
      <w:bookmarkStart w:id="196" w:name="_Toc383098704"/>
      <w:bookmarkStart w:id="197" w:name="_Toc383101232"/>
      <w:bookmarkStart w:id="198" w:name="_Toc383101757"/>
      <w:bookmarkStart w:id="199" w:name="_Toc383102067"/>
      <w:bookmarkStart w:id="200" w:name="_Toc224960921"/>
      <w:bookmarkStart w:id="201" w:name="_Toc357754852"/>
      <w:bookmarkStart w:id="202" w:name="_Toc383102068"/>
      <w:bookmarkEnd w:id="195"/>
      <w:bookmarkEnd w:id="196"/>
      <w:bookmarkEnd w:id="197"/>
      <w:bookmarkEnd w:id="198"/>
      <w:bookmarkEnd w:id="199"/>
      <w:r w:rsidRPr="00CC412F">
        <w:t>Tjänstedomänens krav och regler</w:t>
      </w:r>
      <w:bookmarkEnd w:id="200"/>
      <w:bookmarkEnd w:id="201"/>
      <w:bookmarkEnd w:id="202"/>
    </w:p>
    <w:p w14:paraId="12CBEECE" w14:textId="77777777" w:rsidR="007E47C0" w:rsidRPr="00CC412F" w:rsidRDefault="007E47C0">
      <w:r w:rsidRPr="00CC412F">
        <w:t>Dessa gäller alla tjänstekontrakt i hela tjänstedomänen om inte undantag görs för specifika tjänstekontrakt senare i dokumentet.</w:t>
      </w:r>
      <w:bookmarkStart w:id="203" w:name="_GoBack"/>
      <w:bookmarkEnd w:id="203"/>
    </w:p>
    <w:p w14:paraId="349519FF" w14:textId="77777777" w:rsidR="007E47C0" w:rsidRPr="00CC412F" w:rsidRDefault="007E47C0"/>
    <w:p w14:paraId="57131836" w14:textId="77777777" w:rsidR="007E47C0" w:rsidRPr="00CC412F" w:rsidRDefault="007E47C0" w:rsidP="007E47C0">
      <w:pPr>
        <w:pStyle w:val="Rubrik2"/>
      </w:pPr>
      <w:bookmarkStart w:id="204" w:name="_Informationssäkerhet_och_juridik"/>
      <w:bookmarkStart w:id="205" w:name="_Toc357754853"/>
      <w:bookmarkStart w:id="206" w:name="_Toc383102069"/>
      <w:bookmarkEnd w:id="204"/>
      <w:r w:rsidRPr="00CC412F">
        <w:t>Informationssäkerhet och juridik</w:t>
      </w:r>
      <w:bookmarkEnd w:id="205"/>
      <w:bookmarkEnd w:id="206"/>
    </w:p>
    <w:p w14:paraId="293C5933" w14:textId="77777777" w:rsidR="00FB69B3" w:rsidRPr="00CC412F" w:rsidRDefault="00FB69B3" w:rsidP="00FB69B3">
      <w:pPr>
        <w:pStyle w:val="Rubrik3b"/>
        <w:ind w:left="0" w:firstLine="0"/>
        <w:rPr>
          <w:rFonts w:ascii="Georgia" w:hAnsi="Georgia"/>
        </w:rPr>
      </w:pPr>
      <w:bookmarkStart w:id="207" w:name="_Toc219337771"/>
      <w:bookmarkStart w:id="208" w:name="_Toc227077995"/>
      <w:bookmarkStart w:id="209" w:name="_Toc245231399"/>
      <w:bookmarkStart w:id="210" w:name="_Toc383102070"/>
      <w:r w:rsidRPr="00CC412F">
        <w:rPr>
          <w:rFonts w:ascii="Georgia" w:hAnsi="Georgia"/>
        </w:rPr>
        <w:t>Medarbetarens direktåtkomst</w:t>
      </w:r>
      <w:bookmarkEnd w:id="207"/>
      <w:bookmarkEnd w:id="208"/>
      <w:bookmarkEnd w:id="209"/>
      <w:bookmarkEnd w:id="210"/>
    </w:p>
    <w:p w14:paraId="0B36B10E" w14:textId="77777777" w:rsidR="00FB69B3" w:rsidRPr="00CC412F" w:rsidRDefault="00FB69B3" w:rsidP="003A6D72">
      <w:r w:rsidRPr="00CC412F">
        <w: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t>
      </w:r>
      <w:del w:id="211" w:author="Björn Genfors" w:date="2014-03-28T16:41:00Z">
        <w:r w:rsidRPr="00CC412F" w:rsidDel="009A51F6">
          <w:delText xml:space="preserve"> </w:delText>
        </w:r>
      </w:del>
    </w:p>
    <w:p w14:paraId="4C330A0D" w14:textId="77777777" w:rsidR="00FB69B3" w:rsidRPr="00CC412F" w:rsidRDefault="00FB69B3" w:rsidP="003A6D72"/>
    <w:p w14:paraId="5D1575C1" w14:textId="30581EDE" w:rsidR="00FB69B3" w:rsidRPr="00CC412F" w:rsidRDefault="00FB69B3" w:rsidP="003A6D72">
      <w:r w:rsidRPr="00CC412F">
        <w:t>Patientdatalagen ställer också krav (via dess tolkning ”PDL-i-praktiken”</w:t>
      </w:r>
      <w:ins w:id="212" w:author="Björn Genfors" w:date="2014-03-28T16:27:00Z">
        <w:r w:rsidR="0024467A">
          <w:t>, PDLiP se referens [</w:t>
        </w:r>
        <w:r w:rsidR="0024467A">
          <w:fldChar w:fldCharType="begin"/>
        </w:r>
        <w:r w:rsidR="0024467A">
          <w:instrText xml:space="preserve"> REF _Ref383787391 \h </w:instrText>
        </w:r>
      </w:ins>
      <w:r w:rsidR="0024467A">
        <w:fldChar w:fldCharType="separate"/>
      </w:r>
      <w:ins w:id="213" w:author="Björn Genfors" w:date="2014-03-28T16:27:00Z">
        <w:r w:rsidR="0024467A">
          <w:t xml:space="preserve">R </w:t>
        </w:r>
        <w:r w:rsidR="0024467A">
          <w:rPr>
            <w:noProof/>
          </w:rPr>
          <w:t>8</w:t>
        </w:r>
        <w:r w:rsidR="0024467A">
          <w:fldChar w:fldCharType="end"/>
        </w:r>
        <w:r w:rsidR="0024467A">
          <w:t>]</w:t>
        </w:r>
      </w:ins>
      <w:r w:rsidRPr="00CC412F">
        <w:t>)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p>
    <w:p w14:paraId="1B534F92" w14:textId="77777777" w:rsidR="00FB69B3" w:rsidRPr="00CC412F" w:rsidRDefault="00FB69B3" w:rsidP="003A6D72"/>
    <w:p w14:paraId="66206170" w14:textId="77777777" w:rsidR="00FB69B3" w:rsidRDefault="00FB69B3" w:rsidP="003A6D72">
      <w:r w:rsidRPr="00CC412F">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p>
    <w:p w14:paraId="7A4267AA" w14:textId="77777777" w:rsidR="00546456" w:rsidRPr="00CC412F" w:rsidRDefault="00546456" w:rsidP="003A6D72"/>
    <w:p w14:paraId="0346F7E2" w14:textId="77777777" w:rsidR="00FB69B3" w:rsidRPr="00CC412F" w:rsidRDefault="00FB69B3" w:rsidP="00FB69B3">
      <w:pPr>
        <w:pStyle w:val="Rubrik3b"/>
        <w:ind w:left="0" w:firstLine="0"/>
        <w:rPr>
          <w:rFonts w:ascii="Georgia" w:hAnsi="Georgia"/>
          <w:b/>
        </w:rPr>
      </w:pPr>
      <w:bookmarkStart w:id="214" w:name="_Toc219337772"/>
      <w:bookmarkStart w:id="215" w:name="_Toc227077996"/>
      <w:bookmarkStart w:id="216" w:name="_Toc229537043"/>
      <w:bookmarkStart w:id="217" w:name="_Toc245231400"/>
      <w:bookmarkStart w:id="218" w:name="_Toc383102071"/>
      <w:r w:rsidRPr="00CC412F">
        <w:rPr>
          <w:rFonts w:ascii="Georgia" w:hAnsi="Georgia"/>
        </w:rPr>
        <w:t>Patientens direktåtkomst</w:t>
      </w:r>
      <w:bookmarkEnd w:id="214"/>
      <w:bookmarkEnd w:id="215"/>
      <w:bookmarkEnd w:id="216"/>
      <w:bookmarkEnd w:id="217"/>
      <w:bookmarkEnd w:id="218"/>
    </w:p>
    <w:p w14:paraId="54A045AF" w14:textId="77777777" w:rsidR="00FB69B3" w:rsidRDefault="00FB69B3" w:rsidP="003A6D72">
      <w:r w:rsidRPr="00CC412F">
        <w: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t>
      </w:r>
    </w:p>
    <w:p w14:paraId="608FE183" w14:textId="77777777" w:rsidR="00546456" w:rsidRPr="00CC412F" w:rsidRDefault="00546456" w:rsidP="003A6D72"/>
    <w:p w14:paraId="239E2757" w14:textId="77777777" w:rsidR="00FB69B3" w:rsidRPr="00CC412F" w:rsidRDefault="00FB69B3" w:rsidP="00FB69B3">
      <w:pPr>
        <w:pStyle w:val="Rubrik3b"/>
        <w:ind w:left="0" w:firstLine="0"/>
        <w:rPr>
          <w:rFonts w:ascii="Georgia" w:hAnsi="Georgia"/>
        </w:rPr>
      </w:pPr>
      <w:bookmarkStart w:id="219" w:name="_Toc219337773"/>
      <w:bookmarkStart w:id="220" w:name="_Toc227077997"/>
      <w:bookmarkStart w:id="221" w:name="_Toc245231401"/>
      <w:bookmarkStart w:id="222" w:name="_Toc383102072"/>
      <w:r w:rsidRPr="00CC412F">
        <w:rPr>
          <w:rFonts w:ascii="Georgia" w:hAnsi="Georgia"/>
        </w:rPr>
        <w:t>Generellt</w:t>
      </w:r>
      <w:bookmarkEnd w:id="219"/>
      <w:bookmarkEnd w:id="220"/>
      <w:bookmarkEnd w:id="221"/>
      <w:bookmarkEnd w:id="222"/>
    </w:p>
    <w:p w14:paraId="0557FA25" w14:textId="77777777" w:rsidR="00FB69B3" w:rsidRPr="00CC412F" w:rsidRDefault="00FB69B3" w:rsidP="003A6D72">
      <w:r w:rsidRPr="00CC412F">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w:t>
      </w:r>
      <w:r w:rsidRPr="00CC412F">
        <w:lastRenderedPageBreak/>
        <w:t>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223" w:name="_Toc383102073"/>
      <w:r w:rsidRPr="00CC412F">
        <w:t>Icke funktionella krav</w:t>
      </w:r>
      <w:bookmarkEnd w:id="223"/>
    </w:p>
    <w:p w14:paraId="53D56C55" w14:textId="77777777" w:rsidR="00073910" w:rsidRPr="00CC412F" w:rsidRDefault="00073910">
      <w:r w:rsidRPr="00CC412F">
        <w: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t>
      </w:r>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224" w:name="_Toc383102074"/>
      <w:r w:rsidRPr="00CC412F">
        <w:t>SLA krav</w:t>
      </w:r>
      <w:bookmarkEnd w:id="224"/>
    </w:p>
    <w:p w14:paraId="513E955F" w14:textId="77777777" w:rsidR="007E47C0" w:rsidRPr="00CC412F" w:rsidRDefault="007E47C0">
      <w:r w:rsidRPr="00CC412F">
        <w:t>Följande generella SLA-krav gäller för alla tjänsteproducenter som tillhandahåller tjänster. Dessa krav gäller där inget annat anges för ett specifikt tjänstekontrakt.</w:t>
      </w:r>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w:t>
            </w:r>
            <w:r w:rsidRPr="00CC412F">
              <w:lastRenderedPageBreak/>
              <w:t xml:space="preserve">returnerats. </w:t>
            </w:r>
          </w:p>
        </w:tc>
        <w:tc>
          <w:tcPr>
            <w:tcW w:w="3266" w:type="dxa"/>
          </w:tcPr>
          <w:p w14:paraId="1F8399FE" w14:textId="1AEF2FBF" w:rsidR="00E62163" w:rsidRPr="00CC412F" w:rsidRDefault="00E62163" w:rsidP="00514BAB">
            <w:r w:rsidRPr="00CC412F">
              <w:lastRenderedPageBreak/>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lastRenderedPageBreak/>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77777777" w:rsidR="00265F33" w:rsidRPr="00CC412F" w:rsidRDefault="00265F33" w:rsidP="00C54F68">
      <w:pPr>
        <w:pStyle w:val="Rubrik3"/>
      </w:pPr>
      <w:bookmarkStart w:id="225" w:name="_Toc383102075"/>
      <w:r w:rsidRPr="00CC412F">
        <w:t>Övriga krav</w:t>
      </w:r>
      <w:bookmarkEnd w:id="225"/>
    </w:p>
    <w:p w14:paraId="39856B5F" w14:textId="6D8B8D63" w:rsidR="004C7A30" w:rsidRPr="00CC412F" w:rsidRDefault="004C7A30" w:rsidP="004C7A30">
      <w:pPr>
        <w:rPr>
          <w:sz w:val="24"/>
          <w:szCs w:val="24"/>
        </w:rPr>
      </w:pPr>
      <w:r w:rsidRPr="00CC412F">
        <w:rPr>
          <w:sz w:val="24"/>
          <w:szCs w:val="24"/>
        </w:rPr>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4C7A30">
      <w:pPr>
        <w:rPr>
          <w:sz w:val="24"/>
          <w:szCs w:val="24"/>
        </w:rPr>
      </w:pPr>
      <w:r w:rsidRPr="00CC412F">
        <w:rPr>
          <w:sz w:val="24"/>
          <w:szCs w:val="24"/>
        </w:rPr>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rsidP="004C7A30">
      <w:pPr>
        <w:rPr>
          <w:sz w:val="24"/>
          <w:szCs w:val="24"/>
          <w:rPrChange w:id="226" w:author="Björn Genfors" w:date="2014-03-28T16:25:00Z">
            <w:rPr>
              <w:sz w:val="24"/>
              <w:szCs w:val="24"/>
              <w:highlight w:val="yellow"/>
            </w:rPr>
          </w:rPrChange>
        </w:rPr>
      </w:pPr>
      <w:r w:rsidRPr="00D203BA">
        <w:rPr>
          <w:sz w:val="24"/>
          <w:szCs w:val="24"/>
          <w:rPrChange w:id="227" w:author="Björn Genfors" w:date="2014-03-28T16:25:00Z">
            <w:rPr>
              <w:sz w:val="24"/>
              <w:szCs w:val="24"/>
              <w:highlight w:val="yellow"/>
            </w:rPr>
          </w:rPrChange>
        </w:rPr>
        <w:t>4.2.5 Format för datum och tidpunkter</w:t>
      </w:r>
    </w:p>
    <w:p w14:paraId="3DC64A4D" w14:textId="0F1788B1" w:rsidR="004C7A30" w:rsidRPr="00D203BA" w:rsidRDefault="004C7A30" w:rsidP="003A6D72">
      <w:pPr>
        <w:rPr>
          <w:rPrChange w:id="228" w:author="Björn Genfors" w:date="2014-03-28T16:25:00Z">
            <w:rPr>
              <w:highlight w:val="yellow"/>
            </w:rPr>
          </w:rPrChange>
        </w:rPr>
      </w:pPr>
      <w:r w:rsidRPr="00D203BA">
        <w:rPr>
          <w:rPrChange w:id="229" w:author="Björn Genfors" w:date="2014-03-28T16:25:00Z">
            <w:rPr>
              <w:highlight w:val="yellow"/>
            </w:rPr>
          </w:rPrChange>
        </w:rPr>
        <w:t>Datum anges alltid på formatet ”ÅÅÅÅMMDD”, vilket motsvarar ISO 8</w:t>
      </w:r>
      <w:ins w:id="230" w:author="Björn Genfors" w:date="2014-03-28T16:24:00Z">
        <w:r w:rsidR="00D203BA" w:rsidRPr="00D203BA">
          <w:rPr>
            <w:rPrChange w:id="231" w:author="Björn Genfors" w:date="2014-03-28T16:25:00Z">
              <w:rPr>
                <w:highlight w:val="yellow"/>
              </w:rPr>
            </w:rPrChange>
          </w:rPr>
          <w:t>601</w:t>
        </w:r>
      </w:ins>
      <w:del w:id="232" w:author="Björn Genfors" w:date="2014-03-28T16:24:00Z">
        <w:r w:rsidRPr="00D203BA" w:rsidDel="00D203BA">
          <w:rPr>
            <w:rPrChange w:id="233" w:author="Björn Genfors" w:date="2014-03-28T16:25:00Z">
              <w:rPr>
                <w:highlight w:val="yellow"/>
              </w:rPr>
            </w:rPrChange>
          </w:rPr>
          <w:delText>824</w:delText>
        </w:r>
      </w:del>
      <w:r w:rsidRPr="00D203BA">
        <w:rPr>
          <w:rPrChange w:id="234" w:author="Björn Genfors" w:date="2014-03-28T16:25:00Z">
            <w:rPr>
              <w:highlight w:val="yellow"/>
            </w:rPr>
          </w:rPrChange>
        </w:rPr>
        <w:t>-kompatibla formatbeskrivningen ”YYYYMMDD”</w:t>
      </w:r>
      <w:del w:id="235" w:author="Björn Genfors" w:date="2014-03-28T16:25:00Z">
        <w:r w:rsidRPr="00D203BA" w:rsidDel="00D203BA">
          <w:rPr>
            <w:rPrChange w:id="236" w:author="Björn Genfors" w:date="2014-03-28T16:25:00Z">
              <w:rPr>
                <w:highlight w:val="yellow"/>
              </w:rPr>
            </w:rPrChange>
          </w:rPr>
          <w:delText>.</w:delText>
        </w:r>
      </w:del>
      <w:ins w:id="237" w:author="Björn Genfors" w:date="2014-03-28T16:24:00Z">
        <w:r w:rsidR="00D203BA" w:rsidRPr="00D203BA">
          <w:rPr>
            <w:rPrChange w:id="238" w:author="Björn Genfors" w:date="2014-03-28T16:25:00Z">
              <w:rPr>
                <w:highlight w:val="yellow"/>
              </w:rPr>
            </w:rPrChange>
          </w:rPr>
          <w:t xml:space="preserve"> </w:t>
        </w:r>
        <w:r w:rsidR="00D203BA" w:rsidRPr="00D203BA">
          <w:rPr>
            <w:rPrChange w:id="239" w:author="Björn Genfors" w:date="2014-03-28T16:25:00Z">
              <w:rPr/>
            </w:rPrChange>
          </w:rPr>
          <w:t>(se referens [</w:t>
        </w:r>
      </w:ins>
      <w:ins w:id="240" w:author="Björn Genfors" w:date="2014-03-28T16:25:00Z">
        <w:r w:rsidR="00D203BA" w:rsidRPr="00D203BA">
          <w:rPr>
            <w:rPrChange w:id="241" w:author="Björn Genfors" w:date="2014-03-28T16:25:00Z">
              <w:rPr/>
            </w:rPrChange>
          </w:rPr>
          <w:fldChar w:fldCharType="begin"/>
        </w:r>
        <w:r w:rsidR="00D203BA" w:rsidRPr="00D203BA">
          <w:rPr>
            <w:rPrChange w:id="242" w:author="Björn Genfors" w:date="2014-03-28T16:25:00Z">
              <w:rPr/>
            </w:rPrChange>
          </w:rPr>
          <w:instrText xml:space="preserve"> REF _Ref383787238 \h </w:instrText>
        </w:r>
        <w:r w:rsidR="00D203BA" w:rsidRPr="00D203BA">
          <w:rPr>
            <w:rPrChange w:id="243" w:author="Björn Genfors" w:date="2014-03-28T16:25:00Z">
              <w:rPr/>
            </w:rPrChange>
          </w:rPr>
        </w:r>
      </w:ins>
      <w:r w:rsidR="00D203BA">
        <w:instrText xml:space="preserve"> \* MERGEFORMAT </w:instrText>
      </w:r>
      <w:r w:rsidR="00D203BA" w:rsidRPr="00D203BA">
        <w:rPr>
          <w:rPrChange w:id="244" w:author="Björn Genfors" w:date="2014-03-28T16:25:00Z">
            <w:rPr/>
          </w:rPrChange>
        </w:rPr>
        <w:fldChar w:fldCharType="separate"/>
      </w:r>
      <w:ins w:id="245" w:author="Björn Genfors" w:date="2014-03-28T16:25:00Z">
        <w:r w:rsidR="00D203BA" w:rsidRPr="00D203BA">
          <w:rPr>
            <w:rPrChange w:id="246" w:author="Björn Genfors" w:date="2014-03-28T16:25:00Z">
              <w:rPr/>
            </w:rPrChange>
          </w:rPr>
          <w:t xml:space="preserve">R </w:t>
        </w:r>
        <w:r w:rsidR="00D203BA" w:rsidRPr="00D203BA">
          <w:rPr>
            <w:noProof/>
            <w:rPrChange w:id="247" w:author="Björn Genfors" w:date="2014-03-28T16:25:00Z">
              <w:rPr>
                <w:noProof/>
              </w:rPr>
            </w:rPrChange>
          </w:rPr>
          <w:t>9</w:t>
        </w:r>
        <w:r w:rsidR="00D203BA" w:rsidRPr="00D203BA">
          <w:rPr>
            <w:rPrChange w:id="248" w:author="Björn Genfors" w:date="2014-03-28T16:25:00Z">
              <w:rPr/>
            </w:rPrChange>
          </w:rPr>
          <w:fldChar w:fldCharType="end"/>
        </w:r>
      </w:ins>
      <w:ins w:id="249" w:author="Björn Genfors" w:date="2014-03-28T16:24:00Z">
        <w:r w:rsidR="00D203BA" w:rsidRPr="00D203BA">
          <w:rPr>
            <w:rPrChange w:id="250" w:author="Björn Genfors" w:date="2014-03-28T16:25:00Z">
              <w:rPr/>
            </w:rPrChange>
          </w:rPr>
          <w:t>]).</w:t>
        </w:r>
      </w:ins>
    </w:p>
    <w:p w14:paraId="7B1D4EBA" w14:textId="57964E09" w:rsidR="004C7A30" w:rsidRPr="00CC412F" w:rsidRDefault="004C7A30" w:rsidP="003A6D72">
      <w:r w:rsidRPr="00D203BA">
        <w:rPr>
          <w:rPrChange w:id="251" w:author="Björn Genfors" w:date="2014-03-28T16:25:00Z">
            <w:rPr>
              <w:highlight w:val="yellow"/>
            </w:rPr>
          </w:rPrChange>
        </w:rPr>
        <w:t>Tidpunkter anges alltid på formatet ”ÅÅÅÅMMDDttmmss”, vilket motsvarar den ISO 8</w:t>
      </w:r>
      <w:ins w:id="252" w:author="Björn Genfors" w:date="2014-03-28T16:24:00Z">
        <w:r w:rsidR="00D203BA" w:rsidRPr="00D203BA">
          <w:rPr>
            <w:rPrChange w:id="253" w:author="Björn Genfors" w:date="2014-03-28T16:25:00Z">
              <w:rPr>
                <w:highlight w:val="yellow"/>
              </w:rPr>
            </w:rPrChange>
          </w:rPr>
          <w:t>601</w:t>
        </w:r>
      </w:ins>
      <w:del w:id="254" w:author="Björn Genfors" w:date="2014-03-28T16:24:00Z">
        <w:r w:rsidRPr="00D203BA" w:rsidDel="00D203BA">
          <w:rPr>
            <w:rPrChange w:id="255" w:author="Björn Genfors" w:date="2014-03-28T16:25:00Z">
              <w:rPr>
                <w:highlight w:val="yellow"/>
              </w:rPr>
            </w:rPrChange>
          </w:rPr>
          <w:delText>824</w:delText>
        </w:r>
      </w:del>
      <w:r w:rsidRPr="00D203BA">
        <w:rPr>
          <w:rPrChange w:id="256"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2098D50A" w:rsidR="004C7A30" w:rsidRPr="00CC412F" w:rsidRDefault="004C7A30" w:rsidP="004C7A30">
      <w:pPr>
        <w:rPr>
          <w:sz w:val="24"/>
          <w:szCs w:val="24"/>
        </w:rPr>
      </w:pPr>
      <w:r w:rsidRPr="00CC412F">
        <w:rPr>
          <w:sz w:val="24"/>
          <w:szCs w:val="24"/>
        </w:rPr>
        <w:t>4.2.6 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257" w:name="_Toc357754854"/>
      <w:bookmarkStart w:id="258" w:name="_Toc383102076"/>
      <w:bookmarkStart w:id="259" w:name="_Ref383780140"/>
      <w:bookmarkStart w:id="260" w:name="_Toc224960922"/>
      <w:bookmarkStart w:id="261" w:name="_Toc357754855"/>
      <w:bookmarkEnd w:id="106"/>
      <w:bookmarkEnd w:id="107"/>
      <w:bookmarkEnd w:id="108"/>
      <w:r w:rsidRPr="00CC412F">
        <w:t>Felhantering</w:t>
      </w:r>
      <w:bookmarkEnd w:id="257"/>
      <w:bookmarkEnd w:id="258"/>
      <w:bookmarkEnd w:id="259"/>
    </w:p>
    <w:p w14:paraId="53FA685A" w14:textId="77777777" w:rsidR="008C41FF" w:rsidRDefault="008C41FF"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692B3537" w14:textId="77777777" w:rsidR="00C8549F" w:rsidRPr="00CC412F" w:rsidRDefault="00C8549F" w:rsidP="003A6D72"/>
    <w:p w14:paraId="2A097C2C" w14:textId="77777777" w:rsidR="007C5E55" w:rsidRPr="00CC412F" w:rsidRDefault="007C5E55" w:rsidP="007C5E55">
      <w:pPr>
        <w:pStyle w:val="Rubrik3"/>
      </w:pPr>
      <w:bookmarkStart w:id="262" w:name="_Toc383102077"/>
      <w:r w:rsidRPr="00CC412F">
        <w:t>Krav på en tjänsteproducent</w:t>
      </w:r>
      <w:bookmarkEnd w:id="262"/>
    </w:p>
    <w:p w14:paraId="48ED7355" w14:textId="77777777" w:rsidR="007C5E55" w:rsidRPr="00546456" w:rsidRDefault="007C5E55" w:rsidP="007C5E55">
      <w:pPr>
        <w:pStyle w:val="Rubrik4"/>
        <w:rPr>
          <w:highlight w:val="yellow"/>
        </w:rPr>
      </w:pPr>
      <w:r w:rsidRPr="00546456">
        <w:rPr>
          <w:highlight w:val="yellow"/>
        </w:rPr>
        <w:t xml:space="preserve">Logiska fel </w:t>
      </w:r>
    </w:p>
    <w:p w14:paraId="2E7F80F0" w14:textId="6CAA183F" w:rsidR="007F22B3" w:rsidRPr="00CC412F" w:rsidRDefault="00E3060F">
      <w:r w:rsidRPr="00546456">
        <w:rPr>
          <w:highlight w:val="yellow"/>
        </w:rPr>
        <w:t>Inga krav på producent.</w:t>
      </w:r>
    </w:p>
    <w:p w14:paraId="6C824230" w14:textId="77777777" w:rsidR="007F22B3" w:rsidRPr="00CC412F" w:rsidRDefault="007F22B3" w:rsidP="003A6D72"/>
    <w:p w14:paraId="1F1C35DA" w14:textId="77777777" w:rsidR="007C5E55" w:rsidRPr="00CC412F" w:rsidRDefault="007C5E55" w:rsidP="007C5E55">
      <w:pPr>
        <w:pStyle w:val="Rubrik4"/>
      </w:pPr>
      <w:r w:rsidRPr="00CC412F">
        <w:t>Tekniska fel</w:t>
      </w:r>
    </w:p>
    <w:p w14:paraId="1164894E" w14:textId="77777777" w:rsidR="00B0697D" w:rsidRPr="00CC412F" w:rsidRDefault="00B0697D"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58F43A6B" w14:textId="77777777" w:rsidR="00B0697D" w:rsidRPr="00CC412F" w:rsidRDefault="00B0697D" w:rsidP="003A6D72"/>
    <w:p w14:paraId="03C2254E" w14:textId="77777777" w:rsidR="007C5E55" w:rsidRPr="00CC412F" w:rsidRDefault="007C5E55" w:rsidP="007C5E55">
      <w:pPr>
        <w:pStyle w:val="Rubrik3"/>
      </w:pPr>
      <w:bookmarkStart w:id="263" w:name="_Toc383102078"/>
      <w:r w:rsidRPr="00CC412F">
        <w:lastRenderedPageBreak/>
        <w:t>Krav på en tjänstekonsument</w:t>
      </w:r>
      <w:bookmarkEnd w:id="263"/>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261E426E" w14:textId="5FD44FBD" w:rsidR="007C5E55" w:rsidRPr="00CC412F" w:rsidDel="000B0906" w:rsidRDefault="008C41FF" w:rsidP="003A6D72">
      <w:pPr>
        <w:rPr>
          <w:del w:id="264" w:author="Björn Genfors" w:date="2014-03-28T14:25:00Z"/>
        </w:rPr>
      </w:pPr>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06046C36" w14:textId="0C779F44" w:rsidR="000B0F50" w:rsidRDefault="000B0F50">
      <w:pPr>
        <w:rPr>
          <w:ins w:id="265" w:author="Björn Genfors" w:date="2014-03-28T13:08:00Z"/>
        </w:rPr>
        <w:pPrChange w:id="266" w:author="Björn Genfors" w:date="2014-03-28T14:25:00Z">
          <w:pPr>
            <w:pStyle w:val="Rubrik1"/>
          </w:pPr>
        </w:pPrChange>
      </w:pPr>
      <w:bookmarkStart w:id="267" w:name="_Toc379448260"/>
    </w:p>
    <w:p w14:paraId="16AD6FA6" w14:textId="77777777" w:rsidR="000B0F50" w:rsidRDefault="000B0F50">
      <w:pPr>
        <w:spacing w:line="240" w:lineRule="auto"/>
        <w:rPr>
          <w:ins w:id="268" w:author="Björn Genfors" w:date="2014-03-28T13:08:00Z"/>
          <w:rFonts w:eastAsia="Times New Roman"/>
          <w:bCs/>
          <w:sz w:val="30"/>
          <w:szCs w:val="28"/>
        </w:rPr>
      </w:pPr>
      <w:ins w:id="269" w:author="Björn Genfors" w:date="2014-03-28T13:08:00Z">
        <w:r>
          <w:br w:type="page"/>
        </w:r>
      </w:ins>
    </w:p>
    <w:p w14:paraId="00665E9D" w14:textId="72B7F7E1" w:rsidR="008957E8" w:rsidRPr="00CC412F" w:rsidRDefault="008957E8">
      <w:pPr>
        <w:pStyle w:val="Rubrik1"/>
        <w:pPrChange w:id="270" w:author="Björn Genfors" w:date="2014-03-28T13:08:00Z">
          <w:pPr/>
        </w:pPrChange>
      </w:pPr>
      <w:r w:rsidRPr="00CC412F">
        <w:lastRenderedPageBreak/>
        <w:t>Gemensamma informationskomponenter</w:t>
      </w:r>
      <w:bookmarkEnd w:id="267"/>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271" w:author="Björn Genfors" w:date="2014-03-28T13:09:00Z"/>
          <w:rFonts w:eastAsia="Times New Roman"/>
          <w:bCs/>
          <w:sz w:val="30"/>
          <w:szCs w:val="28"/>
          <w:rPrChange w:id="272" w:author="Björn Genfors" w:date="2014-03-28T13:09:00Z">
            <w:rPr>
              <w:del w:id="273" w:author="Björn Genfors" w:date="2014-03-28T13:09:00Z"/>
            </w:rPr>
          </w:rPrChange>
        </w:rPr>
        <w:pPrChange w:id="274" w:author="Björn Genfors" w:date="2014-03-28T13:09:00Z">
          <w:pPr/>
        </w:pPrChange>
      </w:pPr>
      <w:ins w:id="275" w:author="Björn Genfors" w:date="2014-03-28T13:09:00Z">
        <w:r w:rsidRPr="001D07CD">
          <w:t>De gemensamma typerna beskrivs i bilaga/bilagor med namn ”Bilaga_Gemensamma_typer_&lt;version&gt;.pdf”</w:t>
        </w:r>
        <w:r>
          <w:t>. Hänvisad &lt;version&gt; anges vid respektive tjänstekontrakt enligt nedan.</w:t>
        </w:r>
      </w:ins>
      <w:del w:id="276"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277" w:author="Björn Genfors" w:date="2014-03-28T13:08:00Z"/>
          <w:rFonts w:eastAsia="Times New Roman"/>
          <w:bCs/>
          <w:sz w:val="30"/>
          <w:szCs w:val="28"/>
        </w:rPr>
      </w:pPr>
      <w:bookmarkStart w:id="278" w:name="_Toc383102079"/>
      <w:ins w:id="279" w:author="Björn Genfors" w:date="2014-03-28T13:08:00Z">
        <w:r>
          <w:br w:type="page"/>
        </w:r>
      </w:ins>
    </w:p>
    <w:p w14:paraId="511FB216" w14:textId="16A0DEFE" w:rsidR="007E47C0" w:rsidRPr="00CC412F" w:rsidRDefault="007E47C0" w:rsidP="007E47C0">
      <w:pPr>
        <w:pStyle w:val="Rubrik1"/>
      </w:pPr>
      <w:r w:rsidRPr="00CC412F">
        <w:lastRenderedPageBreak/>
        <w:t xml:space="preserve">Tjänstedomänens </w:t>
      </w:r>
      <w:bookmarkEnd w:id="260"/>
      <w:r w:rsidRPr="00CC412F">
        <w:t>meddelandemodeller</w:t>
      </w:r>
      <w:bookmarkEnd w:id="261"/>
      <w:bookmarkEnd w:id="278"/>
    </w:p>
    <w:p w14:paraId="47FFE2B7" w14:textId="77777777" w:rsidR="007E47C0" w:rsidRPr="00CC412F" w:rsidRDefault="007E47C0">
      <w:bookmarkStart w:id="280"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281" w:name="_Toc357754856"/>
    </w:p>
    <w:p w14:paraId="3EA94F76" w14:textId="76B4061A" w:rsidR="007E47C0" w:rsidRPr="00CC412F" w:rsidRDefault="007E47C0" w:rsidP="007E47C0">
      <w:pPr>
        <w:pStyle w:val="Rubrik2"/>
      </w:pPr>
      <w:bookmarkStart w:id="282" w:name="_Toc383102080"/>
      <w:r w:rsidRPr="00CC412F">
        <w:t>V-MIM</w:t>
      </w:r>
      <w:bookmarkEnd w:id="281"/>
      <w:bookmarkEnd w:id="282"/>
      <w:r w:rsidRPr="00CC412F">
        <w:t xml:space="preserve"> </w:t>
      </w:r>
    </w:p>
    <w:p w14:paraId="005A3890" w14:textId="4BC853A3" w:rsidR="007E47C0" w:rsidRPr="003A6D72" w:rsidRDefault="0093401A" w:rsidP="003A6D72">
      <w:pPr>
        <w:pStyle w:val="Rubrik3"/>
      </w:pPr>
      <w:bookmarkStart w:id="283" w:name="_Toc383102081"/>
      <w:r w:rsidRPr="003A6D72">
        <w:t>GetReferallOutcome</w:t>
      </w:r>
      <w:bookmarkEnd w:id="283"/>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284" w:author="Björn Genfors" w:date="2014-03-28T14:03:00Z">
        <w:r w:rsidR="00B4296F">
          <w:t>[</w:t>
        </w:r>
        <w:r w:rsidR="00B4296F">
          <w:fldChar w:fldCharType="begin"/>
        </w:r>
        <w:r w:rsidR="00B4296F">
          <w:instrText xml:space="preserve"> REF _Ref383778755 \h </w:instrText>
        </w:r>
      </w:ins>
      <w:r w:rsidR="00B4296F">
        <w:fldChar w:fldCharType="separate"/>
      </w:r>
      <w:ins w:id="285" w:author="Björn Genfors" w:date="2014-03-28T14:03:00Z">
        <w:r w:rsidR="00B4296F">
          <w:t xml:space="preserve">R </w:t>
        </w:r>
        <w:r w:rsidR="00B4296F">
          <w:rPr>
            <w:noProof/>
          </w:rPr>
          <w:t>6</w:t>
        </w:r>
        <w:r w:rsidR="00B4296F">
          <w:fldChar w:fldCharType="end"/>
        </w:r>
        <w:r w:rsidR="00B4296F">
          <w:t>]</w:t>
        </w:r>
      </w:ins>
      <w:del w:id="286"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287" w:author="Björn Genfors" w:date="2014-03-28T13:09:00Z">
        <w:r>
          <w:rPr>
            <w:noProof/>
            <w:spacing w:val="-1"/>
            <w:lang w:eastAsia="sv-SE"/>
            <w:rPrChange w:id="288" w:author="Unknown">
              <w:rPr>
                <w:noProof/>
                <w:lang w:eastAsia="sv-SE"/>
              </w:rPr>
            </w:rPrChange>
          </w:rPr>
          <w:lastRenderedPageBreak/>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289" w:author="Björn Genfors" w:date="2014-03-28T13:09:00Z">
        <w:r w:rsidR="00F7750B" w:rsidRPr="003A6D72" w:rsidDel="000B0F50">
          <w:rPr>
            <w:noProof/>
            <w:spacing w:val="-1"/>
            <w:lang w:eastAsia="sv-SE"/>
            <w:rPrChange w:id="290" w:author="Unknown">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291" w:author="Björn Genfors" w:date="2014-03-28T13:09:00Z">
              <w:r>
                <w:t>R</w:t>
              </w:r>
            </w:ins>
            <w:del w:id="292" w:author="Björn Genfors" w:date="2014-03-28T13:10:00Z">
              <w:r w:rsidR="00F7750B" w:rsidRPr="00CC412F" w:rsidDel="000B0F50">
                <w:delText>r</w:delText>
              </w:r>
            </w:del>
            <w:r w:rsidR="00F7750B" w:rsidRPr="00CC412F">
              <w:t>eferralOutcome</w:t>
            </w:r>
            <w:ins w:id="293"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294"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lastRenderedPageBreak/>
              <w:t>ReferralOutcomeHeader</w:t>
            </w:r>
            <w:ins w:id="295"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296"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297" w:author="Björn Genfors" w:date="2014-03-28T13:10:00Z">
              <w:r>
                <w:t>R</w:t>
              </w:r>
            </w:ins>
            <w:del w:id="298" w:author="Björn Genfors" w:date="2014-03-28T13:10:00Z">
              <w:r w:rsidR="00F7750B" w:rsidRPr="00CC412F" w:rsidDel="000B0F50">
                <w:delText>r</w:delText>
              </w:r>
            </w:del>
            <w:r w:rsidR="00F7750B" w:rsidRPr="00CC412F">
              <w:t>eferralOutcomeHeader</w:t>
            </w:r>
            <w:ins w:id="299"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300" w:author="Björn Genfors" w:date="2014-03-28T13:11:00Z">
              <w:r w:rsidRPr="00CC412F" w:rsidDel="000B0F50">
                <w:delText>Accountable</w:delText>
              </w:r>
            </w:del>
            <w:r w:rsidRPr="00CC412F">
              <w:t>HealthcareProfessional</w:t>
            </w:r>
            <w:ins w:id="301"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302" w:author="Björn Genfors" w:date="2014-03-28T13:11:00Z">
              <w:r w:rsidRPr="00CC412F" w:rsidDel="000B0F50">
                <w:delText>AccountableHealthcareProfessional</w:delText>
              </w:r>
            </w:del>
            <w:ins w:id="303"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304" w:author="Björn Genfors" w:date="2014-03-28T13:11:00Z">
              <w:r w:rsidRPr="003A6D72" w:rsidDel="000B0F50">
                <w:delText>AccountableHealthcareProfessional</w:delText>
              </w:r>
            </w:del>
            <w:ins w:id="305"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306" w:author="Björn Genfors" w:date="2014-03-28T13:11:00Z">
              <w:r w:rsidRPr="00CC412F" w:rsidDel="000B0F50">
                <w:delText>AccountableHealthcareProfessional</w:delText>
              </w:r>
            </w:del>
            <w:ins w:id="307"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174516" w14:paraId="2E5AF03B" w14:textId="77777777" w:rsidTr="00CC412F">
        <w:trPr>
          <w:trHeight w:val="397"/>
        </w:trPr>
        <w:tc>
          <w:tcPr>
            <w:tcW w:w="1809" w:type="dxa"/>
            <w:vAlign w:val="center"/>
          </w:tcPr>
          <w:p w14:paraId="4B7E6C76" w14:textId="1F1EBEFF" w:rsidR="00F7750B" w:rsidRPr="00CC412F" w:rsidRDefault="00F7750B" w:rsidP="00CC412F">
            <w:pPr>
              <w:jc w:val="both"/>
            </w:pPr>
            <w:del w:id="308" w:author="Björn Genfors" w:date="2014-03-28T13:12:00Z">
              <w:r w:rsidRPr="00CC412F" w:rsidDel="000B0F50">
                <w:delText>HealthcareProfessionalOrgUnit</w:delText>
              </w:r>
            </w:del>
            <w:ins w:id="309"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310" w:author="Björn Genfors" w:date="2014-03-28T13:02:00Z">
                  <w:rPr/>
                </w:rPrChange>
              </w:rPr>
            </w:pPr>
            <w:r w:rsidRPr="000B0F50">
              <w:rPr>
                <w:lang w:val="en-US"/>
                <w:rPrChange w:id="311" w:author="Björn Genfors" w:date="2014-03-28T13:02:00Z">
                  <w:rPr/>
                </w:rPrChange>
              </w:rPr>
              <w:t>referralOutcome/referralOutcomeHeader/accountableHealthcareProfessional/healthcareProfessionalOrgUnit/orgUnitHSAId</w:t>
            </w:r>
          </w:p>
        </w:tc>
      </w:tr>
      <w:tr w:rsidR="00F7750B" w:rsidRPr="00174516" w14:paraId="44C46C66" w14:textId="77777777" w:rsidTr="00CC412F">
        <w:trPr>
          <w:trHeight w:val="397"/>
        </w:trPr>
        <w:tc>
          <w:tcPr>
            <w:tcW w:w="1809" w:type="dxa"/>
            <w:vAlign w:val="center"/>
          </w:tcPr>
          <w:p w14:paraId="71BED37C" w14:textId="7991F73A" w:rsidR="00F7750B" w:rsidRPr="00CC412F" w:rsidRDefault="00F7750B" w:rsidP="00CC412F">
            <w:pPr>
              <w:jc w:val="both"/>
            </w:pPr>
            <w:del w:id="312" w:author="Björn Genfors" w:date="2014-03-28T13:12:00Z">
              <w:r w:rsidRPr="00CC412F" w:rsidDel="000B0F50">
                <w:delText>HealthcareProfessionalOrgUnit</w:delText>
              </w:r>
            </w:del>
            <w:ins w:id="313"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314" w:author="Björn Genfors" w:date="2014-03-28T13:02:00Z">
                  <w:rPr/>
                </w:rPrChange>
              </w:rPr>
            </w:pPr>
            <w:r w:rsidRPr="000B0F50">
              <w:rPr>
                <w:lang w:val="en-US"/>
                <w:rPrChange w:id="315" w:author="Björn Genfors" w:date="2014-03-28T13:02:00Z">
                  <w:rPr/>
                </w:rPrChange>
              </w:rPr>
              <w:t>referralOutcome/referralOutcomeHeader/accountableHealthcareProfessional/healthcareProfessionalOrgUnit/orgUnitname</w:t>
            </w:r>
          </w:p>
        </w:tc>
      </w:tr>
      <w:tr w:rsidR="00F7750B" w:rsidRPr="00174516" w14:paraId="0CA57E1D" w14:textId="77777777" w:rsidTr="00CC412F">
        <w:trPr>
          <w:trHeight w:val="397"/>
        </w:trPr>
        <w:tc>
          <w:tcPr>
            <w:tcW w:w="1809" w:type="dxa"/>
            <w:vAlign w:val="center"/>
          </w:tcPr>
          <w:p w14:paraId="3E7F6ABC" w14:textId="6FC66DEB" w:rsidR="00F7750B" w:rsidRPr="00CC412F" w:rsidRDefault="00F7750B" w:rsidP="00CC412F">
            <w:pPr>
              <w:jc w:val="both"/>
            </w:pPr>
            <w:del w:id="316" w:author="Björn Genfors" w:date="2014-03-28T13:12:00Z">
              <w:r w:rsidRPr="00CC412F" w:rsidDel="000B0F50">
                <w:delText>HealthcareProfessionalOrgUnit</w:delText>
              </w:r>
            </w:del>
            <w:ins w:id="317"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318" w:author="Björn Genfors" w:date="2014-03-28T13:02:00Z">
                  <w:rPr/>
                </w:rPrChange>
              </w:rPr>
            </w:pPr>
            <w:r w:rsidRPr="000B0F50">
              <w:rPr>
                <w:lang w:val="en-US"/>
                <w:rPrChange w:id="319" w:author="Björn Genfors" w:date="2014-03-28T13:02:00Z">
                  <w:rPr/>
                </w:rPrChange>
              </w:rPr>
              <w:t>referralOutcome/referralOutcomeHeader/accountableHealthcareProfessional/healthcareProfessionalOrgUnit/orgUnitTelecom</w:t>
            </w:r>
          </w:p>
        </w:tc>
      </w:tr>
      <w:tr w:rsidR="00F7750B" w:rsidRPr="00174516" w14:paraId="3BD85B0B" w14:textId="77777777" w:rsidTr="00CC412F">
        <w:trPr>
          <w:trHeight w:val="397"/>
        </w:trPr>
        <w:tc>
          <w:tcPr>
            <w:tcW w:w="1809" w:type="dxa"/>
            <w:vAlign w:val="center"/>
          </w:tcPr>
          <w:p w14:paraId="43E3D6F5" w14:textId="2A73C855" w:rsidR="00F7750B" w:rsidRPr="00CC412F" w:rsidRDefault="00F7750B" w:rsidP="00CC412F">
            <w:pPr>
              <w:jc w:val="both"/>
            </w:pPr>
            <w:del w:id="320" w:author="Björn Genfors" w:date="2014-03-28T13:12:00Z">
              <w:r w:rsidRPr="00CC412F" w:rsidDel="000B0F50">
                <w:delText>HealthcareProfes</w:delText>
              </w:r>
              <w:r w:rsidRPr="00CC412F" w:rsidDel="000B0F50">
                <w:lastRenderedPageBreak/>
                <w:delText>sionalOrgUnit</w:delText>
              </w:r>
            </w:del>
            <w:ins w:id="321"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324F504" w14:textId="77777777" w:rsidR="00F7750B" w:rsidRPr="000B0F50" w:rsidRDefault="00F7750B" w:rsidP="00CC412F">
            <w:pPr>
              <w:jc w:val="both"/>
              <w:rPr>
                <w:lang w:val="en-US"/>
                <w:rPrChange w:id="322" w:author="Björn Genfors" w:date="2014-03-28T13:02:00Z">
                  <w:rPr/>
                </w:rPrChange>
              </w:rPr>
            </w:pPr>
            <w:r w:rsidRPr="000B0F50">
              <w:rPr>
                <w:lang w:val="en-US"/>
                <w:rPrChange w:id="323" w:author="Björn Genfors" w:date="2014-03-28T13:02:00Z">
                  <w:rPr/>
                </w:rPrChange>
              </w:rPr>
              <w:lastRenderedPageBreak/>
              <w:t>referralOutcome/referralOutcomeHeader/a</w:t>
            </w:r>
            <w:r w:rsidRPr="000B0F50">
              <w:rPr>
                <w:lang w:val="en-US"/>
                <w:rPrChange w:id="324" w:author="Björn Genfors" w:date="2014-03-28T13:02:00Z">
                  <w:rPr/>
                </w:rPrChange>
              </w:rPr>
              <w:lastRenderedPageBreak/>
              <w:t>ccountableHealthcareProfessional/healthcareProfessionalOrgUnit/orgUnitEmail</w:t>
            </w:r>
          </w:p>
        </w:tc>
      </w:tr>
      <w:tr w:rsidR="00F7750B" w:rsidRPr="00174516"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325" w:author="Björn Genfors" w:date="2014-03-28T13:12:00Z">
              <w:r w:rsidRPr="00CC412F" w:rsidDel="000B0F50">
                <w:lastRenderedPageBreak/>
                <w:delText>HealthcareProfessionalOrgUnit</w:delText>
              </w:r>
            </w:del>
            <w:ins w:id="326"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327" w:author="Björn Genfors" w:date="2014-03-28T13:02:00Z">
                  <w:rPr/>
                </w:rPrChange>
              </w:rPr>
            </w:pPr>
            <w:r w:rsidRPr="000B0F50">
              <w:rPr>
                <w:lang w:val="en-US"/>
                <w:rPrChange w:id="328" w:author="Björn Genfors" w:date="2014-03-28T13:02:00Z">
                  <w:rPr/>
                </w:rPrChange>
              </w:rPr>
              <w:t>referralOutcome/referralOutcomeHeader/accountableHealthcareProfessional/healthcareProfessionalOrgUnit/orgUnitAddress</w:t>
            </w:r>
          </w:p>
        </w:tc>
      </w:tr>
      <w:tr w:rsidR="00F7750B" w:rsidRPr="00174516" w14:paraId="71ED1098" w14:textId="77777777" w:rsidTr="00CC412F">
        <w:trPr>
          <w:trHeight w:val="397"/>
        </w:trPr>
        <w:tc>
          <w:tcPr>
            <w:tcW w:w="1809" w:type="dxa"/>
            <w:vAlign w:val="center"/>
          </w:tcPr>
          <w:p w14:paraId="40B54D1E" w14:textId="462E3731" w:rsidR="00F7750B" w:rsidRPr="00CC412F" w:rsidRDefault="00F7750B" w:rsidP="00CC412F">
            <w:pPr>
              <w:jc w:val="both"/>
            </w:pPr>
            <w:del w:id="329" w:author="Björn Genfors" w:date="2014-03-28T13:12:00Z">
              <w:r w:rsidRPr="00CC412F" w:rsidDel="000B0F50">
                <w:delText>HealthcareProfessionalOrgUnit</w:delText>
              </w:r>
            </w:del>
            <w:ins w:id="330"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331" w:author="Björn Genfors" w:date="2014-03-28T13:02:00Z">
                  <w:rPr/>
                </w:rPrChange>
              </w:rPr>
            </w:pPr>
            <w:r w:rsidRPr="000B0F50">
              <w:rPr>
                <w:lang w:val="en-US"/>
                <w:rPrChange w:id="332"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333" w:author="Björn Genfors" w:date="2014-03-28T13:11:00Z">
              <w:r w:rsidRPr="00CC412F" w:rsidDel="000B0F50">
                <w:delText>AccountableHealthcareProfessional</w:delText>
              </w:r>
            </w:del>
            <w:ins w:id="334"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335" w:author="Björn Genfors" w:date="2014-03-28T13:11:00Z">
              <w:r w:rsidRPr="00CC412F" w:rsidDel="000B0F50">
                <w:delText>AccountableHealthcareProfessional</w:delText>
              </w:r>
            </w:del>
            <w:ins w:id="336" w:author="Björn Genfors" w:date="2014-03-28T13:11:00Z">
              <w:r w:rsidR="000B0F50">
                <w:t>HealthcareProfessionalType</w:t>
              </w:r>
            </w:ins>
            <w:r w:rsidRPr="00CC412F">
              <w:t>.healthcareProfessionalCareGiverHSAId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t>LegalAuthenticator</w:t>
            </w:r>
            <w:ins w:id="337" w:author="Björn Genfors" w:date="2014-03-28T13:13:00Z">
              <w:r w:rsidR="00072FDC">
                <w:t>Type</w:t>
              </w:r>
            </w:ins>
            <w:r w:rsidRPr="00CC412F">
              <w:t>.</w:t>
            </w:r>
            <w:del w:id="338" w:author="Björn Genfors" w:date="2014-03-28T13:22:00Z">
              <w:r w:rsidRPr="00CC412F" w:rsidDel="006459AE">
                <w:delText>legalAuthenticatorTime</w:delText>
              </w:r>
            </w:del>
            <w:ins w:id="339"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340"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341" w:author="Björn Genfors" w:date="2014-03-28T13:13:00Z">
              <w:r w:rsidR="00072FDC">
                <w:t>rType</w:t>
              </w:r>
            </w:ins>
            <w:del w:id="342"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343"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344" w:author="Björn Genfors" w:date="2014-03-28T13:13:00Z">
              <w:r w:rsidR="00072FDC">
                <w:t>Type</w:t>
              </w:r>
            </w:ins>
            <w:del w:id="345" w:author="Björn Genfors" w:date="2014-03-28T13:13:00Z">
              <w:r w:rsidRPr="00CC412F" w:rsidDel="00072FDC">
                <w:delText>.</w:delText>
              </w:r>
            </w:del>
            <w:ins w:id="346"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347" w:author="Björn Genfors" w:date="2014-03-28T13:13:00Z">
              <w:r>
                <w:t>R</w:t>
              </w:r>
            </w:ins>
            <w:del w:id="348" w:author="Björn Genfors" w:date="2014-03-28T13:13:00Z">
              <w:r w:rsidR="00F7750B" w:rsidRPr="00CC412F" w:rsidDel="00072FDC">
                <w:delText>r</w:delText>
              </w:r>
            </w:del>
            <w:r w:rsidR="00F7750B" w:rsidRPr="00CC412F">
              <w:t>eferralOutcomeBody</w:t>
            </w:r>
            <w:ins w:id="349"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350" w:author="Björn Genfors" w:date="2014-03-28T13:13:00Z">
              <w:r w:rsidRPr="00CC412F" w:rsidDel="00072FDC">
                <w:delText>referralOutcomeBody</w:delText>
              </w:r>
            </w:del>
            <w:ins w:id="351" w:author="Björn Genfors" w:date="2014-03-28T13:13:00Z">
              <w:r w:rsidR="00072FDC">
                <w:t>ReferralOutcomeBodyType</w:t>
              </w:r>
            </w:ins>
            <w:r w:rsidRPr="00CC412F">
              <w:t>.re</w:t>
            </w:r>
            <w:r w:rsidRPr="00CC412F">
              <w:lastRenderedPageBreak/>
              <w:t>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lastRenderedPageBreak/>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352" w:author="Björn Genfors" w:date="2014-03-28T13:13:00Z">
              <w:r w:rsidRPr="00CC412F" w:rsidDel="00072FDC">
                <w:lastRenderedPageBreak/>
                <w:delText>referralOutcomeBody</w:delText>
              </w:r>
            </w:del>
            <w:ins w:id="353"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354" w:author="Björn Genfors" w:date="2014-03-28T13:13:00Z">
              <w:r w:rsidRPr="00CC412F" w:rsidDel="00072FDC">
                <w:delText>referralOutcomeBody</w:delText>
              </w:r>
            </w:del>
            <w:ins w:id="355"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356" w:author="Björn Genfors" w:date="2014-03-28T13:14:00Z">
              <w:r w:rsidRPr="00CC412F" w:rsidDel="00072FDC">
                <w:delText>c</w:delText>
              </w:r>
            </w:del>
            <w:ins w:id="357" w:author="Björn Genfors" w:date="2014-03-28T13:14:00Z">
              <w:r w:rsidR="00072FDC">
                <w:t>C</w:t>
              </w:r>
            </w:ins>
            <w:r w:rsidRPr="00CC412F">
              <w:t>linicalInformation</w:t>
            </w:r>
            <w:ins w:id="358"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359" w:author="Björn Genfors" w:date="2014-03-28T13:14:00Z">
              <w:r>
                <w:t>C</w:t>
              </w:r>
            </w:ins>
            <w:del w:id="360" w:author="Björn Genfors" w:date="2014-03-28T13:14:00Z">
              <w:r w:rsidR="00F7750B" w:rsidRPr="00CC412F" w:rsidDel="00072FDC">
                <w:delText>c</w:delText>
              </w:r>
            </w:del>
            <w:r w:rsidR="00F7750B" w:rsidRPr="00CC412F">
              <w:t>linicalInformation</w:t>
            </w:r>
            <w:ins w:id="361"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362" w:author="Björn Genfors" w:date="2014-03-28T13:14:00Z">
              <w:r w:rsidRPr="00CC412F" w:rsidDel="00072FDC">
                <w:delText>act</w:delText>
              </w:r>
            </w:del>
            <w:ins w:id="363"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364" w:author="Björn Genfors" w:date="2014-03-28T13:14:00Z">
              <w:r w:rsidRPr="00CC412F" w:rsidDel="00072FDC">
                <w:delText>act</w:delText>
              </w:r>
            </w:del>
            <w:ins w:id="365"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366" w:author="Björn Genfors" w:date="2014-03-28T13:14:00Z">
              <w:r w:rsidRPr="00CC412F" w:rsidDel="00072FDC">
                <w:delText>act</w:delText>
              </w:r>
            </w:del>
            <w:ins w:id="367"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368" w:author="Björn Genfors" w:date="2014-03-28T13:14:00Z">
              <w:r w:rsidRPr="00CC412F" w:rsidDel="00072FDC">
                <w:delText>act</w:delText>
              </w:r>
            </w:del>
            <w:ins w:id="369"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370" w:author="Björn Genfors" w:date="2014-03-28T13:14:00Z">
              <w:r w:rsidRPr="00CC412F" w:rsidDel="00072FDC">
                <w:delText>act</w:delText>
              </w:r>
            </w:del>
            <w:ins w:id="371"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372" w:author="Björn Genfors" w:date="2014-03-28T13:14:00Z">
              <w:r w:rsidRPr="00CC412F" w:rsidDel="00072FDC">
                <w:delText>referral</w:delText>
              </w:r>
            </w:del>
            <w:ins w:id="373"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374" w:author="Björn Genfors" w:date="2014-03-28T13:14:00Z">
              <w:r w:rsidRPr="00CC412F" w:rsidDel="00072FDC">
                <w:delText>referral</w:delText>
              </w:r>
            </w:del>
            <w:ins w:id="375"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376" w:author="Björn Genfors" w:date="2014-03-28T13:14:00Z">
              <w:r w:rsidRPr="00CC412F" w:rsidDel="00072FDC">
                <w:delText>referral</w:delText>
              </w:r>
            </w:del>
            <w:ins w:id="377"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378" w:author="Björn Genfors" w:date="2014-03-28T13:14:00Z">
              <w:r w:rsidRPr="00CC412F" w:rsidDel="00072FDC">
                <w:delText>referral</w:delText>
              </w:r>
            </w:del>
            <w:ins w:id="379"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174516" w14:paraId="37C86682" w14:textId="77777777" w:rsidTr="00CC412F">
        <w:trPr>
          <w:trHeight w:val="397"/>
        </w:trPr>
        <w:tc>
          <w:tcPr>
            <w:tcW w:w="1809" w:type="dxa"/>
            <w:vAlign w:val="center"/>
          </w:tcPr>
          <w:p w14:paraId="0ECD505D" w14:textId="636BAF63" w:rsidR="00F7750B" w:rsidRPr="00CC412F" w:rsidRDefault="00F7750B" w:rsidP="00CC412F">
            <w:del w:id="380" w:author="Björn Genfors" w:date="2014-03-28T13:15:00Z">
              <w:r w:rsidRPr="00CC412F" w:rsidDel="00072FDC">
                <w:delText>referralAuthor</w:delText>
              </w:r>
            </w:del>
            <w:ins w:id="381"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382" w:author="Björn Genfors" w:date="2014-03-28T13:02:00Z">
                  <w:rPr>
                    <w:rFonts w:cs="Consolas"/>
                    <w:spacing w:val="-1"/>
                  </w:rPr>
                </w:rPrChange>
              </w:rPr>
            </w:pPr>
            <w:r w:rsidRPr="000B0F50">
              <w:rPr>
                <w:rFonts w:cs="Consolas"/>
                <w:spacing w:val="-1"/>
                <w:lang w:val="en-US"/>
                <w:rPrChange w:id="383" w:author="Björn Genfors" w:date="2014-03-28T13:02:00Z">
                  <w:rPr>
                    <w:rFonts w:cs="Consolas"/>
                    <w:spacing w:val="-1"/>
                  </w:rPr>
                </w:rPrChange>
              </w:rPr>
              <w:t>referralOutcome/referralOutcomeBody/referral/referralAuthor/authorTime</w:t>
            </w:r>
          </w:p>
        </w:tc>
      </w:tr>
      <w:tr w:rsidR="00F7750B" w:rsidRPr="00174516" w14:paraId="7D65BB0F" w14:textId="77777777" w:rsidTr="00CC412F">
        <w:trPr>
          <w:trHeight w:val="397"/>
        </w:trPr>
        <w:tc>
          <w:tcPr>
            <w:tcW w:w="1809" w:type="dxa"/>
            <w:vAlign w:val="center"/>
          </w:tcPr>
          <w:p w14:paraId="1E116BFC" w14:textId="35345E61" w:rsidR="00F7750B" w:rsidRPr="00CC412F" w:rsidRDefault="00F7750B" w:rsidP="00CC412F">
            <w:del w:id="384" w:author="Björn Genfors" w:date="2014-03-28T13:15:00Z">
              <w:r w:rsidRPr="00CC412F" w:rsidDel="00072FDC">
                <w:delText>referralAuthor</w:delText>
              </w:r>
            </w:del>
            <w:ins w:id="385" w:author="Björn Genfors" w:date="2014-03-28T13:15:00Z">
              <w:r w:rsidR="00072FDC">
                <w:t>ReferralAuthorType</w:t>
              </w:r>
            </w:ins>
            <w:r w:rsidRPr="00CC412F">
              <w:t>.healthcareProfess</w:t>
            </w:r>
            <w:r w:rsidRPr="00CC412F">
              <w:lastRenderedPageBreak/>
              <w:t>ionalHSAId</w:t>
            </w:r>
          </w:p>
        </w:tc>
        <w:tc>
          <w:tcPr>
            <w:tcW w:w="2977" w:type="dxa"/>
            <w:vAlign w:val="center"/>
          </w:tcPr>
          <w:p w14:paraId="1D686576" w14:textId="77777777" w:rsidR="00F7750B" w:rsidRPr="00CC412F" w:rsidRDefault="00F7750B" w:rsidP="00CC412F">
            <w:r w:rsidRPr="00CC412F">
              <w:rPr>
                <w:rFonts w:cs="Arial"/>
                <w:spacing w:val="-1"/>
              </w:rPr>
              <w:lastRenderedPageBreak/>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386" w:author="Björn Genfors" w:date="2014-03-28T13:02:00Z">
                  <w:rPr>
                    <w:rFonts w:cs="Consolas"/>
                    <w:spacing w:val="-1"/>
                  </w:rPr>
                </w:rPrChange>
              </w:rPr>
            </w:pPr>
            <w:r w:rsidRPr="000B0F50">
              <w:rPr>
                <w:rFonts w:cs="Consolas"/>
                <w:spacing w:val="-1"/>
                <w:lang w:val="en-US"/>
                <w:rPrChange w:id="387" w:author="Björn Genfors" w:date="2014-03-28T13:02:00Z">
                  <w:rPr>
                    <w:rFonts w:cs="Consolas"/>
                    <w:spacing w:val="-1"/>
                  </w:rPr>
                </w:rPrChange>
              </w:rPr>
              <w:t>referralOutcome/referralOutcomeBody/referral/referralAuthor/healthcareProfessionalHSAId</w:t>
            </w:r>
          </w:p>
        </w:tc>
      </w:tr>
      <w:tr w:rsidR="00F7750B" w:rsidRPr="00174516" w14:paraId="3145C26F" w14:textId="77777777" w:rsidTr="00CC412F">
        <w:trPr>
          <w:trHeight w:val="397"/>
        </w:trPr>
        <w:tc>
          <w:tcPr>
            <w:tcW w:w="1809" w:type="dxa"/>
            <w:vAlign w:val="center"/>
          </w:tcPr>
          <w:p w14:paraId="42C6237D" w14:textId="35157AEB" w:rsidR="00F7750B" w:rsidRPr="00CC412F" w:rsidRDefault="00F7750B" w:rsidP="00CC412F">
            <w:del w:id="388" w:author="Björn Genfors" w:date="2014-03-28T13:15:00Z">
              <w:r w:rsidRPr="00CC412F" w:rsidDel="00072FDC">
                <w:lastRenderedPageBreak/>
                <w:delText>referralAuthor</w:delText>
              </w:r>
            </w:del>
            <w:ins w:id="389"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390" w:author="Björn Genfors" w:date="2014-03-28T13:02:00Z">
                  <w:rPr>
                    <w:rFonts w:cs="Consolas"/>
                    <w:spacing w:val="-1"/>
                  </w:rPr>
                </w:rPrChange>
              </w:rPr>
            </w:pPr>
            <w:r w:rsidRPr="000B0F50">
              <w:rPr>
                <w:rFonts w:cs="Consolas"/>
                <w:spacing w:val="-1"/>
                <w:lang w:val="en-US"/>
                <w:rPrChange w:id="391" w:author="Björn Genfors" w:date="2014-03-28T13:02:00Z">
                  <w:rPr>
                    <w:rFonts w:cs="Consolas"/>
                    <w:spacing w:val="-1"/>
                  </w:rPr>
                </w:rPrChange>
              </w:rPr>
              <w:t>referralOutcome/referralOutcomeBody/referral/referralAuthor/healthcareProfessionalName</w:t>
            </w:r>
          </w:p>
        </w:tc>
      </w:tr>
      <w:tr w:rsidR="00F7750B" w:rsidRPr="00174516" w14:paraId="586DB513" w14:textId="77777777" w:rsidTr="00CC412F">
        <w:trPr>
          <w:trHeight w:val="397"/>
        </w:trPr>
        <w:tc>
          <w:tcPr>
            <w:tcW w:w="1809" w:type="dxa"/>
            <w:vAlign w:val="center"/>
          </w:tcPr>
          <w:p w14:paraId="5C40DC89" w14:textId="14194E62" w:rsidR="00F7750B" w:rsidRPr="00CC412F" w:rsidRDefault="00F7750B" w:rsidP="00CC412F">
            <w:del w:id="392" w:author="Björn Genfors" w:date="2014-03-28T13:15:00Z">
              <w:r w:rsidRPr="00CC412F" w:rsidDel="00072FDC">
                <w:delText>referralAuthor</w:delText>
              </w:r>
            </w:del>
            <w:ins w:id="393"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394" w:author="Björn Genfors" w:date="2014-03-28T13:02:00Z">
                  <w:rPr>
                    <w:rFonts w:cs="Consolas"/>
                    <w:spacing w:val="-1"/>
                  </w:rPr>
                </w:rPrChange>
              </w:rPr>
            </w:pPr>
            <w:r w:rsidRPr="000B0F50">
              <w:rPr>
                <w:rFonts w:cs="Consolas"/>
                <w:spacing w:val="-1"/>
                <w:lang w:val="en-US"/>
                <w:rPrChange w:id="395" w:author="Björn Genfors" w:date="2014-03-28T13:02:00Z">
                  <w:rPr>
                    <w:rFonts w:cs="Consolas"/>
                    <w:spacing w:val="-1"/>
                  </w:rPr>
                </w:rPrChange>
              </w:rPr>
              <w:t>referralOutcome/referralOutcomeBody/referral/referralAuthor/healthcareProfessionalRoleCode</w:t>
            </w:r>
          </w:p>
        </w:tc>
      </w:tr>
      <w:tr w:rsidR="00F7750B" w:rsidRPr="00174516" w14:paraId="7F4A5125" w14:textId="77777777" w:rsidTr="00CC412F">
        <w:trPr>
          <w:trHeight w:val="397"/>
        </w:trPr>
        <w:tc>
          <w:tcPr>
            <w:tcW w:w="1809" w:type="dxa"/>
            <w:vAlign w:val="center"/>
          </w:tcPr>
          <w:p w14:paraId="03C874CB" w14:textId="29E0C43E" w:rsidR="00F7750B" w:rsidRPr="00CC412F" w:rsidRDefault="00F7750B" w:rsidP="00CC412F">
            <w:del w:id="396" w:author="Björn Genfors" w:date="2014-03-28T13:15:00Z">
              <w:r w:rsidRPr="00CC412F" w:rsidDel="00072FDC">
                <w:delText>referralAuthor</w:delText>
              </w:r>
            </w:del>
            <w:ins w:id="397"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398" w:author="Björn Genfors" w:date="2014-03-28T13:02:00Z">
                  <w:rPr>
                    <w:rFonts w:cs="Consolas"/>
                    <w:spacing w:val="-1"/>
                  </w:rPr>
                </w:rPrChange>
              </w:rPr>
            </w:pPr>
            <w:r w:rsidRPr="000B0F50">
              <w:rPr>
                <w:rFonts w:cs="Consolas"/>
                <w:spacing w:val="-1"/>
                <w:lang w:val="en-US"/>
                <w:rPrChange w:id="399" w:author="Björn Genfors" w:date="2014-03-28T13:02:00Z">
                  <w:rPr>
                    <w:rFonts w:cs="Consolas"/>
                    <w:spacing w:val="-1"/>
                  </w:rPr>
                </w:rPrChange>
              </w:rPr>
              <w:t>referralOutcome/referralOutcomeBody/referral/referralAuthor/healthcareProfessionalOrgUnit/orgUnitHSAId</w:t>
            </w:r>
          </w:p>
        </w:tc>
      </w:tr>
      <w:tr w:rsidR="00F7750B" w:rsidRPr="00174516" w14:paraId="5B3B2CCE" w14:textId="77777777" w:rsidTr="00CC412F">
        <w:trPr>
          <w:trHeight w:val="397"/>
        </w:trPr>
        <w:tc>
          <w:tcPr>
            <w:tcW w:w="1809" w:type="dxa"/>
            <w:vAlign w:val="center"/>
          </w:tcPr>
          <w:p w14:paraId="611805FB" w14:textId="2ED552AB" w:rsidR="00F7750B" w:rsidRPr="00CC412F" w:rsidRDefault="00F7750B" w:rsidP="00CC412F">
            <w:del w:id="400" w:author="Björn Genfors" w:date="2014-03-28T13:15:00Z">
              <w:r w:rsidRPr="00CC412F" w:rsidDel="00072FDC">
                <w:delText>referralAuthor</w:delText>
              </w:r>
            </w:del>
            <w:ins w:id="401"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402" w:author="Björn Genfors" w:date="2014-03-28T13:02:00Z">
                  <w:rPr>
                    <w:rFonts w:cs="Consolas"/>
                    <w:spacing w:val="-1"/>
                  </w:rPr>
                </w:rPrChange>
              </w:rPr>
            </w:pPr>
            <w:r w:rsidRPr="000B0F50">
              <w:rPr>
                <w:rFonts w:cs="Consolas"/>
                <w:spacing w:val="-1"/>
                <w:lang w:val="en-US"/>
                <w:rPrChange w:id="403" w:author="Björn Genfors" w:date="2014-03-28T13:02:00Z">
                  <w:rPr>
                    <w:rFonts w:cs="Consolas"/>
                    <w:spacing w:val="-1"/>
                  </w:rPr>
                </w:rPrChange>
              </w:rPr>
              <w:t>referralOutcome/referralOutcomeBody/referral/referralAuthor/healthcareProfessionalOrgUnit/orgUnitName</w:t>
            </w:r>
          </w:p>
        </w:tc>
      </w:tr>
      <w:tr w:rsidR="00F7750B" w:rsidRPr="00174516" w14:paraId="221D7A69" w14:textId="77777777" w:rsidTr="00CC412F">
        <w:trPr>
          <w:trHeight w:val="397"/>
        </w:trPr>
        <w:tc>
          <w:tcPr>
            <w:tcW w:w="1809" w:type="dxa"/>
            <w:vAlign w:val="center"/>
          </w:tcPr>
          <w:p w14:paraId="0832C04B" w14:textId="48D14349" w:rsidR="00F7750B" w:rsidRPr="00CC412F" w:rsidRDefault="00F7750B" w:rsidP="00CC412F">
            <w:del w:id="404" w:author="Björn Genfors" w:date="2014-03-28T13:15:00Z">
              <w:r w:rsidRPr="00CC412F" w:rsidDel="00072FDC">
                <w:delText>referralAuthor</w:delText>
              </w:r>
            </w:del>
            <w:ins w:id="405"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406" w:author="Björn Genfors" w:date="2014-03-28T13:02:00Z">
                  <w:rPr>
                    <w:rFonts w:cs="Consolas"/>
                    <w:spacing w:val="-1"/>
                  </w:rPr>
                </w:rPrChange>
              </w:rPr>
            </w:pPr>
            <w:r w:rsidRPr="000B0F50">
              <w:rPr>
                <w:rFonts w:cs="Consolas"/>
                <w:spacing w:val="-1"/>
                <w:lang w:val="en-US"/>
                <w:rPrChange w:id="407" w:author="Björn Genfors" w:date="2014-03-28T13:02:00Z">
                  <w:rPr>
                    <w:rFonts w:cs="Consolas"/>
                    <w:spacing w:val="-1"/>
                  </w:rPr>
                </w:rPrChange>
              </w:rPr>
              <w:t>referralOutcome/referralOutcomeBody/referral/referralAuthor/healthcareProfessionalOrgUnit/orgUnitTelecom</w:t>
            </w:r>
          </w:p>
        </w:tc>
      </w:tr>
      <w:tr w:rsidR="00F7750B" w:rsidRPr="00174516" w14:paraId="29D815AE" w14:textId="77777777" w:rsidTr="00CC412F">
        <w:trPr>
          <w:trHeight w:val="397"/>
        </w:trPr>
        <w:tc>
          <w:tcPr>
            <w:tcW w:w="1809" w:type="dxa"/>
            <w:vAlign w:val="center"/>
          </w:tcPr>
          <w:p w14:paraId="5FEDD121" w14:textId="1F0F2735" w:rsidR="00F7750B" w:rsidRPr="00CC412F" w:rsidRDefault="00F7750B" w:rsidP="00CC412F">
            <w:del w:id="408" w:author="Björn Genfors" w:date="2014-03-28T13:15:00Z">
              <w:r w:rsidRPr="00CC412F" w:rsidDel="00072FDC">
                <w:delText>referralAuthor</w:delText>
              </w:r>
            </w:del>
            <w:ins w:id="409"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410" w:author="Björn Genfors" w:date="2014-03-28T13:02:00Z">
                  <w:rPr>
                    <w:rFonts w:cs="Consolas"/>
                    <w:spacing w:val="-1"/>
                  </w:rPr>
                </w:rPrChange>
              </w:rPr>
            </w:pPr>
            <w:r w:rsidRPr="000B0F50">
              <w:rPr>
                <w:rFonts w:cs="Consolas"/>
                <w:spacing w:val="-1"/>
                <w:lang w:val="en-US"/>
                <w:rPrChange w:id="411" w:author="Björn Genfors" w:date="2014-03-28T13:02:00Z">
                  <w:rPr>
                    <w:rFonts w:cs="Consolas"/>
                    <w:spacing w:val="-1"/>
                  </w:rPr>
                </w:rPrChange>
              </w:rPr>
              <w:t>referralOutcome/referralOutcomeBody/referral/referralAuthor/healthcareProfessionalOrgUnit/orgUnitEmail</w:t>
            </w:r>
          </w:p>
        </w:tc>
      </w:tr>
      <w:tr w:rsidR="00F7750B" w:rsidRPr="00174516" w14:paraId="6761E0A0" w14:textId="77777777" w:rsidTr="00CC412F">
        <w:trPr>
          <w:trHeight w:val="397"/>
        </w:trPr>
        <w:tc>
          <w:tcPr>
            <w:tcW w:w="1809" w:type="dxa"/>
            <w:vAlign w:val="center"/>
          </w:tcPr>
          <w:p w14:paraId="61C47FF6" w14:textId="235FCE02" w:rsidR="00F7750B" w:rsidRPr="00CC412F" w:rsidRDefault="00F7750B" w:rsidP="00CC412F">
            <w:del w:id="412" w:author="Björn Genfors" w:date="2014-03-28T13:15:00Z">
              <w:r w:rsidRPr="00CC412F" w:rsidDel="00072FDC">
                <w:delText>referralAuthor</w:delText>
              </w:r>
            </w:del>
            <w:ins w:id="413"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414" w:author="Björn Genfors" w:date="2014-03-28T13:02:00Z">
                  <w:rPr>
                    <w:rFonts w:cs="Consolas"/>
                    <w:spacing w:val="-1"/>
                  </w:rPr>
                </w:rPrChange>
              </w:rPr>
            </w:pPr>
            <w:r w:rsidRPr="000B0F50">
              <w:rPr>
                <w:rFonts w:cs="Consolas"/>
                <w:spacing w:val="-1"/>
                <w:lang w:val="en-US"/>
                <w:rPrChange w:id="415" w:author="Björn Genfors" w:date="2014-03-28T13:02:00Z">
                  <w:rPr>
                    <w:rFonts w:cs="Consolas"/>
                    <w:spacing w:val="-1"/>
                  </w:rPr>
                </w:rPrChange>
              </w:rPr>
              <w:t>referralOutcome/referralOutcomeBody/referral/referralAuthor/healthcareProfessionalOrgUnit/orgUnitAddress</w:t>
            </w:r>
          </w:p>
        </w:tc>
      </w:tr>
      <w:tr w:rsidR="00F7750B" w:rsidRPr="00174516" w14:paraId="53543FA6" w14:textId="77777777" w:rsidTr="00CC412F">
        <w:trPr>
          <w:trHeight w:val="397"/>
        </w:trPr>
        <w:tc>
          <w:tcPr>
            <w:tcW w:w="1809" w:type="dxa"/>
            <w:vAlign w:val="center"/>
          </w:tcPr>
          <w:p w14:paraId="30F35A7A" w14:textId="2D6EED95" w:rsidR="00F7750B" w:rsidRPr="003A6D72" w:rsidRDefault="00F7750B" w:rsidP="00CC412F">
            <w:del w:id="416" w:author="Björn Genfors" w:date="2014-03-28T13:15:00Z">
              <w:r w:rsidRPr="00CC412F" w:rsidDel="00072FDC">
                <w:delText>referralAuthor</w:delText>
              </w:r>
            </w:del>
            <w:ins w:id="417"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418" w:author="Björn Genfors" w:date="2014-03-28T13:02:00Z">
                  <w:rPr>
                    <w:rFonts w:cs="Arial"/>
                  </w:rPr>
                </w:rPrChange>
              </w:rPr>
            </w:pPr>
            <w:r w:rsidRPr="000B0F50">
              <w:rPr>
                <w:rFonts w:cs="Consolas"/>
                <w:spacing w:val="-1"/>
                <w:lang w:val="en-US"/>
                <w:rPrChange w:id="419"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420" w:author="Björn Genfors" w:date="2014-03-28T13:15:00Z">
              <w:r>
                <w:t>R</w:t>
              </w:r>
            </w:ins>
            <w:del w:id="421" w:author="Björn Genfors" w:date="2014-03-28T13:15:00Z">
              <w:r w:rsidR="00F7750B" w:rsidRPr="003A6D72" w:rsidDel="00072FDC">
                <w:delText>r</w:delText>
              </w:r>
            </w:del>
            <w:r w:rsidR="00F7750B" w:rsidRPr="003A6D72">
              <w:t>eferral</w:t>
            </w:r>
            <w:ins w:id="422" w:author="Björn Genfors" w:date="2014-03-28T13:15:00Z">
              <w:r>
                <w:t>Type</w:t>
              </w:r>
            </w:ins>
            <w:r w:rsidR="00F7750B" w:rsidRPr="003A6D72">
              <w:t>.careContactId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referralOutcome/referralOutcomeBody/referral/careContactId</w:t>
            </w:r>
          </w:p>
        </w:tc>
      </w:tr>
      <w:tr w:rsidR="00323088" w:rsidRPr="00A214E4" w14:paraId="15A129CC" w14:textId="77777777" w:rsidTr="007B193A">
        <w:trPr>
          <w:trHeight w:val="397"/>
          <w:ins w:id="423" w:author="Björn Genfors" w:date="2014-03-28T15:58:00Z"/>
        </w:trPr>
        <w:tc>
          <w:tcPr>
            <w:tcW w:w="1809" w:type="dxa"/>
          </w:tcPr>
          <w:p w14:paraId="396BC106" w14:textId="77777777" w:rsidR="00323088" w:rsidRDefault="00323088" w:rsidP="007B193A">
            <w:pPr>
              <w:rPr>
                <w:ins w:id="424" w:author="Björn Genfors" w:date="2014-03-28T15:58:00Z"/>
                <w:szCs w:val="20"/>
              </w:rPr>
            </w:pPr>
            <w:ins w:id="425"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7B193A">
            <w:pPr>
              <w:rPr>
                <w:ins w:id="426" w:author="Björn Genfors" w:date="2014-03-28T15:58:00Z"/>
                <w:rFonts w:cs="Arial"/>
                <w:spacing w:val="-1"/>
                <w:szCs w:val="20"/>
              </w:rPr>
            </w:pPr>
            <w:ins w:id="427"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7B193A">
            <w:pPr>
              <w:rPr>
                <w:ins w:id="428" w:author="Björn Genfors" w:date="2014-03-28T15:58:00Z"/>
                <w:szCs w:val="20"/>
                <w:lang w:val="en-US"/>
              </w:rPr>
            </w:pPr>
            <w:ins w:id="429" w:author="Björn Genfors" w:date="2014-03-28T15:58:00Z">
              <w:r>
                <w:rPr>
                  <w:szCs w:val="20"/>
                  <w:lang w:val="en-US"/>
                </w:rPr>
                <w:t>result</w:t>
              </w:r>
            </w:ins>
          </w:p>
        </w:tc>
      </w:tr>
      <w:tr w:rsidR="00323088" w:rsidRPr="00A214E4" w14:paraId="1528BE4E" w14:textId="77777777" w:rsidTr="007B193A">
        <w:trPr>
          <w:trHeight w:val="397"/>
          <w:ins w:id="430" w:author="Björn Genfors" w:date="2014-03-28T15:58:00Z"/>
        </w:trPr>
        <w:tc>
          <w:tcPr>
            <w:tcW w:w="1809" w:type="dxa"/>
          </w:tcPr>
          <w:p w14:paraId="62CD3B71" w14:textId="77777777" w:rsidR="00323088" w:rsidRPr="004F7E80" w:rsidRDefault="00323088" w:rsidP="007B193A">
            <w:pPr>
              <w:rPr>
                <w:ins w:id="431" w:author="Björn Genfors" w:date="2014-03-28T15:58:00Z"/>
                <w:rFonts w:cs="Arial"/>
                <w:szCs w:val="20"/>
              </w:rPr>
            </w:pPr>
            <w:ins w:id="432" w:author="Björn Genfors" w:date="2014-03-28T15:58:00Z">
              <w:r>
                <w:rPr>
                  <w:rFonts w:cs="Arial"/>
                  <w:szCs w:val="20"/>
                </w:rPr>
                <w:lastRenderedPageBreak/>
                <w:t>ResultType.</w:t>
              </w:r>
              <w:r w:rsidRPr="004F7E80">
                <w:rPr>
                  <w:rFonts w:cs="Arial"/>
                  <w:szCs w:val="20"/>
                </w:rPr>
                <w:t>resultCode</w:t>
              </w:r>
            </w:ins>
          </w:p>
        </w:tc>
        <w:tc>
          <w:tcPr>
            <w:tcW w:w="2977" w:type="dxa"/>
          </w:tcPr>
          <w:p w14:paraId="766E5110" w14:textId="77777777" w:rsidR="00323088" w:rsidRPr="00A76D6C" w:rsidRDefault="00323088" w:rsidP="007B193A">
            <w:pPr>
              <w:rPr>
                <w:ins w:id="433" w:author="Björn Genfors" w:date="2014-03-28T15:58:00Z"/>
                <w:rFonts w:cs="Arial"/>
                <w:spacing w:val="-1"/>
                <w:szCs w:val="20"/>
              </w:rPr>
            </w:pPr>
            <w:ins w:id="434"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7B193A">
            <w:pPr>
              <w:rPr>
                <w:ins w:id="435" w:author="Björn Genfors" w:date="2014-03-28T15:58:00Z"/>
                <w:szCs w:val="20"/>
                <w:lang w:val="en-US"/>
              </w:rPr>
            </w:pPr>
            <w:ins w:id="436" w:author="Björn Genfors" w:date="2014-03-28T15:58:00Z">
              <w:r>
                <w:rPr>
                  <w:rFonts w:cs="Arial"/>
                  <w:szCs w:val="20"/>
                </w:rPr>
                <w:t>result/</w:t>
              </w:r>
              <w:r w:rsidRPr="004F7E80">
                <w:rPr>
                  <w:rFonts w:cs="Arial"/>
                  <w:szCs w:val="20"/>
                </w:rPr>
                <w:t>resultCode</w:t>
              </w:r>
            </w:ins>
          </w:p>
        </w:tc>
      </w:tr>
      <w:tr w:rsidR="00323088" w:rsidRPr="00A214E4" w14:paraId="3B2B8E4D" w14:textId="77777777" w:rsidTr="007B193A">
        <w:trPr>
          <w:trHeight w:val="397"/>
          <w:ins w:id="437" w:author="Björn Genfors" w:date="2014-03-28T15:58:00Z"/>
        </w:trPr>
        <w:tc>
          <w:tcPr>
            <w:tcW w:w="1809" w:type="dxa"/>
          </w:tcPr>
          <w:p w14:paraId="571976ED" w14:textId="77777777" w:rsidR="00323088" w:rsidRPr="004F7E80" w:rsidRDefault="00323088" w:rsidP="007B193A">
            <w:pPr>
              <w:rPr>
                <w:ins w:id="438" w:author="Björn Genfors" w:date="2014-03-28T15:58:00Z"/>
                <w:rFonts w:cs="Arial"/>
                <w:szCs w:val="20"/>
              </w:rPr>
            </w:pPr>
            <w:ins w:id="439"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7B193A">
            <w:pPr>
              <w:rPr>
                <w:ins w:id="440" w:author="Björn Genfors" w:date="2014-03-28T15:58:00Z"/>
                <w:rFonts w:cs="Arial"/>
                <w:spacing w:val="-1"/>
                <w:szCs w:val="20"/>
              </w:rPr>
            </w:pPr>
            <w:ins w:id="441"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7B193A">
            <w:pPr>
              <w:rPr>
                <w:ins w:id="442" w:author="Björn Genfors" w:date="2014-03-28T15:58:00Z"/>
                <w:szCs w:val="20"/>
                <w:lang w:val="en-US"/>
              </w:rPr>
            </w:pPr>
            <w:ins w:id="443" w:author="Björn Genfors" w:date="2014-03-28T15:58:00Z">
              <w:r>
                <w:rPr>
                  <w:rFonts w:cs="Arial"/>
                  <w:szCs w:val="20"/>
                </w:rPr>
                <w:t>result/</w:t>
              </w:r>
              <w:r w:rsidRPr="004F7E80">
                <w:rPr>
                  <w:rFonts w:cs="Arial"/>
                  <w:szCs w:val="20"/>
                </w:rPr>
                <w:t>errorCode</w:t>
              </w:r>
            </w:ins>
          </w:p>
        </w:tc>
      </w:tr>
      <w:tr w:rsidR="00323088" w:rsidRPr="00A214E4" w14:paraId="4F889A2C" w14:textId="77777777" w:rsidTr="007B193A">
        <w:trPr>
          <w:trHeight w:val="397"/>
          <w:ins w:id="444" w:author="Björn Genfors" w:date="2014-03-28T15:58:00Z"/>
        </w:trPr>
        <w:tc>
          <w:tcPr>
            <w:tcW w:w="1809" w:type="dxa"/>
          </w:tcPr>
          <w:p w14:paraId="10FEE728" w14:textId="77777777" w:rsidR="00323088" w:rsidRPr="004F7E80" w:rsidRDefault="00323088" w:rsidP="007B193A">
            <w:pPr>
              <w:rPr>
                <w:ins w:id="445" w:author="Björn Genfors" w:date="2014-03-28T15:58:00Z"/>
                <w:rFonts w:cs="Arial"/>
                <w:szCs w:val="20"/>
              </w:rPr>
            </w:pPr>
            <w:ins w:id="446"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7B193A">
            <w:pPr>
              <w:rPr>
                <w:ins w:id="447" w:author="Björn Genfors" w:date="2014-03-28T15:58:00Z"/>
                <w:rFonts w:cs="Arial"/>
                <w:spacing w:val="-1"/>
                <w:szCs w:val="20"/>
              </w:rPr>
            </w:pPr>
            <w:ins w:id="448"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7B193A">
            <w:pPr>
              <w:rPr>
                <w:ins w:id="449" w:author="Björn Genfors" w:date="2014-03-28T15:58:00Z"/>
                <w:szCs w:val="20"/>
              </w:rPr>
            </w:pPr>
            <w:ins w:id="450" w:author="Björn Genfors" w:date="2014-03-28T15:58:00Z">
              <w:r>
                <w:rPr>
                  <w:rFonts w:cs="Arial"/>
                  <w:szCs w:val="20"/>
                </w:rPr>
                <w:t>result/</w:t>
              </w:r>
              <w:r w:rsidRPr="004F7E80">
                <w:rPr>
                  <w:rFonts w:cs="Arial"/>
                  <w:szCs w:val="20"/>
                </w:rPr>
                <w:t>subcode</w:t>
              </w:r>
            </w:ins>
          </w:p>
        </w:tc>
      </w:tr>
      <w:tr w:rsidR="00323088" w:rsidRPr="00A214E4" w14:paraId="23B2A99E" w14:textId="77777777" w:rsidTr="007B193A">
        <w:trPr>
          <w:trHeight w:val="397"/>
          <w:ins w:id="451" w:author="Björn Genfors" w:date="2014-03-28T15:58:00Z"/>
        </w:trPr>
        <w:tc>
          <w:tcPr>
            <w:tcW w:w="1809" w:type="dxa"/>
          </w:tcPr>
          <w:p w14:paraId="468F76A1" w14:textId="77777777" w:rsidR="00323088" w:rsidRPr="004F7E80" w:rsidRDefault="00323088" w:rsidP="007B193A">
            <w:pPr>
              <w:rPr>
                <w:ins w:id="452" w:author="Björn Genfors" w:date="2014-03-28T15:58:00Z"/>
                <w:rFonts w:cs="Arial"/>
                <w:szCs w:val="20"/>
              </w:rPr>
            </w:pPr>
            <w:ins w:id="453"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7B193A">
            <w:pPr>
              <w:rPr>
                <w:ins w:id="454" w:author="Björn Genfors" w:date="2014-03-28T15:58:00Z"/>
                <w:rFonts w:cs="Arial"/>
                <w:spacing w:val="-1"/>
                <w:szCs w:val="20"/>
              </w:rPr>
            </w:pPr>
            <w:ins w:id="455"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7B193A">
            <w:pPr>
              <w:rPr>
                <w:ins w:id="456" w:author="Björn Genfors" w:date="2014-03-28T15:58:00Z"/>
                <w:szCs w:val="20"/>
              </w:rPr>
            </w:pPr>
            <w:ins w:id="457" w:author="Björn Genfors" w:date="2014-03-28T15:58:00Z">
              <w:r>
                <w:rPr>
                  <w:rFonts w:cs="Arial"/>
                  <w:szCs w:val="20"/>
                </w:rPr>
                <w:t>result/</w:t>
              </w:r>
              <w:r w:rsidRPr="004F7E80">
                <w:rPr>
                  <w:rFonts w:cs="Arial"/>
                  <w:szCs w:val="20"/>
                </w:rPr>
                <w:t>logId</w:t>
              </w:r>
            </w:ins>
          </w:p>
        </w:tc>
      </w:tr>
      <w:tr w:rsidR="00323088" w:rsidRPr="00A214E4" w14:paraId="3060066A" w14:textId="77777777" w:rsidTr="007B193A">
        <w:trPr>
          <w:trHeight w:val="397"/>
          <w:ins w:id="458" w:author="Björn Genfors" w:date="2014-03-28T15:58:00Z"/>
        </w:trPr>
        <w:tc>
          <w:tcPr>
            <w:tcW w:w="1809" w:type="dxa"/>
          </w:tcPr>
          <w:p w14:paraId="1821DC95" w14:textId="77777777" w:rsidR="00323088" w:rsidRPr="004F7E80" w:rsidRDefault="00323088" w:rsidP="007B193A">
            <w:pPr>
              <w:rPr>
                <w:ins w:id="459" w:author="Björn Genfors" w:date="2014-03-28T15:58:00Z"/>
                <w:rFonts w:cs="Arial"/>
                <w:szCs w:val="20"/>
              </w:rPr>
            </w:pPr>
            <w:ins w:id="460"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7B193A">
            <w:pPr>
              <w:rPr>
                <w:ins w:id="461" w:author="Björn Genfors" w:date="2014-03-28T15:58:00Z"/>
                <w:rFonts w:cs="Arial"/>
                <w:spacing w:val="-1"/>
                <w:szCs w:val="20"/>
              </w:rPr>
            </w:pPr>
            <w:ins w:id="462"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7B193A">
            <w:pPr>
              <w:rPr>
                <w:ins w:id="463" w:author="Björn Genfors" w:date="2014-03-28T15:58:00Z"/>
                <w:szCs w:val="20"/>
              </w:rPr>
            </w:pPr>
            <w:ins w:id="464"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465" w:name="_Toc383076400"/>
      <w:bookmarkStart w:id="466" w:name="_Toc383084540"/>
      <w:bookmarkStart w:id="467" w:name="_Toc383098719"/>
      <w:bookmarkStart w:id="468" w:name="_Toc383101247"/>
      <w:bookmarkStart w:id="469" w:name="_Toc383101772"/>
      <w:bookmarkStart w:id="470" w:name="_Toc383102082"/>
      <w:bookmarkStart w:id="471" w:name="_Toc383102083"/>
      <w:bookmarkEnd w:id="465"/>
      <w:bookmarkEnd w:id="466"/>
      <w:bookmarkEnd w:id="467"/>
      <w:bookmarkEnd w:id="468"/>
      <w:bookmarkEnd w:id="469"/>
      <w:bookmarkEnd w:id="470"/>
      <w:r>
        <w:br w:type="page"/>
      </w:r>
    </w:p>
    <w:p w14:paraId="19DD3784" w14:textId="75D33043" w:rsidR="0093401A" w:rsidRPr="00CC412F" w:rsidRDefault="0093401A" w:rsidP="003A6D72">
      <w:pPr>
        <w:pStyle w:val="Rubrik3"/>
      </w:pPr>
      <w:r w:rsidRPr="003A6D72">
        <w:lastRenderedPageBreak/>
        <w:t>GetMaternityMedicalHistory</w:t>
      </w:r>
      <w:bookmarkEnd w:id="471"/>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472" w:author="Björn Genfors" w:date="2014-03-28T13:15:00Z">
        <w:r>
          <w:rPr>
            <w:noProof/>
            <w:spacing w:val="-1"/>
            <w:lang w:eastAsia="sv-SE"/>
            <w:rPrChange w:id="473" w:author="Unknown">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474" w:author="Björn Genfors" w:date="2014-03-28T13:15:00Z">
        <w:r w:rsidR="00F7750B" w:rsidRPr="003A6D72" w:rsidDel="00E825FC">
          <w:rPr>
            <w:noProof/>
            <w:spacing w:val="-1"/>
            <w:lang w:eastAsia="sv-SE"/>
            <w:rPrChange w:id="475" w:author="Unknown">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476" w:author="Björn Genfors" w:date="2014-03-28T13:16:00Z">
              <w:r>
                <w:lastRenderedPageBreak/>
                <w:t>M</w:t>
              </w:r>
            </w:ins>
            <w:del w:id="477" w:author="Björn Genfors" w:date="2014-03-28T13:16:00Z">
              <w:r w:rsidR="00F7750B" w:rsidRPr="00CC412F" w:rsidDel="00E825FC">
                <w:delText>m</w:delText>
              </w:r>
            </w:del>
            <w:r w:rsidR="00F7750B" w:rsidRPr="00CC412F">
              <w:t>aternityMedicalHistory</w:t>
            </w:r>
            <w:ins w:id="478"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479"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480"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481"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482" w:author="Björn Genfors" w:date="2014-03-28T13:16:00Z">
              <w:r>
                <w:t>M</w:t>
              </w:r>
            </w:ins>
            <w:del w:id="483" w:author="Björn Genfors" w:date="2014-03-28T13:16:00Z">
              <w:r w:rsidR="00F7750B" w:rsidRPr="00CC412F" w:rsidDel="00E825FC">
                <w:delText>m</w:delText>
              </w:r>
            </w:del>
            <w:r w:rsidR="00F7750B" w:rsidRPr="00CC412F">
              <w:t>aternityMedicalHistoryHeader</w:t>
            </w:r>
            <w:ins w:id="484"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485" w:author="Björn Genfors" w:date="2014-03-28T13:16:00Z">
              <w:r w:rsidRPr="00CC412F" w:rsidDel="00E825FC">
                <w:delText>AccountableHealthcareProfessional</w:delText>
              </w:r>
            </w:del>
            <w:ins w:id="486" w:author="Björn Genfors" w:date="2014-03-28T13:16:00Z">
              <w:r w:rsidR="00E825FC">
                <w:t>HealthcareProfessionalType</w:t>
              </w:r>
            </w:ins>
            <w:r w:rsidRPr="00CC412F">
              <w:t>.authorTime</w:t>
            </w:r>
          </w:p>
        </w:tc>
        <w:tc>
          <w:tcPr>
            <w:tcW w:w="2977" w:type="dxa"/>
            <w:vAlign w:val="center"/>
          </w:tcPr>
          <w:p w14:paraId="7ABF06E6" w14:textId="77777777" w:rsidR="00F7750B" w:rsidRPr="00CC412F" w:rsidRDefault="00F7750B" w:rsidP="00CC412F">
            <w:r w:rsidRPr="00CC412F">
              <w:rPr>
                <w:rFonts w:cs="Arial"/>
                <w:i/>
                <w:color w:val="FF0000"/>
              </w:rPr>
              <w:t>Saknar motsvarighet i V-TIM 2.2</w:t>
            </w:r>
          </w:p>
        </w:tc>
        <w:tc>
          <w:tcPr>
            <w:tcW w:w="4111" w:type="dxa"/>
            <w:vAlign w:val="center"/>
          </w:tcPr>
          <w:p w14:paraId="0D78AE74" w14:textId="77777777" w:rsidR="00F7750B" w:rsidRPr="00CC412F" w:rsidRDefault="00F7750B" w:rsidP="00CC412F">
            <w:pPr>
              <w:jc w:val="both"/>
            </w:pPr>
            <w:r w:rsidRPr="00CC412F">
              <w:t>maternityMedicalHistory/maternityMedicalHistoryHeader/ 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487" w:author="Björn Genfors" w:date="2014-03-28T13:16:00Z">
              <w:r w:rsidRPr="00CC412F" w:rsidDel="00E825FC">
                <w:delText>AccountableHealthcareProfessional</w:delText>
              </w:r>
            </w:del>
            <w:ins w:id="488"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489" w:author="Björn Genfors" w:date="2014-03-28T13:16:00Z">
              <w:r w:rsidRPr="003A6D72" w:rsidDel="00E825FC">
                <w:delText>AccountableHealthcareProfessional</w:delText>
              </w:r>
            </w:del>
            <w:ins w:id="490"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491" w:author="Björn Genfors" w:date="2014-03-28T13:16:00Z">
              <w:r w:rsidRPr="00CC412F" w:rsidDel="00E825FC">
                <w:delText>AccountableHealthcareProfessional</w:delText>
              </w:r>
            </w:del>
            <w:ins w:id="492"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174516" w14:paraId="3CCBEDD6" w14:textId="77777777" w:rsidTr="00CC412F">
        <w:trPr>
          <w:trHeight w:val="397"/>
        </w:trPr>
        <w:tc>
          <w:tcPr>
            <w:tcW w:w="1809" w:type="dxa"/>
            <w:vAlign w:val="center"/>
          </w:tcPr>
          <w:p w14:paraId="5B96D914" w14:textId="6FFEC6C9" w:rsidR="00F7750B" w:rsidRPr="00CC412F" w:rsidRDefault="00F7750B" w:rsidP="00CC412F">
            <w:pPr>
              <w:jc w:val="both"/>
            </w:pPr>
            <w:del w:id="493" w:author="Björn Genfors" w:date="2014-03-28T13:17:00Z">
              <w:r w:rsidRPr="00CC412F" w:rsidDel="00E825FC">
                <w:delText>HealthcareProfessionalOrgUnit</w:delText>
              </w:r>
            </w:del>
            <w:ins w:id="494"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495" w:author="Björn Genfors" w:date="2014-03-28T13:02:00Z">
                  <w:rPr/>
                </w:rPrChange>
              </w:rPr>
            </w:pPr>
            <w:r w:rsidRPr="000B0F50">
              <w:rPr>
                <w:lang w:val="en-US"/>
                <w:rPrChange w:id="496" w:author="Björn Genfors" w:date="2014-03-28T13:02:00Z">
                  <w:rPr/>
                </w:rPrChange>
              </w:rPr>
              <w:t>maternityMedicalHistory/maternityMedicalHistoryHeader/accountableHealthcareProfessional/healthcareProfessionalOrgUnit/orgUnitHSAId</w:t>
            </w:r>
          </w:p>
        </w:tc>
      </w:tr>
      <w:tr w:rsidR="00F7750B" w:rsidRPr="00174516" w14:paraId="3C13780A" w14:textId="77777777" w:rsidTr="00CC412F">
        <w:trPr>
          <w:trHeight w:val="397"/>
        </w:trPr>
        <w:tc>
          <w:tcPr>
            <w:tcW w:w="1809" w:type="dxa"/>
            <w:vAlign w:val="center"/>
          </w:tcPr>
          <w:p w14:paraId="766FF7D7" w14:textId="1C1D0D73" w:rsidR="00F7750B" w:rsidRPr="00CC412F" w:rsidRDefault="00F7750B" w:rsidP="00CC412F">
            <w:pPr>
              <w:jc w:val="both"/>
            </w:pPr>
            <w:del w:id="497" w:author="Björn Genfors" w:date="2014-03-28T13:17:00Z">
              <w:r w:rsidRPr="00CC412F" w:rsidDel="00E825FC">
                <w:lastRenderedPageBreak/>
                <w:delText>HealthcareProfessionalOrgUnit</w:delText>
              </w:r>
            </w:del>
            <w:ins w:id="498"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499" w:author="Björn Genfors" w:date="2014-03-28T13:02:00Z">
                  <w:rPr/>
                </w:rPrChange>
              </w:rPr>
            </w:pPr>
            <w:r w:rsidRPr="000B0F50">
              <w:rPr>
                <w:lang w:val="en-US"/>
                <w:rPrChange w:id="500" w:author="Björn Genfors" w:date="2014-03-28T13:02:00Z">
                  <w:rPr/>
                </w:rPrChange>
              </w:rPr>
              <w:t>maternityMedicalHistory/maternityMedicalHistoryHeader/accountableHealthcareProfessional/healthcareProfessionalOrgUnit/orgUnitname</w:t>
            </w:r>
          </w:p>
        </w:tc>
      </w:tr>
      <w:tr w:rsidR="00F7750B" w:rsidRPr="00174516" w14:paraId="71A1B3B3" w14:textId="77777777" w:rsidTr="00CC412F">
        <w:trPr>
          <w:trHeight w:val="397"/>
        </w:trPr>
        <w:tc>
          <w:tcPr>
            <w:tcW w:w="1809" w:type="dxa"/>
            <w:vAlign w:val="center"/>
          </w:tcPr>
          <w:p w14:paraId="51F0FA9D" w14:textId="2199B525" w:rsidR="00F7750B" w:rsidRPr="00CC412F" w:rsidRDefault="00F7750B" w:rsidP="00CC412F">
            <w:pPr>
              <w:jc w:val="both"/>
            </w:pPr>
            <w:del w:id="501" w:author="Björn Genfors" w:date="2014-03-28T13:17:00Z">
              <w:r w:rsidRPr="00CC412F" w:rsidDel="00E825FC">
                <w:delText>HealthcareProfessionalOrgUnit</w:delText>
              </w:r>
            </w:del>
            <w:ins w:id="502"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503" w:author="Björn Genfors" w:date="2014-03-28T13:02:00Z">
                  <w:rPr/>
                </w:rPrChange>
              </w:rPr>
            </w:pPr>
            <w:r w:rsidRPr="000B0F50">
              <w:rPr>
                <w:lang w:val="en-US"/>
                <w:rPrChange w:id="504" w:author="Björn Genfors" w:date="2014-03-28T13:02:00Z">
                  <w:rPr/>
                </w:rPrChange>
              </w:rPr>
              <w:t>maternityMedicalHistory/maternityMedicalHistoryHeader/accountableHealthcareProfessional/healthcareProfessionalOrgUnit/orgUnitTelecom</w:t>
            </w:r>
          </w:p>
        </w:tc>
      </w:tr>
      <w:tr w:rsidR="00F7750B" w:rsidRPr="00174516" w14:paraId="3E7725D7" w14:textId="77777777" w:rsidTr="00CC412F">
        <w:trPr>
          <w:trHeight w:val="397"/>
        </w:trPr>
        <w:tc>
          <w:tcPr>
            <w:tcW w:w="1809" w:type="dxa"/>
            <w:vAlign w:val="center"/>
          </w:tcPr>
          <w:p w14:paraId="6377C480" w14:textId="20C7010B" w:rsidR="00F7750B" w:rsidRPr="00CC412F" w:rsidRDefault="00F7750B" w:rsidP="00CC412F">
            <w:pPr>
              <w:jc w:val="both"/>
            </w:pPr>
            <w:del w:id="505" w:author="Björn Genfors" w:date="2014-03-28T13:17:00Z">
              <w:r w:rsidRPr="00CC412F" w:rsidDel="00E825FC">
                <w:delText>HealthcareProfessionalOrgUnit</w:delText>
              </w:r>
            </w:del>
            <w:ins w:id="506"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507" w:author="Björn Genfors" w:date="2014-03-28T13:02:00Z">
                  <w:rPr/>
                </w:rPrChange>
              </w:rPr>
            </w:pPr>
            <w:r w:rsidRPr="000B0F50">
              <w:rPr>
                <w:lang w:val="en-US"/>
                <w:rPrChange w:id="508" w:author="Björn Genfors" w:date="2014-03-28T13:02:00Z">
                  <w:rPr/>
                </w:rPrChange>
              </w:rPr>
              <w:t>maternityMedicalHistory/maternityMedicalHistoryHeader/accountableHealthcareProfessional/healthcareProfessionalOrgUnit/orgUnitEmail</w:t>
            </w:r>
          </w:p>
        </w:tc>
      </w:tr>
      <w:tr w:rsidR="00F7750B" w:rsidRPr="00174516"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509" w:author="Björn Genfors" w:date="2014-03-28T13:17:00Z">
              <w:r w:rsidRPr="00CC412F" w:rsidDel="00E825FC">
                <w:delText>HealthcareProfessionalOrgUnit</w:delText>
              </w:r>
            </w:del>
            <w:ins w:id="510"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511" w:author="Björn Genfors" w:date="2014-03-28T13:02:00Z">
                  <w:rPr/>
                </w:rPrChange>
              </w:rPr>
            </w:pPr>
            <w:r w:rsidRPr="000B0F50">
              <w:rPr>
                <w:lang w:val="en-US"/>
                <w:rPrChange w:id="512" w:author="Björn Genfors" w:date="2014-03-28T13:02:00Z">
                  <w:rPr/>
                </w:rPrChange>
              </w:rPr>
              <w:t>maternityMedicalHistory/maternityMedicalHistoryHeader/accountableHealthcareProfessional/healthcareProfessionalOrgUnit/orgUnitAddress</w:t>
            </w:r>
          </w:p>
        </w:tc>
      </w:tr>
      <w:tr w:rsidR="00F7750B" w:rsidRPr="00174516" w14:paraId="355B7528" w14:textId="77777777" w:rsidTr="00CC412F">
        <w:trPr>
          <w:trHeight w:val="397"/>
        </w:trPr>
        <w:tc>
          <w:tcPr>
            <w:tcW w:w="1809" w:type="dxa"/>
            <w:vAlign w:val="center"/>
          </w:tcPr>
          <w:p w14:paraId="4D8E0967" w14:textId="7A792FBE" w:rsidR="00F7750B" w:rsidRPr="00CC412F" w:rsidRDefault="00F7750B" w:rsidP="00CC412F">
            <w:pPr>
              <w:jc w:val="both"/>
            </w:pPr>
            <w:del w:id="513" w:author="Björn Genfors" w:date="2014-03-28T13:17:00Z">
              <w:r w:rsidRPr="00CC412F" w:rsidDel="00E825FC">
                <w:delText>HealthcareProfessionalOrgUnit</w:delText>
              </w:r>
            </w:del>
            <w:ins w:id="514"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515" w:author="Björn Genfors" w:date="2014-03-28T13:02:00Z">
                  <w:rPr/>
                </w:rPrChange>
              </w:rPr>
            </w:pPr>
            <w:r w:rsidRPr="000B0F50">
              <w:rPr>
                <w:lang w:val="en-US"/>
                <w:rPrChange w:id="516"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517" w:author="Björn Genfors" w:date="2014-03-28T13:17:00Z">
              <w:r w:rsidRPr="00CC412F" w:rsidDel="00E825FC">
                <w:delText>AccountableHealthcareProfessional</w:delText>
              </w:r>
            </w:del>
            <w:ins w:id="518"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519" w:author="Björn Genfors" w:date="2014-03-28T13:17:00Z">
              <w:r w:rsidRPr="00CC412F" w:rsidDel="00E825FC">
                <w:delText>AccountableHealthcareProfessional</w:delText>
              </w:r>
            </w:del>
            <w:ins w:id="520" w:author="Björn Genfors" w:date="2014-03-28T13:17:00Z">
              <w:r w:rsidR="00E825FC">
                <w:t>HealthcareProfessionalType</w:t>
              </w:r>
            </w:ins>
            <w:r w:rsidRPr="00CC412F">
              <w:t>.healthcareProfessionalCareGiverHSAId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t>LegalAuthenticator</w:t>
            </w:r>
            <w:ins w:id="521" w:author="Björn Genfors" w:date="2014-03-28T13:17:00Z">
              <w:r w:rsidR="00E825FC">
                <w:t>Type</w:t>
              </w:r>
            </w:ins>
            <w:r w:rsidRPr="00CC412F">
              <w:t>.</w:t>
            </w:r>
            <w:del w:id="522" w:author="Björn Genfors" w:date="2014-03-28T13:22:00Z">
              <w:r w:rsidRPr="00CC412F" w:rsidDel="006459AE">
                <w:delText>legalAuthenticatorTime</w:delText>
              </w:r>
            </w:del>
            <w:ins w:id="523"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524"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525"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526" w:author="Björn Genfors" w:date="2014-03-28T13:18:00Z">
              <w:r w:rsidR="00E825FC">
                <w:t>Ty</w:t>
              </w:r>
              <w:r w:rsidR="00E825FC">
                <w:lastRenderedPageBreak/>
                <w:t>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lastRenderedPageBreak/>
              <w:t>MaternityMedicalHistoryHeader</w:t>
            </w:r>
            <w:ins w:id="527"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528" w:author="Björn Genfors" w:date="2014-03-28T13:18:00Z">
              <w:r>
                <w:t>M</w:t>
              </w:r>
            </w:ins>
            <w:del w:id="529" w:author="Björn Genfors" w:date="2014-03-28T13:18:00Z">
              <w:r w:rsidR="00F7750B" w:rsidRPr="00CC412F" w:rsidDel="00E825FC">
                <w:delText>m</w:delText>
              </w:r>
            </w:del>
            <w:r w:rsidR="00F7750B" w:rsidRPr="00CC412F">
              <w:t>aternityMedicalHistoryBody</w:t>
            </w:r>
            <w:ins w:id="530"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531" w:author="Björn Genfors" w:date="2014-03-28T13:18:00Z">
              <w:r w:rsidRPr="00CC412F" w:rsidDel="00E825FC">
                <w:delText>RegistrationRecord</w:delText>
              </w:r>
            </w:del>
            <w:ins w:id="532"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533" w:author="Björn Genfors" w:date="2014-03-28T13:18:00Z">
              <w:r w:rsidRPr="00CC412F" w:rsidDel="00E825FC">
                <w:delText>RegistrationRecord</w:delText>
              </w:r>
            </w:del>
            <w:ins w:id="534"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535" w:author="Björn Genfors" w:date="2014-03-28T13:18:00Z">
              <w:r w:rsidRPr="00CC412F" w:rsidDel="00E825FC">
                <w:delText>RegistrationRecord</w:delText>
              </w:r>
            </w:del>
            <w:ins w:id="536"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537" w:author="Björn Genfors" w:date="2014-03-28T13:18:00Z">
              <w:r w:rsidRPr="00CC412F" w:rsidDel="00E825FC">
                <w:delText>RegistrationRecord</w:delText>
              </w:r>
            </w:del>
            <w:ins w:id="538"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539" w:author="Björn Genfors" w:date="2014-03-28T13:18:00Z">
              <w:r w:rsidRPr="00CC412F" w:rsidDel="00E825FC">
                <w:delText>RegistrationRecord</w:delText>
              </w:r>
            </w:del>
            <w:ins w:id="540"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541" w:author="Björn Genfors" w:date="2014-03-28T13:18:00Z">
              <w:r w:rsidRPr="00CC412F" w:rsidDel="00E825FC">
                <w:delText>RegistrationRecord</w:delText>
              </w:r>
            </w:del>
            <w:ins w:id="542"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543" w:author="Björn Genfors" w:date="2014-03-28T13:18:00Z">
              <w:r w:rsidRPr="00CC412F" w:rsidDel="00E825FC">
                <w:delText>RegistrationRecord</w:delText>
              </w:r>
            </w:del>
            <w:ins w:id="544"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545" w:author="Björn Genfors" w:date="2014-03-28T13:18:00Z">
              <w:r w:rsidRPr="00CC412F" w:rsidDel="00E825FC">
                <w:delText>RegistrationRecord</w:delText>
              </w:r>
            </w:del>
            <w:ins w:id="546" w:author="Björn Genfors" w:date="2014-03-28T13:18:00Z">
              <w:r w:rsidR="00E825FC">
                <w:t>RegistrationRe</w:t>
              </w:r>
              <w:r w:rsidR="00E825FC">
                <w:lastRenderedPageBreak/>
                <w:t>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lastRenderedPageBreak/>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547" w:author="Björn Genfors" w:date="2014-03-28T13:18:00Z">
              <w:r w:rsidRPr="00CC412F" w:rsidDel="00E825FC">
                <w:lastRenderedPageBreak/>
                <w:delText>RegistrationRecord</w:delText>
              </w:r>
            </w:del>
            <w:ins w:id="548"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549"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174516" w14:paraId="4A50852D" w14:textId="77777777" w:rsidTr="00CC412F">
        <w:trPr>
          <w:trHeight w:val="397"/>
        </w:trPr>
        <w:tc>
          <w:tcPr>
            <w:tcW w:w="1809" w:type="dxa"/>
            <w:vAlign w:val="center"/>
          </w:tcPr>
          <w:p w14:paraId="47325A0E" w14:textId="54472FF4" w:rsidR="00F7750B" w:rsidRPr="00CC412F" w:rsidRDefault="00F7750B" w:rsidP="00CC412F">
            <w:del w:id="550" w:author="Björn Genfors" w:date="2014-03-28T13:18:00Z">
              <w:r w:rsidRPr="00CC412F" w:rsidDel="00E825FC">
                <w:delText>PreviousGravidityAndParity</w:delText>
              </w:r>
            </w:del>
            <w:ins w:id="551"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552" w:author="Björn Genfors" w:date="2014-03-28T13:02:00Z">
                  <w:rPr>
                    <w:rFonts w:cs="Consolas"/>
                    <w:spacing w:val="-1"/>
                  </w:rPr>
                </w:rPrChange>
              </w:rPr>
            </w:pPr>
            <w:r w:rsidRPr="000B0F50">
              <w:rPr>
                <w:rFonts w:cs="Consolas"/>
                <w:spacing w:val="-1"/>
                <w:lang w:val="en-US"/>
                <w:rPrChange w:id="553" w:author="Björn Genfors" w:date="2014-03-28T13:02:00Z">
                  <w:rPr>
                    <w:rFonts w:cs="Consolas"/>
                    <w:spacing w:val="-1"/>
                  </w:rPr>
                </w:rPrChange>
              </w:rPr>
              <w:t>maternityMedicalHistory/maternityMedicalHistoryBody/registrationRecord/previousGravidityAndParity/year</w:t>
            </w:r>
          </w:p>
        </w:tc>
      </w:tr>
      <w:tr w:rsidR="00F7750B" w:rsidRPr="00174516" w14:paraId="5FE35745" w14:textId="77777777" w:rsidTr="00CC412F">
        <w:trPr>
          <w:trHeight w:val="397"/>
        </w:trPr>
        <w:tc>
          <w:tcPr>
            <w:tcW w:w="1809" w:type="dxa"/>
            <w:vAlign w:val="center"/>
          </w:tcPr>
          <w:p w14:paraId="0E11DC87" w14:textId="4A079768" w:rsidR="00F7750B" w:rsidRPr="00CC412F" w:rsidRDefault="00F7750B" w:rsidP="00CC412F">
            <w:del w:id="554" w:author="Björn Genfors" w:date="2014-03-28T13:18:00Z">
              <w:r w:rsidRPr="00CC412F" w:rsidDel="00E825FC">
                <w:delText>PreviousGravidityAndParity</w:delText>
              </w:r>
            </w:del>
            <w:ins w:id="555"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556" w:author="Björn Genfors" w:date="2014-03-28T13:02:00Z">
                  <w:rPr>
                    <w:rFonts w:cs="Consolas"/>
                    <w:spacing w:val="-1"/>
                  </w:rPr>
                </w:rPrChange>
              </w:rPr>
            </w:pPr>
            <w:r w:rsidRPr="000B0F50">
              <w:rPr>
                <w:rFonts w:cs="Consolas"/>
                <w:spacing w:val="-1"/>
                <w:lang w:val="en-US"/>
                <w:rPrChange w:id="557" w:author="Björn Genfors" w:date="2014-03-28T13:02:00Z">
                  <w:rPr>
                    <w:rFonts w:cs="Consolas"/>
                    <w:spacing w:val="-1"/>
                  </w:rPr>
                </w:rPrChange>
              </w:rPr>
              <w:t>maternityMedicalHistory/maternityMedicalHistoryBody/registrationRecord/previousGravidityAndParity/delivery</w:t>
            </w:r>
          </w:p>
        </w:tc>
      </w:tr>
      <w:tr w:rsidR="00F7750B" w:rsidRPr="00174516" w14:paraId="4304F657" w14:textId="77777777" w:rsidTr="00CC412F">
        <w:trPr>
          <w:trHeight w:val="397"/>
        </w:trPr>
        <w:tc>
          <w:tcPr>
            <w:tcW w:w="1809" w:type="dxa"/>
            <w:vAlign w:val="center"/>
          </w:tcPr>
          <w:p w14:paraId="2F97D187" w14:textId="20483C9C" w:rsidR="00F7750B" w:rsidRPr="00CC412F" w:rsidRDefault="00F7750B" w:rsidP="00CC412F">
            <w:del w:id="558" w:author="Björn Genfors" w:date="2014-03-28T13:18:00Z">
              <w:r w:rsidRPr="00CC412F" w:rsidDel="00E825FC">
                <w:delText>PreviousGravidityAndParity</w:delText>
              </w:r>
            </w:del>
            <w:ins w:id="559"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560" w:author="Björn Genfors" w:date="2014-03-28T13:02:00Z">
                  <w:rPr>
                    <w:rFonts w:cs="Consolas"/>
                    <w:spacing w:val="-1"/>
                  </w:rPr>
                </w:rPrChange>
              </w:rPr>
            </w:pPr>
            <w:r w:rsidRPr="000B0F50">
              <w:rPr>
                <w:rFonts w:cs="Consolas"/>
                <w:spacing w:val="-1"/>
                <w:lang w:val="en-US"/>
                <w:rPrChange w:id="561" w:author="Björn Genfors" w:date="2014-03-28T13:02:00Z">
                  <w:rPr>
                    <w:rFonts w:cs="Consolas"/>
                    <w:spacing w:val="-1"/>
                  </w:rPr>
                </w:rPrChange>
              </w:rPr>
              <w:t>maternityMedicalHistory/maternityMedicalHistoryBody/registrationRecord/previousGravidityAndParity/healthcareFacility</w:t>
            </w:r>
          </w:p>
        </w:tc>
      </w:tr>
      <w:tr w:rsidR="00F7750B" w:rsidRPr="00174516" w14:paraId="32E828AC" w14:textId="77777777" w:rsidTr="00CC412F">
        <w:trPr>
          <w:trHeight w:val="397"/>
        </w:trPr>
        <w:tc>
          <w:tcPr>
            <w:tcW w:w="1809" w:type="dxa"/>
            <w:vAlign w:val="center"/>
          </w:tcPr>
          <w:p w14:paraId="306B37C8" w14:textId="0E49FF9F" w:rsidR="00F7750B" w:rsidRPr="00CC412F" w:rsidRDefault="00F7750B" w:rsidP="00CC412F">
            <w:del w:id="562" w:author="Björn Genfors" w:date="2014-03-28T13:18:00Z">
              <w:r w:rsidRPr="00CC412F" w:rsidDel="00E825FC">
                <w:delText>PreviousGravidityAndParity</w:delText>
              </w:r>
            </w:del>
            <w:ins w:id="563"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564" w:author="Björn Genfors" w:date="2014-03-28T13:02:00Z">
                  <w:rPr>
                    <w:rFonts w:cs="Consolas"/>
                    <w:spacing w:val="-1"/>
                  </w:rPr>
                </w:rPrChange>
              </w:rPr>
            </w:pPr>
            <w:r w:rsidRPr="000B0F50">
              <w:rPr>
                <w:rFonts w:cs="Consolas"/>
                <w:spacing w:val="-1"/>
                <w:lang w:val="en-US"/>
                <w:rPrChange w:id="565" w:author="Björn Genfors" w:date="2014-03-28T13:02:00Z">
                  <w:rPr>
                    <w:rFonts w:cs="Consolas"/>
                    <w:spacing w:val="-1"/>
                  </w:rPr>
                </w:rPrChange>
              </w:rPr>
              <w:t>maternityMedicalHistory/maternityMedicalHistoryBody/registrationRecord/previousGravidityAndParity/progress</w:t>
            </w:r>
          </w:p>
        </w:tc>
      </w:tr>
      <w:tr w:rsidR="00F7750B" w:rsidRPr="00174516" w14:paraId="140896AE" w14:textId="77777777" w:rsidTr="00CC412F">
        <w:trPr>
          <w:trHeight w:val="397"/>
        </w:trPr>
        <w:tc>
          <w:tcPr>
            <w:tcW w:w="1809" w:type="dxa"/>
            <w:vAlign w:val="center"/>
          </w:tcPr>
          <w:p w14:paraId="0F6D142C" w14:textId="47E02D29" w:rsidR="00F7750B" w:rsidRPr="00CC412F" w:rsidRDefault="00F7750B" w:rsidP="00CC412F">
            <w:del w:id="566" w:author="Björn Genfors" w:date="2014-03-28T13:18:00Z">
              <w:r w:rsidRPr="00CC412F" w:rsidDel="00E825FC">
                <w:delText>PreviousGravidityAndParity</w:delText>
              </w:r>
            </w:del>
            <w:ins w:id="567"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568" w:author="Björn Genfors" w:date="2014-03-28T13:02:00Z">
                  <w:rPr>
                    <w:rFonts w:cs="Consolas"/>
                    <w:spacing w:val="-1"/>
                  </w:rPr>
                </w:rPrChange>
              </w:rPr>
            </w:pPr>
            <w:r w:rsidRPr="000B0F50">
              <w:rPr>
                <w:rFonts w:cs="Consolas"/>
                <w:spacing w:val="-1"/>
                <w:lang w:val="en-US"/>
                <w:rPrChange w:id="569" w:author="Björn Genfors" w:date="2014-03-28T13:02:00Z">
                  <w:rPr>
                    <w:rFonts w:cs="Consolas"/>
                    <w:spacing w:val="-1"/>
                  </w:rPr>
                </w:rPrChange>
              </w:rPr>
              <w:t>maternityMedicalHistory/maternityMedicalHistoryBody/registrationRecord/previousGravidityAndParity/sex</w:t>
            </w:r>
          </w:p>
        </w:tc>
      </w:tr>
      <w:tr w:rsidR="00F7750B" w:rsidRPr="00174516" w14:paraId="625D64E6" w14:textId="77777777" w:rsidTr="00CC412F">
        <w:trPr>
          <w:trHeight w:val="397"/>
        </w:trPr>
        <w:tc>
          <w:tcPr>
            <w:tcW w:w="1809" w:type="dxa"/>
            <w:vAlign w:val="center"/>
          </w:tcPr>
          <w:p w14:paraId="28895134" w14:textId="7E3152C9" w:rsidR="00F7750B" w:rsidRPr="00CC412F" w:rsidRDefault="00F7750B" w:rsidP="00CC412F">
            <w:del w:id="570" w:author="Björn Genfors" w:date="2014-03-28T13:18:00Z">
              <w:r w:rsidRPr="00CC412F" w:rsidDel="00E825FC">
                <w:delText>PreviousGravidityAndParity</w:delText>
              </w:r>
            </w:del>
            <w:ins w:id="571"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572" w:author="Björn Genfors" w:date="2014-03-28T13:02:00Z">
                  <w:rPr>
                    <w:rFonts w:cs="Consolas"/>
                    <w:spacing w:val="-1"/>
                  </w:rPr>
                </w:rPrChange>
              </w:rPr>
            </w:pPr>
            <w:r w:rsidRPr="000B0F50">
              <w:rPr>
                <w:rFonts w:cs="Consolas"/>
                <w:spacing w:val="-1"/>
                <w:lang w:val="en-US"/>
                <w:rPrChange w:id="573" w:author="Björn Genfors" w:date="2014-03-28T13:02:00Z">
                  <w:rPr>
                    <w:rFonts w:cs="Consolas"/>
                    <w:spacing w:val="-1"/>
                  </w:rPr>
                </w:rPrChange>
              </w:rPr>
              <w:t>maternityMedicalHistory/maternityMedicalHistoryBody/registrationRecord/previousGravidityAndParity/weightOfChild</w:t>
            </w:r>
          </w:p>
        </w:tc>
      </w:tr>
      <w:tr w:rsidR="00F7750B" w:rsidRPr="00174516" w14:paraId="089EEE01" w14:textId="77777777" w:rsidTr="00CC412F">
        <w:trPr>
          <w:trHeight w:val="397"/>
        </w:trPr>
        <w:tc>
          <w:tcPr>
            <w:tcW w:w="1809" w:type="dxa"/>
            <w:vAlign w:val="center"/>
          </w:tcPr>
          <w:p w14:paraId="33F4B102" w14:textId="4541E181" w:rsidR="00F7750B" w:rsidRPr="00CC412F" w:rsidRDefault="00F7750B" w:rsidP="00CC412F">
            <w:del w:id="574" w:author="Björn Genfors" w:date="2014-03-28T13:18:00Z">
              <w:r w:rsidRPr="00CC412F" w:rsidDel="00E825FC">
                <w:delText>PreviousGravidityAndParity</w:delText>
              </w:r>
            </w:del>
            <w:ins w:id="575"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576" w:author="Björn Genfors" w:date="2014-03-28T13:02:00Z">
                  <w:rPr>
                    <w:rFonts w:cs="Consolas"/>
                    <w:spacing w:val="-1"/>
                  </w:rPr>
                </w:rPrChange>
              </w:rPr>
            </w:pPr>
            <w:r w:rsidRPr="000B0F50">
              <w:rPr>
                <w:rFonts w:cs="Consolas"/>
                <w:spacing w:val="-1"/>
                <w:lang w:val="en-US"/>
                <w:rPrChange w:id="577" w:author="Björn Genfors" w:date="2014-03-28T13:02:00Z">
                  <w:rPr>
                    <w:rFonts w:cs="Consolas"/>
                    <w:spacing w:val="-1"/>
                  </w:rPr>
                </w:rPrChange>
              </w:rPr>
              <w:t>maternityMedicalHistory/maternityMedicalHistoryBody/registrationRecord/previousGravidityAndParity/gestation</w:t>
            </w:r>
          </w:p>
        </w:tc>
      </w:tr>
      <w:tr w:rsidR="00F7750B" w:rsidRPr="00174516" w14:paraId="6E099CC5" w14:textId="77777777" w:rsidTr="00CC412F">
        <w:trPr>
          <w:trHeight w:val="397"/>
        </w:trPr>
        <w:tc>
          <w:tcPr>
            <w:tcW w:w="1809" w:type="dxa"/>
            <w:vAlign w:val="center"/>
          </w:tcPr>
          <w:p w14:paraId="541D5F59" w14:textId="0B74EEB4" w:rsidR="00F7750B" w:rsidRPr="00CC412F" w:rsidRDefault="00F7750B" w:rsidP="00CC412F">
            <w:del w:id="578" w:author="Björn Genfors" w:date="2014-03-28T13:18:00Z">
              <w:r w:rsidRPr="00CC412F" w:rsidDel="00E825FC">
                <w:delText>PreviousGravidityAndParity</w:delText>
              </w:r>
            </w:del>
            <w:ins w:id="579" w:author="Björn Genfors" w:date="2014-03-28T13:18:00Z">
              <w:r w:rsidR="00E825FC">
                <w:t>PreviousGravidityAndParityType</w:t>
              </w:r>
            </w:ins>
            <w:r w:rsidRPr="00CC412F">
              <w:t>.disease</w:t>
            </w:r>
            <w:r w:rsidRPr="00CC412F">
              <w:lastRenderedPageBreak/>
              <w:t>sThrombosis</w:t>
            </w:r>
          </w:p>
        </w:tc>
        <w:tc>
          <w:tcPr>
            <w:tcW w:w="2977" w:type="dxa"/>
            <w:vAlign w:val="center"/>
          </w:tcPr>
          <w:p w14:paraId="05DFC203" w14:textId="77777777" w:rsidR="00F7750B" w:rsidRPr="00CC412F" w:rsidRDefault="00F7750B" w:rsidP="00CC412F">
            <w:r w:rsidRPr="00CC412F">
              <w:lastRenderedPageBreak/>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580" w:author="Björn Genfors" w:date="2014-03-28T13:02:00Z">
                  <w:rPr>
                    <w:rFonts w:cs="Consolas"/>
                    <w:spacing w:val="-1"/>
                  </w:rPr>
                </w:rPrChange>
              </w:rPr>
            </w:pPr>
            <w:r w:rsidRPr="000B0F50">
              <w:rPr>
                <w:rFonts w:cs="Consolas"/>
                <w:spacing w:val="-1"/>
                <w:lang w:val="en-US"/>
                <w:rPrChange w:id="581" w:author="Björn Genfors" w:date="2014-03-28T13:02:00Z">
                  <w:rPr>
                    <w:rFonts w:cs="Consolas"/>
                    <w:spacing w:val="-1"/>
                  </w:rPr>
                </w:rPrChange>
              </w:rPr>
              <w:t>maternityMedicalHistory/maternityMedicalHistoryBody/registrationRecord/previousGravidityAndParity/diseasesThrombosis</w:t>
            </w:r>
          </w:p>
        </w:tc>
      </w:tr>
      <w:tr w:rsidR="00F7750B" w:rsidRPr="00174516" w14:paraId="49BAB739" w14:textId="77777777" w:rsidTr="00CC412F">
        <w:trPr>
          <w:trHeight w:val="397"/>
        </w:trPr>
        <w:tc>
          <w:tcPr>
            <w:tcW w:w="1809" w:type="dxa"/>
            <w:vAlign w:val="center"/>
          </w:tcPr>
          <w:p w14:paraId="01D023B0" w14:textId="1FF624E4" w:rsidR="00F7750B" w:rsidRPr="00CC412F" w:rsidRDefault="00F7750B" w:rsidP="00CC412F">
            <w:del w:id="582" w:author="Björn Genfors" w:date="2014-03-28T13:18:00Z">
              <w:r w:rsidRPr="00CC412F" w:rsidDel="00E825FC">
                <w:lastRenderedPageBreak/>
                <w:delText>PreviousGravidityAndParity</w:delText>
              </w:r>
            </w:del>
            <w:ins w:id="583"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584" w:author="Björn Genfors" w:date="2014-03-28T13:02:00Z">
                  <w:rPr>
                    <w:rFonts w:cs="Consolas"/>
                    <w:spacing w:val="-1"/>
                  </w:rPr>
                </w:rPrChange>
              </w:rPr>
            </w:pPr>
            <w:r w:rsidRPr="000B0F50">
              <w:rPr>
                <w:rFonts w:cs="Consolas"/>
                <w:spacing w:val="-1"/>
                <w:lang w:val="en-US"/>
                <w:rPrChange w:id="585" w:author="Björn Genfors" w:date="2014-03-28T13:02:00Z">
                  <w:rPr>
                    <w:rFonts w:cs="Consolas"/>
                    <w:spacing w:val="-1"/>
                  </w:rPr>
                </w:rPrChange>
              </w:rPr>
              <w:t>maternityMedicalHistory/maternityMedicalHistoryBody/registrationRecord/previousGravidityAndParity/diseasesEndocrineDiseases</w:t>
            </w:r>
          </w:p>
        </w:tc>
      </w:tr>
      <w:tr w:rsidR="00F7750B" w:rsidRPr="00174516" w14:paraId="7D541675" w14:textId="77777777" w:rsidTr="00CC412F">
        <w:trPr>
          <w:trHeight w:val="397"/>
        </w:trPr>
        <w:tc>
          <w:tcPr>
            <w:tcW w:w="1809" w:type="dxa"/>
            <w:vAlign w:val="center"/>
          </w:tcPr>
          <w:p w14:paraId="1B13D2A9" w14:textId="40F20CD4" w:rsidR="00F7750B" w:rsidRPr="00CC412F" w:rsidRDefault="00F7750B" w:rsidP="00CC412F">
            <w:del w:id="586" w:author="Björn Genfors" w:date="2014-03-28T13:18:00Z">
              <w:r w:rsidRPr="00CC412F" w:rsidDel="00E825FC">
                <w:delText>PreviousGravidityAndParity</w:delText>
              </w:r>
            </w:del>
            <w:ins w:id="587"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588" w:author="Björn Genfors" w:date="2014-03-28T13:02:00Z">
                  <w:rPr>
                    <w:rFonts w:cs="Consolas"/>
                    <w:spacing w:val="-1"/>
                  </w:rPr>
                </w:rPrChange>
              </w:rPr>
            </w:pPr>
            <w:r w:rsidRPr="000B0F50">
              <w:rPr>
                <w:rFonts w:cs="Consolas"/>
                <w:spacing w:val="-1"/>
                <w:lang w:val="en-US"/>
                <w:rPrChange w:id="589"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174516" w14:paraId="664BF301" w14:textId="77777777" w:rsidTr="00CC412F">
        <w:trPr>
          <w:trHeight w:val="397"/>
        </w:trPr>
        <w:tc>
          <w:tcPr>
            <w:tcW w:w="1809" w:type="dxa"/>
            <w:vAlign w:val="center"/>
          </w:tcPr>
          <w:p w14:paraId="1DEE7088" w14:textId="20E2FE3B" w:rsidR="00F7750B" w:rsidRPr="00CC412F" w:rsidRDefault="00F7750B" w:rsidP="00CC412F">
            <w:del w:id="590" w:author="Björn Genfors" w:date="2014-03-28T13:18:00Z">
              <w:r w:rsidRPr="00CC412F" w:rsidDel="00E825FC">
                <w:delText>PreviousGravidityAndParity</w:delText>
              </w:r>
            </w:del>
            <w:ins w:id="591" w:author="Björn Genfors" w:date="2014-03-28T13:18:00Z">
              <w:r w:rsidR="00E825FC">
                <w:t>PreviousGravidityAndParityType</w:t>
              </w:r>
            </w:ins>
            <w:r w:rsidRPr="00CC412F">
              <w:t>.diseasesDiabetesMellitus</w:t>
            </w:r>
          </w:p>
        </w:tc>
        <w:tc>
          <w:tcPr>
            <w:tcW w:w="2977" w:type="dxa"/>
            <w:vAlign w:val="center"/>
          </w:tcPr>
          <w:p w14:paraId="5F5FC5C8" w14:textId="77777777" w:rsidR="00F7750B" w:rsidRPr="00CC412F" w:rsidRDefault="00F7750B" w:rsidP="00CC412F">
            <w:r w:rsidRPr="00CC412F">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592" w:author="Björn Genfors" w:date="2014-03-28T13:02:00Z">
                  <w:rPr>
                    <w:rFonts w:cs="Consolas"/>
                    <w:spacing w:val="-1"/>
                  </w:rPr>
                </w:rPrChange>
              </w:rPr>
            </w:pPr>
            <w:r w:rsidRPr="000B0F50">
              <w:rPr>
                <w:rFonts w:cs="Consolas"/>
                <w:spacing w:val="-1"/>
                <w:lang w:val="en-US"/>
                <w:rPrChange w:id="593" w:author="Björn Genfors" w:date="2014-03-28T13:02:00Z">
                  <w:rPr>
                    <w:rFonts w:cs="Consolas"/>
                    <w:spacing w:val="-1"/>
                  </w:rPr>
                </w:rPrChange>
              </w:rPr>
              <w:t>maternityMedicalHistory/maternityMedicalHistoryBody/registrationRecord/previousGravidityAndParity/diseasesDiabetesMellitus</w:t>
            </w:r>
          </w:p>
        </w:tc>
      </w:tr>
      <w:tr w:rsidR="00F7750B" w:rsidRPr="00174516" w14:paraId="75D4345F" w14:textId="77777777" w:rsidTr="00CC412F">
        <w:trPr>
          <w:trHeight w:val="397"/>
        </w:trPr>
        <w:tc>
          <w:tcPr>
            <w:tcW w:w="1809" w:type="dxa"/>
            <w:vAlign w:val="center"/>
          </w:tcPr>
          <w:p w14:paraId="0AB66687" w14:textId="3F3FCF69" w:rsidR="00F7750B" w:rsidRPr="00CC412F" w:rsidRDefault="00F7750B" w:rsidP="00CC412F">
            <w:del w:id="594" w:author="Björn Genfors" w:date="2014-03-28T13:18:00Z">
              <w:r w:rsidRPr="00CC412F" w:rsidDel="00E825FC">
                <w:delText>PreviousGravidityAndParity</w:delText>
              </w:r>
            </w:del>
            <w:ins w:id="595"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596" w:author="Björn Genfors" w:date="2014-03-28T13:02:00Z">
                  <w:rPr>
                    <w:rFonts w:cs="Consolas"/>
                    <w:spacing w:val="-1"/>
                  </w:rPr>
                </w:rPrChange>
              </w:rPr>
            </w:pPr>
            <w:r w:rsidRPr="000B0F50">
              <w:rPr>
                <w:rFonts w:cs="Consolas"/>
                <w:spacing w:val="-1"/>
                <w:lang w:val="en-US"/>
                <w:rPrChange w:id="597"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598" w:author="Björn Genfors" w:date="2014-03-28T13:19:00Z">
              <w:r w:rsidRPr="00CC412F" w:rsidDel="00E825FC">
                <w:delText>PregnancyCheckupRecord</w:delText>
              </w:r>
            </w:del>
            <w:ins w:id="599"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600" w:author="Björn Genfors" w:date="2014-03-28T13:19:00Z">
              <w:r w:rsidRPr="00CC412F" w:rsidDel="00E825FC">
                <w:delText>PregnancyCheckupRecord</w:delText>
              </w:r>
            </w:del>
            <w:ins w:id="601"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602" w:author="Björn Genfors" w:date="2014-03-28T13:19:00Z">
              <w:r w:rsidRPr="00CC412F" w:rsidDel="00E825FC">
                <w:delText>PregnancyCheckupRecord</w:delText>
              </w:r>
            </w:del>
            <w:ins w:id="603"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604" w:author="Björn Genfors" w:date="2014-03-28T13:19:00Z">
              <w:r w:rsidRPr="00CC412F" w:rsidDel="00E825FC">
                <w:delText>PregnancyCheckupRecord</w:delText>
              </w:r>
            </w:del>
            <w:ins w:id="605"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606" w:author="Björn Genfors" w:date="2014-03-28T13:19:00Z">
              <w:r w:rsidRPr="00CC412F" w:rsidDel="00E825FC">
                <w:lastRenderedPageBreak/>
                <w:delText>PregnancyCheckupRecord</w:delText>
              </w:r>
            </w:del>
            <w:ins w:id="607"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608" w:author="Björn Genfors" w:date="2014-03-28T13:19:00Z">
              <w:r w:rsidRPr="00CC412F" w:rsidDel="00E825FC">
                <w:delText>PregnancyCheckupRecord</w:delText>
              </w:r>
            </w:del>
            <w:ins w:id="609"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610" w:author="Björn Genfors" w:date="2014-03-28T13:19:00Z">
              <w:r w:rsidRPr="00CC412F" w:rsidDel="00E825FC">
                <w:delText>PregnancyCheckupRecord</w:delText>
              </w:r>
            </w:del>
            <w:ins w:id="611"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612" w:author="Björn Genfors" w:date="2014-03-28T13:19:00Z">
              <w:r w:rsidRPr="00CC412F" w:rsidDel="00E825FC">
                <w:delText>PregnancyCheckupRecord</w:delText>
              </w:r>
            </w:del>
            <w:ins w:id="613"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614" w:author="Björn Genfors" w:date="2014-03-28T13:19:00Z">
              <w:r w:rsidRPr="00CC412F" w:rsidDel="00E825FC">
                <w:delText>PregnancyCheckupRecord</w:delText>
              </w:r>
            </w:del>
            <w:ins w:id="615"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616" w:author="Björn Genfors" w:date="2014-03-28T13:19:00Z">
              <w:r w:rsidRPr="00CC412F" w:rsidDel="00E825FC">
                <w:delText>PregnancyCheckupRecord</w:delText>
              </w:r>
            </w:del>
            <w:ins w:id="617"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618" w:author="Björn Genfors" w:date="2014-03-28T13:19:00Z">
              <w:r w:rsidRPr="00CC412F" w:rsidDel="00E825FC">
                <w:delText>PregnancyCheckupRecord</w:delText>
              </w:r>
            </w:del>
            <w:ins w:id="619" w:author="Björn Genfors" w:date="2014-03-28T13:19:00Z">
              <w:r w:rsidR="00E825FC">
                <w:t>PregnancyCheckupRecordType</w:t>
              </w:r>
            </w:ins>
            <w:r w:rsidRPr="00CC412F">
              <w:t>.fetalPresentation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620" w:author="Björn Genfors" w:date="2014-03-28T13:19:00Z">
              <w:r w:rsidRPr="00CC412F" w:rsidDel="00E825FC">
                <w:delText>PregnancyCheckupRecord</w:delText>
              </w:r>
            </w:del>
            <w:ins w:id="621"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622" w:author="Björn Genfors" w:date="2014-03-28T13:19:00Z">
              <w:r w:rsidRPr="00CC412F" w:rsidDel="00E825FC">
                <w:delText>PregnancyCheckupRecord</w:delText>
              </w:r>
            </w:del>
            <w:ins w:id="623"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624" w:author="Björn Genfors" w:date="2014-03-28T13:19:00Z">
              <w:r w:rsidRPr="00CC412F" w:rsidDel="00E825FC">
                <w:delText>MotherPostDeliv</w:delText>
              </w:r>
              <w:r w:rsidRPr="00CC412F" w:rsidDel="00E825FC">
                <w:lastRenderedPageBreak/>
                <w:delText>eryRecord</w:delText>
              </w:r>
            </w:del>
            <w:ins w:id="625"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lastRenderedPageBreak/>
              <w:t xml:space="preserve">Annan </w:t>
            </w:r>
            <w:r w:rsidRPr="00CC412F">
              <w:lastRenderedPageBreak/>
              <w:t>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lastRenderedPageBreak/>
              <w:t>maternityMedicalHistory/maternityMedicalHistoryBody/pregnancyCheckupRecord/co</w:t>
            </w:r>
            <w:r w:rsidRPr="003A6D72">
              <w:rPr>
                <w:rFonts w:cs="Consolas"/>
                <w:spacing w:val="-1"/>
              </w:rPr>
              <w:lastRenderedPageBreak/>
              <w:t>mpleteWeeksOfGestation</w:t>
            </w:r>
          </w:p>
        </w:tc>
      </w:tr>
      <w:tr w:rsidR="00F7750B" w:rsidRPr="00174516" w14:paraId="602BC905" w14:textId="77777777" w:rsidTr="00CC412F">
        <w:trPr>
          <w:trHeight w:val="397"/>
        </w:trPr>
        <w:tc>
          <w:tcPr>
            <w:tcW w:w="1809" w:type="dxa"/>
            <w:vAlign w:val="center"/>
          </w:tcPr>
          <w:p w14:paraId="2A493359" w14:textId="069DA4FB" w:rsidR="00F7750B" w:rsidRPr="00CC412F" w:rsidRDefault="00F7750B" w:rsidP="00CC412F">
            <w:del w:id="626" w:author="Björn Genfors" w:date="2014-03-28T13:19:00Z">
              <w:r w:rsidRPr="00CC412F" w:rsidDel="00E825FC">
                <w:lastRenderedPageBreak/>
                <w:delText>MotherPostDeliveryRecord</w:delText>
              </w:r>
            </w:del>
            <w:ins w:id="627"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628" w:author="Björn Genfors" w:date="2014-03-28T13:02:00Z">
                  <w:rPr>
                    <w:rFonts w:cs="Consolas"/>
                    <w:spacing w:val="-1"/>
                  </w:rPr>
                </w:rPrChange>
              </w:rPr>
            </w:pPr>
            <w:r w:rsidRPr="000B0F50">
              <w:rPr>
                <w:rFonts w:cs="Consolas"/>
                <w:spacing w:val="-1"/>
                <w:lang w:val="en-US"/>
                <w:rPrChange w:id="629" w:author="Björn Genfors" w:date="2014-03-28T13:02:00Z">
                  <w:rPr>
                    <w:rFonts w:cs="Consolas"/>
                    <w:spacing w:val="-1"/>
                  </w:rPr>
                </w:rPrChange>
              </w:rPr>
              <w:t>maternityMedicalHistory/maternityMedicalHistoryBody/postDeliveryRecord/motherPostDeliveryRecord/bloodPressureSystolic</w:t>
            </w:r>
          </w:p>
        </w:tc>
      </w:tr>
      <w:tr w:rsidR="00F7750B" w:rsidRPr="00174516" w14:paraId="10E2C8CB" w14:textId="77777777" w:rsidTr="00CC412F">
        <w:trPr>
          <w:trHeight w:val="397"/>
        </w:trPr>
        <w:tc>
          <w:tcPr>
            <w:tcW w:w="1809" w:type="dxa"/>
            <w:vAlign w:val="center"/>
          </w:tcPr>
          <w:p w14:paraId="0ACBB1D7" w14:textId="68CEDE83" w:rsidR="00F7750B" w:rsidRPr="00CC412F" w:rsidRDefault="00F7750B" w:rsidP="00CC412F">
            <w:del w:id="630" w:author="Björn Genfors" w:date="2014-03-28T13:19:00Z">
              <w:r w:rsidRPr="00CC412F" w:rsidDel="00E825FC">
                <w:delText>MotherPostDeliveryRecord</w:delText>
              </w:r>
            </w:del>
            <w:ins w:id="631"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632" w:author="Björn Genfors" w:date="2014-03-28T13:02:00Z">
                  <w:rPr>
                    <w:rFonts w:cs="Consolas"/>
                    <w:spacing w:val="-1"/>
                  </w:rPr>
                </w:rPrChange>
              </w:rPr>
            </w:pPr>
            <w:r w:rsidRPr="000B0F50">
              <w:rPr>
                <w:rFonts w:cs="Consolas"/>
                <w:spacing w:val="-1"/>
                <w:lang w:val="en-US"/>
                <w:rPrChange w:id="633" w:author="Björn Genfors" w:date="2014-03-28T13:02:00Z">
                  <w:rPr>
                    <w:rFonts w:cs="Consolas"/>
                    <w:spacing w:val="-1"/>
                  </w:rPr>
                </w:rPrChange>
              </w:rPr>
              <w:t>maternityMedicalHistory/maternityMedicalHistoryBody/postDeliveryRecord/motherPostDeliveryRecord/bloodPressureDiastolic</w:t>
            </w:r>
          </w:p>
        </w:tc>
      </w:tr>
      <w:tr w:rsidR="00F7750B" w:rsidRPr="00174516" w14:paraId="5E46F580" w14:textId="77777777" w:rsidTr="00CC412F">
        <w:trPr>
          <w:trHeight w:val="397"/>
        </w:trPr>
        <w:tc>
          <w:tcPr>
            <w:tcW w:w="1809" w:type="dxa"/>
            <w:vAlign w:val="center"/>
          </w:tcPr>
          <w:p w14:paraId="673DCC51" w14:textId="633B43AB" w:rsidR="00F7750B" w:rsidRPr="00CC412F" w:rsidRDefault="00F7750B" w:rsidP="00CC412F">
            <w:del w:id="634" w:author="Björn Genfors" w:date="2014-03-28T13:19:00Z">
              <w:r w:rsidRPr="00CC412F" w:rsidDel="00E825FC">
                <w:delText>MotherPostDeliveryRecord</w:delText>
              </w:r>
            </w:del>
            <w:ins w:id="635"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636" w:author="Björn Genfors" w:date="2014-03-28T13:02:00Z">
                  <w:rPr>
                    <w:rFonts w:cs="Consolas"/>
                    <w:spacing w:val="-1"/>
                  </w:rPr>
                </w:rPrChange>
              </w:rPr>
            </w:pPr>
            <w:r w:rsidRPr="000B0F50">
              <w:rPr>
                <w:rFonts w:cs="Consolas"/>
                <w:spacing w:val="-1"/>
                <w:lang w:val="en-US"/>
                <w:rPrChange w:id="637" w:author="Björn Genfors" w:date="2014-03-28T13:02:00Z">
                  <w:rPr>
                    <w:rFonts w:cs="Consolas"/>
                    <w:spacing w:val="-1"/>
                  </w:rPr>
                </w:rPrChange>
              </w:rPr>
              <w:t>maternityMedicalHistory/maternityMedicalHistoryBody/postDeliveryRecord/motherPostDeliveryRecord/haemoglobin</w:t>
            </w:r>
          </w:p>
        </w:tc>
      </w:tr>
      <w:tr w:rsidR="00F7750B" w:rsidRPr="00174516" w14:paraId="10260AEE" w14:textId="77777777" w:rsidTr="00CC412F">
        <w:trPr>
          <w:trHeight w:val="397"/>
        </w:trPr>
        <w:tc>
          <w:tcPr>
            <w:tcW w:w="1809" w:type="dxa"/>
            <w:vAlign w:val="center"/>
          </w:tcPr>
          <w:p w14:paraId="63451853" w14:textId="739FEF87" w:rsidR="00F7750B" w:rsidRPr="00CC412F" w:rsidRDefault="00F7750B" w:rsidP="00CC412F">
            <w:del w:id="638" w:author="Björn Genfors" w:date="2014-03-28T13:19:00Z">
              <w:r w:rsidRPr="00CC412F" w:rsidDel="00E825FC">
                <w:delText>MotherPostDeliveryRecord</w:delText>
              </w:r>
            </w:del>
            <w:ins w:id="639"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640" w:author="Björn Genfors" w:date="2014-03-28T13:02:00Z">
                  <w:rPr>
                    <w:rFonts w:cs="Consolas"/>
                    <w:spacing w:val="-1"/>
                  </w:rPr>
                </w:rPrChange>
              </w:rPr>
            </w:pPr>
            <w:r w:rsidRPr="000B0F50">
              <w:rPr>
                <w:rFonts w:cs="Consolas"/>
                <w:spacing w:val="-1"/>
                <w:lang w:val="en-US"/>
                <w:rPrChange w:id="641" w:author="Björn Genfors" w:date="2014-03-28T13:02:00Z">
                  <w:rPr>
                    <w:rFonts w:cs="Consolas"/>
                    <w:spacing w:val="-1"/>
                  </w:rPr>
                </w:rPrChange>
              </w:rPr>
              <w:t>maternityMedicalHistory/maternityMedicalHistoryBody/postDeliveryRecord/motherPostDeliveryRecord/scarsOK</w:t>
            </w:r>
          </w:p>
        </w:tc>
      </w:tr>
      <w:tr w:rsidR="00F7750B" w:rsidRPr="00174516" w14:paraId="11DBBA89" w14:textId="77777777" w:rsidTr="00CC412F">
        <w:trPr>
          <w:trHeight w:val="397"/>
        </w:trPr>
        <w:tc>
          <w:tcPr>
            <w:tcW w:w="1809" w:type="dxa"/>
            <w:vAlign w:val="center"/>
          </w:tcPr>
          <w:p w14:paraId="1E7E1166" w14:textId="59B50A46" w:rsidR="00F7750B" w:rsidRPr="00CC412F" w:rsidRDefault="00F7750B" w:rsidP="00CC412F">
            <w:del w:id="642" w:author="Björn Genfors" w:date="2014-03-28T13:19:00Z">
              <w:r w:rsidRPr="00CC412F" w:rsidDel="00E825FC">
                <w:delText>MotherPostDeliveryRecord</w:delText>
              </w:r>
            </w:del>
            <w:ins w:id="643"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644" w:author="Björn Genfors" w:date="2014-03-28T13:02:00Z">
                  <w:rPr>
                    <w:rFonts w:cs="Consolas"/>
                    <w:spacing w:val="-1"/>
                  </w:rPr>
                </w:rPrChange>
              </w:rPr>
            </w:pPr>
            <w:r w:rsidRPr="000B0F50">
              <w:rPr>
                <w:rFonts w:cs="Consolas"/>
                <w:spacing w:val="-1"/>
                <w:lang w:val="en-US"/>
                <w:rPrChange w:id="645" w:author="Björn Genfors" w:date="2014-03-28T13:02:00Z">
                  <w:rPr>
                    <w:rFonts w:cs="Consolas"/>
                    <w:spacing w:val="-1"/>
                  </w:rPr>
                </w:rPrChange>
              </w:rPr>
              <w:t>maternityMedicalHistory/maternityMedicalHistoryBody/postDeliveryRecord/motherPostDeliveryRecord/sutureRemoved</w:t>
            </w:r>
          </w:p>
        </w:tc>
      </w:tr>
      <w:tr w:rsidR="00F7750B" w:rsidRPr="00174516" w14:paraId="75859F2C" w14:textId="77777777" w:rsidTr="00CC412F">
        <w:trPr>
          <w:trHeight w:val="397"/>
        </w:trPr>
        <w:tc>
          <w:tcPr>
            <w:tcW w:w="1809" w:type="dxa"/>
            <w:vAlign w:val="center"/>
          </w:tcPr>
          <w:p w14:paraId="358FD69D" w14:textId="1157FF91" w:rsidR="00F7750B" w:rsidRPr="00CC412F" w:rsidRDefault="00F7750B" w:rsidP="00CC412F">
            <w:del w:id="646" w:author="Björn Genfors" w:date="2014-03-28T13:19:00Z">
              <w:r w:rsidRPr="00CC412F" w:rsidDel="00E825FC">
                <w:delText>MotherPostDeliveryRecord</w:delText>
              </w:r>
            </w:del>
            <w:ins w:id="647"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648" w:author="Björn Genfors" w:date="2014-03-28T13:02:00Z">
                  <w:rPr>
                    <w:rFonts w:cs="Consolas"/>
                    <w:spacing w:val="-1"/>
                  </w:rPr>
                </w:rPrChange>
              </w:rPr>
            </w:pPr>
            <w:r w:rsidRPr="000B0F50">
              <w:rPr>
                <w:rFonts w:cs="Consolas"/>
                <w:spacing w:val="-1"/>
                <w:lang w:val="en-US"/>
                <w:rPrChange w:id="649" w:author="Björn Genfors" w:date="2014-03-28T13:02:00Z">
                  <w:rPr>
                    <w:rFonts w:cs="Consolas"/>
                    <w:spacing w:val="-1"/>
                  </w:rPr>
                </w:rPrChange>
              </w:rPr>
              <w:t>maternityMedicalHistory/maternityMedicalHistoryBody/postDeliveryRecord/motherPostDeliveryRecord/perineumComfortable</w:t>
            </w:r>
          </w:p>
        </w:tc>
      </w:tr>
      <w:tr w:rsidR="00F7750B" w:rsidRPr="00174516" w14:paraId="7C39E3F5" w14:textId="77777777" w:rsidTr="00CC412F">
        <w:trPr>
          <w:trHeight w:val="397"/>
        </w:trPr>
        <w:tc>
          <w:tcPr>
            <w:tcW w:w="1809" w:type="dxa"/>
            <w:vAlign w:val="center"/>
          </w:tcPr>
          <w:p w14:paraId="22386142" w14:textId="77F412DF" w:rsidR="00F7750B" w:rsidRPr="00CC412F" w:rsidRDefault="00F7750B" w:rsidP="00CC412F">
            <w:del w:id="650" w:author="Björn Genfors" w:date="2014-03-28T13:19:00Z">
              <w:r w:rsidRPr="00CC412F" w:rsidDel="00E825FC">
                <w:delText>MotherPostDeliveryRecord</w:delText>
              </w:r>
            </w:del>
            <w:ins w:id="651"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652" w:author="Björn Genfors" w:date="2014-03-28T13:02:00Z">
                  <w:rPr>
                    <w:rFonts w:cs="Consolas"/>
                    <w:spacing w:val="-1"/>
                  </w:rPr>
                </w:rPrChange>
              </w:rPr>
            </w:pPr>
            <w:r w:rsidRPr="000B0F50">
              <w:rPr>
                <w:rFonts w:cs="Consolas"/>
                <w:spacing w:val="-1"/>
                <w:lang w:val="en-US"/>
                <w:rPrChange w:id="653" w:author="Björn Genfors" w:date="2014-03-28T13:02:00Z">
                  <w:rPr>
                    <w:rFonts w:cs="Consolas"/>
                    <w:spacing w:val="-1"/>
                  </w:rPr>
                </w:rPrChange>
              </w:rPr>
              <w:t>maternityMedicalHistory/maternityMedicalHistoryBody/postDeliveryRecord/motherPostDeliveryRecord/vulvaVaginaPortioOK</w:t>
            </w:r>
          </w:p>
        </w:tc>
      </w:tr>
      <w:tr w:rsidR="00F7750B" w:rsidRPr="00174516" w14:paraId="14A92F1E" w14:textId="77777777" w:rsidTr="00CC412F">
        <w:trPr>
          <w:trHeight w:val="397"/>
        </w:trPr>
        <w:tc>
          <w:tcPr>
            <w:tcW w:w="1809" w:type="dxa"/>
            <w:vAlign w:val="center"/>
          </w:tcPr>
          <w:p w14:paraId="53EB35C6" w14:textId="6984F3DD" w:rsidR="00F7750B" w:rsidRPr="00CC412F" w:rsidRDefault="00F7750B" w:rsidP="00CC412F">
            <w:del w:id="654" w:author="Björn Genfors" w:date="2014-03-28T13:19:00Z">
              <w:r w:rsidRPr="00CC412F" w:rsidDel="00E825FC">
                <w:delText>MotherPostDeliveryRecord</w:delText>
              </w:r>
            </w:del>
            <w:ins w:id="655"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656" w:author="Björn Genfors" w:date="2014-03-28T13:02:00Z">
                  <w:rPr>
                    <w:rFonts w:cs="Consolas"/>
                    <w:spacing w:val="-1"/>
                  </w:rPr>
                </w:rPrChange>
              </w:rPr>
            </w:pPr>
            <w:r w:rsidRPr="000B0F50">
              <w:rPr>
                <w:rFonts w:cs="Consolas"/>
                <w:spacing w:val="-1"/>
                <w:lang w:val="en-US"/>
                <w:rPrChange w:id="657" w:author="Björn Genfors" w:date="2014-03-28T13:02:00Z">
                  <w:rPr>
                    <w:rFonts w:cs="Consolas"/>
                    <w:spacing w:val="-1"/>
                  </w:rPr>
                </w:rPrChange>
              </w:rPr>
              <w:t>maternityMedicalHistory/maternityMedicalHistoryBody/postDeliveryRecord/motherPostDeliveryRecord/uterusContracted</w:t>
            </w:r>
          </w:p>
        </w:tc>
      </w:tr>
      <w:tr w:rsidR="00F7750B" w:rsidRPr="00174516" w14:paraId="7CC87B02" w14:textId="77777777" w:rsidTr="00CC412F">
        <w:trPr>
          <w:trHeight w:val="397"/>
        </w:trPr>
        <w:tc>
          <w:tcPr>
            <w:tcW w:w="1809" w:type="dxa"/>
            <w:vAlign w:val="center"/>
          </w:tcPr>
          <w:p w14:paraId="39815EB3" w14:textId="2C8C530E" w:rsidR="00F7750B" w:rsidRPr="00CC412F" w:rsidRDefault="00F7750B" w:rsidP="00CC412F">
            <w:del w:id="658" w:author="Björn Genfors" w:date="2014-03-28T13:19:00Z">
              <w:r w:rsidRPr="00CC412F" w:rsidDel="00E825FC">
                <w:delText>MotherPostDeliv</w:delText>
              </w:r>
              <w:r w:rsidRPr="00CC412F" w:rsidDel="00E825FC">
                <w:lastRenderedPageBreak/>
                <w:delText>eryRecord</w:delText>
              </w:r>
            </w:del>
            <w:ins w:id="659"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lastRenderedPageBreak/>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660" w:author="Björn Genfors" w:date="2014-03-28T13:02:00Z">
                  <w:rPr>
                    <w:rFonts w:cs="Consolas"/>
                    <w:spacing w:val="-1"/>
                  </w:rPr>
                </w:rPrChange>
              </w:rPr>
            </w:pPr>
            <w:r w:rsidRPr="000B0F50">
              <w:rPr>
                <w:rFonts w:cs="Consolas"/>
                <w:spacing w:val="-1"/>
                <w:lang w:val="en-US"/>
                <w:rPrChange w:id="661" w:author="Björn Genfors" w:date="2014-03-28T13:02:00Z">
                  <w:rPr>
                    <w:rFonts w:cs="Consolas"/>
                    <w:spacing w:val="-1"/>
                  </w:rPr>
                </w:rPrChange>
              </w:rPr>
              <w:t>maternityMedicalHistory/maternityMedicalHistoryBody/postDeliveryRecord/motherPo</w:t>
            </w:r>
            <w:r w:rsidRPr="000B0F50">
              <w:rPr>
                <w:rFonts w:cs="Consolas"/>
                <w:spacing w:val="-1"/>
                <w:lang w:val="en-US"/>
                <w:rPrChange w:id="662" w:author="Björn Genfors" w:date="2014-03-28T13:02:00Z">
                  <w:rPr>
                    <w:rFonts w:cs="Consolas"/>
                    <w:spacing w:val="-1"/>
                  </w:rPr>
                </w:rPrChange>
              </w:rPr>
              <w:lastRenderedPageBreak/>
              <w:t>stDeliveryRecord/uterusNote</w:t>
            </w:r>
          </w:p>
        </w:tc>
      </w:tr>
      <w:tr w:rsidR="00F7750B" w:rsidRPr="00174516" w14:paraId="0EEC382F" w14:textId="77777777" w:rsidTr="00CC412F">
        <w:trPr>
          <w:trHeight w:val="397"/>
        </w:trPr>
        <w:tc>
          <w:tcPr>
            <w:tcW w:w="1809" w:type="dxa"/>
            <w:vAlign w:val="center"/>
          </w:tcPr>
          <w:p w14:paraId="3223ECCB" w14:textId="1E5B1DE6" w:rsidR="00F7750B" w:rsidRPr="00CC412F" w:rsidRDefault="00F7750B" w:rsidP="00CC412F">
            <w:r w:rsidRPr="00CC412F">
              <w:lastRenderedPageBreak/>
              <w:t>ChildPostDeliveryRecord</w:t>
            </w:r>
            <w:ins w:id="663"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664" w:author="Björn Genfors" w:date="2014-03-28T13:02:00Z">
                  <w:rPr>
                    <w:rFonts w:cs="Consolas"/>
                    <w:spacing w:val="-1"/>
                  </w:rPr>
                </w:rPrChange>
              </w:rPr>
            </w:pPr>
            <w:r w:rsidRPr="000B0F50">
              <w:rPr>
                <w:rFonts w:cs="Consolas"/>
                <w:spacing w:val="-1"/>
                <w:lang w:val="en-US"/>
                <w:rPrChange w:id="665" w:author="Björn Genfors" w:date="2014-03-28T13:02:00Z">
                  <w:rPr>
                    <w:rFonts w:cs="Consolas"/>
                    <w:spacing w:val="-1"/>
                  </w:rPr>
                </w:rPrChange>
              </w:rPr>
              <w:t>maternityMedicalHistory/maternityMedicalHistoryBody/postDeliveryRecord/childPostDeliveryRecord/ordinalNumber</w:t>
            </w:r>
          </w:p>
        </w:tc>
      </w:tr>
      <w:tr w:rsidR="00F7750B" w:rsidRPr="00174516" w14:paraId="6758979D" w14:textId="77777777" w:rsidTr="00CC412F">
        <w:trPr>
          <w:trHeight w:val="397"/>
        </w:trPr>
        <w:tc>
          <w:tcPr>
            <w:tcW w:w="1809" w:type="dxa"/>
            <w:vAlign w:val="center"/>
          </w:tcPr>
          <w:p w14:paraId="17341DAC" w14:textId="2896C3EB" w:rsidR="00F7750B" w:rsidRPr="00CC412F" w:rsidRDefault="00F7750B" w:rsidP="00CC412F">
            <w:r w:rsidRPr="00CC412F">
              <w:t>ChildPostDeliveryRecord</w:t>
            </w:r>
            <w:ins w:id="666"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667" w:author="Björn Genfors" w:date="2014-03-28T13:02:00Z">
                  <w:rPr>
                    <w:rFonts w:cs="Consolas"/>
                    <w:spacing w:val="-1"/>
                  </w:rPr>
                </w:rPrChange>
              </w:rPr>
            </w:pPr>
            <w:r w:rsidRPr="000B0F50">
              <w:rPr>
                <w:rFonts w:cs="Consolas"/>
                <w:spacing w:val="-1"/>
                <w:lang w:val="en-US"/>
                <w:rPrChange w:id="668" w:author="Björn Genfors" w:date="2014-03-28T13:02:00Z">
                  <w:rPr>
                    <w:rFonts w:cs="Consolas"/>
                    <w:spacing w:val="-1"/>
                  </w:rPr>
                </w:rPrChange>
              </w:rPr>
              <w:t>maternityMedicalHistory/maternityMedicalHistoryBody/postDeliveryRecord/childPostDeliveryRecord/weight</w:t>
            </w:r>
          </w:p>
        </w:tc>
      </w:tr>
      <w:tr w:rsidR="00F7750B" w:rsidRPr="00174516"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669"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670" w:author="Björn Genfors" w:date="2014-03-28T13:02:00Z">
                  <w:rPr>
                    <w:rFonts w:cs="Consolas"/>
                    <w:spacing w:val="-1"/>
                  </w:rPr>
                </w:rPrChange>
              </w:rPr>
            </w:pPr>
            <w:r w:rsidRPr="000B0F50">
              <w:rPr>
                <w:rFonts w:cs="Consolas"/>
                <w:spacing w:val="-1"/>
                <w:lang w:val="en-US"/>
                <w:rPrChange w:id="671" w:author="Björn Genfors" w:date="2014-03-28T13:02:00Z">
                  <w:rPr>
                    <w:rFonts w:cs="Consolas"/>
                    <w:spacing w:val="-1"/>
                  </w:rPr>
                </w:rPrChange>
              </w:rPr>
              <w:t>maternityMedicalHistory/maternityMedicalHistoryBody/postDeliveryRecord/childPostDeliveryRecord/apgarScore1</w:t>
            </w:r>
          </w:p>
        </w:tc>
      </w:tr>
      <w:tr w:rsidR="00F7750B" w:rsidRPr="00174516"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672"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673" w:author="Björn Genfors" w:date="2014-03-28T13:02:00Z">
                  <w:rPr>
                    <w:rFonts w:cs="Consolas"/>
                    <w:spacing w:val="-1"/>
                  </w:rPr>
                </w:rPrChange>
              </w:rPr>
            </w:pPr>
            <w:r w:rsidRPr="000B0F50">
              <w:rPr>
                <w:rFonts w:cs="Consolas"/>
                <w:spacing w:val="-1"/>
                <w:lang w:val="en-US"/>
                <w:rPrChange w:id="674" w:author="Björn Genfors" w:date="2014-03-28T13:02:00Z">
                  <w:rPr>
                    <w:rFonts w:cs="Consolas"/>
                    <w:spacing w:val="-1"/>
                  </w:rPr>
                </w:rPrChange>
              </w:rPr>
              <w:t>maternityMedicalHistory/maternityMedicalHistoryBody/postDeliveryRecord/childPostDeliveryRecord/apgarScore5</w:t>
            </w:r>
          </w:p>
        </w:tc>
      </w:tr>
      <w:tr w:rsidR="00F7750B" w:rsidRPr="00174516"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675"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676" w:author="Björn Genfors" w:date="2014-03-28T13:02:00Z">
                  <w:rPr>
                    <w:rFonts w:cs="Consolas"/>
                    <w:spacing w:val="-1"/>
                  </w:rPr>
                </w:rPrChange>
              </w:rPr>
            </w:pPr>
            <w:r w:rsidRPr="000B0F50">
              <w:rPr>
                <w:rFonts w:cs="Consolas"/>
                <w:spacing w:val="-1"/>
                <w:lang w:val="en-US"/>
                <w:rPrChange w:id="677" w:author="Björn Genfors" w:date="2014-03-28T13:02:00Z">
                  <w:rPr>
                    <w:rFonts w:cs="Consolas"/>
                    <w:spacing w:val="-1"/>
                  </w:rPr>
                </w:rPrChange>
              </w:rPr>
              <w:t>maternityMedicalHistory/maternityMedicalHistoryBody/postDeliveryRecord/childPostDeliveryRecord/apgarScore10</w:t>
            </w:r>
          </w:p>
        </w:tc>
      </w:tr>
      <w:tr w:rsidR="00F7750B" w:rsidRPr="00174516"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678"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679" w:author="Björn Genfors" w:date="2014-03-28T13:02:00Z">
                  <w:rPr>
                    <w:rFonts w:cs="Consolas"/>
                    <w:spacing w:val="-1"/>
                  </w:rPr>
                </w:rPrChange>
              </w:rPr>
            </w:pPr>
            <w:r w:rsidRPr="000B0F50">
              <w:rPr>
                <w:rFonts w:cs="Consolas"/>
                <w:spacing w:val="-1"/>
                <w:lang w:val="en-US"/>
                <w:rPrChange w:id="680"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681"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682" w:author="Björn Genfors" w:date="2014-03-28T13:02:00Z">
                  <w:rPr>
                    <w:rFonts w:cs="Consolas"/>
                    <w:i/>
                    <w:spacing w:val="-1"/>
                  </w:rPr>
                </w:rPrChange>
              </w:rPr>
            </w:pPr>
            <w:r w:rsidRPr="000B0F50">
              <w:rPr>
                <w:rFonts w:cs="Consolas"/>
                <w:i/>
                <w:spacing w:val="-1"/>
                <w:lang w:val="en-US"/>
                <w:rPrChange w:id="683"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684"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685" w:author="Björn Genfors" w:date="2014-03-28T13:02:00Z">
                  <w:rPr>
                    <w:rFonts w:cs="Consolas"/>
                    <w:spacing w:val="-1"/>
                  </w:rPr>
                </w:rPrChange>
              </w:rPr>
            </w:pPr>
            <w:r w:rsidRPr="000B0F50">
              <w:rPr>
                <w:rFonts w:cs="Consolas"/>
                <w:spacing w:val="-1"/>
                <w:lang w:val="en-US"/>
                <w:rPrChange w:id="686" w:author="Björn Genfors" w:date="2014-03-28T13:02:00Z">
                  <w:rPr>
                    <w:rFonts w:cs="Consolas"/>
                    <w:spacing w:val="-1"/>
                  </w:rPr>
                </w:rPrChange>
              </w:rPr>
              <w:t>maternityMedicalHistory/maternityMedicalHistoryBody/pregnancyCheckupRecord/medicationSinceRegistration/medicament</w:t>
            </w:r>
          </w:p>
        </w:tc>
      </w:tr>
      <w:tr w:rsidR="00F7750B" w:rsidRPr="00174516"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687"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688" w:author="Björn Genfors" w:date="2014-03-28T13:02:00Z">
                  <w:rPr>
                    <w:rFonts w:cs="Consolas"/>
                    <w:spacing w:val="-1"/>
                  </w:rPr>
                </w:rPrChange>
              </w:rPr>
            </w:pPr>
            <w:r w:rsidRPr="000B0F50">
              <w:rPr>
                <w:rFonts w:cs="Consolas"/>
                <w:spacing w:val="-1"/>
                <w:lang w:val="en-US"/>
                <w:rPrChange w:id="689"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7B193A">
        <w:trPr>
          <w:trHeight w:val="397"/>
          <w:ins w:id="690" w:author="Björn Genfors" w:date="2014-03-28T15:58:00Z"/>
        </w:trPr>
        <w:tc>
          <w:tcPr>
            <w:tcW w:w="1809" w:type="dxa"/>
          </w:tcPr>
          <w:p w14:paraId="3A37A725" w14:textId="77777777" w:rsidR="00323088" w:rsidRDefault="00323088" w:rsidP="007B193A">
            <w:pPr>
              <w:rPr>
                <w:ins w:id="691" w:author="Björn Genfors" w:date="2014-03-28T15:58:00Z"/>
                <w:szCs w:val="20"/>
              </w:rPr>
            </w:pPr>
            <w:ins w:id="692"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7B193A">
            <w:pPr>
              <w:rPr>
                <w:ins w:id="693" w:author="Björn Genfors" w:date="2014-03-28T15:58:00Z"/>
                <w:rFonts w:cs="Arial"/>
                <w:spacing w:val="-1"/>
                <w:szCs w:val="20"/>
              </w:rPr>
            </w:pPr>
            <w:ins w:id="694"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7B193A">
            <w:pPr>
              <w:rPr>
                <w:ins w:id="695" w:author="Björn Genfors" w:date="2014-03-28T15:58:00Z"/>
                <w:szCs w:val="20"/>
                <w:lang w:val="en-US"/>
              </w:rPr>
            </w:pPr>
            <w:ins w:id="696" w:author="Björn Genfors" w:date="2014-03-28T15:58:00Z">
              <w:r>
                <w:rPr>
                  <w:szCs w:val="20"/>
                  <w:lang w:val="en-US"/>
                </w:rPr>
                <w:t>result</w:t>
              </w:r>
            </w:ins>
          </w:p>
        </w:tc>
      </w:tr>
      <w:tr w:rsidR="00323088" w:rsidRPr="00A214E4" w14:paraId="6973B57E" w14:textId="77777777" w:rsidTr="007B193A">
        <w:trPr>
          <w:trHeight w:val="397"/>
          <w:ins w:id="697" w:author="Björn Genfors" w:date="2014-03-28T15:58:00Z"/>
        </w:trPr>
        <w:tc>
          <w:tcPr>
            <w:tcW w:w="1809" w:type="dxa"/>
          </w:tcPr>
          <w:p w14:paraId="64D8E60E" w14:textId="77777777" w:rsidR="00323088" w:rsidRPr="004F7E80" w:rsidRDefault="00323088" w:rsidP="007B193A">
            <w:pPr>
              <w:rPr>
                <w:ins w:id="698" w:author="Björn Genfors" w:date="2014-03-28T15:58:00Z"/>
                <w:rFonts w:cs="Arial"/>
                <w:szCs w:val="20"/>
              </w:rPr>
            </w:pPr>
            <w:ins w:id="699"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7B193A">
            <w:pPr>
              <w:rPr>
                <w:ins w:id="700" w:author="Björn Genfors" w:date="2014-03-28T15:58:00Z"/>
                <w:rFonts w:cs="Arial"/>
                <w:spacing w:val="-1"/>
                <w:szCs w:val="20"/>
              </w:rPr>
            </w:pPr>
            <w:ins w:id="701"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7B193A">
            <w:pPr>
              <w:rPr>
                <w:ins w:id="702" w:author="Björn Genfors" w:date="2014-03-28T15:58:00Z"/>
                <w:szCs w:val="20"/>
                <w:lang w:val="en-US"/>
              </w:rPr>
            </w:pPr>
            <w:ins w:id="703" w:author="Björn Genfors" w:date="2014-03-28T15:58:00Z">
              <w:r>
                <w:rPr>
                  <w:rFonts w:cs="Arial"/>
                  <w:szCs w:val="20"/>
                </w:rPr>
                <w:t>result/</w:t>
              </w:r>
              <w:r w:rsidRPr="004F7E80">
                <w:rPr>
                  <w:rFonts w:cs="Arial"/>
                  <w:szCs w:val="20"/>
                </w:rPr>
                <w:t>resultCode</w:t>
              </w:r>
            </w:ins>
          </w:p>
        </w:tc>
      </w:tr>
      <w:tr w:rsidR="00323088" w:rsidRPr="00A214E4" w14:paraId="3E57EF13" w14:textId="77777777" w:rsidTr="007B193A">
        <w:trPr>
          <w:trHeight w:val="397"/>
          <w:ins w:id="704" w:author="Björn Genfors" w:date="2014-03-28T15:58:00Z"/>
        </w:trPr>
        <w:tc>
          <w:tcPr>
            <w:tcW w:w="1809" w:type="dxa"/>
          </w:tcPr>
          <w:p w14:paraId="17068D06" w14:textId="77777777" w:rsidR="00323088" w:rsidRPr="004F7E80" w:rsidRDefault="00323088" w:rsidP="007B193A">
            <w:pPr>
              <w:rPr>
                <w:ins w:id="705" w:author="Björn Genfors" w:date="2014-03-28T15:58:00Z"/>
                <w:rFonts w:cs="Arial"/>
                <w:szCs w:val="20"/>
              </w:rPr>
            </w:pPr>
            <w:ins w:id="706"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7B193A">
            <w:pPr>
              <w:rPr>
                <w:ins w:id="707" w:author="Björn Genfors" w:date="2014-03-28T15:58:00Z"/>
                <w:rFonts w:cs="Arial"/>
                <w:spacing w:val="-1"/>
                <w:szCs w:val="20"/>
              </w:rPr>
            </w:pPr>
            <w:ins w:id="708"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7B193A">
            <w:pPr>
              <w:rPr>
                <w:ins w:id="709" w:author="Björn Genfors" w:date="2014-03-28T15:58:00Z"/>
                <w:szCs w:val="20"/>
                <w:lang w:val="en-US"/>
              </w:rPr>
            </w:pPr>
            <w:ins w:id="710" w:author="Björn Genfors" w:date="2014-03-28T15:58:00Z">
              <w:r>
                <w:rPr>
                  <w:rFonts w:cs="Arial"/>
                  <w:szCs w:val="20"/>
                </w:rPr>
                <w:t>result/</w:t>
              </w:r>
              <w:r w:rsidRPr="004F7E80">
                <w:rPr>
                  <w:rFonts w:cs="Arial"/>
                  <w:szCs w:val="20"/>
                </w:rPr>
                <w:t>errorCode</w:t>
              </w:r>
            </w:ins>
          </w:p>
        </w:tc>
      </w:tr>
      <w:tr w:rsidR="00323088" w:rsidRPr="00A214E4" w14:paraId="67D5C771" w14:textId="77777777" w:rsidTr="007B193A">
        <w:trPr>
          <w:trHeight w:val="397"/>
          <w:ins w:id="711" w:author="Björn Genfors" w:date="2014-03-28T15:58:00Z"/>
        </w:trPr>
        <w:tc>
          <w:tcPr>
            <w:tcW w:w="1809" w:type="dxa"/>
          </w:tcPr>
          <w:p w14:paraId="4E7B73AF" w14:textId="77777777" w:rsidR="00323088" w:rsidRPr="004F7E80" w:rsidRDefault="00323088" w:rsidP="007B193A">
            <w:pPr>
              <w:rPr>
                <w:ins w:id="712" w:author="Björn Genfors" w:date="2014-03-28T15:58:00Z"/>
                <w:rFonts w:cs="Arial"/>
                <w:szCs w:val="20"/>
              </w:rPr>
            </w:pPr>
            <w:ins w:id="713"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7B193A">
            <w:pPr>
              <w:rPr>
                <w:ins w:id="714" w:author="Björn Genfors" w:date="2014-03-28T15:58:00Z"/>
                <w:rFonts w:cs="Arial"/>
                <w:spacing w:val="-1"/>
                <w:szCs w:val="20"/>
              </w:rPr>
            </w:pPr>
            <w:ins w:id="715"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7B193A">
            <w:pPr>
              <w:rPr>
                <w:ins w:id="716" w:author="Björn Genfors" w:date="2014-03-28T15:58:00Z"/>
                <w:szCs w:val="20"/>
              </w:rPr>
            </w:pPr>
            <w:ins w:id="717" w:author="Björn Genfors" w:date="2014-03-28T15:58:00Z">
              <w:r>
                <w:rPr>
                  <w:rFonts w:cs="Arial"/>
                  <w:szCs w:val="20"/>
                </w:rPr>
                <w:t>result/</w:t>
              </w:r>
              <w:r w:rsidRPr="004F7E80">
                <w:rPr>
                  <w:rFonts w:cs="Arial"/>
                  <w:szCs w:val="20"/>
                </w:rPr>
                <w:t>subcode</w:t>
              </w:r>
            </w:ins>
          </w:p>
        </w:tc>
      </w:tr>
      <w:tr w:rsidR="00323088" w:rsidRPr="00A214E4" w14:paraId="0B95FD87" w14:textId="77777777" w:rsidTr="007B193A">
        <w:trPr>
          <w:trHeight w:val="397"/>
          <w:ins w:id="718" w:author="Björn Genfors" w:date="2014-03-28T15:58:00Z"/>
        </w:trPr>
        <w:tc>
          <w:tcPr>
            <w:tcW w:w="1809" w:type="dxa"/>
          </w:tcPr>
          <w:p w14:paraId="0F5130E4" w14:textId="77777777" w:rsidR="00323088" w:rsidRPr="004F7E80" w:rsidRDefault="00323088" w:rsidP="007B193A">
            <w:pPr>
              <w:rPr>
                <w:ins w:id="719" w:author="Björn Genfors" w:date="2014-03-28T15:58:00Z"/>
                <w:rFonts w:cs="Arial"/>
                <w:szCs w:val="20"/>
              </w:rPr>
            </w:pPr>
            <w:ins w:id="720" w:author="Björn Genfors" w:date="2014-03-28T15:58:00Z">
              <w:r>
                <w:rPr>
                  <w:rFonts w:cs="Arial"/>
                  <w:szCs w:val="20"/>
                </w:rPr>
                <w:lastRenderedPageBreak/>
                <w:t>ResultType.</w:t>
              </w:r>
              <w:r w:rsidRPr="004F7E80">
                <w:rPr>
                  <w:rFonts w:cs="Arial"/>
                  <w:szCs w:val="20"/>
                </w:rPr>
                <w:t>logId</w:t>
              </w:r>
            </w:ins>
          </w:p>
        </w:tc>
        <w:tc>
          <w:tcPr>
            <w:tcW w:w="2977" w:type="dxa"/>
          </w:tcPr>
          <w:p w14:paraId="38CD5174" w14:textId="77777777" w:rsidR="00323088" w:rsidRPr="00A76D6C" w:rsidRDefault="00323088" w:rsidP="007B193A">
            <w:pPr>
              <w:rPr>
                <w:ins w:id="721" w:author="Björn Genfors" w:date="2014-03-28T15:58:00Z"/>
                <w:rFonts w:cs="Arial"/>
                <w:spacing w:val="-1"/>
                <w:szCs w:val="20"/>
              </w:rPr>
            </w:pPr>
            <w:ins w:id="722"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7B193A">
            <w:pPr>
              <w:rPr>
                <w:ins w:id="723" w:author="Björn Genfors" w:date="2014-03-28T15:58:00Z"/>
                <w:szCs w:val="20"/>
              </w:rPr>
            </w:pPr>
            <w:ins w:id="724" w:author="Björn Genfors" w:date="2014-03-28T15:58:00Z">
              <w:r>
                <w:rPr>
                  <w:rFonts w:cs="Arial"/>
                  <w:szCs w:val="20"/>
                </w:rPr>
                <w:t>result/</w:t>
              </w:r>
              <w:r w:rsidRPr="004F7E80">
                <w:rPr>
                  <w:rFonts w:cs="Arial"/>
                  <w:szCs w:val="20"/>
                </w:rPr>
                <w:t>logId</w:t>
              </w:r>
            </w:ins>
          </w:p>
        </w:tc>
      </w:tr>
      <w:tr w:rsidR="00323088" w:rsidRPr="00A214E4" w14:paraId="0F6C945A" w14:textId="77777777" w:rsidTr="007B193A">
        <w:trPr>
          <w:trHeight w:val="397"/>
          <w:ins w:id="725" w:author="Björn Genfors" w:date="2014-03-28T15:58:00Z"/>
        </w:trPr>
        <w:tc>
          <w:tcPr>
            <w:tcW w:w="1809" w:type="dxa"/>
          </w:tcPr>
          <w:p w14:paraId="142BDBA5" w14:textId="77777777" w:rsidR="00323088" w:rsidRPr="004F7E80" w:rsidRDefault="00323088" w:rsidP="007B193A">
            <w:pPr>
              <w:rPr>
                <w:ins w:id="726" w:author="Björn Genfors" w:date="2014-03-28T15:58:00Z"/>
                <w:rFonts w:cs="Arial"/>
                <w:szCs w:val="20"/>
              </w:rPr>
            </w:pPr>
            <w:ins w:id="727"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7B193A">
            <w:pPr>
              <w:rPr>
                <w:ins w:id="728" w:author="Björn Genfors" w:date="2014-03-28T15:58:00Z"/>
                <w:rFonts w:cs="Arial"/>
                <w:spacing w:val="-1"/>
                <w:szCs w:val="20"/>
              </w:rPr>
            </w:pPr>
            <w:ins w:id="729"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7B193A">
            <w:pPr>
              <w:rPr>
                <w:ins w:id="730" w:author="Björn Genfors" w:date="2014-03-28T15:58:00Z"/>
                <w:szCs w:val="20"/>
              </w:rPr>
            </w:pPr>
            <w:ins w:id="731"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732" w:author="Björn Genfors" w:date="2014-03-28T13:02:00Z">
            <w:rPr/>
          </w:rPrChange>
        </w:rPr>
      </w:pPr>
      <w:bookmarkStart w:id="733" w:name="_Toc176141590"/>
      <w:bookmarkStart w:id="734" w:name="_Toc176141594"/>
      <w:bookmarkStart w:id="735" w:name="_Toc182360207"/>
      <w:bookmarkStart w:id="736" w:name="_Toc182360366"/>
      <w:bookmarkStart w:id="737" w:name="_Toc182362292"/>
      <w:bookmarkEnd w:id="733"/>
      <w:bookmarkEnd w:id="734"/>
      <w:bookmarkEnd w:id="735"/>
      <w:bookmarkEnd w:id="736"/>
      <w:bookmarkEnd w:id="737"/>
    </w:p>
    <w:p w14:paraId="428F4271" w14:textId="77777777" w:rsidR="00F7750B" w:rsidRPr="000B0F50" w:rsidRDefault="00F7750B">
      <w:pPr>
        <w:spacing w:line="240" w:lineRule="auto"/>
        <w:rPr>
          <w:rFonts w:eastAsia="Times New Roman"/>
          <w:bCs/>
          <w:sz w:val="24"/>
          <w:lang w:val="en-US"/>
          <w:rPrChange w:id="738" w:author="Björn Genfors" w:date="2014-03-28T13:02:00Z">
            <w:rPr>
              <w:rFonts w:eastAsia="Times New Roman"/>
              <w:bCs/>
              <w:sz w:val="24"/>
            </w:rPr>
          </w:rPrChange>
        </w:rPr>
      </w:pPr>
      <w:r w:rsidRPr="000B0F50">
        <w:rPr>
          <w:lang w:val="en-US"/>
          <w:rPrChange w:id="739" w:author="Björn Genfors" w:date="2014-03-28T13:02:00Z">
            <w:rPr/>
          </w:rPrChange>
        </w:rPr>
        <w:br w:type="page"/>
      </w:r>
    </w:p>
    <w:p w14:paraId="56C01FCC" w14:textId="5F9BD77A" w:rsidR="0093401A" w:rsidRPr="00CC412F" w:rsidRDefault="0093401A" w:rsidP="003A6D72">
      <w:pPr>
        <w:pStyle w:val="Rubrik3"/>
      </w:pPr>
      <w:bookmarkStart w:id="740" w:name="_Toc383102084"/>
      <w:r w:rsidRPr="00CC412F">
        <w:lastRenderedPageBreak/>
        <w:t>Get</w:t>
      </w:r>
      <w:r w:rsidR="009003B9" w:rsidRPr="00CC412F">
        <w:t>LaboratoryOrderOutcome</w:t>
      </w:r>
      <w:bookmarkEnd w:id="740"/>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741" w:author="Björn Genfors" w:date="2014-03-28T14:02:00Z">
        <w:r w:rsidR="00570100">
          <w:t>, se referens [</w:t>
        </w:r>
        <w:r w:rsidR="00570100">
          <w:fldChar w:fldCharType="begin"/>
        </w:r>
        <w:r w:rsidR="00570100">
          <w:instrText xml:space="preserve"> REF _Ref383778677 \h </w:instrText>
        </w:r>
      </w:ins>
      <w:r w:rsidR="00570100">
        <w:fldChar w:fldCharType="separate"/>
      </w:r>
      <w:ins w:id="742" w:author="Björn Genfors" w:date="2014-03-28T14:02:00Z">
        <w:r w:rsidR="00570100">
          <w:t xml:space="preserve">R </w:t>
        </w:r>
        <w:r w:rsidR="00570100">
          <w:rPr>
            <w:noProof/>
          </w:rPr>
          <w:t>7</w:t>
        </w:r>
        <w:r w:rsidR="00570100">
          <w:fldChar w:fldCharType="end"/>
        </w:r>
        <w:r w:rsidR="00570100">
          <w:t>].</w:t>
        </w:r>
      </w:ins>
      <w:del w:id="743"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744" w:author="Björn Genfors" w:date="2014-03-28T13:20:00Z">
        <w:r>
          <w:rPr>
            <w:noProof/>
            <w:spacing w:val="-1"/>
            <w:lang w:eastAsia="sv-SE"/>
            <w:rPrChange w:id="745" w:author="Unknown">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746" w:author="Björn Genfors" w:date="2014-03-28T13:20:00Z">
        <w:r w:rsidR="00F7750B" w:rsidRPr="003A6D72" w:rsidDel="00E825FC">
          <w:rPr>
            <w:noProof/>
            <w:spacing w:val="-1"/>
            <w:lang w:eastAsia="sv-SE"/>
            <w:rPrChange w:id="747" w:author="Unknown">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748" w:author="Björn Genfors" w:date="2014-03-28T13:20:00Z">
              <w:r>
                <w:t>L</w:t>
              </w:r>
            </w:ins>
            <w:del w:id="749" w:author="Björn Genfors" w:date="2014-03-28T13:20:00Z">
              <w:r w:rsidR="00F7750B" w:rsidRPr="00CC412F" w:rsidDel="00E825FC">
                <w:delText>l</w:delText>
              </w:r>
            </w:del>
            <w:r w:rsidR="00F7750B" w:rsidRPr="00CC412F">
              <w:t>aboratoryOrderOutcome</w:t>
            </w:r>
            <w:ins w:id="750"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751" w:author="Björn Genfors" w:date="2014-03-28T13:20:00Z">
              <w:r w:rsidRPr="00CC412F" w:rsidDel="00E825FC">
                <w:delText>laboratoryOrderOutcomeHeader</w:delText>
              </w:r>
            </w:del>
            <w:ins w:id="752"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753" w:author="Björn Genfors" w:date="2014-03-28T13:20:00Z">
              <w:r w:rsidRPr="00CC412F" w:rsidDel="00E825FC">
                <w:delText>laboratoryOrderOutcomeHeader</w:delText>
              </w:r>
            </w:del>
            <w:ins w:id="754"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755" w:author="Björn Genfors" w:date="2014-03-28T13:20:00Z">
              <w:r w:rsidRPr="00CC412F" w:rsidDel="00E825FC">
                <w:delText>laboratoryOrderOutcomeHeader</w:delText>
              </w:r>
            </w:del>
            <w:ins w:id="756"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757" w:author="Björn Genfors" w:date="2014-03-28T13:20:00Z">
              <w:r w:rsidRPr="00CC412F" w:rsidDel="00E825FC">
                <w:delText>laboratoryOrderOutcomeHeader</w:delText>
              </w:r>
            </w:del>
            <w:ins w:id="758"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759" w:author="Björn Genfors" w:date="2014-03-28T13:20:00Z">
              <w:r w:rsidRPr="00CC412F" w:rsidDel="00E825FC">
                <w:delText>accountableHealthcareProfessional</w:delText>
              </w:r>
            </w:del>
            <w:ins w:id="760"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761" w:author="Björn Genfors" w:date="2014-03-28T13:20:00Z">
              <w:r w:rsidRPr="00CC412F" w:rsidDel="00E825FC">
                <w:delText>accountableHealthcareProfessional</w:delText>
              </w:r>
            </w:del>
            <w:ins w:id="762"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763" w:author="Björn Genfors" w:date="2014-03-28T13:20:00Z">
              <w:r w:rsidRPr="003A6D72" w:rsidDel="00E825FC">
                <w:delText>accountableHealthcareProfessional</w:delText>
              </w:r>
            </w:del>
            <w:ins w:id="764" w:author="Björn Genfors" w:date="2014-03-28T13:20:00Z">
              <w:r w:rsidR="00E825FC">
                <w:t>HealthcareProfessionalType</w:t>
              </w:r>
            </w:ins>
            <w:r w:rsidRPr="003A6D72">
              <w:t>.healthcareProfessional</w:t>
            </w:r>
            <w:r w:rsidRPr="003A6D72">
              <w:lastRenderedPageBreak/>
              <w:t>Name</w:t>
            </w:r>
          </w:p>
        </w:tc>
        <w:tc>
          <w:tcPr>
            <w:tcW w:w="2977" w:type="dxa"/>
            <w:vAlign w:val="center"/>
          </w:tcPr>
          <w:p w14:paraId="31455DFB" w14:textId="77777777" w:rsidR="00F7750B" w:rsidRPr="00CC412F" w:rsidRDefault="00F7750B" w:rsidP="00CC412F">
            <w:r w:rsidRPr="00CC412F">
              <w:rPr>
                <w:rFonts w:cs="Arial"/>
                <w:spacing w:val="-1"/>
              </w:rPr>
              <w:lastRenderedPageBreak/>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765" w:author="Björn Genfors" w:date="2014-03-28T13:20:00Z">
              <w:r w:rsidRPr="00CC412F" w:rsidDel="00E825FC">
                <w:lastRenderedPageBreak/>
                <w:delText>accountableHealthcareProfessional</w:delText>
              </w:r>
            </w:del>
            <w:ins w:id="766"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174516" w14:paraId="7C3B3CB6" w14:textId="77777777" w:rsidTr="00CC412F">
        <w:trPr>
          <w:trHeight w:val="397"/>
        </w:trPr>
        <w:tc>
          <w:tcPr>
            <w:tcW w:w="1809" w:type="dxa"/>
            <w:vAlign w:val="center"/>
          </w:tcPr>
          <w:p w14:paraId="4ADDB162" w14:textId="05DF1EB5" w:rsidR="00F7750B" w:rsidRPr="00CC412F" w:rsidRDefault="00F7750B" w:rsidP="00CC412F">
            <w:pPr>
              <w:jc w:val="both"/>
            </w:pPr>
            <w:del w:id="767" w:author="Björn Genfors" w:date="2014-03-28T13:21:00Z">
              <w:r w:rsidRPr="00CC412F" w:rsidDel="00E825FC">
                <w:delText>healthcareProfessionalOrgUnit</w:delText>
              </w:r>
            </w:del>
            <w:ins w:id="768"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769" w:author="Björn Genfors" w:date="2014-03-28T13:02:00Z">
                  <w:rPr/>
                </w:rPrChange>
              </w:rPr>
            </w:pPr>
            <w:r w:rsidRPr="000B0F50">
              <w:rPr>
                <w:lang w:val="en-US"/>
                <w:rPrChange w:id="770" w:author="Björn Genfors" w:date="2014-03-28T13:02:00Z">
                  <w:rPr/>
                </w:rPrChange>
              </w:rPr>
              <w:t>laboratoryOrderOutcome/laboratoryOrderOutcomeHeader/accountableHealthcareProfessional/healthcareProfessionalOrgUnit/orgUnitHSAId</w:t>
            </w:r>
          </w:p>
        </w:tc>
      </w:tr>
      <w:tr w:rsidR="00F7750B" w:rsidRPr="00174516" w14:paraId="3BC8AD03" w14:textId="77777777" w:rsidTr="00CC412F">
        <w:trPr>
          <w:trHeight w:val="397"/>
        </w:trPr>
        <w:tc>
          <w:tcPr>
            <w:tcW w:w="1809" w:type="dxa"/>
            <w:vAlign w:val="center"/>
          </w:tcPr>
          <w:p w14:paraId="07950E80" w14:textId="5BA9CC7C" w:rsidR="00F7750B" w:rsidRPr="00CC412F" w:rsidRDefault="00F7750B" w:rsidP="00CC412F">
            <w:pPr>
              <w:jc w:val="both"/>
            </w:pPr>
            <w:del w:id="771" w:author="Björn Genfors" w:date="2014-03-28T13:21:00Z">
              <w:r w:rsidRPr="00CC412F" w:rsidDel="00E825FC">
                <w:delText>healthcareProfessionalOrgUnit</w:delText>
              </w:r>
            </w:del>
            <w:ins w:id="772"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773" w:author="Björn Genfors" w:date="2014-03-28T13:02:00Z">
                  <w:rPr/>
                </w:rPrChange>
              </w:rPr>
            </w:pPr>
            <w:r w:rsidRPr="000B0F50">
              <w:rPr>
                <w:lang w:val="en-US"/>
                <w:rPrChange w:id="774" w:author="Björn Genfors" w:date="2014-03-28T13:02:00Z">
                  <w:rPr/>
                </w:rPrChange>
              </w:rPr>
              <w:t>laboratoryOrderOutcome/laboratoryOrderOutcomeHeader/accountableHealthcareProfessional/healthcareProfessionalOrgUnit/orgUnitname</w:t>
            </w:r>
          </w:p>
        </w:tc>
      </w:tr>
      <w:tr w:rsidR="00F7750B" w:rsidRPr="00174516" w14:paraId="5DF437CA" w14:textId="77777777" w:rsidTr="00CC412F">
        <w:trPr>
          <w:trHeight w:val="397"/>
        </w:trPr>
        <w:tc>
          <w:tcPr>
            <w:tcW w:w="1809" w:type="dxa"/>
            <w:vAlign w:val="center"/>
          </w:tcPr>
          <w:p w14:paraId="1CA21991" w14:textId="1C169CDF" w:rsidR="00F7750B" w:rsidRPr="00CC412F" w:rsidRDefault="00F7750B" w:rsidP="00CC412F">
            <w:pPr>
              <w:jc w:val="both"/>
            </w:pPr>
            <w:del w:id="775" w:author="Björn Genfors" w:date="2014-03-28T13:21:00Z">
              <w:r w:rsidRPr="00CC412F" w:rsidDel="00E825FC">
                <w:delText>healthcareProfessionalOrgUnit</w:delText>
              </w:r>
            </w:del>
            <w:ins w:id="776"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777" w:author="Björn Genfors" w:date="2014-03-28T13:02:00Z">
                  <w:rPr/>
                </w:rPrChange>
              </w:rPr>
            </w:pPr>
            <w:r w:rsidRPr="000B0F50">
              <w:rPr>
                <w:lang w:val="en-US"/>
                <w:rPrChange w:id="778" w:author="Björn Genfors" w:date="2014-03-28T13:02:00Z">
                  <w:rPr/>
                </w:rPrChange>
              </w:rPr>
              <w:t>laboratoryOrderOutcome/laboratoryOrderOutcomeHeader/accountableHealthcareProfessional/healthcareProfessionalOrgUnit/orgUnitTelecom</w:t>
            </w:r>
          </w:p>
        </w:tc>
      </w:tr>
      <w:tr w:rsidR="00F7750B" w:rsidRPr="00174516" w14:paraId="70DA278F" w14:textId="77777777" w:rsidTr="00CC412F">
        <w:trPr>
          <w:trHeight w:val="397"/>
        </w:trPr>
        <w:tc>
          <w:tcPr>
            <w:tcW w:w="1809" w:type="dxa"/>
            <w:vAlign w:val="center"/>
          </w:tcPr>
          <w:p w14:paraId="7D0D381D" w14:textId="2A8CD91A" w:rsidR="00F7750B" w:rsidRPr="00CC412F" w:rsidRDefault="00F7750B" w:rsidP="00CC412F">
            <w:pPr>
              <w:jc w:val="both"/>
            </w:pPr>
            <w:del w:id="779" w:author="Björn Genfors" w:date="2014-03-28T13:21:00Z">
              <w:r w:rsidRPr="00CC412F" w:rsidDel="00E825FC">
                <w:delText>healthcareProfessionalOrgUnit</w:delText>
              </w:r>
            </w:del>
            <w:ins w:id="780"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781" w:author="Björn Genfors" w:date="2014-03-28T13:02:00Z">
                  <w:rPr/>
                </w:rPrChange>
              </w:rPr>
            </w:pPr>
            <w:r w:rsidRPr="000B0F50">
              <w:rPr>
                <w:lang w:val="en-US"/>
                <w:rPrChange w:id="782" w:author="Björn Genfors" w:date="2014-03-28T13:02:00Z">
                  <w:rPr/>
                </w:rPrChange>
              </w:rPr>
              <w:t>laboratoryOrderOutcome/laboratoryOrderOutcomeHeader/accountableHealthcareProfessional/healthcareProfessionalOrgUnit/orgUnitEmail</w:t>
            </w:r>
          </w:p>
        </w:tc>
      </w:tr>
      <w:tr w:rsidR="00F7750B" w:rsidRPr="00174516"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783" w:author="Björn Genfors" w:date="2014-03-28T13:21:00Z">
              <w:r w:rsidRPr="00CC412F" w:rsidDel="00E825FC">
                <w:delText>healthcareProfessionalOrgUnit</w:delText>
              </w:r>
            </w:del>
            <w:ins w:id="784"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785" w:author="Björn Genfors" w:date="2014-03-28T13:02:00Z">
                  <w:rPr/>
                </w:rPrChange>
              </w:rPr>
            </w:pPr>
            <w:r w:rsidRPr="000B0F50">
              <w:rPr>
                <w:lang w:val="en-US"/>
                <w:rPrChange w:id="786" w:author="Björn Genfors" w:date="2014-03-28T13:02:00Z">
                  <w:rPr/>
                </w:rPrChange>
              </w:rPr>
              <w:t>laboratoryOrderOutcome/laboratoryOrderOutcomeHeader/accountableHealthcareProfessional/healthcareProfessionalOrgUnit/orgUnitAddress</w:t>
            </w:r>
          </w:p>
        </w:tc>
      </w:tr>
      <w:tr w:rsidR="00F7750B" w:rsidRPr="00174516" w14:paraId="05D13707" w14:textId="77777777" w:rsidTr="00CC412F">
        <w:trPr>
          <w:trHeight w:val="397"/>
        </w:trPr>
        <w:tc>
          <w:tcPr>
            <w:tcW w:w="1809" w:type="dxa"/>
            <w:vAlign w:val="center"/>
          </w:tcPr>
          <w:p w14:paraId="47611E89" w14:textId="33C37AB3" w:rsidR="00F7750B" w:rsidRPr="00CC412F" w:rsidRDefault="00F7750B" w:rsidP="00CC412F">
            <w:pPr>
              <w:jc w:val="both"/>
            </w:pPr>
            <w:del w:id="787" w:author="Björn Genfors" w:date="2014-03-28T13:21:00Z">
              <w:r w:rsidRPr="00CC412F" w:rsidDel="00E825FC">
                <w:delText>healthcareProfessionalOrgUnit</w:delText>
              </w:r>
            </w:del>
            <w:ins w:id="788"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789" w:author="Björn Genfors" w:date="2014-03-28T13:02:00Z">
                  <w:rPr/>
                </w:rPrChange>
              </w:rPr>
            </w:pPr>
            <w:r w:rsidRPr="000B0F50">
              <w:rPr>
                <w:lang w:val="en-US"/>
                <w:rPrChange w:id="790"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791" w:author="Björn Genfors" w:date="2014-03-28T13:20:00Z">
              <w:r w:rsidRPr="00CC412F" w:rsidDel="00E825FC">
                <w:delText>accountableHealthcareProfessional</w:delText>
              </w:r>
            </w:del>
            <w:ins w:id="792"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793" w:author="Björn Genfors" w:date="2014-03-28T13:20:00Z">
              <w:r w:rsidRPr="00CC412F" w:rsidDel="00E825FC">
                <w:delText>accountableHealthcareProfessional</w:delText>
              </w:r>
            </w:del>
            <w:ins w:id="794"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795" w:author="Björn Genfors" w:date="2014-03-28T13:21:00Z">
              <w:r>
                <w:lastRenderedPageBreak/>
                <w:t>L</w:t>
              </w:r>
            </w:ins>
            <w:del w:id="796" w:author="Björn Genfors" w:date="2014-03-28T13:21:00Z">
              <w:r w:rsidR="00F7750B" w:rsidRPr="00CC412F" w:rsidDel="00E825FC">
                <w:delText>l</w:delText>
              </w:r>
            </w:del>
            <w:r w:rsidR="00F7750B" w:rsidRPr="00CC412F">
              <w:t>egalAuthenticator</w:t>
            </w:r>
            <w:ins w:id="797" w:author="Björn Genfors" w:date="2014-03-28T13:21:00Z">
              <w:r>
                <w:t>Type</w:t>
              </w:r>
            </w:ins>
            <w:r w:rsidR="00F7750B" w:rsidRPr="00CC412F">
              <w:t>.</w:t>
            </w:r>
            <w:del w:id="798" w:author="Björn Genfors" w:date="2014-03-28T13:22:00Z">
              <w:r w:rsidR="00F7750B" w:rsidRPr="00CC412F" w:rsidDel="006459AE">
                <w:delText>legalAuthenticatorTime</w:delText>
              </w:r>
            </w:del>
            <w:ins w:id="799"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800" w:author="Björn Genfors" w:date="2014-03-28T13:21:00Z">
              <w:r w:rsidRPr="00CC412F" w:rsidDel="00E825FC">
                <w:delText>l</w:delText>
              </w:r>
            </w:del>
            <w:ins w:id="801" w:author="Björn Genfors" w:date="2014-03-28T13:21:00Z">
              <w:r w:rsidR="00E825FC">
                <w:t>L</w:t>
              </w:r>
            </w:ins>
            <w:r w:rsidRPr="00CC412F">
              <w:t>egalAuthenticator</w:t>
            </w:r>
            <w:ins w:id="802"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803" w:author="Björn Genfors" w:date="2014-03-28T13:21:00Z">
              <w:r>
                <w:t>L</w:t>
              </w:r>
            </w:ins>
            <w:del w:id="804" w:author="Björn Genfors" w:date="2014-03-28T13:21:00Z">
              <w:r w:rsidR="00F7750B" w:rsidRPr="00CC412F" w:rsidDel="00E825FC">
                <w:delText>l</w:delText>
              </w:r>
            </w:del>
            <w:r w:rsidR="00F7750B" w:rsidRPr="00CC412F">
              <w:t>egalAuthenticator</w:t>
            </w:r>
            <w:ins w:id="805"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806" w:author="Björn Genfors" w:date="2014-03-28T13:20:00Z">
              <w:r w:rsidRPr="00CC412F" w:rsidDel="00E825FC">
                <w:delText>laboratoryOrderOutcomeHeader</w:delText>
              </w:r>
            </w:del>
            <w:ins w:id="807"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808" w:author="Björn Genfors" w:date="2014-03-28T13:20:00Z">
              <w:r w:rsidRPr="00CC412F" w:rsidDel="00E825FC">
                <w:delText>laboratoryOrderOutcomeHeader</w:delText>
              </w:r>
            </w:del>
            <w:ins w:id="809"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810" w:author="Björn Genfors" w:date="2014-03-28T13:21:00Z">
              <w:r>
                <w:t>L</w:t>
              </w:r>
            </w:ins>
            <w:del w:id="811" w:author="Björn Genfors" w:date="2014-03-28T13:21:00Z">
              <w:r w:rsidR="00F7750B" w:rsidRPr="00CC412F" w:rsidDel="00E825FC">
                <w:delText>l</w:delText>
              </w:r>
            </w:del>
            <w:r w:rsidR="00F7750B" w:rsidRPr="00CC412F">
              <w:t>aboratoryOrderOutcomeBody</w:t>
            </w:r>
            <w:ins w:id="812"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813" w:author="Björn Genfors" w:date="2014-03-28T13:21:00Z">
              <w:r w:rsidRPr="00CC412F" w:rsidDel="00E825FC">
                <w:delText>l</w:delText>
              </w:r>
            </w:del>
            <w:del w:id="814" w:author="Björn Genfors" w:date="2014-03-28T13:22:00Z">
              <w:r w:rsidRPr="00CC412F" w:rsidDel="00E825FC">
                <w:delText>aboratoryOrderOutcome</w:delText>
              </w:r>
            </w:del>
            <w:ins w:id="815" w:author="Björn Genfors" w:date="2014-03-28T13:22:00Z">
              <w:r w:rsidR="00E825FC">
                <w:t>LaboratoryOrderOutcomeBodyType</w:t>
              </w:r>
            </w:ins>
            <w:ins w:id="816"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817" w:author="Björn Genfors" w:date="2014-03-28T13:22:00Z">
              <w:r w:rsidRPr="00CC412F" w:rsidDel="00E825FC">
                <w:delText>laboratoryOrderOutcome</w:delText>
              </w:r>
            </w:del>
            <w:ins w:id="818"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819" w:author="Björn Genfors" w:date="2014-03-28T13:22:00Z">
              <w:r w:rsidRPr="00CC412F" w:rsidDel="00E825FC">
                <w:delText>laboratoryOrderOutcome</w:delText>
              </w:r>
            </w:del>
            <w:ins w:id="820"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821" w:author="Björn Genfors" w:date="2014-03-28T13:22:00Z">
              <w:r w:rsidRPr="00CC412F" w:rsidDel="00E825FC">
                <w:delText>laboratoryOrderOutcome</w:delText>
              </w:r>
            </w:del>
            <w:ins w:id="822"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823" w:author="Björn Genfors" w:date="2014-03-28T13:22:00Z">
              <w:r w:rsidRPr="00CC412F" w:rsidDel="00E825FC">
                <w:lastRenderedPageBreak/>
                <w:delText>laboratoryOrderOutcome</w:delText>
              </w:r>
            </w:del>
            <w:ins w:id="824"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825" w:author="Björn Genfors" w:date="2014-03-28T13:22:00Z">
              <w:r w:rsidRPr="00CC412F" w:rsidDel="00E825FC">
                <w:delText>laboratoryOrderOutcome</w:delText>
              </w:r>
            </w:del>
            <w:ins w:id="826" w:author="Björn Genfors" w:date="2014-03-28T13:22:00Z">
              <w:r w:rsidR="00E825FC">
                <w:t>LaboratoryOrderOutcomeBodyType</w:t>
              </w:r>
            </w:ins>
            <w:r w:rsidRPr="00CC412F">
              <w:t>.accountableHealthcareProfessional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827" w:author="Björn Genfors" w:date="2014-03-28T13:23:00Z">
              <w:r w:rsidRPr="00CC412F" w:rsidDel="00B80999">
                <w:delText>accountableHealthcareProfessional</w:delText>
              </w:r>
            </w:del>
            <w:ins w:id="828"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829" w:author="Björn Genfors" w:date="2014-03-28T13:23:00Z">
              <w:r w:rsidRPr="003A6D72" w:rsidDel="00B80999">
                <w:delText>accountableHealthcareProfessional</w:delText>
              </w:r>
            </w:del>
            <w:ins w:id="830"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831" w:author="Björn Genfors" w:date="2014-03-28T13:23:00Z">
              <w:r w:rsidRPr="003A6D72" w:rsidDel="00B80999">
                <w:delText>accountableHealthcareProfessional</w:delText>
              </w:r>
            </w:del>
            <w:ins w:id="832"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833" w:author="Björn Genfors" w:date="2014-03-28T13:23:00Z">
              <w:r w:rsidRPr="00CC412F" w:rsidDel="00B80999">
                <w:delText>accountableHealthcareProfessional</w:delText>
              </w:r>
            </w:del>
            <w:ins w:id="834"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174516" w14:paraId="029BCC34" w14:textId="77777777" w:rsidTr="00CC412F">
        <w:trPr>
          <w:trHeight w:val="397"/>
        </w:trPr>
        <w:tc>
          <w:tcPr>
            <w:tcW w:w="1809" w:type="dxa"/>
            <w:vAlign w:val="center"/>
          </w:tcPr>
          <w:p w14:paraId="4718687E" w14:textId="097C0C3A" w:rsidR="00F7750B" w:rsidRPr="00CC412F" w:rsidRDefault="00F7750B" w:rsidP="00CC412F">
            <w:pPr>
              <w:jc w:val="both"/>
            </w:pPr>
            <w:del w:id="835" w:author="Björn Genfors" w:date="2014-03-28T13:23:00Z">
              <w:r w:rsidRPr="00CC412F" w:rsidDel="00B80999">
                <w:delText>healthcareProfessionalOrgUnit</w:delText>
              </w:r>
            </w:del>
            <w:ins w:id="836"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837" w:author="Björn Genfors" w:date="2014-03-28T13:02:00Z">
                  <w:rPr>
                    <w:rFonts w:cs="Consolas"/>
                    <w:spacing w:val="-1"/>
                  </w:rPr>
                </w:rPrChange>
              </w:rPr>
            </w:pPr>
            <w:r w:rsidRPr="000B0F50">
              <w:rPr>
                <w:rFonts w:cs="Consolas"/>
                <w:spacing w:val="-1"/>
                <w:lang w:val="en-US"/>
                <w:rPrChange w:id="838" w:author="Björn Genfors" w:date="2014-03-28T13:02:00Z">
                  <w:rPr>
                    <w:rFonts w:cs="Consolas"/>
                    <w:spacing w:val="-1"/>
                  </w:rPr>
                </w:rPrChange>
              </w:rPr>
              <w:t>laboratoryOrderOutcome/laboratoryOrderOutcomeBody/accountableHealthcareProfessional/healthcareProfessionalOrgUnit/orgUnitHSAId</w:t>
            </w:r>
          </w:p>
        </w:tc>
      </w:tr>
      <w:tr w:rsidR="00F7750B" w:rsidRPr="00174516" w14:paraId="49A2C8E5" w14:textId="77777777" w:rsidTr="00CC412F">
        <w:trPr>
          <w:trHeight w:val="397"/>
        </w:trPr>
        <w:tc>
          <w:tcPr>
            <w:tcW w:w="1809" w:type="dxa"/>
            <w:vAlign w:val="center"/>
          </w:tcPr>
          <w:p w14:paraId="2DF5890F" w14:textId="76EDC27E" w:rsidR="00F7750B" w:rsidRPr="00CC412F" w:rsidRDefault="00F7750B" w:rsidP="00CC412F">
            <w:pPr>
              <w:jc w:val="both"/>
            </w:pPr>
            <w:del w:id="839" w:author="Björn Genfors" w:date="2014-03-28T13:23:00Z">
              <w:r w:rsidRPr="00CC412F" w:rsidDel="00B80999">
                <w:delText>healthcareProfessionalOrgUnit</w:delText>
              </w:r>
            </w:del>
            <w:ins w:id="840"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841" w:author="Björn Genfors" w:date="2014-03-28T13:02:00Z">
                  <w:rPr>
                    <w:rFonts w:cs="Consolas"/>
                    <w:spacing w:val="-1"/>
                  </w:rPr>
                </w:rPrChange>
              </w:rPr>
            </w:pPr>
            <w:r w:rsidRPr="000B0F50">
              <w:rPr>
                <w:rFonts w:cs="Consolas"/>
                <w:spacing w:val="-1"/>
                <w:lang w:val="en-US"/>
                <w:rPrChange w:id="842" w:author="Björn Genfors" w:date="2014-03-28T13:02:00Z">
                  <w:rPr>
                    <w:rFonts w:cs="Consolas"/>
                    <w:spacing w:val="-1"/>
                  </w:rPr>
                </w:rPrChange>
              </w:rPr>
              <w:t>laboratoryOrderOutcome/laboratoryOrderOutcomeBody/accountableHealthcareProfessional/healthcareProfessionalOrgUnit/orgUnitName</w:t>
            </w:r>
          </w:p>
        </w:tc>
      </w:tr>
      <w:tr w:rsidR="00F7750B" w:rsidRPr="00174516" w14:paraId="3E360C28" w14:textId="77777777" w:rsidTr="00CC412F">
        <w:trPr>
          <w:trHeight w:val="397"/>
        </w:trPr>
        <w:tc>
          <w:tcPr>
            <w:tcW w:w="1809" w:type="dxa"/>
            <w:vAlign w:val="center"/>
          </w:tcPr>
          <w:p w14:paraId="0501CDA4" w14:textId="1A4B492C" w:rsidR="00F7750B" w:rsidRPr="00CC412F" w:rsidRDefault="00F7750B" w:rsidP="00CC412F">
            <w:pPr>
              <w:jc w:val="both"/>
            </w:pPr>
            <w:del w:id="843" w:author="Björn Genfors" w:date="2014-03-28T13:23:00Z">
              <w:r w:rsidRPr="00CC412F" w:rsidDel="00B80999">
                <w:delText>healthcareProfessionalOrgUnit</w:delText>
              </w:r>
            </w:del>
            <w:ins w:id="844" w:author="Björn Genfors" w:date="2014-03-28T13:23:00Z">
              <w:r w:rsidR="00B80999">
                <w:t>Org</w:t>
              </w:r>
              <w:r w:rsidR="00B80999">
                <w:lastRenderedPageBreak/>
                <w:t>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lastRenderedPageBreak/>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845" w:author="Björn Genfors" w:date="2014-03-28T13:02:00Z">
                  <w:rPr>
                    <w:rFonts w:cs="Consolas"/>
                    <w:spacing w:val="-1"/>
                  </w:rPr>
                </w:rPrChange>
              </w:rPr>
            </w:pPr>
            <w:r w:rsidRPr="000B0F50">
              <w:rPr>
                <w:rFonts w:cs="Consolas"/>
                <w:spacing w:val="-1"/>
                <w:lang w:val="en-US"/>
                <w:rPrChange w:id="846" w:author="Björn Genfors" w:date="2014-03-28T13:02:00Z">
                  <w:rPr>
                    <w:rFonts w:cs="Consolas"/>
                    <w:spacing w:val="-1"/>
                  </w:rPr>
                </w:rPrChange>
              </w:rPr>
              <w:t>laboratoryOrderOutcome/laboratoryOrderOutcomeBody/accountableHealthcareProfessional/healthcareProfessionalOrgUnit/orgU</w:t>
            </w:r>
            <w:r w:rsidRPr="000B0F50">
              <w:rPr>
                <w:rFonts w:cs="Consolas"/>
                <w:spacing w:val="-1"/>
                <w:lang w:val="en-US"/>
                <w:rPrChange w:id="847" w:author="Björn Genfors" w:date="2014-03-28T13:02:00Z">
                  <w:rPr>
                    <w:rFonts w:cs="Consolas"/>
                    <w:spacing w:val="-1"/>
                  </w:rPr>
                </w:rPrChange>
              </w:rPr>
              <w:lastRenderedPageBreak/>
              <w:t>nitTelecom</w:t>
            </w:r>
          </w:p>
        </w:tc>
      </w:tr>
      <w:tr w:rsidR="00F7750B" w:rsidRPr="00174516" w14:paraId="02CD52AD" w14:textId="77777777" w:rsidTr="00CC412F">
        <w:trPr>
          <w:trHeight w:val="397"/>
        </w:trPr>
        <w:tc>
          <w:tcPr>
            <w:tcW w:w="1809" w:type="dxa"/>
            <w:vAlign w:val="center"/>
          </w:tcPr>
          <w:p w14:paraId="3A7D3DA9" w14:textId="5542D7F4" w:rsidR="00F7750B" w:rsidRPr="00CC412F" w:rsidRDefault="00F7750B" w:rsidP="00CC412F">
            <w:pPr>
              <w:jc w:val="both"/>
            </w:pPr>
            <w:del w:id="848" w:author="Björn Genfors" w:date="2014-03-28T13:23:00Z">
              <w:r w:rsidRPr="00CC412F" w:rsidDel="00B80999">
                <w:lastRenderedPageBreak/>
                <w:delText>healthcareProfessionalOrgUnit</w:delText>
              </w:r>
            </w:del>
            <w:ins w:id="849"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850" w:author="Björn Genfors" w:date="2014-03-28T13:02:00Z">
                  <w:rPr>
                    <w:rFonts w:cs="Consolas"/>
                    <w:spacing w:val="-1"/>
                  </w:rPr>
                </w:rPrChange>
              </w:rPr>
            </w:pPr>
            <w:r w:rsidRPr="000B0F50">
              <w:rPr>
                <w:rFonts w:cs="Consolas"/>
                <w:spacing w:val="-1"/>
                <w:lang w:val="en-US"/>
                <w:rPrChange w:id="851" w:author="Björn Genfors" w:date="2014-03-28T13:02:00Z">
                  <w:rPr>
                    <w:rFonts w:cs="Consolas"/>
                    <w:spacing w:val="-1"/>
                  </w:rPr>
                </w:rPrChange>
              </w:rPr>
              <w:t>laboratoryOrderOutcome/laboratoryOrderOutcomeBody/accountableHealthcareProfessional/healthcareProfessionalOrgUnit/orgUnitEmail</w:t>
            </w:r>
          </w:p>
        </w:tc>
      </w:tr>
      <w:tr w:rsidR="00F7750B" w:rsidRPr="00174516"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852" w:author="Björn Genfors" w:date="2014-03-28T13:23:00Z">
              <w:r w:rsidRPr="00CC412F" w:rsidDel="00B80999">
                <w:delText>healthcareProfessionalOrgUnit</w:delText>
              </w:r>
            </w:del>
            <w:ins w:id="853"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854" w:author="Björn Genfors" w:date="2014-03-28T13:02:00Z">
                  <w:rPr>
                    <w:rFonts w:cs="Consolas"/>
                    <w:spacing w:val="-1"/>
                  </w:rPr>
                </w:rPrChange>
              </w:rPr>
            </w:pPr>
            <w:r w:rsidRPr="000B0F50">
              <w:rPr>
                <w:rFonts w:cs="Consolas"/>
                <w:spacing w:val="-1"/>
                <w:lang w:val="en-US"/>
                <w:rPrChange w:id="855" w:author="Björn Genfors" w:date="2014-03-28T13:02:00Z">
                  <w:rPr>
                    <w:rFonts w:cs="Consolas"/>
                    <w:spacing w:val="-1"/>
                  </w:rPr>
                </w:rPrChange>
              </w:rPr>
              <w:t>laboratoryOrderOutcome/laboratoryOrderOutcomeBody/accountableHealthcareProfessional/healthcareProfessionalOrgUnit/orgUnitAddress</w:t>
            </w:r>
          </w:p>
        </w:tc>
      </w:tr>
      <w:tr w:rsidR="00F7750B" w:rsidRPr="00174516" w14:paraId="2F956BAA" w14:textId="77777777" w:rsidTr="00CC412F">
        <w:trPr>
          <w:trHeight w:val="397"/>
        </w:trPr>
        <w:tc>
          <w:tcPr>
            <w:tcW w:w="1809" w:type="dxa"/>
            <w:vAlign w:val="center"/>
          </w:tcPr>
          <w:p w14:paraId="6EED02C4" w14:textId="04BCB498" w:rsidR="00F7750B" w:rsidRPr="00CC412F" w:rsidRDefault="00F7750B" w:rsidP="00CC412F">
            <w:pPr>
              <w:jc w:val="both"/>
            </w:pPr>
            <w:del w:id="856" w:author="Björn Genfors" w:date="2014-03-28T13:23:00Z">
              <w:r w:rsidRPr="00CC412F" w:rsidDel="00B80999">
                <w:delText>healthcareProfessionalOrgUnit</w:delText>
              </w:r>
            </w:del>
            <w:ins w:id="857"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858" w:author="Björn Genfors" w:date="2014-03-28T13:02:00Z">
                  <w:rPr>
                    <w:rFonts w:cs="Consolas"/>
                    <w:spacing w:val="-1"/>
                  </w:rPr>
                </w:rPrChange>
              </w:rPr>
            </w:pPr>
            <w:r w:rsidRPr="000B0F50">
              <w:rPr>
                <w:rFonts w:cs="Consolas"/>
                <w:spacing w:val="-1"/>
                <w:lang w:val="en-US"/>
                <w:rPrChange w:id="859"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860" w:author="Björn Genfors" w:date="2014-03-28T13:24:00Z">
              <w:r w:rsidRPr="00CC412F" w:rsidDel="00B80999">
                <w:delText>analysis</w:delText>
              </w:r>
            </w:del>
            <w:ins w:id="861"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862" w:author="Björn Genfors" w:date="2014-03-28T13:24:00Z">
              <w:r w:rsidRPr="00CC412F" w:rsidDel="00B80999">
                <w:delText>analysis</w:delText>
              </w:r>
            </w:del>
            <w:ins w:id="863"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864" w:author="Björn Genfors" w:date="2014-03-28T13:24:00Z">
              <w:r w:rsidRPr="00CC412F" w:rsidDel="00B80999">
                <w:delText>analysis</w:delText>
              </w:r>
            </w:del>
            <w:ins w:id="865"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866" w:author="Björn Genfors" w:date="2014-03-28T13:24:00Z">
              <w:r w:rsidRPr="00CC412F" w:rsidDel="00B80999">
                <w:delText>analysis</w:delText>
              </w:r>
            </w:del>
            <w:ins w:id="867"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868" w:author="Björn Genfors" w:date="2014-03-28T13:24:00Z">
              <w:r w:rsidRPr="00CC412F" w:rsidDel="00B80999">
                <w:delText>analysis</w:delText>
              </w:r>
            </w:del>
            <w:ins w:id="869"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870" w:author="Björn Genfors" w:date="2014-03-28T13:24:00Z">
              <w:r w:rsidRPr="00CC412F" w:rsidDel="00B80999">
                <w:delText>analysis</w:delText>
              </w:r>
            </w:del>
            <w:ins w:id="871"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872" w:author="Björn Genfors" w:date="2014-03-28T13:24:00Z">
              <w:r w:rsidRPr="00CC412F" w:rsidDel="00B80999">
                <w:delText>analysis</w:delText>
              </w:r>
            </w:del>
            <w:ins w:id="873"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874" w:author="Björn Genfors" w:date="2014-03-28T13:24:00Z">
              <w:r w:rsidRPr="00CC412F" w:rsidDel="00B80999">
                <w:delText>analysis</w:delText>
              </w:r>
            </w:del>
            <w:ins w:id="875"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174516" w14:paraId="520B8C44" w14:textId="77777777" w:rsidTr="00CC412F">
        <w:trPr>
          <w:trHeight w:val="397"/>
        </w:trPr>
        <w:tc>
          <w:tcPr>
            <w:tcW w:w="1809" w:type="dxa"/>
            <w:vAlign w:val="center"/>
          </w:tcPr>
          <w:p w14:paraId="45DFED13" w14:textId="4A63AE3E" w:rsidR="00F7750B" w:rsidRPr="003A6D72" w:rsidRDefault="00B80999" w:rsidP="00CC412F">
            <w:ins w:id="876" w:author="Björn Genfors" w:date="2014-03-28T13:24:00Z">
              <w:r>
                <w:t>R</w:t>
              </w:r>
            </w:ins>
            <w:del w:id="877" w:author="Björn Genfors" w:date="2014-03-28T13:24:00Z">
              <w:r w:rsidR="00F7750B" w:rsidRPr="003A6D72" w:rsidDel="00B80999">
                <w:delText>r</w:delText>
              </w:r>
            </w:del>
            <w:r w:rsidR="00F7750B" w:rsidRPr="003A6D72">
              <w:t>elationToAnalysis</w:t>
            </w:r>
            <w:ins w:id="878"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879" w:author="Björn Genfors" w:date="2014-03-28T13:02:00Z">
                  <w:rPr>
                    <w:rFonts w:cs="Arial"/>
                  </w:rPr>
                </w:rPrChange>
              </w:rPr>
            </w:pPr>
            <w:r w:rsidRPr="000B0F50">
              <w:rPr>
                <w:rFonts w:cs="Consolas"/>
                <w:spacing w:val="-1"/>
                <w:lang w:val="en-US"/>
                <w:rPrChange w:id="880" w:author="Björn Genfors" w:date="2014-03-28T13:02:00Z">
                  <w:rPr>
                    <w:rFonts w:cs="Consolas"/>
                    <w:spacing w:val="-1"/>
                  </w:rPr>
                </w:rPrChange>
              </w:rPr>
              <w:t>laboratoryOrderOutcome/laboratoryOrderOutcomeBody/analysis/relationToAnalysis/analysisId</w:t>
            </w:r>
          </w:p>
        </w:tc>
      </w:tr>
      <w:tr w:rsidR="00F7750B" w:rsidRPr="00174516" w14:paraId="6613AFD5" w14:textId="77777777" w:rsidTr="00CC412F">
        <w:trPr>
          <w:trHeight w:val="397"/>
        </w:trPr>
        <w:tc>
          <w:tcPr>
            <w:tcW w:w="1809" w:type="dxa"/>
            <w:vAlign w:val="center"/>
          </w:tcPr>
          <w:p w14:paraId="2010DEFA" w14:textId="6D20514B" w:rsidR="00F7750B" w:rsidRPr="003A6D72" w:rsidRDefault="00F7750B" w:rsidP="00CC412F">
            <w:del w:id="881" w:author="Björn Genfors" w:date="2014-03-28T13:24:00Z">
              <w:r w:rsidRPr="003A6D72" w:rsidDel="00B80999">
                <w:delText>analysisOutcome</w:delText>
              </w:r>
            </w:del>
            <w:ins w:id="882"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883" w:author="Björn Genfors" w:date="2014-03-28T13:02:00Z">
                  <w:rPr>
                    <w:rFonts w:cs="Arial"/>
                  </w:rPr>
                </w:rPrChange>
              </w:rPr>
            </w:pPr>
            <w:r w:rsidRPr="000B0F50">
              <w:rPr>
                <w:rFonts w:cs="Consolas"/>
                <w:spacing w:val="-1"/>
                <w:lang w:val="en-US"/>
                <w:rPrChange w:id="884" w:author="Björn Genfors" w:date="2014-03-28T13:02:00Z">
                  <w:rPr>
                    <w:rFonts w:cs="Consolas"/>
                    <w:spacing w:val="-1"/>
                  </w:rPr>
                </w:rPrChange>
              </w:rPr>
              <w:t>laboratoryOrderOutcome/laboratoryOrderOutcomeBody/analysis/analysisOutcome/outcomeValue</w:t>
            </w:r>
          </w:p>
        </w:tc>
      </w:tr>
      <w:tr w:rsidR="00F7750B" w:rsidRPr="00174516" w14:paraId="1DC8C294" w14:textId="77777777" w:rsidTr="00CC412F">
        <w:trPr>
          <w:trHeight w:val="397"/>
        </w:trPr>
        <w:tc>
          <w:tcPr>
            <w:tcW w:w="1809" w:type="dxa"/>
            <w:vAlign w:val="center"/>
          </w:tcPr>
          <w:p w14:paraId="1C4D7AEA" w14:textId="0BDBA31C" w:rsidR="00F7750B" w:rsidRPr="003A6D72" w:rsidRDefault="00F7750B" w:rsidP="00CC412F">
            <w:del w:id="885" w:author="Björn Genfors" w:date="2014-03-28T13:24:00Z">
              <w:r w:rsidRPr="003A6D72" w:rsidDel="00B80999">
                <w:delText>analysisOutcome</w:delText>
              </w:r>
            </w:del>
            <w:ins w:id="886"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887" w:author="Björn Genfors" w:date="2014-03-28T13:02:00Z">
                  <w:rPr>
                    <w:rFonts w:cs="Consolas"/>
                    <w:spacing w:val="-1"/>
                  </w:rPr>
                </w:rPrChange>
              </w:rPr>
            </w:pPr>
            <w:r w:rsidRPr="000B0F50">
              <w:rPr>
                <w:rFonts w:cs="Consolas"/>
                <w:spacing w:val="-1"/>
                <w:lang w:val="en-US"/>
                <w:rPrChange w:id="888" w:author="Björn Genfors" w:date="2014-03-28T13:02:00Z">
                  <w:rPr>
                    <w:rFonts w:cs="Consolas"/>
                    <w:spacing w:val="-1"/>
                  </w:rPr>
                </w:rPrChange>
              </w:rPr>
              <w:t>laboratoryOrderOutcome/laboratoryOrderOutcomeBody/analysis/analysisOutcome/outcomeUnit</w:t>
            </w:r>
          </w:p>
        </w:tc>
      </w:tr>
      <w:tr w:rsidR="00F7750B" w:rsidRPr="00174516" w14:paraId="5FDB7165" w14:textId="77777777" w:rsidTr="00CC412F">
        <w:trPr>
          <w:trHeight w:val="397"/>
        </w:trPr>
        <w:tc>
          <w:tcPr>
            <w:tcW w:w="1809" w:type="dxa"/>
            <w:vAlign w:val="center"/>
          </w:tcPr>
          <w:p w14:paraId="39DD6043" w14:textId="040D1C34" w:rsidR="00F7750B" w:rsidRPr="00CC412F" w:rsidRDefault="00F7750B" w:rsidP="00CC412F">
            <w:del w:id="889" w:author="Björn Genfors" w:date="2014-03-28T13:24:00Z">
              <w:r w:rsidRPr="003A6D72" w:rsidDel="00B80999">
                <w:delText>analysisOutcome</w:delText>
              </w:r>
            </w:del>
            <w:ins w:id="890" w:author="Björn Genfors" w:date="2014-03-28T13:24:00Z">
              <w:r w:rsidR="00B80999">
                <w:lastRenderedPageBreak/>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lastRenderedPageBreak/>
              <w:t xml:space="preserve">Observerat Uppfattat </w:t>
            </w:r>
            <w:r w:rsidRPr="00CC412F">
              <w:rPr>
                <w:rFonts w:ascii="Georgia" w:hAnsi="Georgia" w:cs="Arial"/>
                <w:color w:val="auto"/>
                <w:sz w:val="20"/>
                <w:szCs w:val="20"/>
              </w:rPr>
              <w:lastRenderedPageBreak/>
              <w:t>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891" w:author="Björn Genfors" w:date="2014-03-28T13:02:00Z">
                  <w:rPr>
                    <w:rFonts w:cs="Consolas"/>
                    <w:spacing w:val="-1"/>
                  </w:rPr>
                </w:rPrChange>
              </w:rPr>
            </w:pPr>
            <w:r w:rsidRPr="000B0F50">
              <w:rPr>
                <w:rFonts w:cs="Consolas"/>
                <w:spacing w:val="-1"/>
                <w:lang w:val="en-US"/>
                <w:rPrChange w:id="892" w:author="Björn Genfors" w:date="2014-03-28T13:02:00Z">
                  <w:rPr>
                    <w:rFonts w:cs="Consolas"/>
                    <w:spacing w:val="-1"/>
                  </w:rPr>
                </w:rPrChange>
              </w:rPr>
              <w:lastRenderedPageBreak/>
              <w:t>laboratoryOrderOutcome/laboratoryOrderO</w:t>
            </w:r>
            <w:r w:rsidRPr="000B0F50">
              <w:rPr>
                <w:rFonts w:cs="Consolas"/>
                <w:spacing w:val="-1"/>
                <w:lang w:val="en-US"/>
                <w:rPrChange w:id="893" w:author="Björn Genfors" w:date="2014-03-28T13:02:00Z">
                  <w:rPr>
                    <w:rFonts w:cs="Consolas"/>
                    <w:spacing w:val="-1"/>
                  </w:rPr>
                </w:rPrChange>
              </w:rPr>
              <w:lastRenderedPageBreak/>
              <w:t>utcomeBody/analysis/analysisOutcome/observationTime</w:t>
            </w:r>
          </w:p>
        </w:tc>
      </w:tr>
      <w:tr w:rsidR="00F7750B" w:rsidRPr="00174516" w14:paraId="1A5B18D8" w14:textId="77777777" w:rsidTr="00CC412F">
        <w:trPr>
          <w:trHeight w:val="397"/>
        </w:trPr>
        <w:tc>
          <w:tcPr>
            <w:tcW w:w="1809" w:type="dxa"/>
            <w:vAlign w:val="center"/>
          </w:tcPr>
          <w:p w14:paraId="009A1C0B" w14:textId="05FF9EC2" w:rsidR="00F7750B" w:rsidRPr="00CC412F" w:rsidRDefault="00F7750B" w:rsidP="00CC412F">
            <w:del w:id="894" w:author="Björn Genfors" w:date="2014-03-28T13:24:00Z">
              <w:r w:rsidRPr="003A6D72" w:rsidDel="00B80999">
                <w:lastRenderedPageBreak/>
                <w:delText>analysisOutcome</w:delText>
              </w:r>
            </w:del>
            <w:ins w:id="895"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896" w:author="Björn Genfors" w:date="2014-03-28T13:02:00Z">
                  <w:rPr>
                    <w:rFonts w:cs="Consolas"/>
                    <w:spacing w:val="-1"/>
                  </w:rPr>
                </w:rPrChange>
              </w:rPr>
            </w:pPr>
            <w:r w:rsidRPr="000B0F50">
              <w:rPr>
                <w:rFonts w:cs="Consolas"/>
                <w:spacing w:val="-1"/>
                <w:lang w:val="en-US"/>
                <w:rPrChange w:id="897" w:author="Björn Genfors" w:date="2014-03-28T13:02:00Z">
                  <w:rPr>
                    <w:rFonts w:cs="Consolas"/>
                    <w:spacing w:val="-1"/>
                  </w:rPr>
                </w:rPrChange>
              </w:rPr>
              <w:t>laboratoryOrderOutcome/laboratoryOrderOutcomeBody/analysis/analysisOutcome/pathologicalFlag</w:t>
            </w:r>
          </w:p>
        </w:tc>
      </w:tr>
      <w:tr w:rsidR="00F7750B" w:rsidRPr="00174516" w14:paraId="6114E8B5" w14:textId="77777777" w:rsidTr="00CC412F">
        <w:trPr>
          <w:trHeight w:val="397"/>
        </w:trPr>
        <w:tc>
          <w:tcPr>
            <w:tcW w:w="1809" w:type="dxa"/>
            <w:vAlign w:val="center"/>
          </w:tcPr>
          <w:p w14:paraId="33D4D705" w14:textId="3A7A1DDE" w:rsidR="00F7750B" w:rsidRPr="00CC412F" w:rsidRDefault="00F7750B" w:rsidP="00CC412F">
            <w:del w:id="898" w:author="Björn Genfors" w:date="2014-03-28T13:24:00Z">
              <w:r w:rsidRPr="003A6D72" w:rsidDel="00B80999">
                <w:delText>analysisOutcome</w:delText>
              </w:r>
            </w:del>
            <w:ins w:id="899"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900" w:author="Björn Genfors" w:date="2014-03-28T13:02:00Z">
                  <w:rPr/>
                </w:rPrChange>
              </w:rPr>
            </w:pPr>
            <w:r w:rsidRPr="000B0F50">
              <w:rPr>
                <w:rFonts w:cs="Consolas"/>
                <w:spacing w:val="-1"/>
                <w:lang w:val="en-US"/>
                <w:rPrChange w:id="901" w:author="Björn Genfors" w:date="2014-03-28T13:02:00Z">
                  <w:rPr>
                    <w:rFonts w:cs="Consolas"/>
                    <w:spacing w:val="-1"/>
                  </w:rPr>
                </w:rPrChange>
              </w:rPr>
              <w:t>laboratoryOrderOutcome/laboratoryOrderOutcomeBody/analysis/analysisOutcome/outcomeDescription</w:t>
            </w:r>
          </w:p>
        </w:tc>
      </w:tr>
      <w:tr w:rsidR="00F7750B" w:rsidRPr="00174516" w14:paraId="32C85623" w14:textId="77777777" w:rsidTr="00CC412F">
        <w:trPr>
          <w:trHeight w:val="397"/>
        </w:trPr>
        <w:tc>
          <w:tcPr>
            <w:tcW w:w="1809" w:type="dxa"/>
            <w:vAlign w:val="center"/>
          </w:tcPr>
          <w:p w14:paraId="7A305928" w14:textId="79D8999F" w:rsidR="00F7750B" w:rsidRPr="00CC412F" w:rsidRDefault="00F7750B" w:rsidP="00CC412F">
            <w:del w:id="902" w:author="Björn Genfors" w:date="2014-03-28T13:24:00Z">
              <w:r w:rsidRPr="003A6D72" w:rsidDel="00B80999">
                <w:delText>analysisOutcome</w:delText>
              </w:r>
            </w:del>
            <w:ins w:id="903"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904" w:author="Björn Genfors" w:date="2014-03-28T13:02:00Z">
                  <w:rPr>
                    <w:rFonts w:cs="Consolas"/>
                    <w:spacing w:val="-1"/>
                  </w:rPr>
                </w:rPrChange>
              </w:rPr>
            </w:pPr>
            <w:r w:rsidRPr="000B0F50">
              <w:rPr>
                <w:rFonts w:cs="Consolas"/>
                <w:spacing w:val="-1"/>
                <w:lang w:val="en-US"/>
                <w:rPrChange w:id="905" w:author="Björn Genfors" w:date="2014-03-28T13:02:00Z">
                  <w:rPr>
                    <w:rFonts w:cs="Consolas"/>
                    <w:spacing w:val="-1"/>
                  </w:rPr>
                </w:rPrChange>
              </w:rPr>
              <w:t>laboratoryOrderOutcome/laboratoryOrderOutcomeBody/analysis/analysisOutcome/referenceInterval</w:t>
            </w:r>
          </w:p>
        </w:tc>
      </w:tr>
      <w:tr w:rsidR="00F7750B" w:rsidRPr="00174516" w14:paraId="32278CED" w14:textId="77777777" w:rsidTr="00CC412F">
        <w:trPr>
          <w:trHeight w:val="397"/>
        </w:trPr>
        <w:tc>
          <w:tcPr>
            <w:tcW w:w="1809" w:type="dxa"/>
            <w:vAlign w:val="center"/>
          </w:tcPr>
          <w:p w14:paraId="4A9D4505" w14:textId="058A7003" w:rsidR="00F7750B" w:rsidRPr="00CC412F" w:rsidRDefault="00F7750B" w:rsidP="00CC412F">
            <w:del w:id="906" w:author="Björn Genfors" w:date="2014-03-28T13:24:00Z">
              <w:r w:rsidRPr="003A6D72" w:rsidDel="00B80999">
                <w:delText>analysisOutcome</w:delText>
              </w:r>
            </w:del>
            <w:ins w:id="907"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908" w:author="Björn Genfors" w:date="2014-03-28T13:02:00Z">
                  <w:rPr>
                    <w:rFonts w:cs="Consolas"/>
                    <w:spacing w:val="-1"/>
                  </w:rPr>
                </w:rPrChange>
              </w:rPr>
            </w:pPr>
            <w:r w:rsidRPr="000B0F50">
              <w:rPr>
                <w:rFonts w:cs="Consolas"/>
                <w:spacing w:val="-1"/>
                <w:lang w:val="en-US"/>
                <w:rPrChange w:id="909"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910" w:author="Björn Genfors" w:date="2014-03-28T13:24:00Z">
              <w:r>
                <w:t>O</w:t>
              </w:r>
            </w:ins>
            <w:del w:id="911" w:author="Björn Genfors" w:date="2014-03-28T13:24:00Z">
              <w:r w:rsidR="00F7750B" w:rsidRPr="00CC412F" w:rsidDel="00B80999">
                <w:delText>o</w:delText>
              </w:r>
            </w:del>
            <w:r w:rsidR="00F7750B" w:rsidRPr="00CC412F">
              <w:t>rder</w:t>
            </w:r>
            <w:ins w:id="912"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913" w:author="Björn Genfors" w:date="2014-03-28T13:24:00Z">
              <w:r w:rsidRPr="00CC412F" w:rsidDel="00B80999">
                <w:delText>o</w:delText>
              </w:r>
            </w:del>
            <w:ins w:id="914" w:author="Björn Genfors" w:date="2014-03-28T13:24:00Z">
              <w:r w:rsidR="00B80999">
                <w:t>O</w:t>
              </w:r>
            </w:ins>
            <w:r w:rsidRPr="00CC412F">
              <w:t>rder</w:t>
            </w:r>
            <w:ins w:id="915"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7B193A">
        <w:trPr>
          <w:trHeight w:val="397"/>
          <w:ins w:id="916" w:author="Björn Genfors" w:date="2014-03-28T15:58:00Z"/>
        </w:trPr>
        <w:tc>
          <w:tcPr>
            <w:tcW w:w="1809" w:type="dxa"/>
          </w:tcPr>
          <w:p w14:paraId="1B68484B" w14:textId="77777777" w:rsidR="00323088" w:rsidRDefault="00323088" w:rsidP="007B193A">
            <w:pPr>
              <w:rPr>
                <w:ins w:id="917" w:author="Björn Genfors" w:date="2014-03-28T15:58:00Z"/>
                <w:szCs w:val="20"/>
              </w:rPr>
            </w:pPr>
            <w:ins w:id="918"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7B193A">
            <w:pPr>
              <w:rPr>
                <w:ins w:id="919" w:author="Björn Genfors" w:date="2014-03-28T15:58:00Z"/>
                <w:rFonts w:cs="Arial"/>
                <w:spacing w:val="-1"/>
                <w:szCs w:val="20"/>
              </w:rPr>
            </w:pPr>
            <w:ins w:id="920"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7B193A">
            <w:pPr>
              <w:rPr>
                <w:ins w:id="921" w:author="Björn Genfors" w:date="2014-03-28T15:58:00Z"/>
                <w:szCs w:val="20"/>
                <w:lang w:val="en-US"/>
              </w:rPr>
            </w:pPr>
            <w:ins w:id="922" w:author="Björn Genfors" w:date="2014-03-28T15:58:00Z">
              <w:r>
                <w:rPr>
                  <w:szCs w:val="20"/>
                  <w:lang w:val="en-US"/>
                </w:rPr>
                <w:t>result</w:t>
              </w:r>
            </w:ins>
          </w:p>
        </w:tc>
      </w:tr>
      <w:tr w:rsidR="00323088" w:rsidRPr="00A214E4" w14:paraId="6093DCE0" w14:textId="77777777" w:rsidTr="007B193A">
        <w:trPr>
          <w:trHeight w:val="397"/>
          <w:ins w:id="923" w:author="Björn Genfors" w:date="2014-03-28T15:58:00Z"/>
        </w:trPr>
        <w:tc>
          <w:tcPr>
            <w:tcW w:w="1809" w:type="dxa"/>
          </w:tcPr>
          <w:p w14:paraId="32912217" w14:textId="77777777" w:rsidR="00323088" w:rsidRPr="004F7E80" w:rsidRDefault="00323088" w:rsidP="007B193A">
            <w:pPr>
              <w:rPr>
                <w:ins w:id="924" w:author="Björn Genfors" w:date="2014-03-28T15:58:00Z"/>
                <w:rFonts w:cs="Arial"/>
                <w:szCs w:val="20"/>
              </w:rPr>
            </w:pPr>
            <w:ins w:id="925"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7B193A">
            <w:pPr>
              <w:rPr>
                <w:ins w:id="926" w:author="Björn Genfors" w:date="2014-03-28T15:58:00Z"/>
                <w:rFonts w:cs="Arial"/>
                <w:spacing w:val="-1"/>
                <w:szCs w:val="20"/>
              </w:rPr>
            </w:pPr>
            <w:ins w:id="927"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7B193A">
            <w:pPr>
              <w:rPr>
                <w:ins w:id="928" w:author="Björn Genfors" w:date="2014-03-28T15:58:00Z"/>
                <w:szCs w:val="20"/>
                <w:lang w:val="en-US"/>
              </w:rPr>
            </w:pPr>
            <w:ins w:id="929" w:author="Björn Genfors" w:date="2014-03-28T15:58:00Z">
              <w:r>
                <w:rPr>
                  <w:rFonts w:cs="Arial"/>
                  <w:szCs w:val="20"/>
                </w:rPr>
                <w:t>result/</w:t>
              </w:r>
              <w:r w:rsidRPr="004F7E80">
                <w:rPr>
                  <w:rFonts w:cs="Arial"/>
                  <w:szCs w:val="20"/>
                </w:rPr>
                <w:t>resultCode</w:t>
              </w:r>
            </w:ins>
          </w:p>
        </w:tc>
      </w:tr>
      <w:tr w:rsidR="00323088" w:rsidRPr="00A214E4" w14:paraId="7536D6C5" w14:textId="77777777" w:rsidTr="007B193A">
        <w:trPr>
          <w:trHeight w:val="397"/>
          <w:ins w:id="930" w:author="Björn Genfors" w:date="2014-03-28T15:58:00Z"/>
        </w:trPr>
        <w:tc>
          <w:tcPr>
            <w:tcW w:w="1809" w:type="dxa"/>
          </w:tcPr>
          <w:p w14:paraId="238D7A5C" w14:textId="77777777" w:rsidR="00323088" w:rsidRPr="004F7E80" w:rsidRDefault="00323088" w:rsidP="007B193A">
            <w:pPr>
              <w:rPr>
                <w:ins w:id="931" w:author="Björn Genfors" w:date="2014-03-28T15:58:00Z"/>
                <w:rFonts w:cs="Arial"/>
                <w:szCs w:val="20"/>
              </w:rPr>
            </w:pPr>
            <w:ins w:id="932"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7B193A">
            <w:pPr>
              <w:rPr>
                <w:ins w:id="933" w:author="Björn Genfors" w:date="2014-03-28T15:58:00Z"/>
                <w:rFonts w:cs="Arial"/>
                <w:spacing w:val="-1"/>
                <w:szCs w:val="20"/>
              </w:rPr>
            </w:pPr>
            <w:ins w:id="934"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7B193A">
            <w:pPr>
              <w:rPr>
                <w:ins w:id="935" w:author="Björn Genfors" w:date="2014-03-28T15:58:00Z"/>
                <w:szCs w:val="20"/>
                <w:lang w:val="en-US"/>
              </w:rPr>
            </w:pPr>
            <w:ins w:id="936" w:author="Björn Genfors" w:date="2014-03-28T15:58:00Z">
              <w:r>
                <w:rPr>
                  <w:rFonts w:cs="Arial"/>
                  <w:szCs w:val="20"/>
                </w:rPr>
                <w:t>result/</w:t>
              </w:r>
              <w:r w:rsidRPr="004F7E80">
                <w:rPr>
                  <w:rFonts w:cs="Arial"/>
                  <w:szCs w:val="20"/>
                </w:rPr>
                <w:t>errorCode</w:t>
              </w:r>
            </w:ins>
          </w:p>
        </w:tc>
      </w:tr>
      <w:tr w:rsidR="00323088" w:rsidRPr="00A214E4" w14:paraId="50AA1B01" w14:textId="77777777" w:rsidTr="007B193A">
        <w:trPr>
          <w:trHeight w:val="397"/>
          <w:ins w:id="937" w:author="Björn Genfors" w:date="2014-03-28T15:58:00Z"/>
        </w:trPr>
        <w:tc>
          <w:tcPr>
            <w:tcW w:w="1809" w:type="dxa"/>
          </w:tcPr>
          <w:p w14:paraId="53DA33A9" w14:textId="77777777" w:rsidR="00323088" w:rsidRPr="004F7E80" w:rsidRDefault="00323088" w:rsidP="007B193A">
            <w:pPr>
              <w:rPr>
                <w:ins w:id="938" w:author="Björn Genfors" w:date="2014-03-28T15:58:00Z"/>
                <w:rFonts w:cs="Arial"/>
                <w:szCs w:val="20"/>
              </w:rPr>
            </w:pPr>
            <w:ins w:id="939"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7B193A">
            <w:pPr>
              <w:rPr>
                <w:ins w:id="940" w:author="Björn Genfors" w:date="2014-03-28T15:58:00Z"/>
                <w:rFonts w:cs="Arial"/>
                <w:spacing w:val="-1"/>
                <w:szCs w:val="20"/>
              </w:rPr>
            </w:pPr>
            <w:ins w:id="941"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7B193A">
            <w:pPr>
              <w:rPr>
                <w:ins w:id="942" w:author="Björn Genfors" w:date="2014-03-28T15:58:00Z"/>
                <w:szCs w:val="20"/>
              </w:rPr>
            </w:pPr>
            <w:ins w:id="943" w:author="Björn Genfors" w:date="2014-03-28T15:58:00Z">
              <w:r>
                <w:rPr>
                  <w:rFonts w:cs="Arial"/>
                  <w:szCs w:val="20"/>
                </w:rPr>
                <w:t>result/</w:t>
              </w:r>
              <w:r w:rsidRPr="004F7E80">
                <w:rPr>
                  <w:rFonts w:cs="Arial"/>
                  <w:szCs w:val="20"/>
                </w:rPr>
                <w:t>subcode</w:t>
              </w:r>
            </w:ins>
          </w:p>
        </w:tc>
      </w:tr>
      <w:tr w:rsidR="00323088" w:rsidRPr="00A214E4" w14:paraId="0858FBD7" w14:textId="77777777" w:rsidTr="007B193A">
        <w:trPr>
          <w:trHeight w:val="397"/>
          <w:ins w:id="944" w:author="Björn Genfors" w:date="2014-03-28T15:58:00Z"/>
        </w:trPr>
        <w:tc>
          <w:tcPr>
            <w:tcW w:w="1809" w:type="dxa"/>
          </w:tcPr>
          <w:p w14:paraId="28DAC4F0" w14:textId="77777777" w:rsidR="00323088" w:rsidRPr="004F7E80" w:rsidRDefault="00323088" w:rsidP="007B193A">
            <w:pPr>
              <w:rPr>
                <w:ins w:id="945" w:author="Björn Genfors" w:date="2014-03-28T15:58:00Z"/>
                <w:rFonts w:cs="Arial"/>
                <w:szCs w:val="20"/>
              </w:rPr>
            </w:pPr>
            <w:ins w:id="946" w:author="Björn Genfors" w:date="2014-03-28T15:58:00Z">
              <w:r>
                <w:rPr>
                  <w:rFonts w:cs="Arial"/>
                  <w:szCs w:val="20"/>
                </w:rPr>
                <w:t>ResultType.</w:t>
              </w:r>
              <w:r w:rsidRPr="004F7E80">
                <w:rPr>
                  <w:rFonts w:cs="Arial"/>
                  <w:szCs w:val="20"/>
                </w:rPr>
                <w:t>logId</w:t>
              </w:r>
            </w:ins>
          </w:p>
        </w:tc>
        <w:tc>
          <w:tcPr>
            <w:tcW w:w="2977" w:type="dxa"/>
          </w:tcPr>
          <w:p w14:paraId="6BC20147" w14:textId="77777777" w:rsidR="00323088" w:rsidRPr="00A76D6C" w:rsidRDefault="00323088" w:rsidP="007B193A">
            <w:pPr>
              <w:rPr>
                <w:ins w:id="947" w:author="Björn Genfors" w:date="2014-03-28T15:58:00Z"/>
                <w:rFonts w:cs="Arial"/>
                <w:spacing w:val="-1"/>
                <w:szCs w:val="20"/>
              </w:rPr>
            </w:pPr>
            <w:ins w:id="948"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7B193A">
            <w:pPr>
              <w:rPr>
                <w:ins w:id="949" w:author="Björn Genfors" w:date="2014-03-28T15:58:00Z"/>
                <w:szCs w:val="20"/>
              </w:rPr>
            </w:pPr>
            <w:ins w:id="950" w:author="Björn Genfors" w:date="2014-03-28T15:58:00Z">
              <w:r>
                <w:rPr>
                  <w:rFonts w:cs="Arial"/>
                  <w:szCs w:val="20"/>
                </w:rPr>
                <w:t>result/</w:t>
              </w:r>
              <w:r w:rsidRPr="004F7E80">
                <w:rPr>
                  <w:rFonts w:cs="Arial"/>
                  <w:szCs w:val="20"/>
                </w:rPr>
                <w:t>logId</w:t>
              </w:r>
            </w:ins>
          </w:p>
        </w:tc>
      </w:tr>
      <w:tr w:rsidR="00323088" w:rsidRPr="00A214E4" w14:paraId="7C70AE34" w14:textId="77777777" w:rsidTr="007B193A">
        <w:trPr>
          <w:trHeight w:val="397"/>
          <w:ins w:id="951" w:author="Björn Genfors" w:date="2014-03-28T15:58:00Z"/>
        </w:trPr>
        <w:tc>
          <w:tcPr>
            <w:tcW w:w="1809" w:type="dxa"/>
          </w:tcPr>
          <w:p w14:paraId="58C22299" w14:textId="77777777" w:rsidR="00323088" w:rsidRPr="004F7E80" w:rsidRDefault="00323088" w:rsidP="007B193A">
            <w:pPr>
              <w:rPr>
                <w:ins w:id="952" w:author="Björn Genfors" w:date="2014-03-28T15:58:00Z"/>
                <w:rFonts w:cs="Arial"/>
                <w:szCs w:val="20"/>
              </w:rPr>
            </w:pPr>
            <w:ins w:id="953"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7B193A">
            <w:pPr>
              <w:rPr>
                <w:ins w:id="954" w:author="Björn Genfors" w:date="2014-03-28T15:58:00Z"/>
                <w:rFonts w:cs="Arial"/>
                <w:spacing w:val="-1"/>
                <w:szCs w:val="20"/>
              </w:rPr>
            </w:pPr>
            <w:ins w:id="955"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7B193A">
            <w:pPr>
              <w:rPr>
                <w:ins w:id="956" w:author="Björn Genfors" w:date="2014-03-28T15:58:00Z"/>
                <w:szCs w:val="20"/>
              </w:rPr>
            </w:pPr>
            <w:ins w:id="957"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958" w:name="_Toc383102085"/>
      <w:r>
        <w:lastRenderedPageBreak/>
        <w:t>GetECGOutcome</w:t>
      </w:r>
      <w:bookmarkEnd w:id="958"/>
    </w:p>
    <w:p w14:paraId="23806ADD" w14:textId="77777777" w:rsidR="00FE3D2C" w:rsidRDefault="00FE3D2C" w:rsidP="00CC412F">
      <w:pPr>
        <w:spacing w:line="239" w:lineRule="auto"/>
        <w:ind w:right="145"/>
        <w:rPr>
          <w:spacing w:val="-1"/>
        </w:rPr>
      </w:pPr>
    </w:p>
    <w:p w14:paraId="0DBEA1B4" w14:textId="4BF04BC6" w:rsidR="00CC412F" w:rsidRPr="003A6D72" w:rsidRDefault="005D7DF6" w:rsidP="00CC412F">
      <w:pPr>
        <w:spacing w:line="239" w:lineRule="auto"/>
        <w:ind w:right="145"/>
        <w:rPr>
          <w:spacing w:val="-1"/>
          <w:highlight w:val="yellow"/>
        </w:rPr>
      </w:pPr>
      <w:r w:rsidRPr="003A6D72">
        <w:rPr>
          <w:noProof/>
          <w:spacing w:val="-1"/>
          <w:lang w:eastAsia="sv-SE"/>
        </w:rPr>
        <w:drawing>
          <wp:inline distT="0" distB="0" distL="0" distR="0" wp14:anchorId="5D614BC7" wp14:editId="298989D3">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959">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w:t>
            </w:r>
            <w:r w:rsidRPr="00F2299A">
              <w:lastRenderedPageBreak/>
              <w:t>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 xml:space="preserve">Saknar motsvarighet i V-TIM </w:t>
            </w:r>
            <w:r w:rsidRPr="00CC412F">
              <w:rPr>
                <w:rFonts w:cs="Arial"/>
                <w:i/>
                <w:color w:val="FF0000"/>
              </w:rPr>
              <w:lastRenderedPageBreak/>
              <w:t>2.2</w:t>
            </w:r>
          </w:p>
        </w:tc>
        <w:tc>
          <w:tcPr>
            <w:tcW w:w="4111" w:type="dxa"/>
            <w:vAlign w:val="center"/>
          </w:tcPr>
          <w:p w14:paraId="4960CAD7" w14:textId="17342CBE" w:rsidR="00CF5277" w:rsidRPr="00F2299A" w:rsidRDefault="00CF5277" w:rsidP="006B6063">
            <w:r>
              <w:lastRenderedPageBreak/>
              <w:t>EcgOutcome/EcgOutcomeHeader/</w:t>
            </w:r>
            <w:r w:rsidRPr="00F2299A">
              <w:t>approve</w:t>
            </w:r>
            <w:r w:rsidRPr="00F2299A">
              <w:lastRenderedPageBreak/>
              <w:t>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174516"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424F228F" w14:textId="77777777" w:rsidTr="002B0265">
        <w:trPr>
          <w:trHeight w:val="397"/>
        </w:trPr>
        <w:tc>
          <w:tcPr>
            <w:tcW w:w="1809" w:type="dxa"/>
            <w:vAlign w:val="center"/>
          </w:tcPr>
          <w:p w14:paraId="33E709BB" w14:textId="77777777" w:rsidR="00CF5277" w:rsidRPr="00F2299A" w:rsidRDefault="00CF5277" w:rsidP="006B6063">
            <w:r>
              <w:t>OrgUnitType.org</w:t>
            </w:r>
            <w:r>
              <w:lastRenderedPageBreak/>
              <w:t>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FA4DA15" w14:textId="3FFA65B3" w:rsidR="00CF5277" w:rsidRPr="00100F5C" w:rsidRDefault="00CF5277" w:rsidP="006B6063">
            <w:pPr>
              <w:rPr>
                <w:lang w:val="en-US"/>
              </w:rPr>
            </w:pPr>
            <w:r>
              <w:rPr>
                <w:lang w:val="en-US"/>
              </w:rPr>
              <w:lastRenderedPageBreak/>
              <w:t>EcgOutcome</w:t>
            </w:r>
            <w:r w:rsidRPr="00100F5C">
              <w:rPr>
                <w:lang w:val="en-US"/>
              </w:rPr>
              <w:t>/</w:t>
            </w:r>
            <w:r>
              <w:rPr>
                <w:lang w:val="en-US"/>
              </w:rPr>
              <w:t>EcgOutcomeHeader</w:t>
            </w:r>
            <w:r w:rsidRPr="00100F5C">
              <w:rPr>
                <w:lang w:val="en-US"/>
              </w:rPr>
              <w:t>/</w:t>
            </w:r>
            <w:r>
              <w:rPr>
                <w:lang w:val="en-US"/>
              </w:rPr>
              <w:t>Account</w:t>
            </w:r>
            <w:r>
              <w:rPr>
                <w:lang w:val="en-US"/>
              </w:rPr>
              <w:lastRenderedPageBreak/>
              <w:t>ableHealthcareProfessional</w:t>
            </w:r>
            <w:r w:rsidRPr="00100F5C">
              <w:rPr>
                <w:lang w:val="en-US"/>
              </w:rPr>
              <w:t>/</w:t>
            </w:r>
            <w:r>
              <w:rPr>
                <w:lang w:val="en-US"/>
              </w:rPr>
              <w:t>HealthcareProfessionalOrgUnit</w:t>
            </w:r>
            <w:r w:rsidRPr="00100F5C">
              <w:rPr>
                <w:lang w:val="en-US"/>
              </w:rPr>
              <w:t>/orgUnitEmail</w:t>
            </w:r>
          </w:p>
        </w:tc>
      </w:tr>
      <w:tr w:rsidR="00CF5277" w:rsidRPr="00174516"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960" w:author="Björn Genfors" w:date="2014-03-28T13:27:00Z">
            <w:tblPrEx>
              <w:tblW w:w="8897" w:type="dxa"/>
              <w:tblLayout w:type="fixed"/>
            </w:tblPrEx>
          </w:tblPrExChange>
        </w:tblPrEx>
        <w:trPr>
          <w:trHeight w:val="397"/>
          <w:trPrChange w:id="961" w:author="Björn Genfors" w:date="2014-03-28T13:27:00Z">
            <w:trPr>
              <w:trHeight w:val="397"/>
            </w:trPr>
          </w:trPrChange>
        </w:trPr>
        <w:tc>
          <w:tcPr>
            <w:tcW w:w="1809" w:type="dxa"/>
            <w:shd w:val="clear" w:color="auto" w:fill="D9D9D9" w:themeFill="background1" w:themeFillShade="D9"/>
            <w:vAlign w:val="center"/>
            <w:tcPrChange w:id="962"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963"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964"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174516"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174516"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174516"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174516"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174516"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174516"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174516"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174516"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174516"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965" w:author="Björn Genfors" w:date="2014-03-28T13:27:00Z">
              <w:r w:rsidDel="00F57CA0">
                <w:rPr>
                  <w:lang w:val="en-US"/>
                </w:rPr>
                <w:delText>LegalAuthenticator</w:delText>
              </w:r>
            </w:del>
            <w:ins w:id="966" w:author="Björn Genfors" w:date="2014-03-28T13:29:00Z">
              <w:r w:rsidR="00F57CA0">
                <w:rPr>
                  <w:lang w:val="en-US"/>
                </w:rPr>
                <w:t>A</w:t>
              </w:r>
            </w:ins>
            <w:ins w:id="967" w:author="Björn Genfors" w:date="2014-03-28T13:27:00Z">
              <w:r w:rsidR="00F57CA0">
                <w:rPr>
                  <w:lang w:val="en-US"/>
                </w:rPr>
                <w:t>ttested</w:t>
              </w:r>
            </w:ins>
            <w:r w:rsidRPr="00296E5F">
              <w:rPr>
                <w:lang w:val="en-US"/>
              </w:rPr>
              <w:t>/signatureTime</w:t>
            </w:r>
          </w:p>
        </w:tc>
      </w:tr>
      <w:tr w:rsidR="00CF5277" w:rsidRPr="00174516"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68" w:author="Björn Genfors" w:date="2014-03-28T13:29:00Z">
              <w:r w:rsidDel="00F57CA0">
                <w:rPr>
                  <w:lang w:val="en-US"/>
                </w:rPr>
                <w:delText>LegalAuthenticator</w:delText>
              </w:r>
            </w:del>
            <w:ins w:id="969" w:author="Björn Genfors" w:date="2014-03-28T13:29:00Z">
              <w:r w:rsidR="00F57CA0">
                <w:rPr>
                  <w:lang w:val="en-US"/>
                </w:rPr>
                <w:t>Attested</w:t>
              </w:r>
            </w:ins>
            <w:r w:rsidRPr="00100F5C">
              <w:rPr>
                <w:lang w:val="en-US"/>
              </w:rPr>
              <w:t>/legalAuthenticatorHSAId</w:t>
            </w:r>
          </w:p>
        </w:tc>
      </w:tr>
      <w:tr w:rsidR="00CF5277" w:rsidRPr="00174516"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70" w:author="Björn Genfors" w:date="2014-03-28T13:29:00Z">
              <w:r w:rsidDel="00F57CA0">
                <w:rPr>
                  <w:lang w:val="en-US"/>
                </w:rPr>
                <w:delText>LegalAuthenticator</w:delText>
              </w:r>
            </w:del>
            <w:ins w:id="971" w:author="Björn Genfors" w:date="2014-03-28T13:29:00Z">
              <w:r w:rsidR="00F57CA0">
                <w:rPr>
                  <w:lang w:val="en-US"/>
                </w:rPr>
                <w:t>Attested</w:t>
              </w:r>
            </w:ins>
            <w:r w:rsidRPr="00100F5C">
              <w:rPr>
                <w:lang w:val="en-US"/>
              </w:rPr>
              <w:t>/legalAuthenticatorName</w:t>
            </w:r>
          </w:p>
        </w:tc>
      </w:tr>
      <w:tr w:rsidR="00CF5277" w:rsidRPr="00174516"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72" w:author="Björn Genfors" w:date="2014-03-28T13:29:00Z">
              <w:r w:rsidDel="00F57CA0">
                <w:rPr>
                  <w:lang w:val="en-US"/>
                </w:rPr>
                <w:delText>LegalAuthenticator</w:delText>
              </w:r>
            </w:del>
            <w:ins w:id="973"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174516"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174516"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174516"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174516"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174516"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174516"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174516"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174516"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174516"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174516"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974" w:author="Björn Genfors" w:date="2014-03-28T13:02:00Z">
                  <w:rPr/>
                </w:rPrChange>
              </w:rPr>
            </w:pPr>
            <w:r>
              <w:rPr>
                <w:lang w:val="en-US"/>
              </w:rPr>
              <w:t>EcgOutcome</w:t>
            </w:r>
            <w:r w:rsidRPr="000B0F50">
              <w:rPr>
                <w:lang w:val="en-US"/>
                <w:rPrChange w:id="975" w:author="Björn Genfors" w:date="2014-03-28T13:02:00Z">
                  <w:rPr/>
                </w:rPrChange>
              </w:rPr>
              <w:t>/</w:t>
            </w:r>
            <w:r>
              <w:rPr>
                <w:lang w:val="en-US"/>
              </w:rPr>
              <w:t>EcgOutcomeBody</w:t>
            </w:r>
            <w:r w:rsidRPr="000B0F50">
              <w:rPr>
                <w:lang w:val="en-US"/>
                <w:rPrChange w:id="976" w:author="Björn Genfors" w:date="2014-03-28T13:02:00Z">
                  <w:rPr/>
                </w:rPrChange>
              </w:rPr>
              <w:t>/EcgRecording/EcgData/mediaType</w:t>
            </w:r>
          </w:p>
        </w:tc>
      </w:tr>
      <w:tr w:rsidR="00CF5277" w:rsidRPr="00174516"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174516"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977" w:author="Björn Genfors" w:date="2014-03-28T13:02:00Z">
                  <w:rPr/>
                </w:rPrChange>
              </w:rPr>
              <w:t>/</w:t>
            </w:r>
            <w:r>
              <w:rPr>
                <w:lang w:val="en-US"/>
              </w:rPr>
              <w:t>EcgOutcomeBody</w:t>
            </w:r>
            <w:r w:rsidRPr="000B0F50">
              <w:rPr>
                <w:lang w:val="en-US"/>
                <w:rPrChange w:id="978" w:author="Björn Genfors" w:date="2014-03-28T13:02:00Z">
                  <w:rPr/>
                </w:rPrChange>
              </w:rPr>
              <w:t>/EcgRecording/EcgData/reference</w:t>
            </w:r>
          </w:p>
        </w:tc>
      </w:tr>
      <w:tr w:rsidR="00CF5277" w:rsidRPr="00174516"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174516"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174516"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bookmarkStart w:id="979" w:name="_Toc383102086"/>
      <w:r>
        <w:br w:type="page"/>
      </w:r>
    </w:p>
    <w:p w14:paraId="5F75587A" w14:textId="5CAAB914" w:rsidR="000647D1" w:rsidRPr="00E10ACE" w:rsidRDefault="000647D1" w:rsidP="000647D1">
      <w:pPr>
        <w:pStyle w:val="Rubrik3"/>
      </w:pPr>
      <w:r>
        <w:lastRenderedPageBreak/>
        <w:t>GetImagingOutcome</w:t>
      </w:r>
      <w:bookmarkEnd w:id="979"/>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980" w:author="Björn Genfors" w:date="2014-03-28T16:24:00Z">
        <w:r w:rsidRPr="003A6D72" w:rsidDel="00D203BA">
          <w:rPr>
            <w:noProof/>
            <w:spacing w:val="-1"/>
            <w:lang w:eastAsia="sv-S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981" w:author="Björn Genfors" w:date="2014-03-28T16:24:00Z">
        <w:r w:rsidR="00D203BA">
          <w:rPr>
            <w:noProof/>
            <w:spacing w:val="-1"/>
            <w:lang w:eastAsia="sv-S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lastRenderedPageBreak/>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174516"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174516"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lastRenderedPageBreak/>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174516"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174516"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174516"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174516"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174516"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174516"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174516"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w:t>
            </w:r>
            <w:r w:rsidR="00FE3D2C" w:rsidRPr="00100F5C">
              <w:rPr>
                <w:lang w:val="en-US"/>
              </w:rPr>
              <w:lastRenderedPageBreak/>
              <w:t>SAId</w:t>
            </w:r>
          </w:p>
        </w:tc>
      </w:tr>
      <w:tr w:rsidR="00FE3D2C" w:rsidRPr="00174516" w14:paraId="0F5575C9" w14:textId="77777777" w:rsidTr="006B6063">
        <w:trPr>
          <w:trHeight w:val="397"/>
        </w:trPr>
        <w:tc>
          <w:tcPr>
            <w:tcW w:w="1809" w:type="dxa"/>
            <w:vAlign w:val="center"/>
          </w:tcPr>
          <w:p w14:paraId="45F1471C" w14:textId="77777777" w:rsidR="00FE3D2C" w:rsidRPr="00F2299A" w:rsidRDefault="00FE3D2C" w:rsidP="006B6063">
            <w:r>
              <w:lastRenderedPageBreak/>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174516"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174516"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174516"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174516"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lastRenderedPageBreak/>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174516"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982" w:author="Björn Genfors" w:date="2014-03-28T13:02:00Z">
                  <w:rPr/>
                </w:rPrChange>
              </w:rPr>
              <w:t>ImagingOutcome</w:t>
            </w:r>
            <w:r w:rsidR="00FE3D2C" w:rsidRPr="000B0F50">
              <w:rPr>
                <w:lang w:val="en-US"/>
                <w:rPrChange w:id="983" w:author="Björn Genfors" w:date="2014-03-28T13:02:00Z">
                  <w:rPr/>
                </w:rPrChange>
              </w:rPr>
              <w:t>/</w:t>
            </w:r>
            <w:r w:rsidR="00FB7B9E" w:rsidRPr="000B0F50">
              <w:rPr>
                <w:lang w:val="en-US"/>
                <w:rPrChange w:id="984" w:author="Björn Genfors" w:date="2014-03-28T13:02:00Z">
                  <w:rPr/>
                </w:rPrChange>
              </w:rPr>
              <w:t>ImagingOutcomeBody</w:t>
            </w:r>
            <w:r w:rsidR="00FE3D2C" w:rsidRPr="000B0F50">
              <w:rPr>
                <w:lang w:val="en-US"/>
                <w:rPrChange w:id="985" w:author="Björn Genfors" w:date="2014-03-28T13:02:00Z">
                  <w:rPr/>
                </w:rPrChange>
              </w:rPr>
              <w:t>/</w:t>
            </w:r>
            <w:r w:rsidR="006736AE" w:rsidRPr="000B0F50">
              <w:rPr>
                <w:lang w:val="en-US"/>
                <w:rPrChange w:id="986" w:author="Björn Genfors" w:date="2014-03-28T13:02:00Z">
                  <w:rPr/>
                </w:rPrChange>
              </w:rPr>
              <w:t>ImageRecording</w:t>
            </w:r>
            <w:r w:rsidR="00FE3D2C" w:rsidRPr="000B0F50">
              <w:rPr>
                <w:lang w:val="en-US"/>
                <w:rPrChange w:id="987" w:author="Björn Genfors" w:date="2014-03-28T13:02:00Z">
                  <w:rPr/>
                </w:rPrChange>
              </w:rPr>
              <w:t>/</w:t>
            </w:r>
            <w:r w:rsidR="006736AE" w:rsidRPr="000B0F50">
              <w:rPr>
                <w:szCs w:val="20"/>
                <w:lang w:val="en-US"/>
                <w:rPrChange w:id="988" w:author="Björn Genfors" w:date="2014-03-28T13:02:00Z">
                  <w:rPr>
                    <w:szCs w:val="20"/>
                  </w:rPr>
                </w:rPrChange>
              </w:rPr>
              <w:t>ImageDicomData</w:t>
            </w:r>
            <w:r w:rsidR="00FE3D2C" w:rsidRPr="000B0F50">
              <w:rPr>
                <w:szCs w:val="20"/>
                <w:lang w:val="en-US"/>
                <w:rPrChange w:id="989" w:author="Björn Genfors" w:date="2014-03-28T13:02:00Z">
                  <w:rPr>
                    <w:szCs w:val="20"/>
                  </w:rPr>
                </w:rPrChange>
              </w:rPr>
              <w:t>/</w:t>
            </w:r>
            <w:r w:rsidR="006A1DB6" w:rsidRPr="000B0F50">
              <w:rPr>
                <w:szCs w:val="20"/>
                <w:lang w:val="en-US"/>
                <w:rPrChange w:id="990" w:author="Björn Genfors" w:date="2014-03-28T13:02:00Z">
                  <w:rPr>
                    <w:szCs w:val="20"/>
                  </w:rPr>
                </w:rPrChange>
              </w:rPr>
              <w:t>dicom</w:t>
            </w:r>
            <w:r w:rsidR="00FE3D2C" w:rsidRPr="000B0F50">
              <w:rPr>
                <w:szCs w:val="20"/>
                <w:lang w:val="en-US"/>
                <w:rPrChange w:id="991" w:author="Björn Genfors" w:date="2014-03-28T13:02:00Z">
                  <w:rPr>
                    <w:szCs w:val="20"/>
                  </w:rPr>
                </w:rPrChange>
              </w:rPr>
              <w:t>SOP</w:t>
            </w:r>
          </w:p>
        </w:tc>
      </w:tr>
      <w:tr w:rsidR="00FE3D2C" w:rsidRPr="00174516"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174516"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174516"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174516"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174516"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992" w:author="Björn Genfors" w:date="2014-03-28T13:02:00Z">
                  <w:rPr/>
                </w:rPrChange>
              </w:rPr>
              <w:t>ImagingOutcome</w:t>
            </w:r>
            <w:r w:rsidR="00FE3D2C" w:rsidRPr="000B0F50">
              <w:rPr>
                <w:lang w:val="en-US"/>
                <w:rPrChange w:id="993" w:author="Björn Genfors" w:date="2014-03-28T13:02:00Z">
                  <w:rPr/>
                </w:rPrChange>
              </w:rPr>
              <w:t>/</w:t>
            </w:r>
            <w:r w:rsidR="00FB7B9E" w:rsidRPr="000B0F50">
              <w:rPr>
                <w:lang w:val="en-US"/>
                <w:rPrChange w:id="994" w:author="Björn Genfors" w:date="2014-03-28T13:02:00Z">
                  <w:rPr/>
                </w:rPrChange>
              </w:rPr>
              <w:t>ImagingOutcomeBody</w:t>
            </w:r>
            <w:r w:rsidR="00FE3D2C" w:rsidRPr="000B0F50">
              <w:rPr>
                <w:lang w:val="en-US"/>
                <w:rPrChange w:id="995" w:author="Björn Genfors" w:date="2014-03-28T13:02:00Z">
                  <w:rPr/>
                </w:rPrChange>
              </w:rPr>
              <w:t>/</w:t>
            </w:r>
            <w:r w:rsidR="006736AE" w:rsidRPr="000B0F50">
              <w:rPr>
                <w:lang w:val="en-US"/>
                <w:rPrChange w:id="996" w:author="Björn Genfors" w:date="2014-03-28T13:02:00Z">
                  <w:rPr/>
                </w:rPrChange>
              </w:rPr>
              <w:t>ImageRecording</w:t>
            </w:r>
            <w:r w:rsidR="00FE3D2C" w:rsidRPr="000B0F50">
              <w:rPr>
                <w:lang w:val="en-US"/>
                <w:rPrChange w:id="997" w:author="Björn Genfors" w:date="2014-03-28T13:02:00Z">
                  <w:rPr/>
                </w:rPrChange>
              </w:rPr>
              <w:t xml:space="preserve"> </w:t>
            </w:r>
            <w:r w:rsidR="006736AE" w:rsidRPr="000B0F50">
              <w:rPr>
                <w:lang w:val="en-US"/>
                <w:rPrChange w:id="998" w:author="Björn Genfors" w:date="2014-03-28T13:02:00Z">
                  <w:rPr/>
                </w:rPrChange>
              </w:rPr>
              <w:t>ModalityData</w:t>
            </w:r>
            <w:r w:rsidR="00FE3D2C" w:rsidRPr="000B0F50">
              <w:rPr>
                <w:lang w:val="en-US"/>
                <w:rPrChange w:id="999" w:author="Björn Genfors" w:date="2014-03-28T13:02:00Z">
                  <w:rPr/>
                </w:rPrChange>
              </w:rPr>
              <w:t>/modelName</w:t>
            </w:r>
          </w:p>
        </w:tc>
      </w:tr>
      <w:tr w:rsidR="00FE3D2C" w:rsidRPr="00174516"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174516"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1000" w:author="Björn Genfors" w:date="2014-03-28T13:02:00Z">
                  <w:rPr/>
                </w:rPrChange>
              </w:rPr>
            </w:pPr>
            <w:r w:rsidRPr="000B0F50">
              <w:rPr>
                <w:lang w:val="en-US"/>
                <w:rPrChange w:id="1001" w:author="Björn Genfors" w:date="2014-03-28T13:02:00Z">
                  <w:rPr/>
                </w:rPrChange>
              </w:rPr>
              <w:t>ImagingOutcome</w:t>
            </w:r>
            <w:r w:rsidR="00FE3D2C" w:rsidRPr="000B0F50">
              <w:rPr>
                <w:lang w:val="en-US"/>
                <w:rPrChange w:id="1002" w:author="Björn Genfors" w:date="2014-03-28T13:02:00Z">
                  <w:rPr/>
                </w:rPrChange>
              </w:rPr>
              <w:t>/</w:t>
            </w:r>
            <w:r w:rsidR="00FB7B9E" w:rsidRPr="000B0F50">
              <w:rPr>
                <w:lang w:val="en-US"/>
                <w:rPrChange w:id="1003" w:author="Björn Genfors" w:date="2014-03-28T13:02:00Z">
                  <w:rPr/>
                </w:rPrChange>
              </w:rPr>
              <w:t>ImagingOutcomeBody</w:t>
            </w:r>
            <w:r w:rsidR="00FE3D2C" w:rsidRPr="000B0F50">
              <w:rPr>
                <w:lang w:val="en-US"/>
                <w:rPrChange w:id="1004" w:author="Björn Genfors" w:date="2014-03-28T13:02:00Z">
                  <w:rPr/>
                </w:rPrChange>
              </w:rPr>
              <w:t>/</w:t>
            </w:r>
            <w:r w:rsidR="006736AE" w:rsidRPr="000B0F50">
              <w:rPr>
                <w:lang w:val="en-US"/>
                <w:rPrChange w:id="1005" w:author="Björn Genfors" w:date="2014-03-28T13:02:00Z">
                  <w:rPr/>
                </w:rPrChange>
              </w:rPr>
              <w:t>ImageRecording</w:t>
            </w:r>
            <w:r w:rsidR="00FE3D2C" w:rsidRPr="000B0F50">
              <w:rPr>
                <w:lang w:val="en-US"/>
                <w:rPrChange w:id="1006" w:author="Björn Genfors" w:date="2014-03-28T13:02:00Z">
                  <w:rPr/>
                </w:rPrChange>
              </w:rPr>
              <w:t>/</w:t>
            </w:r>
            <w:r w:rsidR="006736AE" w:rsidRPr="000B0F50">
              <w:rPr>
                <w:lang w:val="en-US"/>
                <w:rPrChange w:id="1007" w:author="Björn Genfors" w:date="2014-03-28T13:02:00Z">
                  <w:rPr/>
                </w:rPrChange>
              </w:rPr>
              <w:t>ModalityData</w:t>
            </w:r>
            <w:r w:rsidR="00FE3D2C" w:rsidRPr="000B0F50">
              <w:rPr>
                <w:lang w:val="en-US"/>
                <w:rPrChange w:id="1008" w:author="Björn Genfors" w:date="2014-03-28T13:02:00Z">
                  <w:rPr/>
                </w:rPrChange>
              </w:rPr>
              <w:t>/softwareVersion</w:t>
            </w:r>
          </w:p>
        </w:tc>
      </w:tr>
      <w:tr w:rsidR="00FE3D2C" w:rsidRPr="00174516"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174516"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174516"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174516"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174516"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lastRenderedPageBreak/>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174516"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174516"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174516"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1009" w:author="Björn Genfors" w:date="2014-03-28T13:02:00Z">
                  <w:rPr/>
                </w:rPrChange>
              </w:rPr>
            </w:pPr>
            <w:r w:rsidRPr="000B0F50">
              <w:rPr>
                <w:lang w:val="en-US"/>
                <w:rPrChange w:id="1010" w:author="Björn Genfors" w:date="2014-03-28T13:02:00Z">
                  <w:rPr/>
                </w:rPrChange>
              </w:rPr>
              <w:t>ImagingOutcome</w:t>
            </w:r>
            <w:r w:rsidR="00FE3D2C" w:rsidRPr="000B0F50">
              <w:rPr>
                <w:lang w:val="en-US"/>
                <w:rPrChange w:id="1011" w:author="Björn Genfors" w:date="2014-03-28T13:02:00Z">
                  <w:rPr/>
                </w:rPrChange>
              </w:rPr>
              <w:t>/</w:t>
            </w:r>
            <w:r w:rsidR="00FB7B9E" w:rsidRPr="000B0F50">
              <w:rPr>
                <w:lang w:val="en-US"/>
                <w:rPrChange w:id="1012" w:author="Björn Genfors" w:date="2014-03-28T13:02:00Z">
                  <w:rPr/>
                </w:rPrChange>
              </w:rPr>
              <w:t>ImagingOutcomeBody</w:t>
            </w:r>
            <w:r w:rsidR="00FE3D2C" w:rsidRPr="000B0F50">
              <w:rPr>
                <w:lang w:val="en-US"/>
                <w:rPrChange w:id="1013" w:author="Björn Genfors" w:date="2014-03-28T13:02:00Z">
                  <w:rPr/>
                </w:rPrChange>
              </w:rPr>
              <w:t>/</w:t>
            </w:r>
            <w:r w:rsidR="006736AE" w:rsidRPr="000B0F50">
              <w:rPr>
                <w:lang w:val="en-US"/>
                <w:rPrChange w:id="1014" w:author="Björn Genfors" w:date="2014-03-28T13:02:00Z">
                  <w:rPr/>
                </w:rPrChange>
              </w:rPr>
              <w:t>ImageRecording</w:t>
            </w:r>
            <w:r w:rsidR="00FE3D2C" w:rsidRPr="000B0F50">
              <w:rPr>
                <w:lang w:val="en-US"/>
                <w:rPrChange w:id="1015" w:author="Björn Genfors" w:date="2014-03-28T13:02:00Z">
                  <w:rPr/>
                </w:rPrChange>
              </w:rPr>
              <w:t>/</w:t>
            </w:r>
            <w:r w:rsidR="006736AE" w:rsidRPr="000B0F50">
              <w:rPr>
                <w:lang w:val="en-US"/>
                <w:rPrChange w:id="1016" w:author="Björn Genfors" w:date="2014-03-28T13:02:00Z">
                  <w:rPr/>
                </w:rPrChange>
              </w:rPr>
              <w:t>ImageStructuredData</w:t>
            </w:r>
            <w:r w:rsidR="00FE3D2C" w:rsidRPr="000B0F50">
              <w:rPr>
                <w:lang w:val="en-US"/>
                <w:rPrChange w:id="1017" w:author="Björn Genfors" w:date="2014-03-28T13:02:00Z">
                  <w:rPr/>
                </w:rPrChange>
              </w:rPr>
              <w:t>/</w:t>
            </w:r>
            <w:r w:rsidR="006736AE" w:rsidRPr="000B0F50">
              <w:rPr>
                <w:lang w:val="en-US"/>
                <w:rPrChange w:id="1018" w:author="Björn Genfors" w:date="2014-03-28T13:02:00Z">
                  <w:rPr/>
                </w:rPrChange>
              </w:rPr>
              <w:t>ImageData</w:t>
            </w:r>
            <w:r w:rsidR="00FE3D2C" w:rsidRPr="000B0F50">
              <w:rPr>
                <w:lang w:val="en-US"/>
                <w:rPrChange w:id="1019" w:author="Björn Genfors" w:date="2014-03-28T13:02:00Z">
                  <w:rPr/>
                </w:rPrChange>
              </w:rPr>
              <w:t>/mediaType</w:t>
            </w:r>
          </w:p>
        </w:tc>
      </w:tr>
      <w:tr w:rsidR="00FE3D2C" w:rsidRPr="00174516"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174516"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1020" w:author="Björn Genfors" w:date="2014-03-28T13:02:00Z">
                  <w:rPr/>
                </w:rPrChange>
              </w:rPr>
              <w:t>ImagingOutcome</w:t>
            </w:r>
            <w:r w:rsidR="00FE3D2C" w:rsidRPr="000B0F50">
              <w:rPr>
                <w:lang w:val="en-US"/>
                <w:rPrChange w:id="1021" w:author="Björn Genfors" w:date="2014-03-28T13:02:00Z">
                  <w:rPr/>
                </w:rPrChange>
              </w:rPr>
              <w:t>/</w:t>
            </w:r>
            <w:r w:rsidR="00FB7B9E" w:rsidRPr="000B0F50">
              <w:rPr>
                <w:lang w:val="en-US"/>
                <w:rPrChange w:id="1022" w:author="Björn Genfors" w:date="2014-03-28T13:02:00Z">
                  <w:rPr/>
                </w:rPrChange>
              </w:rPr>
              <w:t>ImagingOutcomeBody</w:t>
            </w:r>
            <w:r w:rsidR="00FE3D2C" w:rsidRPr="000B0F50">
              <w:rPr>
                <w:lang w:val="en-US"/>
                <w:rPrChange w:id="1023" w:author="Björn Genfors" w:date="2014-03-28T13:02:00Z">
                  <w:rPr/>
                </w:rPrChange>
              </w:rPr>
              <w:t>/</w:t>
            </w:r>
            <w:r w:rsidR="006736AE" w:rsidRPr="000B0F50">
              <w:rPr>
                <w:lang w:val="en-US"/>
                <w:rPrChange w:id="1024" w:author="Björn Genfors" w:date="2014-03-28T13:02:00Z">
                  <w:rPr/>
                </w:rPrChange>
              </w:rPr>
              <w:t>ImageRecording</w:t>
            </w:r>
            <w:r w:rsidR="00FE3D2C" w:rsidRPr="000B0F50">
              <w:rPr>
                <w:lang w:val="en-US"/>
                <w:rPrChange w:id="1025" w:author="Björn Genfors" w:date="2014-03-28T13:02:00Z">
                  <w:rPr/>
                </w:rPrChange>
              </w:rPr>
              <w:t>/</w:t>
            </w:r>
            <w:r w:rsidR="006736AE" w:rsidRPr="000B0F50">
              <w:rPr>
                <w:lang w:val="en-US"/>
                <w:rPrChange w:id="1026" w:author="Björn Genfors" w:date="2014-03-28T13:02:00Z">
                  <w:rPr/>
                </w:rPrChange>
              </w:rPr>
              <w:t>ImageStructuredData</w:t>
            </w:r>
            <w:r w:rsidR="00FE3D2C" w:rsidRPr="000B0F50">
              <w:rPr>
                <w:lang w:val="en-US"/>
                <w:rPrChange w:id="1027" w:author="Björn Genfors" w:date="2014-03-28T13:02:00Z">
                  <w:rPr/>
                </w:rPrChange>
              </w:rPr>
              <w:t>/</w:t>
            </w:r>
            <w:r w:rsidR="006736AE" w:rsidRPr="000B0F50">
              <w:rPr>
                <w:lang w:val="en-US"/>
                <w:rPrChange w:id="1028" w:author="Björn Genfors" w:date="2014-03-28T13:02:00Z">
                  <w:rPr/>
                </w:rPrChange>
              </w:rPr>
              <w:t>ImageData</w:t>
            </w:r>
            <w:r w:rsidR="00FE3D2C" w:rsidRPr="000B0F50">
              <w:rPr>
                <w:lang w:val="en-US"/>
                <w:rPrChange w:id="1029" w:author="Björn Genfors" w:date="2014-03-28T13:02:00Z">
                  <w:rPr/>
                </w:rPrChange>
              </w:rPr>
              <w:t>/reference</w:t>
            </w:r>
          </w:p>
        </w:tc>
      </w:tr>
      <w:tr w:rsidR="00FE3D2C" w:rsidRPr="00174516"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1030" w:name="_Toc357754858"/>
      <w:bookmarkStart w:id="1031" w:name="_Toc383102087"/>
      <w:r w:rsidRPr="00CC412F">
        <w:lastRenderedPageBreak/>
        <w:t>Tjänstekontrakt</w:t>
      </w:r>
      <w:bookmarkEnd w:id="280"/>
      <w:bookmarkEnd w:id="1030"/>
      <w:bookmarkEnd w:id="1031"/>
    </w:p>
    <w:p w14:paraId="0A48ED19" w14:textId="652CA76E" w:rsidR="00F27703" w:rsidRPr="00CC412F" w:rsidRDefault="00F27703" w:rsidP="00F27703">
      <w:pPr>
        <w:pStyle w:val="Rubrik2"/>
      </w:pPr>
      <w:bookmarkStart w:id="1032" w:name="_Toc248640905"/>
      <w:bookmarkStart w:id="1033" w:name="_Toc383102088"/>
      <w:r w:rsidRPr="00CC412F">
        <w:t>GetReferralOutcome</w:t>
      </w:r>
      <w:bookmarkEnd w:id="1032"/>
      <w:bookmarkEnd w:id="1033"/>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1034" w:author="Björn Genfors" w:date="2014-03-28T14:45:00Z">
          <w:pPr/>
        </w:pPrChange>
      </w:pPr>
      <w:bookmarkStart w:id="1035" w:name="_Toc379448266"/>
      <w:r w:rsidRPr="00CC412F">
        <w:t>Gemensamma informationskomponenter</w:t>
      </w:r>
      <w:bookmarkEnd w:id="1035"/>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1036" w:name="_Toc383102089"/>
      <w:r w:rsidRPr="00CC412F">
        <w:t>Version</w:t>
      </w:r>
      <w:bookmarkEnd w:id="1036"/>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1037" w:name="_Toc383102090"/>
      <w:r w:rsidRPr="00CC412F">
        <w:t>Fältregler</w:t>
      </w:r>
      <w:bookmarkEnd w:id="1037"/>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1038" w:author="Björn Genfors" w:date="2014-03-28T14:22:00Z">
              <w:r w:rsidR="00FB173C">
                <w:rPr>
                  <w:rFonts w:ascii="Georgia" w:hAnsi="Georgia"/>
                  <w:spacing w:val="-1"/>
                  <w:sz w:val="20"/>
                  <w:szCs w:val="20"/>
                </w:rPr>
                <w:t>I</w:t>
              </w:r>
            </w:ins>
            <w:del w:id="1039"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1040" w:author="Björn Genfors" w:date="2014-03-28T14:31:00Z">
              <w:r>
                <w:rPr>
                  <w:rFonts w:ascii="Georgia" w:hAnsi="Georgia"/>
                  <w:sz w:val="20"/>
                  <w:szCs w:val="20"/>
                </w:rPr>
                <w:t>date</w:t>
              </w:r>
            </w:ins>
            <w:del w:id="1041"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rsidP="00027A53">
            <w:pPr>
              <w:pStyle w:val="TableParagraph"/>
              <w:spacing w:line="226" w:lineRule="exact"/>
              <w:ind w:left="102"/>
              <w:rPr>
                <w:rFonts w:ascii="Georgia" w:hAnsi="Georgia"/>
                <w:spacing w:val="-1"/>
                <w:sz w:val="20"/>
                <w:szCs w:val="20"/>
              </w:rPr>
              <w:pPrChange w:id="1042" w:author="Björn Genfors" w:date="2014-03-28T16:09:00Z">
                <w:pPr>
                  <w:pStyle w:val="TableParagraph"/>
                  <w:spacing w:line="226" w:lineRule="exact"/>
                  <w:ind w:left="102"/>
                </w:pPr>
              </w:pPrChange>
            </w:pPr>
            <w:commentRangeStart w:id="1043"/>
            <w:del w:id="1044"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1043"/>
              <w:r w:rsidR="002138EC" w:rsidRPr="006B6063" w:rsidDel="00FB173C">
                <w:rPr>
                  <w:rStyle w:val="Kommentarsreferens"/>
                  <w:rFonts w:ascii="Georgia" w:eastAsia="ヒラギノ角ゴ Pro W3" w:hAnsi="Georgia" w:cs="Times New Roman"/>
                  <w:i/>
                  <w:color w:val="000000"/>
                  <w:sz w:val="20"/>
                  <w:szCs w:val="20"/>
                  <w:lang w:val="en-GB"/>
                </w:rPr>
                <w:commentReference w:id="1043"/>
              </w:r>
            </w:del>
            <w:ins w:id="1045" w:author="Björn Genfors" w:date="2014-03-28T14:24:00Z">
              <w:r w:rsidR="00FB173C" w:rsidRPr="00FB173C">
                <w:rPr>
                  <w:rFonts w:ascii="Georgia" w:hAnsi="Georgia"/>
                  <w:spacing w:val="-1"/>
                  <w:sz w:val="20"/>
                  <w:szCs w:val="20"/>
                  <w:highlight w:val="yellow"/>
                  <w:rPrChange w:id="1046"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1047" w:author="Björn Genfors" w:date="2014-03-28T14:22:00Z">
              <w:r w:rsidR="00FB173C">
                <w:rPr>
                  <w:rFonts w:ascii="Georgia" w:hAnsi="Georgia"/>
                  <w:spacing w:val="-1"/>
                  <w:sz w:val="20"/>
                  <w:szCs w:val="20"/>
                </w:rPr>
                <w:t>I</w:t>
              </w:r>
            </w:ins>
            <w:del w:id="1048"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1049"/>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1049"/>
            <w:r w:rsidR="008E0B87" w:rsidRPr="006B6063">
              <w:rPr>
                <w:rStyle w:val="Kommentarsreferens"/>
                <w:rFonts w:ascii="Georgia" w:eastAsia="ヒラギノ角ゴ Pro W3" w:hAnsi="Georgia" w:cs="Times New Roman"/>
                <w:i/>
                <w:color w:val="000000"/>
                <w:sz w:val="20"/>
                <w:szCs w:val="20"/>
                <w:lang w:val="en-GB"/>
              </w:rPr>
              <w:commentReference w:id="1049"/>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1050" w:author="Björn Genfors" w:date="2014-03-28T14:22:00Z">
              <w:r w:rsidR="00FB173C">
                <w:rPr>
                  <w:rFonts w:ascii="Georgia" w:hAnsi="Georgia"/>
                  <w:sz w:val="20"/>
                  <w:szCs w:val="20"/>
                </w:rPr>
                <w:t>I</w:t>
              </w:r>
            </w:ins>
            <w:del w:id="1051"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 xml:space="preserve">Information om den hälso- och sjukvårdsperson som skapat informationen i dokumentet, nedan kallas författare. Vid </w:t>
            </w:r>
            <w:r w:rsidRPr="006B6063">
              <w:rPr>
                <w:spacing w:val="-1"/>
                <w:szCs w:val="20"/>
              </w:rPr>
              <w:lastRenderedPageBreak/>
              <w:t>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lastRenderedPageBreak/>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1052" w:author="Björn Genfors" w:date="2014-03-28T14:22:00Z">
              <w:r w:rsidR="00FB173C">
                <w:rPr>
                  <w:szCs w:val="20"/>
                </w:rPr>
                <w:t>I</w:t>
              </w:r>
            </w:ins>
            <w:del w:id="1053"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Change w:id="1054" w:author="Björn Genfors" w:date="2014-03-28T16:13:00Z">
                  <w:rPr>
                    <w:spacing w:val="-1"/>
                    <w:szCs w:val="20"/>
                  </w:rPr>
                </w:rPrChange>
              </w:rPr>
            </w:pPr>
            <w:r w:rsidRPr="00027A53">
              <w:rPr>
                <w:spacing w:val="-1"/>
                <w:szCs w:val="20"/>
                <w:rPrChange w:id="1055" w:author="Björn Genfors" w:date="2014-03-28T16:13:00Z">
                  <w:rPr>
                    <w:spacing w:val="-1"/>
                    <w:szCs w:val="20"/>
                  </w:rPr>
                </w:rPrChange>
              </w:rPr>
              <w:t>Information om personens befattning. Om möjligt skall KV Befattning (OID 1.2.752.129.2.2.1.4) användas</w:t>
            </w:r>
            <w:ins w:id="1056" w:author="Björn Genfors" w:date="2014-03-28T14:05:00Z">
              <w:r w:rsidR="00F66D4E" w:rsidRPr="00027A53">
                <w:rPr>
                  <w:spacing w:val="-1"/>
                  <w:szCs w:val="20"/>
                  <w:rPrChange w:id="1057" w:author="Björn Genfors" w:date="2014-03-28T16:13:00Z">
                    <w:rPr>
                      <w:spacing w:val="-1"/>
                      <w:szCs w:val="20"/>
                    </w:rPr>
                  </w:rPrChange>
                </w:rPr>
                <w:t>, se referens [</w:t>
              </w:r>
              <w:r w:rsidR="00F66D4E" w:rsidRPr="00027A53">
                <w:rPr>
                  <w:spacing w:val="-1"/>
                  <w:szCs w:val="20"/>
                  <w:rPrChange w:id="1058" w:author="Björn Genfors" w:date="2014-03-28T16:13:00Z">
                    <w:rPr>
                      <w:spacing w:val="-1"/>
                      <w:szCs w:val="20"/>
                    </w:rPr>
                  </w:rPrChange>
                </w:rPr>
                <w:fldChar w:fldCharType="begin"/>
              </w:r>
              <w:r w:rsidR="00F66D4E" w:rsidRPr="00027A53">
                <w:rPr>
                  <w:spacing w:val="-1"/>
                  <w:szCs w:val="20"/>
                  <w:rPrChange w:id="1059" w:author="Björn Genfors" w:date="2014-03-28T16:13:00Z">
                    <w:rPr>
                      <w:spacing w:val="-1"/>
                      <w:szCs w:val="20"/>
                    </w:rPr>
                  </w:rPrChange>
                </w:rPr>
                <w:instrText xml:space="preserve"> REF _Ref383778264 \h </w:instrText>
              </w:r>
            </w:ins>
            <w:r w:rsidR="00F66D4E" w:rsidRPr="00027A53">
              <w:rPr>
                <w:spacing w:val="-1"/>
                <w:szCs w:val="20"/>
                <w:rPrChange w:id="1060" w:author="Björn Genfors" w:date="2014-03-28T16:13:00Z">
                  <w:rPr>
                    <w:spacing w:val="-1"/>
                    <w:szCs w:val="20"/>
                  </w:rPr>
                </w:rPrChange>
              </w:rPr>
            </w:r>
            <w:r w:rsidR="00027A53" w:rsidRPr="00027A53">
              <w:rPr>
                <w:spacing w:val="-1"/>
                <w:szCs w:val="20"/>
                <w:rPrChange w:id="1061" w:author="Björn Genfors" w:date="2014-03-28T16:13:00Z">
                  <w:rPr>
                    <w:i/>
                    <w:spacing w:val="-1"/>
                    <w:szCs w:val="20"/>
                  </w:rPr>
                </w:rPrChange>
              </w:rPr>
              <w:instrText xml:space="preserve"> \* MERGEFORMAT </w:instrText>
            </w:r>
            <w:r w:rsidR="00F66D4E" w:rsidRPr="00027A53">
              <w:rPr>
                <w:spacing w:val="-1"/>
                <w:szCs w:val="20"/>
                <w:rPrChange w:id="1062" w:author="Björn Genfors" w:date="2014-03-28T16:13:00Z">
                  <w:rPr>
                    <w:spacing w:val="-1"/>
                    <w:szCs w:val="20"/>
                  </w:rPr>
                </w:rPrChange>
              </w:rPr>
              <w:fldChar w:fldCharType="separate"/>
            </w:r>
            <w:ins w:id="1063" w:author="Björn Genfors" w:date="2014-03-28T14:05:00Z">
              <w:r w:rsidR="00F66D4E" w:rsidRPr="00027A53">
                <w:rPr>
                  <w:rPrChange w:id="1064" w:author="Björn Genfors" w:date="2014-03-28T16:13:00Z">
                    <w:rPr/>
                  </w:rPrChange>
                </w:rPr>
                <w:t xml:space="preserve">R </w:t>
              </w:r>
              <w:r w:rsidR="00F66D4E" w:rsidRPr="00027A53">
                <w:rPr>
                  <w:noProof/>
                  <w:rPrChange w:id="1065" w:author="Björn Genfors" w:date="2014-03-28T16:13:00Z">
                    <w:rPr>
                      <w:noProof/>
                    </w:rPr>
                  </w:rPrChange>
                </w:rPr>
                <w:t>5</w:t>
              </w:r>
              <w:r w:rsidR="00F66D4E" w:rsidRPr="00027A53">
                <w:rPr>
                  <w:spacing w:val="-1"/>
                  <w:szCs w:val="20"/>
                  <w:rPrChange w:id="1066" w:author="Björn Genfors" w:date="2014-03-28T16:13:00Z">
                    <w:rPr>
                      <w:spacing w:val="-1"/>
                      <w:szCs w:val="20"/>
                    </w:rPr>
                  </w:rPrChange>
                </w:rPr>
                <w:fldChar w:fldCharType="end"/>
              </w:r>
              <w:r w:rsidR="00F66D4E" w:rsidRPr="00027A53">
                <w:rPr>
                  <w:spacing w:val="-1"/>
                  <w:szCs w:val="20"/>
                  <w:rPrChange w:id="1067" w:author="Björn Genfors" w:date="2014-03-28T16:13:00Z">
                    <w:rPr>
                      <w:spacing w:val="-1"/>
                      <w:szCs w:val="20"/>
                    </w:rPr>
                  </w:rPrChange>
                </w:rPr>
                <w:t>]</w:t>
              </w:r>
            </w:ins>
            <w:ins w:id="1068" w:author="Björn Genfors" w:date="2014-03-28T16:10:00Z">
              <w:r w:rsidR="00027A53" w:rsidRPr="00027A53">
                <w:rPr>
                  <w:spacing w:val="-1"/>
                  <w:szCs w:val="20"/>
                  <w:rPrChange w:id="1069" w:author="Björn Genfors" w:date="2014-03-28T16:13:00Z">
                    <w:rPr>
                      <w:spacing w:val="-1"/>
                      <w:szCs w:val="20"/>
                    </w:rPr>
                  </w:rPrChange>
                </w:rPr>
                <w:t xml:space="preserve">. </w:t>
              </w:r>
            </w:ins>
            <w:ins w:id="1070" w:author="Björn Genfors" w:date="2014-03-28T16:13:00Z">
              <w:r w:rsidR="00027A53" w:rsidRPr="00027A53">
                <w:rPr>
                  <w:spacing w:val="-1"/>
                  <w:szCs w:val="20"/>
                  <w:rPrChange w:id="1071" w:author="Björn Genfors" w:date="2014-03-28T16:13:00Z">
                    <w:rPr>
                      <w:i/>
                      <w:spacing w:val="-1"/>
                      <w:szCs w:val="20"/>
                    </w:rPr>
                  </w:rPrChange>
                </w:rPr>
                <w:t>Om kodverk saknas anges befattning i originalText.</w:t>
              </w:r>
            </w:ins>
            <w:del w:id="1072" w:author="Björn Genfors" w:date="2014-03-28T14:05:00Z">
              <w:r w:rsidRPr="00027A53" w:rsidDel="00F66D4E">
                <w:rPr>
                  <w:spacing w:val="-1"/>
                  <w:szCs w:val="20"/>
                  <w:rPrChange w:id="1073" w:author="Björn Genfors" w:date="2014-03-28T16:13:00Z">
                    <w:rPr>
                      <w:spacing w:val="-1"/>
                      <w:szCs w:val="20"/>
                    </w:rPr>
                  </w:rPrChange>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1074" w:author="Björn Genfors" w:date="2014-03-28T14:22:00Z">
              <w:r w:rsidR="00FB173C">
                <w:rPr>
                  <w:spacing w:val="-1"/>
                  <w:szCs w:val="20"/>
                </w:rPr>
                <w:t>I</w:t>
              </w:r>
            </w:ins>
            <w:del w:id="1075"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lastRenderedPageBreak/>
              <w:t>HSA</w:t>
            </w:r>
            <w:del w:id="1076" w:author="Björn Genfors" w:date="2014-03-28T14:22:00Z">
              <w:r w:rsidRPr="006B6063" w:rsidDel="00FB173C">
                <w:rPr>
                  <w:spacing w:val="-1"/>
                  <w:szCs w:val="20"/>
                </w:rPr>
                <w:delText>i</w:delText>
              </w:r>
            </w:del>
            <w:ins w:id="1077"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lastRenderedPageBreak/>
              <w:t xml:space="preserve">HSA-id för Vårdenhet som vård- och omsorgspersonen är uppdragstagare för. </w:t>
            </w:r>
            <w:r w:rsidRPr="006B6063">
              <w:rPr>
                <w:szCs w:val="20"/>
              </w:rPr>
              <w:lastRenderedPageBreak/>
              <w:t xml:space="preserve">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lastRenderedPageBreak/>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1078" w:author="Björn Genfors" w:date="2014-03-28T14:22:00Z">
              <w:r w:rsidR="00FB173C">
                <w:rPr>
                  <w:spacing w:val="-1"/>
                  <w:szCs w:val="20"/>
                </w:rPr>
                <w:t>I</w:t>
              </w:r>
            </w:ins>
            <w:del w:id="1079"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1080" w:author="Björn Genfors" w:date="2014-03-28T14:23:00Z">
              <w:r w:rsidR="00FB173C">
                <w:rPr>
                  <w:szCs w:val="20"/>
                </w:rPr>
                <w:t>d</w:t>
              </w:r>
            </w:ins>
            <w:del w:id="1081"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1082" w:author="Björn Genfors" w:date="2014-03-28T15:52:00Z"/>
        </w:trPr>
        <w:tc>
          <w:tcPr>
            <w:tcW w:w="2660" w:type="dxa"/>
          </w:tcPr>
          <w:p w14:paraId="1D32FB94" w14:textId="4BC64EC6" w:rsidR="0046663B" w:rsidRPr="0046663B" w:rsidRDefault="0046663B" w:rsidP="0046663B">
            <w:pPr>
              <w:spacing w:line="229" w:lineRule="exact"/>
              <w:ind w:left="102"/>
              <w:rPr>
                <w:ins w:id="1083" w:author="Björn Genfors" w:date="2014-03-28T15:52:00Z"/>
                <w:color w:val="FF0000"/>
                <w:szCs w:val="20"/>
                <w:highlight w:val="yellow"/>
                <w:rPrChange w:id="1084" w:author="Björn Genfors" w:date="2014-03-28T15:53:00Z">
                  <w:rPr>
                    <w:ins w:id="1085" w:author="Björn Genfors" w:date="2014-03-28T15:52:00Z"/>
                    <w:szCs w:val="20"/>
                  </w:rPr>
                </w:rPrChange>
              </w:rPr>
              <w:pPrChange w:id="1086" w:author="Björn Genfors" w:date="2014-03-28T15:52:00Z">
                <w:pPr>
                  <w:spacing w:line="229" w:lineRule="exact"/>
                  <w:ind w:left="102"/>
                </w:pPr>
              </w:pPrChange>
            </w:pPr>
            <w:ins w:id="1087" w:author="Björn Genfors" w:date="2014-03-28T15:52:00Z">
              <w:r w:rsidRPr="0046663B">
                <w:rPr>
                  <w:color w:val="FF0000"/>
                  <w:szCs w:val="20"/>
                  <w:highlight w:val="yellow"/>
                  <w:rPrChange w:id="1088" w:author="Björn Genfors" w:date="2014-03-28T15:53:00Z">
                    <w:rPr>
                      <w:szCs w:val="20"/>
                    </w:rPr>
                  </w:rPrChange>
                </w:rPr>
                <w:t>../../../legalAuthenticator</w:t>
              </w:r>
              <w:r w:rsidRPr="0046663B">
                <w:rPr>
                  <w:color w:val="FF0000"/>
                  <w:szCs w:val="20"/>
                  <w:highlight w:val="yellow"/>
                  <w:rPrChange w:id="1089" w:author="Björn Genfors" w:date="2014-03-28T15:53:00Z">
                    <w:rPr>
                      <w:szCs w:val="20"/>
                    </w:rPr>
                  </w:rPrChange>
                </w:rPr>
                <w:t>RoleCode</w:t>
              </w:r>
            </w:ins>
          </w:p>
        </w:tc>
        <w:tc>
          <w:tcPr>
            <w:tcW w:w="1417" w:type="dxa"/>
          </w:tcPr>
          <w:p w14:paraId="47EA1902" w14:textId="77777777" w:rsidR="0046663B" w:rsidRPr="0046663B" w:rsidRDefault="0046663B" w:rsidP="008A6494">
            <w:pPr>
              <w:spacing w:line="229" w:lineRule="exact"/>
              <w:ind w:left="102"/>
              <w:rPr>
                <w:ins w:id="1090" w:author="Björn Genfors" w:date="2014-03-28T15:52:00Z"/>
                <w:color w:val="FF0000"/>
                <w:szCs w:val="20"/>
                <w:highlight w:val="yellow"/>
                <w:rPrChange w:id="1091" w:author="Björn Genfors" w:date="2014-03-28T15:53:00Z">
                  <w:rPr>
                    <w:ins w:id="1092"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1093" w:author="Björn Genfors" w:date="2014-03-28T15:52:00Z"/>
                <w:color w:val="FF0000"/>
                <w:spacing w:val="-1"/>
                <w:szCs w:val="20"/>
                <w:highlight w:val="yellow"/>
                <w:rPrChange w:id="1094" w:author="Björn Genfors" w:date="2014-03-28T15:53:00Z">
                  <w:rPr>
                    <w:ins w:id="1095" w:author="Björn Genfors" w:date="2014-03-28T15:52:00Z"/>
                    <w:spacing w:val="-1"/>
                    <w:szCs w:val="20"/>
                  </w:rPr>
                </w:rPrChange>
              </w:rPr>
            </w:pPr>
            <w:ins w:id="1096" w:author="Björn Genfors" w:date="2014-03-28T15:52:00Z">
              <w:r w:rsidRPr="0046663B">
                <w:rPr>
                  <w:color w:val="FF0000"/>
                  <w:spacing w:val="-1"/>
                  <w:szCs w:val="20"/>
                  <w:highlight w:val="yellow"/>
                  <w:rPrChange w:id="1097"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1098" w:author="Björn Genfors" w:date="2014-03-28T15:52:00Z"/>
                <w:color w:val="FF0000"/>
                <w:spacing w:val="-1"/>
                <w:szCs w:val="20"/>
                <w:rPrChange w:id="1099" w:author="Björn Genfors" w:date="2014-03-28T15:53:00Z">
                  <w:rPr>
                    <w:ins w:id="1100" w:author="Björn Genfors" w:date="2014-03-28T15:52:00Z"/>
                    <w:spacing w:val="-1"/>
                    <w:szCs w:val="20"/>
                  </w:rPr>
                </w:rPrChange>
              </w:rPr>
            </w:pPr>
            <w:ins w:id="1101" w:author="Björn Genfors" w:date="2014-03-28T15:53:00Z">
              <w:r w:rsidRPr="0046663B">
                <w:rPr>
                  <w:color w:val="FF0000"/>
                  <w:spacing w:val="-1"/>
                  <w:szCs w:val="20"/>
                  <w:highlight w:val="yellow"/>
                  <w:rPrChange w:id="1102"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lastRenderedPageBreak/>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w:t>
            </w:r>
            <w:r w:rsidRPr="006B6063">
              <w:rPr>
                <w:szCs w:val="20"/>
              </w:rPr>
              <w:lastRenderedPageBreak/>
              <w: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lastRenderedPageBreak/>
              <w:t xml:space="preserve">Information om den hälso- och sjukvårdsperson som framställt </w:t>
            </w:r>
            <w:r w:rsidRPr="006B6063">
              <w:rPr>
                <w:spacing w:val="-1"/>
                <w:szCs w:val="20"/>
              </w:rPr>
              <w:lastRenderedPageBreak/>
              <w:t>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lastRenderedPageBreak/>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Change w:id="1103" w:author="Björn Genfors" w:date="2014-03-28T16:11:00Z">
                  <w:rPr>
                    <w:spacing w:val="-1"/>
                    <w:szCs w:val="20"/>
                  </w:rPr>
                </w:rPrChange>
              </w:rPr>
            </w:pPr>
            <w:r w:rsidRPr="00027A53">
              <w:rPr>
                <w:spacing w:val="-1"/>
                <w:szCs w:val="20"/>
                <w:rPrChange w:id="1104" w:author="Björn Genfors" w:date="2014-03-28T16:11:00Z">
                  <w:rPr>
                    <w:spacing w:val="-1"/>
                    <w:szCs w:val="20"/>
                  </w:rPr>
                </w:rPrChange>
              </w:rPr>
              <w:t>Information om personens befattning. Om möjligt skall KV Befattning (OID 1.2.752.129.2.2.1.4) användas.</w:t>
            </w:r>
            <w:ins w:id="1105" w:author="Björn Genfors" w:date="2014-03-28T13:58:00Z">
              <w:r w:rsidR="0075374E" w:rsidRPr="00027A53">
                <w:rPr>
                  <w:spacing w:val="-1"/>
                  <w:szCs w:val="20"/>
                  <w:rPrChange w:id="1106" w:author="Björn Genfors" w:date="2014-03-28T16:11:00Z">
                    <w:rPr>
                      <w:spacing w:val="-1"/>
                      <w:szCs w:val="20"/>
                    </w:rPr>
                  </w:rPrChange>
                </w:rPr>
                <w:t xml:space="preserve"> Se referens [</w:t>
              </w:r>
              <w:r w:rsidR="0075374E" w:rsidRPr="00027A53">
                <w:rPr>
                  <w:spacing w:val="-1"/>
                  <w:szCs w:val="20"/>
                  <w:rPrChange w:id="1107" w:author="Björn Genfors" w:date="2014-03-28T16:11:00Z">
                    <w:rPr>
                      <w:spacing w:val="-1"/>
                      <w:szCs w:val="20"/>
                    </w:rPr>
                  </w:rPrChange>
                </w:rPr>
                <w:fldChar w:fldCharType="begin"/>
              </w:r>
              <w:r w:rsidR="0075374E" w:rsidRPr="00027A53">
                <w:rPr>
                  <w:spacing w:val="-1"/>
                  <w:szCs w:val="20"/>
                  <w:rPrChange w:id="1108" w:author="Björn Genfors" w:date="2014-03-28T16:11:00Z">
                    <w:rPr>
                      <w:spacing w:val="-1"/>
                      <w:szCs w:val="20"/>
                    </w:rPr>
                  </w:rPrChange>
                </w:rPr>
                <w:instrText xml:space="preserve"> REF _Ref383778264 \h </w:instrText>
              </w:r>
            </w:ins>
            <w:r w:rsidR="0075374E" w:rsidRPr="00027A53">
              <w:rPr>
                <w:spacing w:val="-1"/>
                <w:szCs w:val="20"/>
                <w:rPrChange w:id="1109" w:author="Björn Genfors" w:date="2014-03-28T16:11:00Z">
                  <w:rPr>
                    <w:spacing w:val="-1"/>
                    <w:szCs w:val="20"/>
                  </w:rPr>
                </w:rPrChange>
              </w:rPr>
            </w:r>
            <w:r w:rsidR="00027A53" w:rsidRPr="00027A53">
              <w:rPr>
                <w:spacing w:val="-1"/>
                <w:szCs w:val="20"/>
                <w:rPrChange w:id="1110" w:author="Björn Genfors" w:date="2014-03-28T16:11:00Z">
                  <w:rPr>
                    <w:i/>
                    <w:spacing w:val="-1"/>
                    <w:szCs w:val="20"/>
                  </w:rPr>
                </w:rPrChange>
              </w:rPr>
              <w:instrText xml:space="preserve"> \* MERGEFORMAT </w:instrText>
            </w:r>
            <w:r w:rsidR="0075374E" w:rsidRPr="00027A53">
              <w:rPr>
                <w:spacing w:val="-1"/>
                <w:szCs w:val="20"/>
                <w:rPrChange w:id="1111" w:author="Björn Genfors" w:date="2014-03-28T16:11:00Z">
                  <w:rPr>
                    <w:spacing w:val="-1"/>
                    <w:szCs w:val="20"/>
                  </w:rPr>
                </w:rPrChange>
              </w:rPr>
              <w:fldChar w:fldCharType="separate"/>
            </w:r>
            <w:ins w:id="1112" w:author="Björn Genfors" w:date="2014-03-28T13:58:00Z">
              <w:r w:rsidR="0075374E" w:rsidRPr="00027A53">
                <w:rPr>
                  <w:rPrChange w:id="1113" w:author="Björn Genfors" w:date="2014-03-28T16:11:00Z">
                    <w:rPr/>
                  </w:rPrChange>
                </w:rPr>
                <w:t xml:space="preserve">R </w:t>
              </w:r>
              <w:r w:rsidR="0075374E" w:rsidRPr="00027A53">
                <w:rPr>
                  <w:noProof/>
                  <w:rPrChange w:id="1114" w:author="Björn Genfors" w:date="2014-03-28T16:11:00Z">
                    <w:rPr>
                      <w:noProof/>
                    </w:rPr>
                  </w:rPrChange>
                </w:rPr>
                <w:t>5</w:t>
              </w:r>
              <w:r w:rsidR="0075374E" w:rsidRPr="00027A53">
                <w:rPr>
                  <w:spacing w:val="-1"/>
                  <w:szCs w:val="20"/>
                  <w:rPrChange w:id="1115" w:author="Björn Genfors" w:date="2014-03-28T16:11:00Z">
                    <w:rPr>
                      <w:spacing w:val="-1"/>
                      <w:szCs w:val="20"/>
                    </w:rPr>
                  </w:rPrChange>
                </w:rPr>
                <w:fldChar w:fldCharType="end"/>
              </w:r>
              <w:r w:rsidR="0075374E" w:rsidRPr="00027A53">
                <w:rPr>
                  <w:spacing w:val="-1"/>
                  <w:szCs w:val="20"/>
                  <w:rPrChange w:id="1116" w:author="Björn Genfors" w:date="2014-03-28T16:11:00Z">
                    <w:rPr>
                      <w:spacing w:val="-1"/>
                      <w:szCs w:val="20"/>
                    </w:rPr>
                  </w:rPrChange>
                </w:rPr>
                <w:t>].</w:t>
              </w:r>
            </w:ins>
            <w:ins w:id="1117" w:author="Björn Genfors" w:date="2014-03-28T16:10:00Z">
              <w:r w:rsidR="00027A53" w:rsidRPr="00027A53">
                <w:rPr>
                  <w:spacing w:val="-1"/>
                  <w:szCs w:val="20"/>
                  <w:rPrChange w:id="1118" w:author="Björn Genfors" w:date="2014-03-28T16:11:00Z">
                    <w:rPr>
                      <w:spacing w:val="-1"/>
                      <w:szCs w:val="20"/>
                    </w:rPr>
                  </w:rPrChange>
                </w:rPr>
                <w:t xml:space="preserve"> </w:t>
              </w:r>
            </w:ins>
            <w:ins w:id="1119" w:author="Björn Genfors" w:date="2014-03-28T16:13:00Z">
              <w:r w:rsidR="00027A53" w:rsidRPr="00027A53">
                <w:rPr>
                  <w:spacing w:val="-1"/>
                  <w:szCs w:val="20"/>
                  <w:rPrChange w:id="1120"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användas för att genom tjänstekontaktet </w:t>
            </w:r>
            <w:r w:rsidRPr="006B6063">
              <w:rPr>
                <w:spacing w:val="-1"/>
                <w:szCs w:val="20"/>
              </w:rPr>
              <w:lastRenderedPageBreak/>
              <w:t>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lastRenderedPageBreak/>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1121" w:author="Björn Genfors" w:date="2014-03-28T14:26:00Z">
                  <w:rPr>
                    <w:szCs w:val="20"/>
                    <w:highlight w:val="yellow"/>
                  </w:rPr>
                </w:rPrChange>
              </w:rPr>
            </w:pPr>
            <w:r w:rsidRPr="000B0906">
              <w:rPr>
                <w:rFonts w:cs="Arial"/>
                <w:szCs w:val="20"/>
                <w:rPrChange w:id="1122"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1123" w:author="Björn Genfors" w:date="2014-03-28T14:26:00Z">
                  <w:rPr>
                    <w:szCs w:val="20"/>
                    <w:highlight w:val="yellow"/>
                  </w:rPr>
                </w:rPrChange>
              </w:rPr>
            </w:pPr>
            <w:r w:rsidRPr="000B0906">
              <w:rPr>
                <w:spacing w:val="-1"/>
                <w:szCs w:val="20"/>
                <w:rPrChange w:id="1124"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1125" w:author="Björn Genfors" w:date="2014-03-28T14:26:00Z">
                  <w:rPr>
                    <w:spacing w:val="-1"/>
                    <w:szCs w:val="20"/>
                    <w:highlight w:val="yellow"/>
                  </w:rPr>
                </w:rPrChange>
              </w:rPr>
            </w:pPr>
            <w:r w:rsidRPr="000B0906">
              <w:rPr>
                <w:szCs w:val="20"/>
                <w:rPrChange w:id="1126" w:author="Björn Genfors" w:date="2014-03-28T14:26:00Z">
                  <w:rPr>
                    <w:szCs w:val="20"/>
                    <w:highlight w:val="yellow"/>
                  </w:rPr>
                </w:rPrChange>
              </w:rPr>
              <w:t xml:space="preserve">Sätts endast om resultCode är ERROR, se kapitel </w:t>
            </w:r>
            <w:ins w:id="1127" w:author="Björn Genfors" w:date="2014-03-28T14:26:00Z">
              <w:r w:rsidR="000B0906" w:rsidRPr="000B0906">
                <w:rPr>
                  <w:szCs w:val="20"/>
                  <w:rPrChange w:id="1128" w:author="Björn Genfors" w:date="2014-03-28T14:26:00Z">
                    <w:rPr>
                      <w:szCs w:val="20"/>
                      <w:highlight w:val="yellow"/>
                    </w:rPr>
                  </w:rPrChange>
                </w:rPr>
                <w:fldChar w:fldCharType="begin"/>
              </w:r>
              <w:r w:rsidR="000B0906" w:rsidRPr="000B0906">
                <w:rPr>
                  <w:szCs w:val="20"/>
                  <w:rPrChange w:id="1129"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1130" w:author="Björn Genfors" w:date="2014-03-28T14:26:00Z">
                  <w:rPr>
                    <w:szCs w:val="20"/>
                  </w:rPr>
                </w:rPrChange>
              </w:rPr>
            </w:r>
            <w:r w:rsidR="000B0906" w:rsidRPr="000B0906">
              <w:rPr>
                <w:szCs w:val="20"/>
                <w:rPrChange w:id="1131" w:author="Björn Genfors" w:date="2014-03-28T14:26:00Z">
                  <w:rPr>
                    <w:szCs w:val="20"/>
                    <w:highlight w:val="yellow"/>
                  </w:rPr>
                </w:rPrChange>
              </w:rPr>
              <w:fldChar w:fldCharType="separate"/>
            </w:r>
            <w:ins w:id="1132" w:author="Björn Genfors" w:date="2014-03-28T14:26:00Z">
              <w:r w:rsidR="000B0906" w:rsidRPr="000B0906">
                <w:rPr>
                  <w:szCs w:val="20"/>
                  <w:rPrChange w:id="1133" w:author="Björn Genfors" w:date="2014-03-28T14:26:00Z">
                    <w:rPr>
                      <w:szCs w:val="20"/>
                      <w:highlight w:val="yellow"/>
                    </w:rPr>
                  </w:rPrChange>
                </w:rPr>
                <w:t>4.3</w:t>
              </w:r>
              <w:r w:rsidR="000B0906" w:rsidRPr="000B0906">
                <w:rPr>
                  <w:szCs w:val="20"/>
                  <w:rPrChange w:id="1134" w:author="Björn Genfors" w:date="2014-03-28T14:26:00Z">
                    <w:rPr>
                      <w:szCs w:val="20"/>
                      <w:highlight w:val="yellow"/>
                    </w:rPr>
                  </w:rPrChange>
                </w:rPr>
                <w:fldChar w:fldCharType="end"/>
              </w:r>
            </w:ins>
            <w:del w:id="1135" w:author="Björn Genfors" w:date="2014-03-28T14:26:00Z">
              <w:r w:rsidRPr="000B0906" w:rsidDel="000B0906">
                <w:rPr>
                  <w:szCs w:val="20"/>
                  <w:rPrChange w:id="1136" w:author="Björn Genfors" w:date="2014-03-28T14:26:00Z">
                    <w:rPr>
                      <w:szCs w:val="20"/>
                      <w:highlight w:val="yellow"/>
                    </w:rPr>
                  </w:rPrChange>
                </w:rPr>
                <w:fldChar w:fldCharType="begin"/>
              </w:r>
              <w:r w:rsidRPr="000B0906" w:rsidDel="000B0906">
                <w:rPr>
                  <w:szCs w:val="20"/>
                  <w:rPrChange w:id="1137" w:author="Björn Genfors" w:date="2014-03-28T14:26:00Z">
                    <w:rPr>
                      <w:szCs w:val="20"/>
                      <w:highlight w:val="yellow"/>
                    </w:rPr>
                  </w:rPrChange>
                </w:rPr>
                <w:delInstrText xml:space="preserve"> REF _Ref383164105 \r \h </w:delInstrText>
              </w:r>
              <w:r w:rsidR="003E5620" w:rsidRPr="000B0906" w:rsidDel="000B0906">
                <w:rPr>
                  <w:szCs w:val="20"/>
                  <w:rPrChange w:id="1138" w:author="Björn Genfors" w:date="2014-03-28T14:26:00Z">
                    <w:rPr>
                      <w:szCs w:val="20"/>
                      <w:highlight w:val="yellow"/>
                    </w:rPr>
                  </w:rPrChange>
                </w:rPr>
                <w:delInstrText xml:space="preserve"> \* MERGEFORMAT </w:delInstrText>
              </w:r>
              <w:r w:rsidRPr="000B0906" w:rsidDel="000B0906">
                <w:rPr>
                  <w:szCs w:val="20"/>
                  <w:rPrChange w:id="1139" w:author="Björn Genfors" w:date="2014-03-28T14:26:00Z">
                    <w:rPr>
                      <w:szCs w:val="20"/>
                    </w:rPr>
                  </w:rPrChange>
                </w:rPr>
              </w:r>
              <w:r w:rsidRPr="000B0906" w:rsidDel="000B0906">
                <w:rPr>
                  <w:szCs w:val="20"/>
                  <w:rPrChange w:id="1140" w:author="Björn Genfors" w:date="2014-03-28T14:26:00Z">
                    <w:rPr>
                      <w:szCs w:val="20"/>
                      <w:highlight w:val="yellow"/>
                    </w:rPr>
                  </w:rPrChange>
                </w:rPr>
                <w:fldChar w:fldCharType="separate"/>
              </w:r>
              <w:r w:rsidRPr="000B0906" w:rsidDel="000B0906">
                <w:rPr>
                  <w:szCs w:val="20"/>
                  <w:rPrChange w:id="1141" w:author="Björn Genfors" w:date="2014-03-28T14:26:00Z">
                    <w:rPr>
                      <w:szCs w:val="20"/>
                      <w:highlight w:val="yellow"/>
                    </w:rPr>
                  </w:rPrChange>
                </w:rPr>
                <w:delText>4.4</w:delText>
              </w:r>
              <w:r w:rsidRPr="000B0906" w:rsidDel="000B0906">
                <w:rPr>
                  <w:szCs w:val="20"/>
                  <w:rPrChange w:id="1142" w:author="Björn Genfors" w:date="2014-03-28T14:26:00Z">
                    <w:rPr>
                      <w:szCs w:val="20"/>
                      <w:highlight w:val="yellow"/>
                    </w:rPr>
                  </w:rPrChange>
                </w:rPr>
                <w:fldChar w:fldCharType="end"/>
              </w:r>
            </w:del>
            <w:r w:rsidRPr="000B0906">
              <w:rPr>
                <w:szCs w:val="20"/>
                <w:rPrChange w:id="1143"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1144"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1145" w:name="_Toc383102091"/>
      <w:r w:rsidRPr="00CC412F">
        <w:t>Övriga regler</w:t>
      </w:r>
      <w:bookmarkEnd w:id="1145"/>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1146" w:name="_Toc248640910"/>
      <w:bookmarkStart w:id="1147" w:name="_Toc383102092"/>
      <w:r w:rsidR="00D4194A" w:rsidRPr="00CC412F">
        <w:lastRenderedPageBreak/>
        <w:t>GetMaternityMedicalHistory</w:t>
      </w:r>
      <w:bookmarkEnd w:id="1146"/>
      <w:bookmarkEnd w:id="1147"/>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1148" w:author="Björn Genfors" w:date="2014-03-28T14:45:00Z">
          <w:pPr/>
        </w:pPrChange>
      </w:pPr>
      <w:r w:rsidRPr="00CC412F">
        <w:t>Gemensamma informationskomponenter</w:t>
      </w:r>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1149" w:name="_Toc383102093"/>
      <w:r w:rsidRPr="00CC412F">
        <w:t>Version</w:t>
      </w:r>
      <w:bookmarkEnd w:id="1149"/>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1150" w:name="_Toc383102094"/>
      <w:r w:rsidRPr="00CC412F">
        <w:t>Fältregler</w:t>
      </w:r>
      <w:bookmarkEnd w:id="1150"/>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1151">
          <w:tblGrid>
            <w:gridCol w:w="34"/>
            <w:gridCol w:w="2802"/>
            <w:gridCol w:w="34"/>
            <w:gridCol w:w="1525"/>
            <w:gridCol w:w="34"/>
            <w:gridCol w:w="3935"/>
            <w:gridCol w:w="34"/>
            <w:gridCol w:w="1242"/>
            <w:gridCol w:w="34"/>
          </w:tblGrid>
        </w:tblGridChange>
      </w:tblGrid>
      <w:tr w:rsidR="008A6494" w:rsidRPr="0046663B"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46663B" w:rsidRDefault="008A6494" w:rsidP="008A6494">
            <w:pPr>
              <w:widowControl/>
              <w:spacing w:line="226" w:lineRule="exact"/>
              <w:ind w:left="102"/>
              <w:rPr>
                <w:b/>
                <w:sz w:val="20"/>
                <w:szCs w:val="20"/>
                <w:lang w:val="sv-SE"/>
                <w:rPrChange w:id="1152" w:author="Björn Genfors" w:date="2014-03-28T15:54:00Z">
                  <w:rPr>
                    <w:b/>
                    <w:sz w:val="20"/>
                    <w:szCs w:val="20"/>
                    <w:lang w:val="sv-SE"/>
                  </w:rPr>
                </w:rPrChange>
              </w:rPr>
            </w:pPr>
            <w:r w:rsidRPr="0046663B">
              <w:rPr>
                <w:b/>
                <w:sz w:val="20"/>
                <w:szCs w:val="20"/>
                <w:rPrChange w:id="1153" w:author="Björn Genfors" w:date="2014-03-28T15:54:00Z">
                  <w:rPr>
                    <w:b/>
                    <w:sz w:val="20"/>
                    <w:szCs w:val="20"/>
                  </w:rPr>
                </w:rPrChange>
              </w:rPr>
              <w:t>Na</w:t>
            </w:r>
            <w:r w:rsidRPr="0046663B">
              <w:rPr>
                <w:b/>
                <w:spacing w:val="-3"/>
                <w:sz w:val="20"/>
                <w:szCs w:val="20"/>
                <w:rPrChange w:id="1154" w:author="Björn Genfors" w:date="2014-03-28T15:54:00Z">
                  <w:rPr>
                    <w:b/>
                    <w:spacing w:val="-3"/>
                    <w:sz w:val="20"/>
                    <w:szCs w:val="20"/>
                  </w:rPr>
                </w:rPrChange>
              </w:rPr>
              <w:t>m</w:t>
            </w:r>
            <w:r w:rsidRPr="0046663B">
              <w:rPr>
                <w:b/>
                <w:sz w:val="20"/>
                <w:szCs w:val="20"/>
                <w:rPrChange w:id="1155" w:author="Björn Genfors" w:date="2014-03-28T15:54:00Z">
                  <w:rPr>
                    <w:b/>
                    <w:sz w:val="20"/>
                    <w:szCs w:val="20"/>
                  </w:rPr>
                </w:rPrChange>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46663B" w:rsidRDefault="008A6494" w:rsidP="008A6494">
            <w:pPr>
              <w:widowControl/>
              <w:spacing w:line="226" w:lineRule="exact"/>
              <w:ind w:left="102"/>
              <w:rPr>
                <w:b/>
                <w:sz w:val="20"/>
                <w:szCs w:val="20"/>
                <w:lang w:val="sv-SE"/>
                <w:rPrChange w:id="1156" w:author="Björn Genfors" w:date="2014-03-28T15:54:00Z">
                  <w:rPr>
                    <w:b/>
                    <w:sz w:val="20"/>
                    <w:szCs w:val="20"/>
                    <w:lang w:val="sv-SE"/>
                  </w:rPr>
                </w:rPrChange>
              </w:rPr>
            </w:pPr>
            <w:r w:rsidRPr="0046663B">
              <w:rPr>
                <w:b/>
                <w:sz w:val="20"/>
                <w:szCs w:val="20"/>
                <w:rPrChange w:id="1157" w:author="Björn Genfors" w:date="2014-03-28T15:54:00Z">
                  <w:rPr>
                    <w:b/>
                    <w:sz w:val="20"/>
                    <w:szCs w:val="20"/>
                  </w:rPr>
                </w:rPrChange>
              </w:rPr>
              <w:t>T</w:t>
            </w:r>
            <w:r w:rsidRPr="0046663B">
              <w:rPr>
                <w:b/>
                <w:spacing w:val="-1"/>
                <w:sz w:val="20"/>
                <w:szCs w:val="20"/>
                <w:rPrChange w:id="1158" w:author="Björn Genfors" w:date="2014-03-28T15:54:00Z">
                  <w:rPr>
                    <w:b/>
                    <w:spacing w:val="-1"/>
                    <w:sz w:val="20"/>
                    <w:szCs w:val="20"/>
                  </w:rPr>
                </w:rPrChange>
              </w:rPr>
              <w:t>y</w:t>
            </w:r>
            <w:r w:rsidRPr="0046663B">
              <w:rPr>
                <w:b/>
                <w:sz w:val="20"/>
                <w:szCs w:val="20"/>
                <w:rPrChange w:id="1159" w:author="Björn Genfors" w:date="2014-03-28T15:54:00Z">
                  <w:rPr>
                    <w:b/>
                    <w:sz w:val="20"/>
                    <w:szCs w:val="20"/>
                  </w:rPr>
                </w:rPrChange>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46663B" w:rsidRDefault="008A6494" w:rsidP="008A6494">
            <w:pPr>
              <w:widowControl/>
              <w:spacing w:line="226" w:lineRule="exact"/>
              <w:ind w:left="102"/>
              <w:rPr>
                <w:b/>
                <w:sz w:val="20"/>
                <w:szCs w:val="20"/>
                <w:lang w:val="sv-SE"/>
                <w:rPrChange w:id="1160" w:author="Björn Genfors" w:date="2014-03-28T15:54:00Z">
                  <w:rPr>
                    <w:b/>
                    <w:sz w:val="20"/>
                    <w:szCs w:val="20"/>
                    <w:lang w:val="sv-SE"/>
                  </w:rPr>
                </w:rPrChange>
              </w:rPr>
            </w:pPr>
            <w:r w:rsidRPr="0046663B">
              <w:rPr>
                <w:b/>
                <w:sz w:val="20"/>
                <w:szCs w:val="20"/>
                <w:rPrChange w:id="1161" w:author="Björn Genfors" w:date="2014-03-28T15:54:00Z">
                  <w:rPr>
                    <w:b/>
                    <w:sz w:val="20"/>
                    <w:szCs w:val="20"/>
                  </w:rPr>
                </w:rPrChange>
              </w:rPr>
              <w:t>Ko</w:t>
            </w:r>
            <w:r w:rsidRPr="0046663B">
              <w:rPr>
                <w:b/>
                <w:spacing w:val="-2"/>
                <w:sz w:val="20"/>
                <w:szCs w:val="20"/>
                <w:rPrChange w:id="1162" w:author="Björn Genfors" w:date="2014-03-28T15:54:00Z">
                  <w:rPr>
                    <w:b/>
                    <w:spacing w:val="-2"/>
                    <w:sz w:val="20"/>
                    <w:szCs w:val="20"/>
                  </w:rPr>
                </w:rPrChange>
              </w:rPr>
              <w:t>m</w:t>
            </w:r>
            <w:r w:rsidRPr="0046663B">
              <w:rPr>
                <w:b/>
                <w:spacing w:val="-3"/>
                <w:sz w:val="20"/>
                <w:szCs w:val="20"/>
                <w:rPrChange w:id="1163" w:author="Björn Genfors" w:date="2014-03-28T15:54:00Z">
                  <w:rPr>
                    <w:b/>
                    <w:spacing w:val="-3"/>
                    <w:sz w:val="20"/>
                    <w:szCs w:val="20"/>
                  </w:rPr>
                </w:rPrChange>
              </w:rPr>
              <w:t>m</w:t>
            </w:r>
            <w:r w:rsidRPr="0046663B">
              <w:rPr>
                <w:b/>
                <w:sz w:val="20"/>
                <w:szCs w:val="20"/>
                <w:rPrChange w:id="1164" w:author="Björn Genfors" w:date="2014-03-28T15:54:00Z">
                  <w:rPr>
                    <w:b/>
                    <w:sz w:val="20"/>
                    <w:szCs w:val="20"/>
                  </w:rPr>
                </w:rPrChange>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46663B" w:rsidRDefault="008A6494" w:rsidP="003A6D72">
            <w:pPr>
              <w:widowControl/>
              <w:spacing w:line="226" w:lineRule="exact"/>
              <w:ind w:left="101"/>
              <w:jc w:val="center"/>
              <w:rPr>
                <w:b/>
                <w:sz w:val="20"/>
                <w:szCs w:val="20"/>
                <w:lang w:val="sv-SE"/>
                <w:rPrChange w:id="1165" w:author="Björn Genfors" w:date="2014-03-28T15:54:00Z">
                  <w:rPr>
                    <w:b/>
                    <w:sz w:val="20"/>
                    <w:szCs w:val="20"/>
                    <w:lang w:val="sv-SE"/>
                  </w:rPr>
                </w:rPrChange>
              </w:rPr>
            </w:pPr>
            <w:r w:rsidRPr="0046663B">
              <w:rPr>
                <w:b/>
                <w:sz w:val="20"/>
                <w:szCs w:val="20"/>
                <w:rPrChange w:id="1166" w:author="Björn Genfors" w:date="2014-03-28T15:54:00Z">
                  <w:rPr>
                    <w:b/>
                    <w:sz w:val="20"/>
                    <w:szCs w:val="20"/>
                  </w:rPr>
                </w:rPrChange>
              </w:rPr>
              <w:t>Ka</w:t>
            </w:r>
            <w:r w:rsidRPr="0046663B">
              <w:rPr>
                <w:b/>
                <w:spacing w:val="-1"/>
                <w:sz w:val="20"/>
                <w:szCs w:val="20"/>
                <w:rPrChange w:id="1167" w:author="Björn Genfors" w:date="2014-03-28T15:54:00Z">
                  <w:rPr>
                    <w:b/>
                    <w:spacing w:val="-1"/>
                    <w:sz w:val="20"/>
                    <w:szCs w:val="20"/>
                  </w:rPr>
                </w:rPrChange>
              </w:rPr>
              <w:t>r</w:t>
            </w:r>
            <w:r w:rsidRPr="0046663B">
              <w:rPr>
                <w:b/>
                <w:sz w:val="20"/>
                <w:szCs w:val="20"/>
                <w:rPrChange w:id="1168" w:author="Björn Genfors" w:date="2014-03-28T15:54:00Z">
                  <w:rPr>
                    <w:b/>
                    <w:sz w:val="20"/>
                    <w:szCs w:val="20"/>
                  </w:rPr>
                </w:rPrChange>
              </w:rPr>
              <w:t>di-</w:t>
            </w:r>
          </w:p>
          <w:p w14:paraId="73F908B8" w14:textId="77777777" w:rsidR="008A6494" w:rsidRPr="0046663B" w:rsidRDefault="008A6494" w:rsidP="003A6D72">
            <w:pPr>
              <w:widowControl/>
              <w:ind w:left="102"/>
              <w:jc w:val="center"/>
              <w:rPr>
                <w:sz w:val="20"/>
                <w:szCs w:val="20"/>
                <w:lang w:val="sv-SE"/>
                <w:rPrChange w:id="1169" w:author="Björn Genfors" w:date="2014-03-28T15:54:00Z">
                  <w:rPr>
                    <w:sz w:val="20"/>
                    <w:szCs w:val="20"/>
                    <w:lang w:val="sv-SE"/>
                  </w:rPr>
                </w:rPrChange>
              </w:rPr>
            </w:pPr>
            <w:r w:rsidRPr="0046663B">
              <w:rPr>
                <w:b/>
                <w:sz w:val="20"/>
                <w:szCs w:val="20"/>
                <w:rPrChange w:id="1170" w:author="Björn Genfors" w:date="2014-03-28T15:54:00Z">
                  <w:rPr>
                    <w:b/>
                    <w:sz w:val="20"/>
                    <w:szCs w:val="20"/>
                  </w:rPr>
                </w:rPrChange>
              </w:rPr>
              <w:t>n</w:t>
            </w:r>
            <w:r w:rsidRPr="0046663B">
              <w:rPr>
                <w:b/>
                <w:spacing w:val="-1"/>
                <w:sz w:val="20"/>
                <w:szCs w:val="20"/>
                <w:rPrChange w:id="1171" w:author="Björn Genfors" w:date="2014-03-28T15:54:00Z">
                  <w:rPr>
                    <w:b/>
                    <w:spacing w:val="-1"/>
                    <w:sz w:val="20"/>
                    <w:szCs w:val="20"/>
                  </w:rPr>
                </w:rPrChange>
              </w:rPr>
              <w:t>alitet</w:t>
            </w:r>
          </w:p>
        </w:tc>
      </w:tr>
      <w:tr w:rsidR="008A6494" w:rsidRPr="0046663B"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46663B" w:rsidRDefault="008A6494" w:rsidP="008A6494">
            <w:pPr>
              <w:widowControl/>
              <w:spacing w:line="227" w:lineRule="exact"/>
              <w:ind w:left="102"/>
              <w:rPr>
                <w:rFonts w:cs="Times New Roman"/>
                <w:b/>
                <w:sz w:val="20"/>
                <w:szCs w:val="20"/>
                <w:lang w:val="sv-SE"/>
                <w:rPrChange w:id="1172" w:author="Björn Genfors" w:date="2014-03-28T15:54:00Z">
                  <w:rPr>
                    <w:rFonts w:cs="Times New Roman"/>
                    <w:b/>
                    <w:sz w:val="20"/>
                    <w:szCs w:val="20"/>
                    <w:lang w:val="sv-SE"/>
                  </w:rPr>
                </w:rPrChange>
              </w:rPr>
            </w:pPr>
            <w:r w:rsidRPr="0046663B">
              <w:rPr>
                <w:b/>
                <w:spacing w:val="-1"/>
                <w:sz w:val="20"/>
                <w:szCs w:val="20"/>
                <w:rPrChange w:id="1173" w:author="Björn Genfors" w:date="2014-03-28T15:54:00Z">
                  <w:rPr>
                    <w:b/>
                    <w:spacing w:val="-1"/>
                    <w:sz w:val="20"/>
                    <w:szCs w:val="20"/>
                  </w:rPr>
                </w:rPrChange>
              </w:rPr>
              <w:t>Beg</w:t>
            </w:r>
            <w:r w:rsidRPr="0046663B">
              <w:rPr>
                <w:b/>
                <w:sz w:val="20"/>
                <w:szCs w:val="20"/>
                <w:rPrChange w:id="1174" w:author="Björn Genfors" w:date="2014-03-28T15:54:00Z">
                  <w:rPr>
                    <w:b/>
                    <w:sz w:val="20"/>
                    <w:szCs w:val="20"/>
                  </w:rPr>
                </w:rPrChange>
              </w:rPr>
              <w:t>ä</w:t>
            </w:r>
            <w:r w:rsidRPr="0046663B">
              <w:rPr>
                <w:b/>
                <w:spacing w:val="-1"/>
                <w:sz w:val="20"/>
                <w:szCs w:val="20"/>
                <w:rPrChange w:id="1175" w:author="Björn Genfors" w:date="2014-03-28T15:54:00Z">
                  <w:rPr>
                    <w:b/>
                    <w:spacing w:val="-1"/>
                    <w:sz w:val="20"/>
                    <w:szCs w:val="20"/>
                  </w:rPr>
                </w:rPrChange>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46663B" w:rsidRDefault="008A6494" w:rsidP="008A6494">
            <w:pPr>
              <w:widowControl/>
              <w:rPr>
                <w:rFonts w:cs="Times New Roman"/>
                <w:sz w:val="20"/>
                <w:szCs w:val="20"/>
                <w:lang w:val="sv-SE"/>
                <w:rPrChange w:id="1176"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46663B" w:rsidRDefault="008A6494" w:rsidP="008A6494">
            <w:pPr>
              <w:widowControl/>
              <w:rPr>
                <w:rFonts w:cs="Times New Roman"/>
                <w:sz w:val="20"/>
                <w:szCs w:val="20"/>
                <w:lang w:val="sv-SE"/>
                <w:rPrChange w:id="1177"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46663B" w:rsidRDefault="008A6494" w:rsidP="003A6D72">
            <w:pPr>
              <w:widowControl/>
              <w:jc w:val="center"/>
              <w:rPr>
                <w:rFonts w:cs="Times New Roman"/>
                <w:sz w:val="20"/>
                <w:szCs w:val="20"/>
                <w:lang w:val="sv-SE"/>
                <w:rPrChange w:id="1178" w:author="Björn Genfors" w:date="2014-03-28T15:54:00Z">
                  <w:rPr>
                    <w:rFonts w:cs="Times New Roman"/>
                    <w:sz w:val="20"/>
                    <w:szCs w:val="20"/>
                    <w:lang w:val="sv-SE"/>
                  </w:rPr>
                </w:rPrChange>
              </w:rPr>
            </w:pPr>
          </w:p>
        </w:tc>
      </w:tr>
      <w:tr w:rsidR="008A6494" w:rsidRPr="0046663B"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46663B" w:rsidRDefault="008A6494" w:rsidP="008A6494">
            <w:pPr>
              <w:widowControl/>
              <w:spacing w:line="227" w:lineRule="exact"/>
              <w:ind w:left="102"/>
              <w:rPr>
                <w:rFonts w:cs="Times New Roman"/>
                <w:sz w:val="20"/>
                <w:szCs w:val="20"/>
                <w:lang w:val="sv-SE"/>
                <w:rPrChange w:id="1179" w:author="Björn Genfors" w:date="2014-03-28T15:54:00Z">
                  <w:rPr>
                    <w:rFonts w:cs="Times New Roman"/>
                    <w:sz w:val="20"/>
                    <w:szCs w:val="20"/>
                    <w:lang w:val="sv-SE"/>
                  </w:rPr>
                </w:rPrChange>
              </w:rPr>
            </w:pPr>
            <w:r w:rsidRPr="0046663B">
              <w:rPr>
                <w:sz w:val="20"/>
                <w:szCs w:val="20"/>
                <w:rPrChange w:id="1180" w:author="Björn Genfors" w:date="2014-03-28T15:54:00Z">
                  <w:rPr>
                    <w:sz w:val="20"/>
                    <w:szCs w:val="20"/>
                  </w:rPr>
                </w:rPrChange>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46663B" w:rsidRDefault="008A6494" w:rsidP="008A6494">
            <w:pPr>
              <w:widowControl/>
              <w:spacing w:line="226" w:lineRule="exact"/>
              <w:ind w:left="102"/>
              <w:rPr>
                <w:rFonts w:cs="Times New Roman"/>
                <w:spacing w:val="-1"/>
                <w:sz w:val="20"/>
                <w:szCs w:val="20"/>
                <w:lang w:val="sv-SE"/>
                <w:rPrChange w:id="1181" w:author="Björn Genfors" w:date="2014-03-28T15:54:00Z">
                  <w:rPr>
                    <w:rFonts w:cs="Times New Roman"/>
                    <w:spacing w:val="-1"/>
                    <w:sz w:val="20"/>
                    <w:szCs w:val="20"/>
                    <w:lang w:val="sv-SE"/>
                  </w:rPr>
                </w:rPrChange>
              </w:rPr>
            </w:pPr>
            <w:r w:rsidRPr="0046663B">
              <w:rPr>
                <w:spacing w:val="-1"/>
                <w:sz w:val="20"/>
                <w:szCs w:val="20"/>
                <w:rPrChange w:id="1182" w:author="Björn Genfors" w:date="2014-03-28T15:54:00Z">
                  <w:rPr>
                    <w:spacing w:val="-1"/>
                    <w:sz w:val="20"/>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46663B" w:rsidRDefault="008A6494" w:rsidP="008A6494">
            <w:pPr>
              <w:widowControl/>
              <w:spacing w:line="226" w:lineRule="exact"/>
              <w:ind w:left="102"/>
              <w:rPr>
                <w:rFonts w:cs="Times New Roman"/>
                <w:spacing w:val="-1"/>
                <w:sz w:val="20"/>
                <w:szCs w:val="20"/>
                <w:lang w:val="sv-SE"/>
                <w:rPrChange w:id="1183" w:author="Björn Genfors" w:date="2014-03-28T15:54:00Z">
                  <w:rPr>
                    <w:rFonts w:cs="Times New Roman"/>
                    <w:spacing w:val="-1"/>
                    <w:sz w:val="20"/>
                    <w:szCs w:val="20"/>
                    <w:lang w:val="sv-SE"/>
                  </w:rPr>
                </w:rPrChange>
              </w:rPr>
            </w:pPr>
            <w:r w:rsidRPr="0046663B">
              <w:rPr>
                <w:spacing w:val="-1"/>
                <w:sz w:val="20"/>
                <w:szCs w:val="20"/>
                <w:lang w:val="sv-SE"/>
                <w:rPrChange w:id="1184" w:author="Björn Genfors" w:date="2014-03-28T15:54: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46663B" w:rsidRDefault="008A6494" w:rsidP="003A6D72">
            <w:pPr>
              <w:widowControl/>
              <w:spacing w:line="229" w:lineRule="exact"/>
              <w:ind w:left="102"/>
              <w:jc w:val="center"/>
              <w:rPr>
                <w:rFonts w:cs="Times New Roman"/>
                <w:sz w:val="20"/>
                <w:szCs w:val="20"/>
                <w:lang w:val="sv-SE"/>
                <w:rPrChange w:id="1185" w:author="Björn Genfors" w:date="2014-03-28T15:54:00Z">
                  <w:rPr>
                    <w:rFonts w:cs="Times New Roman"/>
                    <w:sz w:val="20"/>
                    <w:szCs w:val="20"/>
                    <w:lang w:val="sv-SE"/>
                  </w:rPr>
                </w:rPrChange>
              </w:rPr>
            </w:pPr>
            <w:r w:rsidRPr="0046663B">
              <w:rPr>
                <w:sz w:val="20"/>
                <w:szCs w:val="20"/>
                <w:rPrChange w:id="1186" w:author="Björn Genfors" w:date="2014-03-28T15:54:00Z">
                  <w:rPr>
                    <w:sz w:val="20"/>
                    <w:szCs w:val="20"/>
                  </w:rPr>
                </w:rPrChange>
              </w:rPr>
              <w:t>0.</w:t>
            </w:r>
            <w:r w:rsidRPr="0046663B">
              <w:rPr>
                <w:spacing w:val="-1"/>
                <w:sz w:val="20"/>
                <w:szCs w:val="20"/>
                <w:rPrChange w:id="1187" w:author="Björn Genfors" w:date="2014-03-28T15:54:00Z">
                  <w:rPr>
                    <w:spacing w:val="-1"/>
                    <w:sz w:val="20"/>
                    <w:szCs w:val="20"/>
                  </w:rPr>
                </w:rPrChange>
              </w:rPr>
              <w:t>.</w:t>
            </w:r>
            <w:r w:rsidRPr="0046663B">
              <w:rPr>
                <w:sz w:val="20"/>
                <w:szCs w:val="20"/>
                <w:rPrChange w:id="1188" w:author="Björn Genfors" w:date="2014-03-28T15:54:00Z">
                  <w:rPr>
                    <w:sz w:val="20"/>
                    <w:szCs w:val="20"/>
                  </w:rPr>
                </w:rPrChange>
              </w:rPr>
              <w:t>*</w:t>
            </w:r>
          </w:p>
          <w:p w14:paraId="25AF8BD3" w14:textId="77777777" w:rsidR="008A6494" w:rsidRPr="0046663B" w:rsidRDefault="008A6494" w:rsidP="003A6D72">
            <w:pPr>
              <w:widowControl/>
              <w:ind w:left="102"/>
              <w:jc w:val="center"/>
              <w:rPr>
                <w:rFonts w:cs="Times New Roman"/>
                <w:sz w:val="20"/>
                <w:szCs w:val="20"/>
                <w:lang w:val="sv-SE"/>
                <w:rPrChange w:id="1189" w:author="Björn Genfors" w:date="2014-03-28T15:54:00Z">
                  <w:rPr>
                    <w:rFonts w:cs="Times New Roman"/>
                    <w:sz w:val="20"/>
                    <w:szCs w:val="20"/>
                    <w:lang w:val="sv-SE"/>
                  </w:rPr>
                </w:rPrChange>
              </w:rPr>
            </w:pPr>
          </w:p>
        </w:tc>
      </w:tr>
      <w:tr w:rsidR="008A6494" w:rsidRPr="0046663B"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46663B" w:rsidRDefault="008A6494" w:rsidP="008A6494">
            <w:pPr>
              <w:widowControl/>
              <w:spacing w:line="226" w:lineRule="exact"/>
              <w:ind w:left="102"/>
              <w:rPr>
                <w:rFonts w:cs="Times New Roman"/>
                <w:spacing w:val="-1"/>
                <w:sz w:val="20"/>
                <w:szCs w:val="20"/>
                <w:lang w:val="sv-SE"/>
                <w:rPrChange w:id="1190" w:author="Björn Genfors" w:date="2014-03-28T15:54:00Z">
                  <w:rPr>
                    <w:rFonts w:cs="Times New Roman"/>
                    <w:spacing w:val="-1"/>
                    <w:sz w:val="20"/>
                    <w:szCs w:val="20"/>
                    <w:lang w:val="sv-SE"/>
                  </w:rPr>
                </w:rPrChange>
              </w:rPr>
            </w:pPr>
            <w:r w:rsidRPr="0046663B">
              <w:rPr>
                <w:sz w:val="20"/>
                <w:szCs w:val="20"/>
                <w:rPrChange w:id="1191" w:author="Björn Genfors" w:date="2014-03-28T15:54:00Z">
                  <w:rPr>
                    <w:sz w:val="20"/>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46663B" w:rsidRDefault="008A6494" w:rsidP="008A6494">
            <w:pPr>
              <w:widowControl/>
              <w:spacing w:line="226" w:lineRule="exact"/>
              <w:ind w:left="102"/>
              <w:rPr>
                <w:rFonts w:cs="Times New Roman"/>
                <w:spacing w:val="-1"/>
                <w:sz w:val="20"/>
                <w:szCs w:val="20"/>
                <w:lang w:val="sv-SE"/>
                <w:rPrChange w:id="1192" w:author="Björn Genfors" w:date="2014-03-28T15:54:00Z">
                  <w:rPr>
                    <w:rFonts w:cs="Times New Roman"/>
                    <w:spacing w:val="-1"/>
                    <w:sz w:val="20"/>
                    <w:szCs w:val="20"/>
                    <w:lang w:val="sv-SE"/>
                  </w:rPr>
                </w:rPrChange>
              </w:rPr>
            </w:pPr>
            <w:r w:rsidRPr="0046663B">
              <w:rPr>
                <w:spacing w:val="-1"/>
                <w:sz w:val="20"/>
                <w:szCs w:val="20"/>
                <w:rPrChange w:id="1193" w:author="Björn Genfors" w:date="2014-03-28T15:54:00Z">
                  <w:rPr>
                    <w:spacing w:val="-1"/>
                    <w:sz w:val="20"/>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46663B" w:rsidRDefault="008A6494" w:rsidP="008A6494">
            <w:pPr>
              <w:widowControl/>
              <w:spacing w:line="226" w:lineRule="exact"/>
              <w:ind w:left="102"/>
              <w:rPr>
                <w:rFonts w:cs="Times New Roman"/>
                <w:spacing w:val="-1"/>
                <w:sz w:val="20"/>
                <w:szCs w:val="20"/>
                <w:lang w:val="sv-SE"/>
                <w:rPrChange w:id="1194" w:author="Björn Genfors" w:date="2014-03-28T15:54:00Z">
                  <w:rPr>
                    <w:rFonts w:cs="Times New Roman"/>
                    <w:spacing w:val="-1"/>
                    <w:sz w:val="20"/>
                    <w:szCs w:val="20"/>
                    <w:lang w:val="sv-SE"/>
                  </w:rPr>
                </w:rPrChange>
              </w:rPr>
            </w:pPr>
            <w:r w:rsidRPr="0046663B">
              <w:rPr>
                <w:spacing w:val="-1"/>
                <w:sz w:val="20"/>
                <w:szCs w:val="20"/>
                <w:lang w:val="sv-SE"/>
                <w:rPrChange w:id="1195" w:author="Björn Genfors" w:date="2014-03-28T15:54:00Z">
                  <w:rPr>
                    <w:spacing w:val="-1"/>
                    <w:szCs w:val="20"/>
                  </w:rPr>
                </w:rPrChange>
              </w:rPr>
              <w:t xml:space="preserve">Id för patienten. </w:t>
            </w:r>
            <w:r w:rsidRPr="0046663B">
              <w:rPr>
                <w:spacing w:val="-1"/>
                <w:sz w:val="20"/>
                <w:szCs w:val="20"/>
                <w:lang w:val="sv-SE"/>
                <w:rPrChange w:id="1196" w:author="Björn Genfors" w:date="2014-03-28T15:54:00Z">
                  <w:rPr>
                    <w:spacing w:val="-1"/>
                    <w:szCs w:val="20"/>
                  </w:rPr>
                </w:rPrChange>
              </w:rPr>
              <w:br/>
              <w:t>value sätts till patientens identifierare. Anges med 12 tecken utan avskiljare.</w:t>
            </w:r>
            <w:r w:rsidRPr="0046663B">
              <w:rPr>
                <w:spacing w:val="-1"/>
                <w:sz w:val="20"/>
                <w:szCs w:val="20"/>
                <w:lang w:val="sv-SE"/>
                <w:rPrChange w:id="1197" w:author="Björn Genfors" w:date="2014-03-28T15:54:00Z">
                  <w:rPr>
                    <w:spacing w:val="-1"/>
                    <w:szCs w:val="20"/>
                  </w:rPr>
                </w:rPrChange>
              </w:rPr>
              <w:br/>
              <w:t xml:space="preserve">Type sätts till OID för typ av identifierare. </w:t>
            </w:r>
            <w:r w:rsidRPr="0046663B">
              <w:rPr>
                <w:spacing w:val="-1"/>
                <w:sz w:val="20"/>
                <w:szCs w:val="20"/>
                <w:lang w:val="sv-SE"/>
                <w:rPrChange w:id="1198" w:author="Björn Genfors" w:date="2014-03-28T15:54:00Z">
                  <w:rPr>
                    <w:spacing w:val="-1"/>
                    <w:szCs w:val="20"/>
                  </w:rPr>
                </w:rPrChange>
              </w:rPr>
              <w:br/>
              <w:t>För personnummer ska Skatteverkets personnummer (1.2.752.129.2.1.3.1).</w:t>
            </w:r>
            <w:r w:rsidRPr="0046663B">
              <w:rPr>
                <w:spacing w:val="-1"/>
                <w:sz w:val="20"/>
                <w:szCs w:val="20"/>
                <w:lang w:val="sv-SE"/>
                <w:rPrChange w:id="1199" w:author="Björn Genfors" w:date="2014-03-28T15:54:00Z">
                  <w:rPr>
                    <w:spacing w:val="-1"/>
                    <w:szCs w:val="20"/>
                  </w:rPr>
                </w:rPrChange>
              </w:rPr>
              <w:br/>
              <w:t>För samordningsnummer ska Skatteverkets samordningsnummer (1.2.752.129.2.1.3.3).</w:t>
            </w:r>
            <w:r w:rsidRPr="0046663B">
              <w:rPr>
                <w:spacing w:val="-1"/>
                <w:sz w:val="20"/>
                <w:szCs w:val="20"/>
                <w:lang w:val="sv-SE"/>
                <w:rPrChange w:id="1200" w:author="Björn Genfors" w:date="2014-03-28T15:54:00Z">
                  <w:rPr>
                    <w:spacing w:val="-1"/>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46663B" w:rsidRDefault="008A6494" w:rsidP="003A6D72">
            <w:pPr>
              <w:widowControl/>
              <w:spacing w:line="229" w:lineRule="exact"/>
              <w:ind w:left="102"/>
              <w:jc w:val="center"/>
              <w:rPr>
                <w:rFonts w:cs="Times New Roman"/>
                <w:sz w:val="20"/>
                <w:szCs w:val="20"/>
                <w:lang w:val="sv-SE"/>
                <w:rPrChange w:id="1201" w:author="Björn Genfors" w:date="2014-03-28T15:54:00Z">
                  <w:rPr>
                    <w:rFonts w:cs="Times New Roman"/>
                    <w:sz w:val="20"/>
                    <w:szCs w:val="20"/>
                    <w:lang w:val="sv-SE"/>
                  </w:rPr>
                </w:rPrChange>
              </w:rPr>
            </w:pPr>
            <w:r w:rsidRPr="0046663B">
              <w:rPr>
                <w:sz w:val="20"/>
                <w:szCs w:val="20"/>
                <w:rPrChange w:id="1202" w:author="Björn Genfors" w:date="2014-03-28T15:54:00Z">
                  <w:rPr>
                    <w:sz w:val="20"/>
                    <w:szCs w:val="20"/>
                  </w:rPr>
                </w:rPrChange>
              </w:rPr>
              <w:t>1..1</w:t>
            </w:r>
          </w:p>
        </w:tc>
      </w:tr>
      <w:tr w:rsidR="008A6494" w:rsidRPr="0046663B" w14:paraId="0BBAEFC9" w14:textId="77777777" w:rsidTr="00DE71B1">
        <w:tblPrEx>
          <w:tblW w:w="9640" w:type="dxa"/>
          <w:tblInd w:w="-136" w:type="dxa"/>
          <w:tblLayout w:type="fixed"/>
          <w:tblLook w:val="01E0" w:firstRow="1" w:lastRow="1" w:firstColumn="1" w:lastColumn="1" w:noHBand="0" w:noVBand="0"/>
          <w:tblPrExChange w:id="1203"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1204" w:author="Björn Genfors" w:date="2014-03-28T14:32:00Z">
            <w:trPr>
              <w:gridBefore w:val="1"/>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1205" w:author="Björn Genfors" w:date="2014-03-28T14:32:00Z">
              <w:tcPr>
                <w:tcW w:w="2836" w:type="dxa"/>
                <w:gridSpan w:val="2"/>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46663B" w:rsidRDefault="00265DFD" w:rsidP="008A6494">
            <w:pPr>
              <w:widowControl/>
              <w:spacing w:line="226" w:lineRule="exact"/>
              <w:ind w:left="102"/>
              <w:rPr>
                <w:rFonts w:cs="Times New Roman"/>
                <w:sz w:val="20"/>
                <w:szCs w:val="20"/>
                <w:lang w:val="sv-SE"/>
                <w:rPrChange w:id="1206" w:author="Björn Genfors" w:date="2014-03-28T15:54:00Z">
                  <w:rPr>
                    <w:rFonts w:cs="Times New Roman"/>
                    <w:sz w:val="20"/>
                    <w:szCs w:val="20"/>
                    <w:lang w:val="sv-SE"/>
                  </w:rPr>
                </w:rPrChange>
              </w:rPr>
            </w:pPr>
            <w:r w:rsidRPr="0046663B">
              <w:rPr>
                <w:sz w:val="20"/>
                <w:szCs w:val="20"/>
                <w:rPrChange w:id="1207" w:author="Björn Genfors" w:date="2014-03-28T15:54:00Z">
                  <w:rPr>
                    <w:sz w:val="20"/>
                    <w:szCs w:val="20"/>
                  </w:rPr>
                </w:rPrChange>
              </w:rPr>
              <w:t>date</w:t>
            </w:r>
            <w:r w:rsidR="008A6494" w:rsidRPr="0046663B">
              <w:rPr>
                <w:sz w:val="20"/>
                <w:szCs w:val="20"/>
                <w:rPrChange w:id="1208" w:author="Björn Genfors" w:date="2014-03-28T15:54:00Z">
                  <w:rPr>
                    <w:sz w:val="20"/>
                    <w:szCs w:val="20"/>
                  </w:rPr>
                </w:rPrChange>
              </w:rPr>
              <w:t>Period</w:t>
            </w:r>
          </w:p>
        </w:tc>
        <w:tc>
          <w:tcPr>
            <w:tcW w:w="1559" w:type="dxa"/>
            <w:tcBorders>
              <w:top w:val="single" w:sz="5" w:space="0" w:color="000000"/>
              <w:left w:val="single" w:sz="5" w:space="0" w:color="000000"/>
              <w:bottom w:val="single" w:sz="5" w:space="0" w:color="000000"/>
              <w:right w:val="single" w:sz="5" w:space="0" w:color="000000"/>
            </w:tcBorders>
            <w:tcPrChange w:id="1209" w:author="Björn Genfors" w:date="2014-03-28T14:32: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46663B" w:rsidRDefault="008A6494" w:rsidP="008A6494">
            <w:pPr>
              <w:widowControl/>
              <w:spacing w:line="226" w:lineRule="exact"/>
              <w:ind w:left="102"/>
              <w:rPr>
                <w:rFonts w:cs="Times New Roman"/>
                <w:spacing w:val="-1"/>
                <w:sz w:val="20"/>
                <w:szCs w:val="20"/>
                <w:lang w:val="sv-SE"/>
                <w:rPrChange w:id="1210" w:author="Björn Genfors" w:date="2014-03-28T15:54:00Z">
                  <w:rPr>
                    <w:rFonts w:cs="Times New Roman"/>
                    <w:spacing w:val="-1"/>
                    <w:sz w:val="20"/>
                    <w:szCs w:val="20"/>
                    <w:lang w:val="sv-SE"/>
                  </w:rPr>
                </w:rPrChange>
              </w:rPr>
            </w:pPr>
            <w:r w:rsidRPr="0046663B">
              <w:rPr>
                <w:spacing w:val="-1"/>
                <w:sz w:val="20"/>
                <w:szCs w:val="20"/>
                <w:rPrChange w:id="1211" w:author="Björn Genfors" w:date="2014-03-28T15:54:00Z">
                  <w:rPr>
                    <w:spacing w:val="-1"/>
                    <w:sz w:val="20"/>
                    <w:szCs w:val="20"/>
                  </w:rPr>
                </w:rPrChange>
              </w:rPr>
              <w:t>DatePeriodType</w:t>
            </w:r>
          </w:p>
        </w:tc>
        <w:tc>
          <w:tcPr>
            <w:tcW w:w="3969" w:type="dxa"/>
            <w:tcBorders>
              <w:top w:val="single" w:sz="5" w:space="0" w:color="000000"/>
              <w:left w:val="single" w:sz="5" w:space="0" w:color="000000"/>
              <w:bottom w:val="single" w:sz="5" w:space="0" w:color="000000"/>
              <w:right w:val="single" w:sz="5" w:space="0" w:color="000000"/>
            </w:tcBorders>
            <w:tcPrChange w:id="1212" w:author="Björn Genfors" w:date="2014-03-28T14:32: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46663B" w:rsidRDefault="008A6494">
            <w:pPr>
              <w:widowControl/>
              <w:spacing w:line="229" w:lineRule="exact"/>
              <w:ind w:left="102"/>
              <w:rPr>
                <w:rFonts w:eastAsia="Calibri" w:cs="Times New Roman"/>
                <w:sz w:val="20"/>
                <w:szCs w:val="20"/>
                <w:lang w:val="sv-SE"/>
                <w:rPrChange w:id="1213" w:author="Björn Genfors" w:date="2014-03-28T15:54:00Z">
                  <w:rPr>
                    <w:rFonts w:eastAsia="Calibri" w:cs="Times New Roman"/>
                    <w:sz w:val="20"/>
                    <w:szCs w:val="20"/>
                    <w:lang w:val="sv-SE"/>
                  </w:rPr>
                </w:rPrChange>
              </w:rPr>
            </w:pPr>
            <w:commentRangeStart w:id="1214"/>
            <w:del w:id="1215" w:author="Björn Genfors" w:date="2014-03-28T14:32:00Z">
              <w:r w:rsidRPr="0046663B" w:rsidDel="00DE71B1">
                <w:rPr>
                  <w:spacing w:val="-1"/>
                  <w:sz w:val="20"/>
                  <w:szCs w:val="20"/>
                  <w:lang w:val="sv-SE"/>
                  <w:rPrChange w:id="1216" w:author="Björn Genfors" w:date="2014-03-28T15:54:00Z">
                    <w:rPr>
                      <w:spacing w:val="-1"/>
                      <w:szCs w:val="20"/>
                    </w:rPr>
                  </w:rPrChange>
                </w:rPr>
                <w:delText xml:space="preserve">Begränsning av sökningen i tid. Begränsningen sker genom att resultatet innehåller de poster som i något av de tidsfält som ingår i </w:delText>
              </w:r>
              <w:r w:rsidRPr="0046663B" w:rsidDel="00DE71B1">
                <w:rPr>
                  <w:sz w:val="20"/>
                  <w:szCs w:val="20"/>
                  <w:lang w:val="sv-SE"/>
                  <w:rPrChange w:id="1217" w:author="Björn Genfors" w:date="2014-03-28T15:54:00Z">
                    <w:rPr>
                      <w:szCs w:val="20"/>
                    </w:rPr>
                  </w:rPrChange>
                </w:rPr>
                <w:delText>maternityMedicalRecordHeader</w:delText>
              </w:r>
              <w:r w:rsidRPr="0046663B" w:rsidDel="00DE71B1">
                <w:rPr>
                  <w:spacing w:val="-1"/>
                  <w:sz w:val="20"/>
                  <w:szCs w:val="20"/>
                  <w:lang w:val="sv-SE"/>
                  <w:rPrChange w:id="1218" w:author="Björn Genfors" w:date="2014-03-28T15:54:00Z">
                    <w:rPr>
                      <w:spacing w:val="-1"/>
                      <w:szCs w:val="20"/>
                    </w:rPr>
                  </w:rPrChange>
                </w:rPr>
                <w:delText xml:space="preserve"> anger en tidpunkt som ligger inom det sökta tidsintervallet (start- och slutpunkt inkluderas i intervallet).</w:delText>
              </w:r>
              <w:commentRangeEnd w:id="1214"/>
              <w:r w:rsidR="00265DFD" w:rsidRPr="0046663B" w:rsidDel="00DE71B1">
                <w:rPr>
                  <w:rStyle w:val="Kommentarsreferens"/>
                  <w:rFonts w:eastAsia="ヒラギノ角ゴ Pro W3" w:cs="Times New Roman"/>
                  <w:i/>
                  <w:color w:val="000000"/>
                  <w:sz w:val="20"/>
                  <w:szCs w:val="20"/>
                  <w:lang w:val="en-GB"/>
                  <w:rPrChange w:id="1219" w:author="Björn Genfors" w:date="2014-03-28T15:54:00Z">
                    <w:rPr>
                      <w:rStyle w:val="Kommentarsreferens"/>
                      <w:rFonts w:eastAsia="ヒラギノ角ゴ Pro W3" w:cs="Times New Roman"/>
                      <w:i/>
                      <w:color w:val="000000"/>
                      <w:sz w:val="20"/>
                      <w:szCs w:val="20"/>
                      <w:lang w:val="en-GB"/>
                    </w:rPr>
                  </w:rPrChange>
                </w:rPr>
                <w:commentReference w:id="1214"/>
              </w:r>
            </w:del>
            <w:ins w:id="1220" w:author="Björn Genfors" w:date="2014-03-28T14:32:00Z">
              <w:r w:rsidR="00DE71B1" w:rsidRPr="0046663B">
                <w:rPr>
                  <w:rFonts w:cs="Times New Roman"/>
                  <w:sz w:val="20"/>
                  <w:szCs w:val="20"/>
                  <w:lang w:val="sv-SE"/>
                  <w:rPrChange w:id="1221" w:author="Björn Genfors" w:date="2014-03-28T15:54:00Z">
                    <w:rPr>
                      <w:rFonts w:cs="Times New Roman"/>
                      <w:sz w:val="20"/>
                      <w:szCs w:val="20"/>
                      <w:lang w:val="sv-SE"/>
                    </w:rPr>
                  </w:rPrChange>
                </w:rPr>
                <w:t>Begränsning av sökningen i tid. Begränsningen sker genom att resultatet innehåller de poster vars, av i maternityMedicalHistoryHeader ingående 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1222" w:author="Björn Genfors" w:date="2014-03-28T14:32:00Z">
              <w:tcPr>
                <w:tcW w:w="1276" w:type="dxa"/>
                <w:gridSpan w:val="2"/>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46663B" w:rsidRDefault="008A6494" w:rsidP="003A6D72">
            <w:pPr>
              <w:widowControl/>
              <w:spacing w:line="229" w:lineRule="exact"/>
              <w:ind w:left="102"/>
              <w:jc w:val="center"/>
              <w:rPr>
                <w:rFonts w:cs="Times New Roman"/>
                <w:sz w:val="20"/>
                <w:szCs w:val="20"/>
                <w:lang w:val="sv-SE"/>
                <w:rPrChange w:id="1223" w:author="Björn Genfors" w:date="2014-03-28T15:54:00Z">
                  <w:rPr>
                    <w:rFonts w:cs="Times New Roman"/>
                    <w:sz w:val="20"/>
                    <w:szCs w:val="20"/>
                    <w:lang w:val="sv-SE"/>
                  </w:rPr>
                </w:rPrChange>
              </w:rPr>
            </w:pPr>
            <w:r w:rsidRPr="0046663B">
              <w:rPr>
                <w:sz w:val="20"/>
                <w:szCs w:val="20"/>
                <w:rPrChange w:id="1224" w:author="Björn Genfors" w:date="2014-03-28T15:54:00Z">
                  <w:rPr>
                    <w:sz w:val="20"/>
                    <w:szCs w:val="20"/>
                  </w:rPr>
                </w:rPrChange>
              </w:rPr>
              <w:t>0..1</w:t>
            </w:r>
          </w:p>
        </w:tc>
      </w:tr>
      <w:tr w:rsidR="008A6494" w:rsidRPr="0046663B"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46663B" w:rsidRDefault="008A6494" w:rsidP="008A6494">
            <w:pPr>
              <w:widowControl/>
              <w:spacing w:line="226" w:lineRule="exact"/>
              <w:ind w:left="102"/>
              <w:rPr>
                <w:rFonts w:cs="Times New Roman"/>
                <w:sz w:val="20"/>
                <w:szCs w:val="20"/>
                <w:lang w:val="sv-SE"/>
                <w:rPrChange w:id="1225" w:author="Björn Genfors" w:date="2014-03-28T15:54:00Z">
                  <w:rPr>
                    <w:rFonts w:cs="Times New Roman"/>
                    <w:sz w:val="20"/>
                    <w:szCs w:val="20"/>
                    <w:lang w:val="sv-SE"/>
                  </w:rPr>
                </w:rPrChange>
              </w:rPr>
            </w:pPr>
            <w:r w:rsidRPr="0046663B">
              <w:rPr>
                <w:sz w:val="20"/>
                <w:szCs w:val="20"/>
                <w:rPrChange w:id="1226" w:author="Björn Genfors" w:date="2014-03-28T15:54:00Z">
                  <w:rPr>
                    <w:sz w:val="20"/>
                    <w:szCs w:val="20"/>
                  </w:rPr>
                </w:rPrChange>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46663B" w:rsidRDefault="008A6494" w:rsidP="008A6494">
            <w:pPr>
              <w:widowControl/>
              <w:spacing w:line="226" w:lineRule="exact"/>
              <w:ind w:left="102"/>
              <w:rPr>
                <w:rFonts w:cs="Times New Roman"/>
                <w:spacing w:val="-1"/>
                <w:sz w:val="20"/>
                <w:szCs w:val="20"/>
                <w:lang w:val="sv-SE"/>
                <w:rPrChange w:id="1227" w:author="Björn Genfors" w:date="2014-03-28T15:54:00Z">
                  <w:rPr>
                    <w:rFonts w:cs="Times New Roman"/>
                    <w:spacing w:val="-1"/>
                    <w:sz w:val="20"/>
                    <w:szCs w:val="20"/>
                    <w:lang w:val="sv-SE"/>
                  </w:rPr>
                </w:rPrChange>
              </w:rPr>
            </w:pPr>
            <w:r w:rsidRPr="0046663B">
              <w:rPr>
                <w:spacing w:val="-1"/>
                <w:sz w:val="20"/>
                <w:szCs w:val="20"/>
                <w:rPrChange w:id="1228"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46663B" w:rsidRDefault="008A6494" w:rsidP="008A6494">
            <w:pPr>
              <w:widowControl/>
              <w:spacing w:line="226" w:lineRule="exact"/>
              <w:ind w:left="102"/>
              <w:rPr>
                <w:rFonts w:cs="Times New Roman"/>
                <w:sz w:val="20"/>
                <w:szCs w:val="20"/>
                <w:lang w:val="sv-SE"/>
                <w:rPrChange w:id="1229" w:author="Björn Genfors" w:date="2014-03-28T15:54:00Z">
                  <w:rPr>
                    <w:rFonts w:cs="Times New Roman"/>
                    <w:sz w:val="20"/>
                    <w:szCs w:val="20"/>
                    <w:lang w:val="sv-SE"/>
                  </w:rPr>
                </w:rPrChange>
              </w:rPr>
            </w:pPr>
            <w:r w:rsidRPr="0046663B">
              <w:rPr>
                <w:spacing w:val="-1"/>
                <w:sz w:val="20"/>
                <w:szCs w:val="20"/>
                <w:rPrChange w:id="1230" w:author="Björn Genfors" w:date="2014-03-28T15:54:00Z">
                  <w:rPr>
                    <w:spacing w:val="-1"/>
                    <w:sz w:val="20"/>
                    <w:szCs w:val="20"/>
                  </w:rPr>
                </w:rPrChange>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46663B" w:rsidRDefault="008A6494" w:rsidP="003A6D72">
            <w:pPr>
              <w:widowControl/>
              <w:spacing w:line="229" w:lineRule="exact"/>
              <w:ind w:left="102"/>
              <w:jc w:val="center"/>
              <w:rPr>
                <w:rFonts w:cs="Times New Roman"/>
                <w:sz w:val="20"/>
                <w:szCs w:val="20"/>
                <w:lang w:val="sv-SE"/>
                <w:rPrChange w:id="1231" w:author="Björn Genfors" w:date="2014-03-28T15:54:00Z">
                  <w:rPr>
                    <w:rFonts w:cs="Times New Roman"/>
                    <w:sz w:val="20"/>
                    <w:szCs w:val="20"/>
                    <w:lang w:val="sv-SE"/>
                  </w:rPr>
                </w:rPrChange>
              </w:rPr>
            </w:pPr>
            <w:r w:rsidRPr="0046663B">
              <w:rPr>
                <w:sz w:val="20"/>
                <w:szCs w:val="20"/>
                <w:rPrChange w:id="1232" w:author="Björn Genfors" w:date="2014-03-28T15:54:00Z">
                  <w:rPr>
                    <w:sz w:val="20"/>
                    <w:szCs w:val="20"/>
                  </w:rPr>
                </w:rPrChange>
              </w:rPr>
              <w:t>1..1</w:t>
            </w:r>
          </w:p>
        </w:tc>
      </w:tr>
      <w:tr w:rsidR="008A6494" w:rsidRPr="0046663B"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46663B" w:rsidRDefault="008A6494" w:rsidP="008A6494">
            <w:pPr>
              <w:widowControl/>
              <w:spacing w:line="226" w:lineRule="exact"/>
              <w:ind w:left="102"/>
              <w:rPr>
                <w:rFonts w:cs="Times New Roman"/>
                <w:sz w:val="20"/>
                <w:szCs w:val="20"/>
                <w:lang w:val="sv-SE"/>
                <w:rPrChange w:id="1233" w:author="Björn Genfors" w:date="2014-03-28T15:54:00Z">
                  <w:rPr>
                    <w:rFonts w:cs="Times New Roman"/>
                    <w:sz w:val="20"/>
                    <w:szCs w:val="20"/>
                    <w:lang w:val="sv-SE"/>
                  </w:rPr>
                </w:rPrChange>
              </w:rPr>
            </w:pPr>
            <w:r w:rsidRPr="0046663B">
              <w:rPr>
                <w:sz w:val="20"/>
                <w:szCs w:val="20"/>
                <w:rPrChange w:id="1234" w:author="Björn Genfors" w:date="2014-03-28T15:54:00Z">
                  <w:rPr>
                    <w:sz w:val="20"/>
                    <w:szCs w:val="20"/>
                  </w:rPr>
                </w:rPrChange>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46663B" w:rsidRDefault="008A6494" w:rsidP="008A6494">
            <w:pPr>
              <w:widowControl/>
              <w:spacing w:line="226" w:lineRule="exact"/>
              <w:ind w:left="102"/>
              <w:rPr>
                <w:rFonts w:cs="Times New Roman"/>
                <w:spacing w:val="-1"/>
                <w:sz w:val="20"/>
                <w:szCs w:val="20"/>
                <w:lang w:val="sv-SE"/>
                <w:rPrChange w:id="1235" w:author="Björn Genfors" w:date="2014-03-28T15:54:00Z">
                  <w:rPr>
                    <w:rFonts w:cs="Times New Roman"/>
                    <w:spacing w:val="-1"/>
                    <w:sz w:val="20"/>
                    <w:szCs w:val="20"/>
                    <w:lang w:val="sv-SE"/>
                  </w:rPr>
                </w:rPrChange>
              </w:rPr>
            </w:pPr>
            <w:r w:rsidRPr="0046663B">
              <w:rPr>
                <w:spacing w:val="-1"/>
                <w:sz w:val="20"/>
                <w:szCs w:val="20"/>
                <w:rPrChange w:id="1236"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46663B" w:rsidRDefault="008A6494" w:rsidP="008A6494">
            <w:pPr>
              <w:widowControl/>
              <w:spacing w:line="226" w:lineRule="exact"/>
              <w:ind w:left="102"/>
              <w:rPr>
                <w:rFonts w:cs="Times New Roman"/>
                <w:sz w:val="20"/>
                <w:szCs w:val="20"/>
                <w:lang w:val="sv-SE"/>
                <w:rPrChange w:id="1237" w:author="Björn Genfors" w:date="2014-03-28T15:54:00Z">
                  <w:rPr>
                    <w:rFonts w:cs="Times New Roman"/>
                    <w:sz w:val="20"/>
                    <w:szCs w:val="20"/>
                    <w:lang w:val="sv-SE"/>
                  </w:rPr>
                </w:rPrChange>
              </w:rPr>
            </w:pPr>
            <w:r w:rsidRPr="0046663B">
              <w:rPr>
                <w:spacing w:val="-1"/>
                <w:sz w:val="20"/>
                <w:szCs w:val="20"/>
                <w:rPrChange w:id="1238" w:author="Björn Genfors" w:date="2014-03-28T15:54:00Z">
                  <w:rPr>
                    <w:spacing w:val="-1"/>
                    <w:sz w:val="20"/>
                    <w:szCs w:val="20"/>
                  </w:rPr>
                </w:rPrChange>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46663B" w:rsidRDefault="008A6494" w:rsidP="003A6D72">
            <w:pPr>
              <w:widowControl/>
              <w:spacing w:line="229" w:lineRule="exact"/>
              <w:ind w:left="102"/>
              <w:jc w:val="center"/>
              <w:rPr>
                <w:rFonts w:cs="Times New Roman"/>
                <w:sz w:val="20"/>
                <w:szCs w:val="20"/>
                <w:lang w:val="sv-SE"/>
                <w:rPrChange w:id="1239" w:author="Björn Genfors" w:date="2014-03-28T15:54:00Z">
                  <w:rPr>
                    <w:rFonts w:cs="Times New Roman"/>
                    <w:sz w:val="20"/>
                    <w:szCs w:val="20"/>
                    <w:lang w:val="sv-SE"/>
                  </w:rPr>
                </w:rPrChange>
              </w:rPr>
            </w:pPr>
            <w:r w:rsidRPr="0046663B">
              <w:rPr>
                <w:sz w:val="20"/>
                <w:szCs w:val="20"/>
                <w:rPrChange w:id="1240" w:author="Björn Genfors" w:date="2014-03-28T15:54:00Z">
                  <w:rPr>
                    <w:sz w:val="20"/>
                    <w:szCs w:val="20"/>
                  </w:rPr>
                </w:rPrChange>
              </w:rPr>
              <w:t>1..1</w:t>
            </w:r>
          </w:p>
        </w:tc>
      </w:tr>
      <w:tr w:rsidR="008A6494" w:rsidRPr="0046663B"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46663B" w:rsidRDefault="008A6494" w:rsidP="008A6494">
            <w:pPr>
              <w:widowControl/>
              <w:spacing w:line="226" w:lineRule="exact"/>
              <w:ind w:left="102"/>
              <w:rPr>
                <w:rFonts w:cs="Times New Roman"/>
                <w:sz w:val="20"/>
                <w:szCs w:val="20"/>
                <w:lang w:val="sv-SE"/>
                <w:rPrChange w:id="1241" w:author="Björn Genfors" w:date="2014-03-28T15:54:00Z">
                  <w:rPr>
                    <w:rFonts w:cs="Times New Roman"/>
                    <w:sz w:val="20"/>
                    <w:szCs w:val="20"/>
                    <w:lang w:val="sv-SE"/>
                  </w:rPr>
                </w:rPrChange>
              </w:rPr>
            </w:pPr>
            <w:r w:rsidRPr="0046663B">
              <w:rPr>
                <w:sz w:val="20"/>
                <w:szCs w:val="20"/>
                <w:rPrChange w:id="1242" w:author="Björn Genfors" w:date="2014-03-28T15:54:00Z">
                  <w:rPr>
                    <w:sz w:val="20"/>
                    <w:szCs w:val="20"/>
                  </w:rPr>
                </w:rPrChange>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46663B" w:rsidRDefault="008A6494" w:rsidP="008A6494">
            <w:pPr>
              <w:widowControl/>
              <w:spacing w:line="226" w:lineRule="exact"/>
              <w:ind w:left="102"/>
              <w:rPr>
                <w:rFonts w:cs="Times New Roman"/>
                <w:spacing w:val="-1"/>
                <w:sz w:val="20"/>
                <w:szCs w:val="20"/>
                <w:lang w:val="sv-SE"/>
                <w:rPrChange w:id="1243" w:author="Björn Genfors" w:date="2014-03-28T15:54:00Z">
                  <w:rPr>
                    <w:rFonts w:cs="Times New Roman"/>
                    <w:spacing w:val="-1"/>
                    <w:sz w:val="20"/>
                    <w:szCs w:val="20"/>
                    <w:lang w:val="sv-SE"/>
                  </w:rPr>
                </w:rPrChange>
              </w:rPr>
            </w:pPr>
            <w:r w:rsidRPr="0046663B">
              <w:rPr>
                <w:spacing w:val="-1"/>
                <w:sz w:val="20"/>
                <w:szCs w:val="20"/>
                <w:rPrChange w:id="1244" w:author="Björn Genfors" w:date="2014-03-28T15:54:00Z">
                  <w:rPr>
                    <w:spacing w:val="-1"/>
                    <w:sz w:val="20"/>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46663B" w:rsidRDefault="008A6494" w:rsidP="008A6494">
            <w:pPr>
              <w:widowControl/>
              <w:spacing w:line="226" w:lineRule="exact"/>
              <w:ind w:left="102"/>
              <w:rPr>
                <w:rFonts w:cs="Times New Roman"/>
                <w:sz w:val="20"/>
                <w:szCs w:val="20"/>
                <w:lang w:val="sv-SE"/>
                <w:rPrChange w:id="1245" w:author="Björn Genfors" w:date="2014-03-28T15:54:00Z">
                  <w:rPr>
                    <w:rFonts w:cs="Times New Roman"/>
                    <w:sz w:val="20"/>
                    <w:szCs w:val="20"/>
                    <w:lang w:val="sv-SE"/>
                  </w:rPr>
                </w:rPrChange>
              </w:rPr>
            </w:pPr>
            <w:commentRangeStart w:id="1246"/>
            <w:r w:rsidRPr="0046663B">
              <w:rPr>
                <w:sz w:val="20"/>
                <w:szCs w:val="20"/>
                <w:lang w:val="sv-SE"/>
                <w:rPrChange w:id="1247" w:author="Björn Genfors" w:date="2014-03-28T15:54:00Z">
                  <w:rPr>
                    <w:szCs w:val="20"/>
                  </w:rPr>
                </w:rPrChange>
              </w:rPr>
              <w:t xml:space="preserve">Begränsar sökningen till dokument som är skapade i angivet system. </w:t>
            </w:r>
          </w:p>
          <w:p w14:paraId="0AA5246D" w14:textId="77777777" w:rsidR="008A6494" w:rsidRPr="0046663B" w:rsidRDefault="008A6494" w:rsidP="008A6494">
            <w:pPr>
              <w:widowControl/>
              <w:spacing w:line="226" w:lineRule="exact"/>
              <w:ind w:left="102"/>
              <w:rPr>
                <w:rFonts w:cs="Times New Roman"/>
                <w:sz w:val="20"/>
                <w:szCs w:val="20"/>
                <w:lang w:val="sv-SE"/>
                <w:rPrChange w:id="1248" w:author="Björn Genfors" w:date="2014-03-28T15:54:00Z">
                  <w:rPr>
                    <w:rFonts w:cs="Times New Roman"/>
                    <w:sz w:val="20"/>
                    <w:szCs w:val="20"/>
                    <w:lang w:val="sv-SE"/>
                  </w:rPr>
                </w:rPrChange>
              </w:rPr>
            </w:pPr>
          </w:p>
          <w:p w14:paraId="7C731713" w14:textId="77777777" w:rsidR="008A6494" w:rsidRPr="0046663B" w:rsidRDefault="008A6494" w:rsidP="008A6494">
            <w:pPr>
              <w:widowControl/>
              <w:spacing w:line="226" w:lineRule="exact"/>
              <w:ind w:left="102"/>
              <w:rPr>
                <w:rFonts w:cs="Times New Roman"/>
                <w:sz w:val="20"/>
                <w:szCs w:val="20"/>
                <w:lang w:val="sv-SE"/>
                <w:rPrChange w:id="1249" w:author="Björn Genfors" w:date="2014-03-28T15:54:00Z">
                  <w:rPr>
                    <w:rFonts w:cs="Times New Roman"/>
                    <w:sz w:val="20"/>
                    <w:szCs w:val="20"/>
                    <w:lang w:val="sv-SE"/>
                  </w:rPr>
                </w:rPrChange>
              </w:rPr>
            </w:pPr>
            <w:r w:rsidRPr="0046663B">
              <w:rPr>
                <w:sz w:val="20"/>
                <w:szCs w:val="20"/>
                <w:lang w:val="sv-SE"/>
                <w:rPrChange w:id="1250" w:author="Björn Genfors" w:date="2014-03-28T15:54:00Z">
                  <w:rPr>
                    <w:szCs w:val="20"/>
                  </w:rPr>
                </w:rPrChange>
              </w:rPr>
              <w:t xml:space="preserve">Värdet på detta fält måste överensstämma med värdet på logicalAddress i anropets tekniska kuvertering (ex. </w:t>
            </w:r>
            <w:r w:rsidRPr="0046663B">
              <w:rPr>
                <w:sz w:val="20"/>
                <w:szCs w:val="20"/>
                <w:rPrChange w:id="1251" w:author="Björn Genfors" w:date="2014-03-28T15:54:00Z">
                  <w:rPr>
                    <w:szCs w:val="20"/>
                  </w:rPr>
                </w:rPrChange>
              </w:rPr>
              <w:t>SOAP-header).</w:t>
            </w:r>
          </w:p>
          <w:p w14:paraId="66493DEB" w14:textId="77777777" w:rsidR="008A6494" w:rsidRPr="0046663B" w:rsidRDefault="008A6494" w:rsidP="008A6494">
            <w:pPr>
              <w:widowControl/>
              <w:spacing w:line="226" w:lineRule="exact"/>
              <w:ind w:left="102"/>
              <w:rPr>
                <w:rFonts w:cs="Times New Roman"/>
                <w:spacing w:val="-1"/>
                <w:sz w:val="20"/>
                <w:szCs w:val="20"/>
                <w:lang w:val="sv-SE"/>
                <w:rPrChange w:id="1252" w:author="Björn Genfors" w:date="2014-03-28T15:54:00Z">
                  <w:rPr>
                    <w:rFonts w:cs="Times New Roman"/>
                    <w:spacing w:val="-1"/>
                    <w:sz w:val="20"/>
                    <w:szCs w:val="20"/>
                    <w:lang w:val="sv-SE"/>
                  </w:rPr>
                </w:rPrChange>
              </w:rPr>
            </w:pPr>
          </w:p>
          <w:p w14:paraId="22D950B1" w14:textId="77777777" w:rsidR="008A6494" w:rsidRPr="0046663B" w:rsidRDefault="008A6494" w:rsidP="008A6494">
            <w:pPr>
              <w:widowControl/>
              <w:spacing w:line="226" w:lineRule="exact"/>
              <w:ind w:left="102"/>
              <w:rPr>
                <w:rFonts w:cs="Times New Roman"/>
                <w:sz w:val="20"/>
                <w:szCs w:val="20"/>
                <w:lang w:val="sv-SE"/>
                <w:rPrChange w:id="1253" w:author="Björn Genfors" w:date="2014-03-28T15:54:00Z">
                  <w:rPr>
                    <w:rFonts w:cs="Times New Roman"/>
                    <w:sz w:val="20"/>
                    <w:szCs w:val="20"/>
                    <w:lang w:val="sv-SE"/>
                  </w:rPr>
                </w:rPrChange>
              </w:rPr>
            </w:pPr>
            <w:r w:rsidRPr="0046663B">
              <w:rPr>
                <w:sz w:val="20"/>
                <w:szCs w:val="20"/>
                <w:lang w:val="sv-SE"/>
                <w:rPrChange w:id="1254" w:author="Björn Genfors" w:date="2014-03-28T15:54:00Z">
                  <w:rPr>
                    <w:szCs w:val="20"/>
                  </w:rPr>
                </w:rPrChange>
              </w:rPr>
              <w:t>Det innebär i praktiken att aggregerande tjänster inte används när detta fält anges.</w:t>
            </w:r>
          </w:p>
          <w:p w14:paraId="05F9547F" w14:textId="77777777" w:rsidR="008A6494" w:rsidRPr="0046663B" w:rsidRDefault="008A6494" w:rsidP="008A6494">
            <w:pPr>
              <w:widowControl/>
              <w:spacing w:line="226" w:lineRule="exact"/>
              <w:ind w:left="102"/>
              <w:rPr>
                <w:rFonts w:cs="Times New Roman"/>
                <w:sz w:val="20"/>
                <w:szCs w:val="20"/>
                <w:lang w:val="sv-SE"/>
                <w:rPrChange w:id="1255" w:author="Björn Genfors" w:date="2014-03-28T15:54:00Z">
                  <w:rPr>
                    <w:rFonts w:cs="Times New Roman"/>
                    <w:sz w:val="20"/>
                    <w:szCs w:val="20"/>
                    <w:lang w:val="sv-SE"/>
                  </w:rPr>
                </w:rPrChange>
              </w:rPr>
            </w:pPr>
          </w:p>
          <w:p w14:paraId="492B3679" w14:textId="77777777" w:rsidR="008A6494" w:rsidRPr="0046663B" w:rsidRDefault="008A6494" w:rsidP="008A6494">
            <w:pPr>
              <w:widowControl/>
              <w:spacing w:line="229" w:lineRule="exact"/>
              <w:ind w:left="102"/>
              <w:rPr>
                <w:rFonts w:cs="Times New Roman"/>
                <w:sz w:val="20"/>
                <w:szCs w:val="20"/>
                <w:lang w:val="sv-SE"/>
                <w:rPrChange w:id="1256" w:author="Björn Genfors" w:date="2014-03-28T15:54:00Z">
                  <w:rPr>
                    <w:rFonts w:cs="Times New Roman"/>
                    <w:sz w:val="20"/>
                    <w:szCs w:val="20"/>
                    <w:lang w:val="sv-SE"/>
                  </w:rPr>
                </w:rPrChange>
              </w:rPr>
            </w:pPr>
            <w:r w:rsidRPr="0046663B">
              <w:rPr>
                <w:sz w:val="20"/>
                <w:szCs w:val="20"/>
                <w:lang w:val="sv-SE"/>
                <w:rPrChange w:id="1257" w:author="Björn Genfors" w:date="2014-03-28T15:54:00Z">
                  <w:rPr>
                    <w:szCs w:val="20"/>
                  </w:rPr>
                </w:rPrChange>
              </w:rPr>
              <w:t>Fältet är tvingande om careContactId angivits.</w:t>
            </w:r>
            <w:commentRangeEnd w:id="1246"/>
            <w:r w:rsidR="00265DFD" w:rsidRPr="0046663B">
              <w:rPr>
                <w:rStyle w:val="Kommentarsreferens"/>
                <w:rFonts w:eastAsia="ヒラギノ角ゴ Pro W3" w:cs="Times New Roman"/>
                <w:i/>
                <w:color w:val="000000"/>
                <w:sz w:val="20"/>
                <w:szCs w:val="20"/>
                <w:lang w:val="en-GB"/>
                <w:rPrChange w:id="1258" w:author="Björn Genfors" w:date="2014-03-28T15:54:00Z">
                  <w:rPr>
                    <w:rStyle w:val="Kommentarsreferens"/>
                    <w:rFonts w:eastAsia="ヒラギノ角ゴ Pro W3" w:cs="Times New Roman"/>
                    <w:i/>
                    <w:color w:val="000000"/>
                    <w:sz w:val="20"/>
                    <w:szCs w:val="20"/>
                    <w:lang w:val="en-GB"/>
                  </w:rPr>
                </w:rPrChange>
              </w:rPr>
              <w:commentReference w:id="1246"/>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46663B" w:rsidRDefault="008A6494" w:rsidP="003A6D72">
            <w:pPr>
              <w:widowControl/>
              <w:spacing w:line="229" w:lineRule="exact"/>
              <w:ind w:left="102"/>
              <w:jc w:val="center"/>
              <w:rPr>
                <w:rFonts w:cs="Times New Roman"/>
                <w:sz w:val="20"/>
                <w:szCs w:val="20"/>
                <w:lang w:val="sv-SE"/>
                <w:rPrChange w:id="1259" w:author="Björn Genfors" w:date="2014-03-28T15:54:00Z">
                  <w:rPr>
                    <w:rFonts w:cs="Times New Roman"/>
                    <w:sz w:val="20"/>
                    <w:szCs w:val="20"/>
                    <w:lang w:val="sv-SE"/>
                  </w:rPr>
                </w:rPrChange>
              </w:rPr>
            </w:pPr>
            <w:r w:rsidRPr="0046663B">
              <w:rPr>
                <w:sz w:val="20"/>
                <w:szCs w:val="20"/>
                <w:rPrChange w:id="1260" w:author="Björn Genfors" w:date="2014-03-28T15:54:00Z">
                  <w:rPr>
                    <w:sz w:val="20"/>
                    <w:szCs w:val="20"/>
                  </w:rPr>
                </w:rPrChange>
              </w:rPr>
              <w:t>0..1</w:t>
            </w:r>
          </w:p>
          <w:p w14:paraId="3054F17C" w14:textId="77777777" w:rsidR="008A6494" w:rsidRPr="0046663B" w:rsidRDefault="008A6494" w:rsidP="003A6D72">
            <w:pPr>
              <w:widowControl/>
              <w:spacing w:line="229" w:lineRule="exact"/>
              <w:ind w:left="102"/>
              <w:jc w:val="center"/>
              <w:rPr>
                <w:rFonts w:cs="Times New Roman"/>
                <w:sz w:val="20"/>
                <w:szCs w:val="20"/>
                <w:lang w:val="sv-SE"/>
                <w:rPrChange w:id="1261" w:author="Björn Genfors" w:date="2014-03-28T15:54:00Z">
                  <w:rPr>
                    <w:rFonts w:cs="Times New Roman"/>
                    <w:sz w:val="20"/>
                    <w:szCs w:val="20"/>
                    <w:lang w:val="sv-SE"/>
                  </w:rPr>
                </w:rPrChange>
              </w:rPr>
            </w:pPr>
          </w:p>
          <w:p w14:paraId="45C0E8EE" w14:textId="77777777" w:rsidR="008A6494" w:rsidRPr="0046663B" w:rsidRDefault="008A6494" w:rsidP="003A6D72">
            <w:pPr>
              <w:widowControl/>
              <w:spacing w:line="229" w:lineRule="exact"/>
              <w:ind w:left="102"/>
              <w:jc w:val="center"/>
              <w:rPr>
                <w:rFonts w:cs="Times New Roman"/>
                <w:sz w:val="20"/>
                <w:szCs w:val="20"/>
                <w:lang w:val="sv-SE"/>
                <w:rPrChange w:id="1262" w:author="Björn Genfors" w:date="2014-03-28T15:54:00Z">
                  <w:rPr>
                    <w:rFonts w:cs="Times New Roman"/>
                    <w:sz w:val="20"/>
                    <w:szCs w:val="20"/>
                    <w:lang w:val="sv-SE"/>
                  </w:rPr>
                </w:rPrChange>
              </w:rPr>
            </w:pPr>
          </w:p>
          <w:p w14:paraId="14B4C5DC" w14:textId="77777777" w:rsidR="008A6494" w:rsidRPr="0046663B" w:rsidRDefault="008A6494" w:rsidP="003A6D72">
            <w:pPr>
              <w:widowControl/>
              <w:spacing w:line="229" w:lineRule="exact"/>
              <w:ind w:left="102"/>
              <w:jc w:val="center"/>
              <w:rPr>
                <w:rFonts w:cs="Times New Roman"/>
                <w:sz w:val="20"/>
                <w:szCs w:val="20"/>
                <w:lang w:val="sv-SE"/>
                <w:rPrChange w:id="1263" w:author="Björn Genfors" w:date="2014-03-28T15:54:00Z">
                  <w:rPr>
                    <w:rFonts w:cs="Times New Roman"/>
                    <w:sz w:val="20"/>
                    <w:szCs w:val="20"/>
                    <w:lang w:val="sv-SE"/>
                  </w:rPr>
                </w:rPrChange>
              </w:rPr>
            </w:pPr>
          </w:p>
        </w:tc>
      </w:tr>
      <w:tr w:rsidR="008A6494" w:rsidRPr="0046663B"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46663B" w:rsidRDefault="008A6494" w:rsidP="008A6494">
            <w:pPr>
              <w:widowControl/>
              <w:spacing w:line="226" w:lineRule="exact"/>
              <w:ind w:left="102"/>
              <w:rPr>
                <w:rFonts w:cs="Times New Roman"/>
                <w:b/>
                <w:sz w:val="20"/>
                <w:szCs w:val="20"/>
                <w:lang w:val="sv-SE"/>
                <w:rPrChange w:id="1264" w:author="Björn Genfors" w:date="2014-03-28T15:54:00Z">
                  <w:rPr>
                    <w:rFonts w:cs="Times New Roman"/>
                    <w:b/>
                    <w:sz w:val="20"/>
                    <w:szCs w:val="20"/>
                    <w:lang w:val="sv-SE"/>
                  </w:rPr>
                </w:rPrChange>
              </w:rPr>
            </w:pPr>
            <w:r w:rsidRPr="0046663B">
              <w:rPr>
                <w:sz w:val="20"/>
                <w:szCs w:val="20"/>
                <w:rPrChange w:id="1265" w:author="Björn Genfors" w:date="2014-03-28T15:54:00Z">
                  <w:rPr>
                    <w:sz w:val="20"/>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46663B" w:rsidRDefault="008A6494" w:rsidP="008A6494">
            <w:pPr>
              <w:widowControl/>
              <w:spacing w:line="226" w:lineRule="exact"/>
              <w:ind w:left="102"/>
              <w:rPr>
                <w:rFonts w:cs="Times New Roman"/>
                <w:sz w:val="20"/>
                <w:szCs w:val="20"/>
                <w:lang w:val="sv-SE"/>
                <w:rPrChange w:id="1266" w:author="Björn Genfors" w:date="2014-03-28T15:54:00Z">
                  <w:rPr>
                    <w:rFonts w:cs="Times New Roman"/>
                    <w:sz w:val="20"/>
                    <w:szCs w:val="20"/>
                    <w:lang w:val="sv-SE"/>
                  </w:rPr>
                </w:rPrChange>
              </w:rPr>
            </w:pPr>
            <w:r w:rsidRPr="0046663B">
              <w:rPr>
                <w:spacing w:val="-1"/>
                <w:sz w:val="20"/>
                <w:szCs w:val="20"/>
                <w:rPrChange w:id="1267"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46663B" w:rsidRDefault="008A6494" w:rsidP="008A6494">
            <w:pPr>
              <w:widowControl/>
              <w:spacing w:line="229" w:lineRule="exact"/>
              <w:ind w:left="102"/>
              <w:rPr>
                <w:rFonts w:cs="Times New Roman"/>
                <w:sz w:val="20"/>
                <w:szCs w:val="20"/>
                <w:lang w:val="sv-SE"/>
                <w:rPrChange w:id="1268" w:author="Björn Genfors" w:date="2014-03-28T15:54:00Z">
                  <w:rPr>
                    <w:rFonts w:cs="Times New Roman"/>
                    <w:sz w:val="20"/>
                    <w:szCs w:val="20"/>
                    <w:lang w:val="sv-SE"/>
                  </w:rPr>
                </w:rPrChange>
              </w:rPr>
            </w:pPr>
            <w:r w:rsidRPr="0046663B">
              <w:rPr>
                <w:spacing w:val="-1"/>
                <w:sz w:val="20"/>
                <w:szCs w:val="20"/>
                <w:lang w:val="sv-SE"/>
                <w:rPrChange w:id="1269" w:author="Björn Genfors" w:date="2014-03-28T15:54:00Z">
                  <w:rPr>
                    <w:spacing w:val="-1"/>
                    <w:szCs w:val="20"/>
                  </w:rPr>
                </w:rPrChange>
              </w:rPr>
              <w:t xml:space="preserve">Begränsar sökningen till den vård- och omsorgskontakt som föranlett den information som omfattas av dokumentet. </w:t>
            </w:r>
            <w:r w:rsidRPr="0046663B">
              <w:rPr>
                <w:spacing w:val="-1"/>
                <w:sz w:val="20"/>
                <w:szCs w:val="20"/>
                <w:rPrChange w:id="1270" w:author="Björn Genfors" w:date="2014-03-28T15:54:00Z">
                  <w:rPr>
                    <w:spacing w:val="-1"/>
                    <w:sz w:val="20"/>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46663B" w:rsidRDefault="008A6494" w:rsidP="003A6D72">
            <w:pPr>
              <w:widowControl/>
              <w:spacing w:line="229" w:lineRule="exact"/>
              <w:ind w:left="102"/>
              <w:jc w:val="center"/>
              <w:rPr>
                <w:rFonts w:cs="Times New Roman"/>
                <w:sz w:val="20"/>
                <w:szCs w:val="20"/>
                <w:lang w:val="sv-SE"/>
                <w:rPrChange w:id="1271" w:author="Björn Genfors" w:date="2014-03-28T15:54:00Z">
                  <w:rPr>
                    <w:rFonts w:cs="Times New Roman"/>
                    <w:sz w:val="20"/>
                    <w:szCs w:val="20"/>
                    <w:lang w:val="sv-SE"/>
                  </w:rPr>
                </w:rPrChange>
              </w:rPr>
            </w:pPr>
            <w:r w:rsidRPr="0046663B">
              <w:rPr>
                <w:sz w:val="20"/>
                <w:szCs w:val="20"/>
                <w:rPrChange w:id="1272" w:author="Björn Genfors" w:date="2014-03-28T15:54:00Z">
                  <w:rPr>
                    <w:sz w:val="20"/>
                    <w:szCs w:val="20"/>
                  </w:rPr>
                </w:rPrChange>
              </w:rPr>
              <w:t>0..*</w:t>
            </w:r>
          </w:p>
        </w:tc>
      </w:tr>
      <w:tr w:rsidR="008A6494" w:rsidRPr="0046663B"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46663B" w:rsidRDefault="008A6494" w:rsidP="008A6494">
            <w:pPr>
              <w:widowControl/>
              <w:spacing w:line="226" w:lineRule="exact"/>
              <w:ind w:left="102"/>
              <w:rPr>
                <w:rFonts w:cs="Times New Roman"/>
                <w:sz w:val="20"/>
                <w:szCs w:val="20"/>
                <w:lang w:val="sv-SE"/>
                <w:rPrChange w:id="1273" w:author="Björn Genfors" w:date="2014-03-28T15:54:00Z">
                  <w:rPr>
                    <w:rFonts w:cs="Times New Roman"/>
                    <w:sz w:val="20"/>
                    <w:szCs w:val="20"/>
                    <w:lang w:val="sv-SE"/>
                  </w:rPr>
                </w:rPrChange>
              </w:rPr>
            </w:pPr>
            <w:r w:rsidRPr="0046663B">
              <w:rPr>
                <w:b/>
                <w:sz w:val="20"/>
                <w:szCs w:val="20"/>
                <w:rPrChange w:id="1274" w:author="Björn Genfors" w:date="2014-03-28T15:54:00Z">
                  <w:rPr>
                    <w:b/>
                    <w:sz w:val="20"/>
                    <w:szCs w:val="20"/>
                  </w:rPr>
                </w:rPrChange>
              </w:rPr>
              <w:t>Sv</w:t>
            </w:r>
            <w:r w:rsidRPr="0046663B">
              <w:rPr>
                <w:b/>
                <w:spacing w:val="-1"/>
                <w:sz w:val="20"/>
                <w:szCs w:val="20"/>
                <w:rPrChange w:id="1275" w:author="Björn Genfors" w:date="2014-03-28T15:54:00Z">
                  <w:rPr>
                    <w:b/>
                    <w:spacing w:val="-1"/>
                    <w:sz w:val="20"/>
                    <w:szCs w:val="20"/>
                  </w:rPr>
                </w:rPrChange>
              </w:rPr>
              <w:t>a</w:t>
            </w:r>
            <w:r w:rsidRPr="0046663B">
              <w:rPr>
                <w:b/>
                <w:sz w:val="20"/>
                <w:szCs w:val="20"/>
                <w:rPrChange w:id="1276" w:author="Björn Genfors" w:date="2014-03-28T15:54:00Z">
                  <w:rPr>
                    <w:b/>
                    <w:sz w:val="20"/>
                    <w:szCs w:val="20"/>
                  </w:rPr>
                </w:rPrChange>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46663B" w:rsidRDefault="008A6494" w:rsidP="008A6494">
            <w:pPr>
              <w:widowControl/>
              <w:rPr>
                <w:rFonts w:cs="Times New Roman"/>
                <w:spacing w:val="-1"/>
                <w:sz w:val="20"/>
                <w:szCs w:val="20"/>
                <w:lang w:val="sv-SE"/>
                <w:rPrChange w:id="1277"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46663B" w:rsidRDefault="008A6494" w:rsidP="008A6494">
            <w:pPr>
              <w:widowControl/>
              <w:rPr>
                <w:rFonts w:cs="Times New Roman"/>
                <w:spacing w:val="-1"/>
                <w:sz w:val="20"/>
                <w:szCs w:val="20"/>
                <w:lang w:val="sv-SE"/>
                <w:rPrChange w:id="1278"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46663B" w:rsidRDefault="008A6494" w:rsidP="003A6D72">
            <w:pPr>
              <w:widowControl/>
              <w:jc w:val="center"/>
              <w:rPr>
                <w:rFonts w:cs="Times New Roman"/>
                <w:sz w:val="20"/>
                <w:szCs w:val="20"/>
                <w:lang w:val="sv-SE"/>
                <w:rPrChange w:id="1279" w:author="Björn Genfors" w:date="2014-03-28T15:54:00Z">
                  <w:rPr>
                    <w:rFonts w:cs="Times New Roman"/>
                    <w:sz w:val="20"/>
                    <w:szCs w:val="20"/>
                    <w:lang w:val="sv-SE"/>
                  </w:rPr>
                </w:rPrChange>
              </w:rPr>
            </w:pPr>
          </w:p>
        </w:tc>
      </w:tr>
      <w:tr w:rsidR="008A6494" w:rsidRPr="0046663B"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46663B" w:rsidRDefault="008A6494" w:rsidP="008A6494">
            <w:pPr>
              <w:widowControl/>
              <w:spacing w:line="226" w:lineRule="exact"/>
              <w:ind w:left="102"/>
              <w:rPr>
                <w:rFonts w:cs="Times New Roman"/>
                <w:sz w:val="20"/>
                <w:szCs w:val="20"/>
                <w:lang w:val="sv-SE"/>
                <w:rPrChange w:id="1280" w:author="Björn Genfors" w:date="2014-03-28T15:54:00Z">
                  <w:rPr>
                    <w:rFonts w:cs="Times New Roman"/>
                    <w:sz w:val="20"/>
                    <w:szCs w:val="20"/>
                    <w:lang w:val="sv-SE"/>
                  </w:rPr>
                </w:rPrChange>
              </w:rPr>
            </w:pPr>
            <w:r w:rsidRPr="0046663B">
              <w:rPr>
                <w:sz w:val="20"/>
                <w:szCs w:val="20"/>
                <w:rPrChange w:id="1281" w:author="Björn Genfors" w:date="2014-03-28T15:54:00Z">
                  <w:rPr>
                    <w:sz w:val="20"/>
                    <w:szCs w:val="20"/>
                  </w:rPr>
                </w:rPrChange>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46663B" w:rsidRDefault="008A6494" w:rsidP="008A6494">
            <w:pPr>
              <w:widowControl/>
              <w:spacing w:line="226" w:lineRule="exact"/>
              <w:ind w:left="102"/>
              <w:rPr>
                <w:rFonts w:cs="Times New Roman"/>
                <w:sz w:val="20"/>
                <w:szCs w:val="20"/>
                <w:lang w:val="sv-SE"/>
                <w:rPrChange w:id="1282" w:author="Björn Genfors" w:date="2014-03-28T15:54:00Z">
                  <w:rPr>
                    <w:rFonts w:cs="Times New Roman"/>
                    <w:sz w:val="20"/>
                    <w:szCs w:val="20"/>
                    <w:lang w:val="sv-SE"/>
                  </w:rPr>
                </w:rPrChange>
              </w:rPr>
            </w:pPr>
            <w:r w:rsidRPr="0046663B">
              <w:rPr>
                <w:sz w:val="20"/>
                <w:szCs w:val="20"/>
                <w:rPrChange w:id="1283" w:author="Björn Genfors" w:date="2014-03-28T15:54:00Z">
                  <w:rPr>
                    <w:sz w:val="20"/>
                    <w:szCs w:val="20"/>
                  </w:rPr>
                </w:rPrChange>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46663B" w:rsidRDefault="008A6494" w:rsidP="000320F0">
            <w:pPr>
              <w:widowControl/>
              <w:spacing w:line="229" w:lineRule="exact"/>
              <w:ind w:left="142"/>
              <w:rPr>
                <w:rFonts w:cs="Times New Roman"/>
                <w:spacing w:val="-1"/>
                <w:sz w:val="20"/>
                <w:szCs w:val="20"/>
                <w:lang w:val="sv-SE"/>
                <w:rPrChange w:id="1284" w:author="Björn Genfors" w:date="2014-03-28T15:54:00Z">
                  <w:rPr>
                    <w:rFonts w:cs="Times New Roman"/>
                    <w:spacing w:val="-1"/>
                    <w:sz w:val="20"/>
                    <w:szCs w:val="20"/>
                    <w:lang w:val="sv-SE"/>
                  </w:rPr>
                </w:rPrChange>
              </w:rPr>
            </w:pPr>
            <w:r w:rsidRPr="0046663B">
              <w:rPr>
                <w:sz w:val="20"/>
                <w:szCs w:val="20"/>
                <w:rPrChange w:id="1285" w:author="Björn Genfors" w:date="2014-03-28T15:54:00Z">
                  <w:rPr>
                    <w:sz w:val="20"/>
                    <w:szCs w:val="20"/>
                  </w:rPr>
                </w:rPrChange>
              </w:rPr>
              <w:t>En moders mödravårdsjournal.</w:t>
            </w:r>
          </w:p>
          <w:p w14:paraId="4A5F26D0" w14:textId="77777777" w:rsidR="008A6494" w:rsidRPr="0046663B" w:rsidRDefault="008A6494" w:rsidP="000320F0">
            <w:pPr>
              <w:widowControl/>
              <w:ind w:left="142"/>
              <w:rPr>
                <w:rFonts w:cs="Times New Roman"/>
                <w:b/>
                <w:bCs/>
                <w:sz w:val="20"/>
                <w:szCs w:val="20"/>
                <w:lang w:val="sv-SE"/>
                <w:rPrChange w:id="1286" w:author="Björn Genfors" w:date="2014-03-28T15:54:00Z">
                  <w:rPr>
                    <w:rFonts w:cs="Times New Roman"/>
                    <w:b/>
                    <w:bCs/>
                    <w:sz w:val="20"/>
                    <w:szCs w:val="20"/>
                    <w:lang w:val="sv-SE"/>
                  </w:rPr>
                </w:rPrChange>
              </w:rPr>
            </w:pPr>
          </w:p>
          <w:p w14:paraId="3F60D2A7" w14:textId="77777777" w:rsidR="008A6494" w:rsidRPr="0046663B" w:rsidRDefault="008A6494" w:rsidP="000320F0">
            <w:pPr>
              <w:widowControl/>
              <w:spacing w:line="229" w:lineRule="exact"/>
              <w:ind w:left="142"/>
              <w:rPr>
                <w:rFonts w:cs="Times New Roman"/>
                <w:sz w:val="20"/>
                <w:szCs w:val="20"/>
                <w:lang w:val="sv-SE"/>
                <w:rPrChange w:id="1287"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46663B" w:rsidRDefault="008A6494" w:rsidP="003A6D72">
            <w:pPr>
              <w:widowControl/>
              <w:spacing w:line="229" w:lineRule="exact"/>
              <w:ind w:left="102"/>
              <w:jc w:val="center"/>
              <w:rPr>
                <w:rFonts w:cs="Times New Roman"/>
                <w:sz w:val="20"/>
                <w:szCs w:val="20"/>
                <w:lang w:val="sv-SE"/>
                <w:rPrChange w:id="1288" w:author="Björn Genfors" w:date="2014-03-28T15:54:00Z">
                  <w:rPr>
                    <w:rFonts w:cs="Times New Roman"/>
                    <w:sz w:val="20"/>
                    <w:szCs w:val="20"/>
                    <w:lang w:val="sv-SE"/>
                  </w:rPr>
                </w:rPrChange>
              </w:rPr>
            </w:pPr>
            <w:r w:rsidRPr="0046663B">
              <w:rPr>
                <w:sz w:val="20"/>
                <w:szCs w:val="20"/>
                <w:rPrChange w:id="1289" w:author="Björn Genfors" w:date="2014-03-28T15:54:00Z">
                  <w:rPr>
                    <w:sz w:val="20"/>
                    <w:szCs w:val="20"/>
                  </w:rPr>
                </w:rPrChange>
              </w:rPr>
              <w:t>0.</w:t>
            </w:r>
            <w:r w:rsidRPr="0046663B">
              <w:rPr>
                <w:spacing w:val="-1"/>
                <w:sz w:val="20"/>
                <w:szCs w:val="20"/>
                <w:rPrChange w:id="1290" w:author="Björn Genfors" w:date="2014-03-28T15:54:00Z">
                  <w:rPr>
                    <w:spacing w:val="-1"/>
                    <w:sz w:val="20"/>
                    <w:szCs w:val="20"/>
                  </w:rPr>
                </w:rPrChange>
              </w:rPr>
              <w:t>.</w:t>
            </w:r>
            <w:r w:rsidRPr="0046663B">
              <w:rPr>
                <w:sz w:val="20"/>
                <w:szCs w:val="20"/>
                <w:rPrChange w:id="1291" w:author="Björn Genfors" w:date="2014-03-28T15:54:00Z">
                  <w:rPr>
                    <w:sz w:val="20"/>
                    <w:szCs w:val="20"/>
                  </w:rPr>
                </w:rPrChange>
              </w:rPr>
              <w:t>*</w:t>
            </w:r>
          </w:p>
        </w:tc>
      </w:tr>
      <w:tr w:rsidR="008A6494" w:rsidRPr="0046663B"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46663B" w:rsidRDefault="008A6494" w:rsidP="008A6494">
            <w:pPr>
              <w:widowControl/>
              <w:spacing w:line="229" w:lineRule="exact"/>
              <w:ind w:left="102"/>
              <w:rPr>
                <w:rFonts w:cs="Times New Roman"/>
                <w:sz w:val="20"/>
                <w:szCs w:val="20"/>
                <w:lang w:val="sv-SE"/>
                <w:rPrChange w:id="1292" w:author="Björn Genfors" w:date="2014-03-28T15:54:00Z">
                  <w:rPr>
                    <w:rFonts w:cs="Times New Roman"/>
                    <w:sz w:val="20"/>
                    <w:szCs w:val="20"/>
                    <w:lang w:val="sv-SE"/>
                  </w:rPr>
                </w:rPrChange>
              </w:rPr>
            </w:pPr>
            <w:r w:rsidRPr="0046663B">
              <w:rPr>
                <w:sz w:val="20"/>
                <w:szCs w:val="20"/>
                <w:rPrChange w:id="1293" w:author="Björn Genfors" w:date="2014-03-28T15:54:00Z">
                  <w:rPr>
                    <w:sz w:val="20"/>
                    <w:szCs w:val="20"/>
                  </w:rPr>
                </w:rPrChange>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46663B" w:rsidRDefault="008A6494" w:rsidP="008A6494">
            <w:pPr>
              <w:widowControl/>
              <w:spacing w:line="229" w:lineRule="exact"/>
              <w:ind w:left="102"/>
              <w:rPr>
                <w:rFonts w:cs="Times New Roman"/>
                <w:sz w:val="20"/>
                <w:szCs w:val="20"/>
                <w:lang w:val="sv-SE"/>
                <w:rPrChange w:id="1294" w:author="Björn Genfors" w:date="2014-03-28T15:54:00Z">
                  <w:rPr>
                    <w:rFonts w:cs="Times New Roman"/>
                    <w:sz w:val="20"/>
                    <w:szCs w:val="20"/>
                    <w:lang w:val="sv-SE"/>
                  </w:rPr>
                </w:rPrChange>
              </w:rPr>
            </w:pPr>
            <w:r w:rsidRPr="0046663B">
              <w:rPr>
                <w:sz w:val="20"/>
                <w:szCs w:val="20"/>
                <w:rPrChange w:id="1295" w:author="Björn Genfors" w:date="2014-03-28T15:54:00Z">
                  <w:rPr>
                    <w:sz w:val="20"/>
                    <w:szCs w:val="20"/>
                  </w:rPr>
                </w:rPrChange>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46663B" w:rsidRDefault="008A6494" w:rsidP="000320F0">
            <w:pPr>
              <w:widowControl/>
              <w:spacing w:line="229" w:lineRule="exact"/>
              <w:ind w:left="142"/>
              <w:rPr>
                <w:rFonts w:cs="Times New Roman"/>
                <w:sz w:val="20"/>
                <w:szCs w:val="20"/>
                <w:lang w:val="sv-SE"/>
                <w:rPrChange w:id="1296" w:author="Björn Genfors" w:date="2014-03-28T15:54:00Z">
                  <w:rPr>
                    <w:rFonts w:cs="Times New Roman"/>
                    <w:sz w:val="20"/>
                    <w:szCs w:val="20"/>
                    <w:lang w:val="sv-SE"/>
                  </w:rPr>
                </w:rPrChange>
              </w:rPr>
            </w:pPr>
            <w:r w:rsidRPr="0046663B">
              <w:rPr>
                <w:sz w:val="20"/>
                <w:szCs w:val="20"/>
                <w:rPrChange w:id="1297" w:author="Björn Genfors" w:date="2014-03-28T15:54:00Z">
                  <w:rPr>
                    <w:sz w:val="20"/>
                    <w:szCs w:val="20"/>
                  </w:rPr>
                </w:rPrChange>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46663B" w:rsidRDefault="008A6494" w:rsidP="003A6D72">
            <w:pPr>
              <w:widowControl/>
              <w:spacing w:line="229" w:lineRule="exact"/>
              <w:ind w:left="102"/>
              <w:jc w:val="center"/>
              <w:rPr>
                <w:rFonts w:cs="Times New Roman"/>
                <w:sz w:val="20"/>
                <w:szCs w:val="20"/>
                <w:lang w:val="sv-SE"/>
                <w:rPrChange w:id="1298" w:author="Björn Genfors" w:date="2014-03-28T15:54:00Z">
                  <w:rPr>
                    <w:rFonts w:cs="Times New Roman"/>
                    <w:sz w:val="20"/>
                    <w:szCs w:val="20"/>
                    <w:lang w:val="sv-SE"/>
                  </w:rPr>
                </w:rPrChange>
              </w:rPr>
            </w:pPr>
            <w:r w:rsidRPr="0046663B">
              <w:rPr>
                <w:sz w:val="20"/>
                <w:szCs w:val="20"/>
                <w:rPrChange w:id="1299" w:author="Björn Genfors" w:date="2014-03-28T15:54:00Z">
                  <w:rPr>
                    <w:sz w:val="20"/>
                    <w:szCs w:val="20"/>
                  </w:rPr>
                </w:rPrChange>
              </w:rPr>
              <w:t>1..1</w:t>
            </w:r>
          </w:p>
        </w:tc>
      </w:tr>
      <w:tr w:rsidR="008A6494" w:rsidRPr="0046663B"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46663B" w:rsidRDefault="008A6494" w:rsidP="008A6494">
            <w:pPr>
              <w:widowControl/>
              <w:spacing w:line="229" w:lineRule="exact"/>
              <w:ind w:left="102"/>
              <w:rPr>
                <w:rFonts w:cs="Times New Roman"/>
                <w:b/>
                <w:sz w:val="20"/>
                <w:szCs w:val="20"/>
                <w:lang w:val="sv-SE"/>
                <w:rPrChange w:id="1300" w:author="Björn Genfors" w:date="2014-03-28T15:54:00Z">
                  <w:rPr>
                    <w:rFonts w:cs="Times New Roman"/>
                    <w:b/>
                    <w:sz w:val="20"/>
                    <w:szCs w:val="20"/>
                    <w:lang w:val="sv-SE"/>
                  </w:rPr>
                </w:rPrChange>
              </w:rPr>
            </w:pPr>
            <w:r w:rsidRPr="0046663B">
              <w:rPr>
                <w:sz w:val="20"/>
                <w:szCs w:val="20"/>
                <w:rPrChange w:id="1301" w:author="Björn Genfors" w:date="2014-03-28T15:54:00Z">
                  <w:rPr>
                    <w:sz w:val="20"/>
                    <w:szCs w:val="20"/>
                  </w:rPr>
                </w:rPrChange>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46663B" w:rsidRDefault="008A6494" w:rsidP="008A6494">
            <w:pPr>
              <w:widowControl/>
              <w:spacing w:line="229" w:lineRule="exact"/>
              <w:ind w:left="102"/>
              <w:rPr>
                <w:rFonts w:cs="Times New Roman"/>
                <w:sz w:val="20"/>
                <w:szCs w:val="20"/>
                <w:lang w:val="sv-SE"/>
                <w:rPrChange w:id="1302" w:author="Björn Genfors" w:date="2014-03-28T15:54:00Z">
                  <w:rPr>
                    <w:rFonts w:cs="Times New Roman"/>
                    <w:sz w:val="20"/>
                    <w:szCs w:val="20"/>
                    <w:lang w:val="sv-SE"/>
                  </w:rPr>
                </w:rPrChange>
              </w:rPr>
            </w:pPr>
            <w:r w:rsidRPr="0046663B">
              <w:rPr>
                <w:sz w:val="20"/>
                <w:szCs w:val="20"/>
                <w:rPrChange w:id="1303"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46663B" w:rsidRDefault="008A6494" w:rsidP="000320F0">
            <w:pPr>
              <w:pStyle w:val="TableParagraph"/>
              <w:ind w:left="142"/>
              <w:rPr>
                <w:rFonts w:ascii="Georgia" w:hAnsi="Georgia" w:cs="Times New Roman"/>
                <w:sz w:val="20"/>
                <w:szCs w:val="20"/>
                <w:lang w:val="sv-SE"/>
                <w:rPrChange w:id="1304" w:author="Björn Genfors" w:date="2014-03-28T15:54:00Z">
                  <w:rPr>
                    <w:rFonts w:ascii="Georgia" w:hAnsi="Georgia" w:cs="Times New Roman"/>
                    <w:sz w:val="20"/>
                    <w:szCs w:val="20"/>
                    <w:lang w:val="sv-SE"/>
                  </w:rPr>
                </w:rPrChange>
              </w:rPr>
            </w:pPr>
            <w:r w:rsidRPr="0046663B">
              <w:rPr>
                <w:rFonts w:ascii="Georgia" w:hAnsi="Georgia" w:cs="Times New Roman"/>
                <w:sz w:val="20"/>
                <w:szCs w:val="20"/>
                <w:lang w:val="sv-SE"/>
                <w:rPrChange w:id="1305" w:author="Björn Genfors" w:date="2014-03-28T15:54: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46663B" w:rsidRDefault="008A6494" w:rsidP="003A6D72">
            <w:pPr>
              <w:widowControl/>
              <w:spacing w:line="229" w:lineRule="exact"/>
              <w:ind w:left="102"/>
              <w:jc w:val="center"/>
              <w:rPr>
                <w:rFonts w:cs="Times New Roman"/>
                <w:sz w:val="20"/>
                <w:szCs w:val="20"/>
                <w:lang w:val="sv-SE"/>
                <w:rPrChange w:id="1306" w:author="Björn Genfors" w:date="2014-03-28T15:54:00Z">
                  <w:rPr>
                    <w:rFonts w:cs="Times New Roman"/>
                    <w:sz w:val="20"/>
                    <w:szCs w:val="20"/>
                    <w:lang w:val="sv-SE"/>
                  </w:rPr>
                </w:rPrChange>
              </w:rPr>
            </w:pPr>
            <w:r w:rsidRPr="0046663B">
              <w:rPr>
                <w:sz w:val="20"/>
                <w:szCs w:val="20"/>
                <w:rPrChange w:id="1307" w:author="Björn Genfors" w:date="2014-03-28T15:54:00Z">
                  <w:rPr>
                    <w:sz w:val="20"/>
                    <w:szCs w:val="20"/>
                  </w:rPr>
                </w:rPrChange>
              </w:rPr>
              <w:t>1..1</w:t>
            </w:r>
          </w:p>
        </w:tc>
      </w:tr>
      <w:tr w:rsidR="008A6494" w:rsidRPr="0046663B"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46663B" w:rsidRDefault="008A6494" w:rsidP="008A6494">
            <w:pPr>
              <w:widowControl/>
              <w:spacing w:line="229" w:lineRule="exact"/>
              <w:ind w:left="102"/>
              <w:rPr>
                <w:rFonts w:cs="Times New Roman"/>
                <w:sz w:val="20"/>
                <w:szCs w:val="20"/>
                <w:lang w:val="sv-SE"/>
                <w:rPrChange w:id="1308" w:author="Björn Genfors" w:date="2014-03-28T15:54:00Z">
                  <w:rPr>
                    <w:rFonts w:cs="Times New Roman"/>
                    <w:sz w:val="20"/>
                    <w:szCs w:val="20"/>
                    <w:lang w:val="sv-SE"/>
                  </w:rPr>
                </w:rPrChange>
              </w:rPr>
            </w:pPr>
            <w:r w:rsidRPr="0046663B">
              <w:rPr>
                <w:sz w:val="20"/>
                <w:szCs w:val="20"/>
                <w:rPrChange w:id="1309" w:author="Björn Genfors" w:date="2014-03-28T15:54:00Z">
                  <w:rPr>
                    <w:sz w:val="20"/>
                    <w:szCs w:val="20"/>
                  </w:rPr>
                </w:rPrChange>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46663B" w:rsidRDefault="008A6494" w:rsidP="008A6494">
            <w:pPr>
              <w:widowControl/>
              <w:spacing w:line="229" w:lineRule="exact"/>
              <w:ind w:left="102"/>
              <w:rPr>
                <w:rFonts w:cs="Times New Roman"/>
                <w:sz w:val="20"/>
                <w:szCs w:val="20"/>
                <w:lang w:val="sv-SE"/>
                <w:rPrChange w:id="1310" w:author="Björn Genfors" w:date="2014-03-28T15:54:00Z">
                  <w:rPr>
                    <w:rFonts w:cs="Times New Roman"/>
                    <w:sz w:val="20"/>
                    <w:szCs w:val="20"/>
                    <w:lang w:val="sv-SE"/>
                  </w:rPr>
                </w:rPrChange>
              </w:rPr>
            </w:pPr>
            <w:r w:rsidRPr="0046663B">
              <w:rPr>
                <w:sz w:val="20"/>
                <w:szCs w:val="20"/>
                <w:rPrChange w:id="1311" w:author="Björn Genfors" w:date="2014-03-28T15:54:00Z">
                  <w:rPr>
                    <w:sz w:val="20"/>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46663B" w:rsidRDefault="008A6494" w:rsidP="008A6494">
            <w:pPr>
              <w:widowControl/>
              <w:spacing w:line="229" w:lineRule="exact"/>
              <w:ind w:left="102"/>
              <w:rPr>
                <w:rFonts w:cs="Times New Roman"/>
                <w:sz w:val="20"/>
                <w:szCs w:val="20"/>
                <w:lang w:val="sv-SE"/>
                <w:rPrChange w:id="1312" w:author="Björn Genfors" w:date="2014-03-28T15:54:00Z">
                  <w:rPr>
                    <w:rFonts w:cs="Times New Roman"/>
                    <w:sz w:val="20"/>
                    <w:szCs w:val="20"/>
                    <w:lang w:val="sv-SE"/>
                  </w:rPr>
                </w:rPrChange>
              </w:rPr>
            </w:pPr>
            <w:r w:rsidRPr="0046663B">
              <w:rPr>
                <w:sz w:val="20"/>
                <w:szCs w:val="20"/>
                <w:lang w:val="sv-SE"/>
                <w:rPrChange w:id="1313" w:author="Björn Genfors" w:date="2014-03-28T15:54: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46663B" w:rsidRDefault="008A6494" w:rsidP="003A6D72">
            <w:pPr>
              <w:widowControl/>
              <w:spacing w:line="229" w:lineRule="exact"/>
              <w:ind w:left="102"/>
              <w:jc w:val="center"/>
              <w:rPr>
                <w:rFonts w:cs="Times New Roman"/>
                <w:sz w:val="20"/>
                <w:szCs w:val="20"/>
                <w:lang w:val="sv-SE"/>
                <w:rPrChange w:id="1314" w:author="Björn Genfors" w:date="2014-03-28T15:54:00Z">
                  <w:rPr>
                    <w:rFonts w:cs="Times New Roman"/>
                    <w:sz w:val="20"/>
                    <w:szCs w:val="20"/>
                    <w:lang w:val="sv-SE"/>
                  </w:rPr>
                </w:rPrChange>
              </w:rPr>
            </w:pPr>
            <w:r w:rsidRPr="0046663B">
              <w:rPr>
                <w:sz w:val="20"/>
                <w:szCs w:val="20"/>
                <w:rPrChange w:id="1315" w:author="Björn Genfors" w:date="2014-03-28T15:54:00Z">
                  <w:rPr>
                    <w:sz w:val="20"/>
                    <w:szCs w:val="20"/>
                  </w:rPr>
                </w:rPrChange>
              </w:rPr>
              <w:t>1..1</w:t>
            </w:r>
          </w:p>
        </w:tc>
      </w:tr>
      <w:tr w:rsidR="008A6494" w:rsidRPr="0046663B"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46663B" w:rsidRDefault="008A6494" w:rsidP="008A6494">
            <w:pPr>
              <w:widowControl/>
              <w:spacing w:line="229" w:lineRule="exact"/>
              <w:ind w:left="102"/>
              <w:rPr>
                <w:rFonts w:cs="Times New Roman"/>
                <w:sz w:val="20"/>
                <w:szCs w:val="20"/>
                <w:lang w:val="sv-SE"/>
                <w:rPrChange w:id="1316" w:author="Björn Genfors" w:date="2014-03-28T15:54:00Z">
                  <w:rPr>
                    <w:rFonts w:cs="Times New Roman"/>
                    <w:sz w:val="20"/>
                    <w:szCs w:val="20"/>
                    <w:lang w:val="sv-SE"/>
                  </w:rPr>
                </w:rPrChange>
              </w:rPr>
            </w:pPr>
            <w:r w:rsidRPr="0046663B">
              <w:rPr>
                <w:sz w:val="20"/>
                <w:szCs w:val="20"/>
                <w:rPrChange w:id="1317" w:author="Björn Genfors" w:date="2014-03-28T15:54:00Z">
                  <w:rPr>
                    <w:sz w:val="20"/>
                    <w:szCs w:val="20"/>
                  </w:rPr>
                </w:rPrChange>
              </w:rPr>
              <w:t>../../documentTitle</w:t>
            </w:r>
          </w:p>
          <w:p w14:paraId="66159AA9" w14:textId="77777777" w:rsidR="008A6494" w:rsidRPr="0046663B" w:rsidRDefault="008A6494" w:rsidP="008A6494">
            <w:pPr>
              <w:widowControl/>
              <w:spacing w:line="229" w:lineRule="exact"/>
              <w:ind w:left="102"/>
              <w:rPr>
                <w:rFonts w:cs="Times New Roman"/>
                <w:sz w:val="20"/>
                <w:szCs w:val="20"/>
                <w:lang w:val="sv-SE"/>
                <w:rPrChange w:id="1318"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46663B" w:rsidRDefault="008A6494" w:rsidP="008A6494">
            <w:pPr>
              <w:widowControl/>
              <w:spacing w:line="229" w:lineRule="exact"/>
              <w:ind w:left="102"/>
              <w:rPr>
                <w:rFonts w:cs="Times New Roman"/>
                <w:sz w:val="20"/>
                <w:szCs w:val="20"/>
                <w:lang w:val="sv-SE"/>
                <w:rPrChange w:id="1319" w:author="Björn Genfors" w:date="2014-03-28T15:54:00Z">
                  <w:rPr>
                    <w:rFonts w:cs="Times New Roman"/>
                    <w:sz w:val="20"/>
                    <w:szCs w:val="20"/>
                    <w:lang w:val="sv-SE"/>
                  </w:rPr>
                </w:rPrChange>
              </w:rPr>
            </w:pPr>
            <w:r w:rsidRPr="0046663B">
              <w:rPr>
                <w:sz w:val="20"/>
                <w:szCs w:val="20"/>
                <w:rPrChange w:id="1320"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46663B" w:rsidRDefault="008A6494" w:rsidP="008A6494">
            <w:pPr>
              <w:widowControl/>
              <w:spacing w:line="229" w:lineRule="exact"/>
              <w:ind w:left="102"/>
              <w:rPr>
                <w:rFonts w:cs="Times New Roman"/>
                <w:sz w:val="20"/>
                <w:szCs w:val="20"/>
                <w:lang w:val="sv-SE"/>
                <w:rPrChange w:id="1321" w:author="Björn Genfors" w:date="2014-03-28T15:54:00Z">
                  <w:rPr>
                    <w:rFonts w:cs="Times New Roman"/>
                    <w:sz w:val="20"/>
                    <w:szCs w:val="20"/>
                    <w:lang w:val="sv-SE"/>
                  </w:rPr>
                </w:rPrChange>
              </w:rPr>
            </w:pPr>
            <w:r w:rsidRPr="0046663B">
              <w:rPr>
                <w:sz w:val="20"/>
                <w:szCs w:val="20"/>
                <w:lang w:val="sv-SE"/>
                <w:rPrChange w:id="1322" w:author="Björn Genfors" w:date="2014-03-28T15:54:00Z">
                  <w:rPr>
                    <w:szCs w:val="20"/>
                  </w:rPr>
                </w:rPrChange>
              </w:rPr>
              <w:t>Titel som beskriver den information som sänds i dokumentet.</w:t>
            </w:r>
          </w:p>
          <w:p w14:paraId="6F0DFAE4" w14:textId="77777777" w:rsidR="008A6494" w:rsidRPr="0046663B" w:rsidRDefault="008A6494" w:rsidP="008A6494">
            <w:pPr>
              <w:widowControl/>
              <w:spacing w:line="229" w:lineRule="exact"/>
              <w:ind w:left="102"/>
              <w:rPr>
                <w:rFonts w:cs="Times New Roman"/>
                <w:sz w:val="20"/>
                <w:szCs w:val="20"/>
                <w:lang w:val="sv-SE"/>
                <w:rPrChange w:id="1323"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46663B" w:rsidRDefault="008A6494" w:rsidP="003A6D72">
            <w:pPr>
              <w:widowControl/>
              <w:spacing w:line="229" w:lineRule="exact"/>
              <w:ind w:left="102"/>
              <w:jc w:val="center"/>
              <w:rPr>
                <w:rFonts w:cs="Times New Roman"/>
                <w:sz w:val="20"/>
                <w:szCs w:val="20"/>
                <w:lang w:val="sv-SE"/>
                <w:rPrChange w:id="1324" w:author="Björn Genfors" w:date="2014-03-28T15:54:00Z">
                  <w:rPr>
                    <w:rFonts w:cs="Times New Roman"/>
                    <w:sz w:val="20"/>
                    <w:szCs w:val="20"/>
                    <w:lang w:val="sv-SE"/>
                  </w:rPr>
                </w:rPrChange>
              </w:rPr>
            </w:pPr>
            <w:r w:rsidRPr="0046663B">
              <w:rPr>
                <w:sz w:val="20"/>
                <w:szCs w:val="20"/>
                <w:rPrChange w:id="1325" w:author="Björn Genfors" w:date="2014-03-28T15:54:00Z">
                  <w:rPr>
                    <w:sz w:val="20"/>
                    <w:szCs w:val="20"/>
                  </w:rPr>
                </w:rPrChange>
              </w:rPr>
              <w:t>0..1</w:t>
            </w:r>
          </w:p>
        </w:tc>
      </w:tr>
      <w:tr w:rsidR="008A6494" w:rsidRPr="0046663B"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46663B" w:rsidRDefault="008A6494" w:rsidP="008A6494">
            <w:pPr>
              <w:widowControl/>
              <w:spacing w:line="229" w:lineRule="exact"/>
              <w:ind w:left="102"/>
              <w:rPr>
                <w:rFonts w:cs="Times New Roman"/>
                <w:sz w:val="20"/>
                <w:szCs w:val="20"/>
                <w:lang w:val="sv-SE"/>
                <w:rPrChange w:id="1326" w:author="Björn Genfors" w:date="2014-03-28T15:54:00Z">
                  <w:rPr>
                    <w:rFonts w:cs="Times New Roman"/>
                    <w:sz w:val="20"/>
                    <w:szCs w:val="20"/>
                    <w:lang w:val="sv-SE"/>
                  </w:rPr>
                </w:rPrChange>
              </w:rPr>
            </w:pPr>
            <w:r w:rsidRPr="0046663B">
              <w:rPr>
                <w:sz w:val="20"/>
                <w:szCs w:val="20"/>
                <w:rPrChange w:id="1327" w:author="Björn Genfors" w:date="2014-03-28T15:54:00Z">
                  <w:rPr>
                    <w:sz w:val="20"/>
                    <w:szCs w:val="20"/>
                  </w:rPr>
                </w:rPrChange>
              </w:rPr>
              <w:t>../../documentTime</w:t>
            </w:r>
          </w:p>
          <w:p w14:paraId="22523452" w14:textId="77777777" w:rsidR="008A6494" w:rsidRPr="0046663B" w:rsidRDefault="008A6494" w:rsidP="008A6494">
            <w:pPr>
              <w:widowControl/>
              <w:spacing w:line="229" w:lineRule="exact"/>
              <w:ind w:left="102"/>
              <w:rPr>
                <w:rFonts w:cs="Times New Roman"/>
                <w:sz w:val="20"/>
                <w:szCs w:val="20"/>
                <w:lang w:val="sv-SE"/>
                <w:rPrChange w:id="1328"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46663B" w:rsidRDefault="008A6494" w:rsidP="008A6494">
            <w:pPr>
              <w:widowControl/>
              <w:spacing w:line="229" w:lineRule="exact"/>
              <w:ind w:left="102"/>
              <w:rPr>
                <w:rFonts w:cs="Times New Roman"/>
                <w:sz w:val="20"/>
                <w:szCs w:val="20"/>
                <w:lang w:val="sv-SE"/>
                <w:rPrChange w:id="1329" w:author="Björn Genfors" w:date="2014-03-28T15:54:00Z">
                  <w:rPr>
                    <w:rFonts w:cs="Times New Roman"/>
                    <w:sz w:val="20"/>
                    <w:szCs w:val="20"/>
                    <w:lang w:val="sv-SE"/>
                  </w:rPr>
                </w:rPrChange>
              </w:rPr>
            </w:pPr>
            <w:r w:rsidRPr="0046663B">
              <w:rPr>
                <w:sz w:val="20"/>
                <w:szCs w:val="20"/>
                <w:rPrChange w:id="1330" w:author="Björn Genfors" w:date="2014-03-28T15:54:00Z">
                  <w:rPr>
                    <w:sz w:val="20"/>
                    <w:szCs w:val="20"/>
                  </w:rPr>
                </w:rPrChange>
              </w:rPr>
              <w:t>TimeStampType</w:t>
            </w:r>
          </w:p>
          <w:p w14:paraId="1A9E9D3C" w14:textId="77777777" w:rsidR="008A6494" w:rsidRPr="0046663B" w:rsidRDefault="008A6494" w:rsidP="008A6494">
            <w:pPr>
              <w:widowControl/>
              <w:spacing w:line="229" w:lineRule="exact"/>
              <w:ind w:left="102"/>
              <w:rPr>
                <w:rFonts w:cs="Times New Roman"/>
                <w:sz w:val="20"/>
                <w:szCs w:val="20"/>
                <w:lang w:val="sv-SE"/>
                <w:rPrChange w:id="1331"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46663B" w:rsidRDefault="008A6494" w:rsidP="008A6494">
            <w:pPr>
              <w:widowControl/>
              <w:spacing w:line="229" w:lineRule="exact"/>
              <w:ind w:left="102"/>
              <w:rPr>
                <w:rFonts w:cs="Times New Roman"/>
                <w:sz w:val="20"/>
                <w:szCs w:val="20"/>
                <w:lang w:val="sv-SE"/>
                <w:rPrChange w:id="1332" w:author="Björn Genfors" w:date="2014-03-28T15:54:00Z">
                  <w:rPr>
                    <w:rFonts w:cs="Times New Roman"/>
                    <w:sz w:val="20"/>
                    <w:szCs w:val="20"/>
                    <w:lang w:val="sv-SE"/>
                  </w:rPr>
                </w:rPrChange>
              </w:rPr>
            </w:pPr>
            <w:r w:rsidRPr="0046663B">
              <w:rPr>
                <w:sz w:val="20"/>
                <w:szCs w:val="20"/>
                <w:rPrChange w:id="1333" w:author="Björn Genfors" w:date="2014-03-28T15:54:00Z">
                  <w:rPr>
                    <w:sz w:val="20"/>
                    <w:szCs w:val="20"/>
                  </w:rPr>
                </w:rPrChange>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46663B" w:rsidRDefault="008A6494" w:rsidP="003A6D72">
            <w:pPr>
              <w:widowControl/>
              <w:spacing w:line="229" w:lineRule="exact"/>
              <w:ind w:left="102"/>
              <w:jc w:val="center"/>
              <w:rPr>
                <w:rFonts w:cs="Times New Roman"/>
                <w:sz w:val="20"/>
                <w:szCs w:val="20"/>
                <w:lang w:val="sv-SE"/>
                <w:rPrChange w:id="1334" w:author="Björn Genfors" w:date="2014-03-28T15:54:00Z">
                  <w:rPr>
                    <w:rFonts w:cs="Times New Roman"/>
                    <w:sz w:val="20"/>
                    <w:szCs w:val="20"/>
                    <w:lang w:val="sv-SE"/>
                  </w:rPr>
                </w:rPrChange>
              </w:rPr>
            </w:pPr>
            <w:r w:rsidRPr="0046663B">
              <w:rPr>
                <w:sz w:val="20"/>
                <w:szCs w:val="20"/>
                <w:rPrChange w:id="1335" w:author="Björn Genfors" w:date="2014-03-28T15:54:00Z">
                  <w:rPr>
                    <w:sz w:val="20"/>
                    <w:szCs w:val="20"/>
                  </w:rPr>
                </w:rPrChange>
              </w:rPr>
              <w:t>1..1</w:t>
            </w:r>
          </w:p>
        </w:tc>
      </w:tr>
      <w:tr w:rsidR="008A6494" w:rsidRPr="0046663B"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46663B" w:rsidRDefault="008A6494" w:rsidP="008A6494">
            <w:pPr>
              <w:widowControl/>
              <w:spacing w:line="229" w:lineRule="exact"/>
              <w:ind w:left="102"/>
              <w:rPr>
                <w:rFonts w:cs="Times New Roman"/>
                <w:sz w:val="20"/>
                <w:szCs w:val="20"/>
                <w:lang w:val="sv-SE"/>
                <w:rPrChange w:id="1336" w:author="Björn Genfors" w:date="2014-03-28T15:54:00Z">
                  <w:rPr>
                    <w:rFonts w:cs="Times New Roman"/>
                    <w:sz w:val="20"/>
                    <w:szCs w:val="20"/>
                    <w:lang w:val="sv-SE"/>
                  </w:rPr>
                </w:rPrChange>
              </w:rPr>
            </w:pPr>
            <w:r w:rsidRPr="0046663B">
              <w:rPr>
                <w:sz w:val="20"/>
                <w:szCs w:val="20"/>
                <w:rPrChange w:id="1337" w:author="Björn Genfors" w:date="2014-03-28T15:54:00Z">
                  <w:rPr>
                    <w:sz w:val="20"/>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46663B" w:rsidRDefault="008A6494" w:rsidP="008A6494">
            <w:pPr>
              <w:widowControl/>
              <w:spacing w:line="226" w:lineRule="exact"/>
              <w:ind w:left="102"/>
              <w:rPr>
                <w:rFonts w:cs="Times New Roman"/>
                <w:spacing w:val="-1"/>
                <w:sz w:val="20"/>
                <w:szCs w:val="20"/>
                <w:lang w:val="sv-SE"/>
                <w:rPrChange w:id="1338" w:author="Björn Genfors" w:date="2014-03-28T15:54:00Z">
                  <w:rPr>
                    <w:rFonts w:cs="Times New Roman"/>
                    <w:spacing w:val="-1"/>
                    <w:sz w:val="20"/>
                    <w:szCs w:val="20"/>
                    <w:lang w:val="sv-SE"/>
                  </w:rPr>
                </w:rPrChange>
              </w:rPr>
            </w:pPr>
            <w:r w:rsidRPr="0046663B">
              <w:rPr>
                <w:spacing w:val="-1"/>
                <w:sz w:val="20"/>
                <w:szCs w:val="20"/>
                <w:rPrChange w:id="1339" w:author="Björn Genfors" w:date="2014-03-28T15:54:00Z">
                  <w:rPr>
                    <w:spacing w:val="-1"/>
                    <w:sz w:val="20"/>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46663B" w:rsidRDefault="008A6494" w:rsidP="000320F0">
            <w:pPr>
              <w:pStyle w:val="TableParagraph"/>
              <w:ind w:left="142"/>
              <w:rPr>
                <w:rFonts w:ascii="Georgia" w:hAnsi="Georgia" w:cs="Times New Roman"/>
                <w:sz w:val="20"/>
                <w:szCs w:val="20"/>
                <w:lang w:val="sv-SE"/>
                <w:rPrChange w:id="1340" w:author="Björn Genfors" w:date="2014-03-28T15:54:00Z">
                  <w:rPr>
                    <w:rFonts w:ascii="Georgia" w:hAnsi="Georgia" w:cs="Times New Roman"/>
                    <w:sz w:val="20"/>
                    <w:szCs w:val="20"/>
                    <w:lang w:val="sv-SE"/>
                  </w:rPr>
                </w:rPrChange>
              </w:rPr>
            </w:pPr>
            <w:r w:rsidRPr="0046663B">
              <w:rPr>
                <w:rFonts w:ascii="Georgia" w:hAnsi="Georgia" w:cs="Times New Roman"/>
                <w:sz w:val="20"/>
                <w:szCs w:val="20"/>
                <w:lang w:val="sv-SE"/>
                <w:rPrChange w:id="1341" w:author="Björn Genfors" w:date="2014-03-28T15:54:00Z">
                  <w:rPr>
                    <w:rFonts w:ascii="Georgia" w:hAnsi="Georgia" w:cs="Times New Roman"/>
                    <w:sz w:val="20"/>
                    <w:szCs w:val="20"/>
                  </w:rPr>
                </w:rPrChange>
              </w:rPr>
              <w:t xml:space="preserve">Id för </w:t>
            </w:r>
            <w:r w:rsidRPr="0046663B">
              <w:rPr>
                <w:rFonts w:ascii="Georgia" w:hAnsi="Georgia" w:cs="Times New Roman"/>
                <w:b/>
                <w:sz w:val="20"/>
                <w:szCs w:val="20"/>
                <w:lang w:val="sv-SE"/>
                <w:rPrChange w:id="1342" w:author="Björn Genfors" w:date="2014-03-28T15:54:00Z">
                  <w:rPr>
                    <w:rFonts w:ascii="Georgia" w:hAnsi="Georgia" w:cs="Times New Roman"/>
                    <w:b/>
                    <w:sz w:val="20"/>
                    <w:szCs w:val="20"/>
                  </w:rPr>
                </w:rPrChange>
              </w:rPr>
              <w:t>modern</w:t>
            </w:r>
            <w:r w:rsidRPr="0046663B">
              <w:rPr>
                <w:rFonts w:ascii="Georgia" w:hAnsi="Georgia" w:cs="Times New Roman"/>
                <w:sz w:val="20"/>
                <w:szCs w:val="20"/>
                <w:lang w:val="sv-SE"/>
                <w:rPrChange w:id="1343" w:author="Björn Genfors" w:date="2014-03-28T15:54:00Z">
                  <w:rPr>
                    <w:rFonts w:ascii="Georgia" w:hAnsi="Georgia" w:cs="Times New Roman"/>
                    <w:sz w:val="20"/>
                    <w:szCs w:val="20"/>
                  </w:rPr>
                </w:rPrChange>
              </w:rPr>
              <w:t>.</w:t>
            </w:r>
            <w:r w:rsidRPr="0046663B">
              <w:rPr>
                <w:rFonts w:ascii="Georgia" w:hAnsi="Georgia" w:cs="Times New Roman"/>
                <w:sz w:val="20"/>
                <w:szCs w:val="20"/>
                <w:lang w:val="sv-SE"/>
                <w:rPrChange w:id="1344" w:author="Björn Genfors" w:date="2014-03-28T15:54:00Z">
                  <w:rPr>
                    <w:rFonts w:ascii="Georgia" w:hAnsi="Georgia" w:cs="Times New Roman"/>
                    <w:sz w:val="20"/>
                    <w:szCs w:val="20"/>
                  </w:rPr>
                </w:rPrChange>
              </w:rPr>
              <w:br/>
              <w:t>id sätts till patientens identifierare, anges med 12 siffror utan avskiljare.</w:t>
            </w:r>
            <w:r w:rsidRPr="0046663B">
              <w:rPr>
                <w:rFonts w:ascii="Georgia" w:hAnsi="Georgia" w:cs="Times New Roman"/>
                <w:sz w:val="20"/>
                <w:szCs w:val="20"/>
                <w:lang w:val="sv-SE"/>
                <w:rPrChange w:id="1345" w:author="Björn Genfors" w:date="2014-03-28T15:54:00Z">
                  <w:rPr>
                    <w:rFonts w:ascii="Georgia" w:hAnsi="Georgia" w:cs="Times New Roman"/>
                    <w:sz w:val="20"/>
                    <w:szCs w:val="20"/>
                  </w:rPr>
                </w:rPrChange>
              </w:rPr>
              <w:br/>
              <w:t xml:space="preserve">Type sätts till OID för typ av identifierare. </w:t>
            </w:r>
            <w:r w:rsidRPr="0046663B">
              <w:rPr>
                <w:rFonts w:ascii="Georgia" w:hAnsi="Georgia" w:cs="Times New Roman"/>
                <w:sz w:val="20"/>
                <w:szCs w:val="20"/>
                <w:lang w:val="sv-SE"/>
                <w:rPrChange w:id="1346" w:author="Björn Genfors" w:date="2014-03-28T15:54:00Z">
                  <w:rPr>
                    <w:rFonts w:ascii="Georgia" w:hAnsi="Georgia" w:cs="Times New Roman"/>
                    <w:sz w:val="20"/>
                    <w:szCs w:val="20"/>
                  </w:rPr>
                </w:rPrChange>
              </w:rPr>
              <w:br/>
              <w:t>För personnummer ska Skatteverkets personnummer (1.2.752.129.2.1.3.1).</w:t>
            </w:r>
            <w:r w:rsidRPr="0046663B">
              <w:rPr>
                <w:rFonts w:ascii="Georgia" w:hAnsi="Georgia" w:cs="Times New Roman"/>
                <w:sz w:val="20"/>
                <w:szCs w:val="20"/>
                <w:lang w:val="sv-SE"/>
                <w:rPrChange w:id="1347" w:author="Björn Genfors" w:date="2014-03-28T15:54:00Z">
                  <w:rPr>
                    <w:rFonts w:ascii="Georgia" w:hAnsi="Georgia" w:cs="Times New Roman"/>
                    <w:sz w:val="20"/>
                    <w:szCs w:val="20"/>
                  </w:rPr>
                </w:rPrChange>
              </w:rPr>
              <w:br/>
              <w:t>För samordningsnummer ska Skatteverkets samordningsnummer (1.2.752.129.2.1.3.3).</w:t>
            </w:r>
            <w:r w:rsidRPr="0046663B">
              <w:rPr>
                <w:rFonts w:ascii="Georgia" w:hAnsi="Georgia" w:cs="Times New Roman"/>
                <w:sz w:val="20"/>
                <w:szCs w:val="20"/>
                <w:lang w:val="sv-SE"/>
                <w:rPrChange w:id="1348" w:author="Björn Genfors" w:date="2014-03-28T15:54: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46663B" w:rsidRDefault="008A6494" w:rsidP="008A6494">
            <w:pPr>
              <w:widowControl/>
              <w:spacing w:line="229" w:lineRule="exact"/>
              <w:ind w:left="102"/>
              <w:rPr>
                <w:rFonts w:cs="Times New Roman"/>
                <w:sz w:val="20"/>
                <w:szCs w:val="20"/>
                <w:lang w:val="sv-SE"/>
                <w:rPrChange w:id="1349"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46663B" w:rsidRDefault="008A6494" w:rsidP="003A6D72">
            <w:pPr>
              <w:widowControl/>
              <w:spacing w:line="229" w:lineRule="exact"/>
              <w:ind w:left="102"/>
              <w:jc w:val="center"/>
              <w:rPr>
                <w:rFonts w:cs="Times New Roman"/>
                <w:sz w:val="20"/>
                <w:szCs w:val="20"/>
                <w:lang w:val="sv-SE"/>
                <w:rPrChange w:id="1350" w:author="Björn Genfors" w:date="2014-03-28T15:54:00Z">
                  <w:rPr>
                    <w:rFonts w:cs="Times New Roman"/>
                    <w:sz w:val="20"/>
                    <w:szCs w:val="20"/>
                    <w:lang w:val="sv-SE"/>
                  </w:rPr>
                </w:rPrChange>
              </w:rPr>
            </w:pPr>
            <w:r w:rsidRPr="0046663B">
              <w:rPr>
                <w:sz w:val="20"/>
                <w:szCs w:val="20"/>
                <w:rPrChange w:id="1351" w:author="Björn Genfors" w:date="2014-03-28T15:54:00Z">
                  <w:rPr>
                    <w:sz w:val="20"/>
                    <w:szCs w:val="20"/>
                  </w:rPr>
                </w:rPrChange>
              </w:rPr>
              <w:t>1..1</w:t>
            </w:r>
          </w:p>
        </w:tc>
      </w:tr>
      <w:tr w:rsidR="008A6494" w:rsidRPr="0046663B"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46663B" w:rsidRDefault="008A6494" w:rsidP="008A6494">
            <w:pPr>
              <w:widowControl/>
              <w:spacing w:line="229" w:lineRule="exact"/>
              <w:ind w:left="102"/>
              <w:rPr>
                <w:rFonts w:cs="Times New Roman"/>
                <w:sz w:val="20"/>
                <w:szCs w:val="20"/>
                <w:lang w:val="sv-SE"/>
                <w:rPrChange w:id="1352" w:author="Björn Genfors" w:date="2014-03-28T15:54:00Z">
                  <w:rPr>
                    <w:rFonts w:cs="Times New Roman"/>
                    <w:sz w:val="20"/>
                    <w:szCs w:val="20"/>
                    <w:lang w:val="sv-SE"/>
                  </w:rPr>
                </w:rPrChange>
              </w:rPr>
            </w:pPr>
            <w:r w:rsidRPr="0046663B">
              <w:rPr>
                <w:sz w:val="20"/>
                <w:szCs w:val="20"/>
                <w:rPrChange w:id="1353" w:author="Björn Genfors" w:date="2014-03-28T15:54:00Z">
                  <w:rPr>
                    <w:sz w:val="20"/>
                    <w:szCs w:val="20"/>
                  </w:rPr>
                </w:rPrChange>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46663B" w:rsidRDefault="008A6494" w:rsidP="008A6494">
            <w:pPr>
              <w:widowControl/>
              <w:spacing w:line="229" w:lineRule="exact"/>
              <w:ind w:left="102"/>
              <w:rPr>
                <w:rFonts w:cs="Times New Roman"/>
                <w:sz w:val="20"/>
                <w:szCs w:val="20"/>
                <w:lang w:val="sv-SE"/>
                <w:rPrChange w:id="1354" w:author="Björn Genfors" w:date="2014-03-28T15:54:00Z">
                  <w:rPr>
                    <w:rFonts w:cs="Times New Roman"/>
                    <w:sz w:val="20"/>
                    <w:szCs w:val="20"/>
                    <w:lang w:val="sv-SE"/>
                  </w:rPr>
                </w:rPrChange>
              </w:rPr>
            </w:pPr>
            <w:r w:rsidRPr="0046663B">
              <w:rPr>
                <w:sz w:val="20"/>
                <w:szCs w:val="20"/>
                <w:rPrChange w:id="1355"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46663B" w:rsidRDefault="008A6494" w:rsidP="008A6494">
            <w:pPr>
              <w:widowControl/>
              <w:spacing w:line="226" w:lineRule="exact"/>
              <w:ind w:left="102"/>
              <w:rPr>
                <w:rFonts w:cs="Times New Roman"/>
                <w:spacing w:val="-1"/>
                <w:sz w:val="20"/>
                <w:szCs w:val="20"/>
                <w:lang w:val="sv-SE"/>
                <w:rPrChange w:id="1356" w:author="Björn Genfors" w:date="2014-03-28T15:54:00Z">
                  <w:rPr>
                    <w:rFonts w:cs="Times New Roman"/>
                    <w:spacing w:val="-1"/>
                    <w:sz w:val="20"/>
                    <w:szCs w:val="20"/>
                    <w:lang w:val="sv-SE"/>
                  </w:rPr>
                </w:rPrChange>
              </w:rPr>
            </w:pPr>
            <w:r w:rsidRPr="0046663B">
              <w:rPr>
                <w:sz w:val="20"/>
                <w:szCs w:val="20"/>
                <w:lang w:val="sv-SE"/>
                <w:rPrChange w:id="1357" w:author="Björn Genfors" w:date="2014-03-28T15:54:00Z">
                  <w:rPr>
                    <w:szCs w:val="20"/>
                  </w:rPr>
                </w:rPrChange>
              </w:rPr>
              <w:t xml:space="preserve">Sätts till </w:t>
            </w:r>
            <w:r w:rsidRPr="0046663B">
              <w:rPr>
                <w:b/>
                <w:sz w:val="20"/>
                <w:szCs w:val="20"/>
                <w:lang w:val="sv-SE"/>
                <w:rPrChange w:id="1358" w:author="Björn Genfors" w:date="2014-03-28T15:54:00Z">
                  <w:rPr>
                    <w:b/>
                    <w:szCs w:val="20"/>
                  </w:rPr>
                </w:rPrChange>
              </w:rPr>
              <w:t>moderns</w:t>
            </w:r>
            <w:r w:rsidRPr="0046663B">
              <w:rPr>
                <w:sz w:val="20"/>
                <w:szCs w:val="20"/>
                <w:lang w:val="sv-SE"/>
                <w:rPrChange w:id="1359" w:author="Björn Genfors" w:date="2014-03-28T15:54: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46663B" w:rsidRDefault="008A6494" w:rsidP="003A6D72">
            <w:pPr>
              <w:widowControl/>
              <w:spacing w:line="229" w:lineRule="exact"/>
              <w:ind w:left="102"/>
              <w:jc w:val="center"/>
              <w:rPr>
                <w:rFonts w:cs="Times New Roman"/>
                <w:sz w:val="20"/>
                <w:szCs w:val="20"/>
                <w:lang w:val="sv-SE"/>
                <w:rPrChange w:id="1360" w:author="Björn Genfors" w:date="2014-03-28T15:54:00Z">
                  <w:rPr>
                    <w:rFonts w:cs="Times New Roman"/>
                    <w:sz w:val="20"/>
                    <w:szCs w:val="20"/>
                    <w:lang w:val="sv-SE"/>
                  </w:rPr>
                </w:rPrChange>
              </w:rPr>
            </w:pPr>
            <w:r w:rsidRPr="0046663B">
              <w:rPr>
                <w:sz w:val="20"/>
                <w:szCs w:val="20"/>
                <w:rPrChange w:id="1361" w:author="Björn Genfors" w:date="2014-03-28T15:54:00Z">
                  <w:rPr>
                    <w:sz w:val="20"/>
                    <w:szCs w:val="20"/>
                  </w:rPr>
                </w:rPrChange>
              </w:rPr>
              <w:t>1..1</w:t>
            </w:r>
          </w:p>
        </w:tc>
      </w:tr>
      <w:tr w:rsidR="008A6494" w:rsidRPr="0046663B"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46663B" w:rsidRDefault="008A6494" w:rsidP="008A6494">
            <w:pPr>
              <w:widowControl/>
              <w:spacing w:line="229" w:lineRule="exact"/>
              <w:ind w:left="102"/>
              <w:rPr>
                <w:rFonts w:cs="Times New Roman"/>
                <w:sz w:val="20"/>
                <w:szCs w:val="20"/>
                <w:lang w:val="sv-SE"/>
                <w:rPrChange w:id="1362" w:author="Björn Genfors" w:date="2014-03-28T15:54:00Z">
                  <w:rPr>
                    <w:rFonts w:cs="Times New Roman"/>
                    <w:sz w:val="20"/>
                    <w:szCs w:val="20"/>
                    <w:lang w:val="sv-SE"/>
                  </w:rPr>
                </w:rPrChange>
              </w:rPr>
            </w:pPr>
            <w:r w:rsidRPr="0046663B">
              <w:rPr>
                <w:sz w:val="20"/>
                <w:szCs w:val="20"/>
                <w:rPrChange w:id="1363" w:author="Björn Genfors" w:date="2014-03-28T15:54:00Z">
                  <w:rPr>
                    <w:sz w:val="20"/>
                    <w:szCs w:val="20"/>
                  </w:rPr>
                </w:rPrChange>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46663B" w:rsidRDefault="008A6494" w:rsidP="008A6494">
            <w:pPr>
              <w:widowControl/>
              <w:spacing w:line="229" w:lineRule="exact"/>
              <w:ind w:left="102"/>
              <w:rPr>
                <w:rFonts w:cs="Times New Roman"/>
                <w:sz w:val="20"/>
                <w:szCs w:val="20"/>
                <w:lang w:val="sv-SE"/>
                <w:rPrChange w:id="1364" w:author="Björn Genfors" w:date="2014-03-28T15:54:00Z">
                  <w:rPr>
                    <w:rFonts w:cs="Times New Roman"/>
                    <w:sz w:val="20"/>
                    <w:szCs w:val="20"/>
                    <w:lang w:val="sv-SE"/>
                  </w:rPr>
                </w:rPrChange>
              </w:rPr>
            </w:pPr>
            <w:r w:rsidRPr="0046663B">
              <w:rPr>
                <w:sz w:val="20"/>
                <w:szCs w:val="20"/>
                <w:rPrChange w:id="1365"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46663B" w:rsidRDefault="008A6494" w:rsidP="008A6494">
            <w:pPr>
              <w:widowControl/>
              <w:spacing w:line="226" w:lineRule="exact"/>
              <w:ind w:left="102"/>
              <w:rPr>
                <w:rFonts w:cs="Times New Roman"/>
                <w:sz w:val="20"/>
                <w:szCs w:val="20"/>
                <w:lang w:val="sv-SE"/>
                <w:rPrChange w:id="1366" w:author="Björn Genfors" w:date="2014-03-28T15:54:00Z">
                  <w:rPr>
                    <w:rFonts w:cs="Times New Roman"/>
                    <w:sz w:val="20"/>
                    <w:szCs w:val="20"/>
                    <w:lang w:val="sv-SE"/>
                  </w:rPr>
                </w:rPrChange>
              </w:rPr>
            </w:pPr>
            <w:r w:rsidRPr="0046663B">
              <w:rPr>
                <w:sz w:val="20"/>
                <w:szCs w:val="20"/>
                <w:lang w:val="sv-SE"/>
                <w:rPrChange w:id="1367" w:author="Björn Genfors" w:date="2014-03-28T15:54:00Z">
                  <w:rPr>
                    <w:szCs w:val="20"/>
                  </w:rPr>
                </w:rPrChange>
              </w:rPr>
              <w:t xml:space="preserve">type sätts till OID för typ av identifierare. </w:t>
            </w:r>
            <w:r w:rsidRPr="0046663B">
              <w:rPr>
                <w:sz w:val="20"/>
                <w:szCs w:val="20"/>
                <w:lang w:val="sv-SE"/>
                <w:rPrChange w:id="1368" w:author="Björn Genfors" w:date="2014-03-28T15:54:00Z">
                  <w:rPr>
                    <w:szCs w:val="20"/>
                  </w:rPr>
                </w:rPrChange>
              </w:rPr>
              <w:br/>
              <w:t>För personnummer ska Skatteverkets personnummer (1.2.752.129.2.1.3.1).</w:t>
            </w:r>
            <w:r w:rsidRPr="0046663B">
              <w:rPr>
                <w:sz w:val="20"/>
                <w:szCs w:val="20"/>
                <w:lang w:val="sv-SE"/>
                <w:rPrChange w:id="1369" w:author="Björn Genfors" w:date="2014-03-28T15:54:00Z">
                  <w:rPr>
                    <w:szCs w:val="20"/>
                  </w:rPr>
                </w:rPrChange>
              </w:rPr>
              <w:br/>
              <w:t>För samordningsnummer ska Skatteverkets samordningsnummer (1.2.752.129.2.1.3.3).</w:t>
            </w:r>
            <w:r w:rsidRPr="0046663B">
              <w:rPr>
                <w:sz w:val="20"/>
                <w:szCs w:val="20"/>
                <w:lang w:val="sv-SE"/>
                <w:rPrChange w:id="1370" w:author="Björn Genfors" w:date="2014-03-28T15:54:00Z">
                  <w:rPr>
                    <w:szCs w:val="20"/>
                  </w:rPr>
                </w:rPrChange>
              </w:rPr>
              <w:br/>
              <w:t>För reservnummer används lokalt definierade reservnummet, exempelvis SLL reservnummer (1.2.752.97.3.1.3).</w:t>
            </w:r>
          </w:p>
          <w:p w14:paraId="5F8FA771" w14:textId="77777777" w:rsidR="008A6494" w:rsidRPr="0046663B" w:rsidRDefault="008A6494" w:rsidP="008A6494">
            <w:pPr>
              <w:widowControl/>
              <w:spacing w:line="226" w:lineRule="exact"/>
              <w:ind w:left="102"/>
              <w:rPr>
                <w:rFonts w:cs="Times New Roman"/>
                <w:spacing w:val="-1"/>
                <w:sz w:val="20"/>
                <w:szCs w:val="20"/>
                <w:lang w:val="sv-SE"/>
                <w:rPrChange w:id="1371"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46663B" w:rsidRDefault="008A6494" w:rsidP="003A6D72">
            <w:pPr>
              <w:widowControl/>
              <w:spacing w:line="229" w:lineRule="exact"/>
              <w:ind w:left="102"/>
              <w:jc w:val="center"/>
              <w:rPr>
                <w:rFonts w:cs="Times New Roman"/>
                <w:sz w:val="20"/>
                <w:szCs w:val="20"/>
                <w:lang w:val="sv-SE"/>
                <w:rPrChange w:id="1372" w:author="Björn Genfors" w:date="2014-03-28T15:54:00Z">
                  <w:rPr>
                    <w:rFonts w:cs="Times New Roman"/>
                    <w:sz w:val="20"/>
                    <w:szCs w:val="20"/>
                    <w:lang w:val="sv-SE"/>
                  </w:rPr>
                </w:rPrChange>
              </w:rPr>
            </w:pPr>
            <w:r w:rsidRPr="0046663B">
              <w:rPr>
                <w:sz w:val="20"/>
                <w:szCs w:val="20"/>
                <w:rPrChange w:id="1373" w:author="Björn Genfors" w:date="2014-03-28T15:54:00Z">
                  <w:rPr>
                    <w:sz w:val="20"/>
                    <w:szCs w:val="20"/>
                  </w:rPr>
                </w:rPrChange>
              </w:rPr>
              <w:t>1..1</w:t>
            </w:r>
          </w:p>
        </w:tc>
      </w:tr>
      <w:tr w:rsidR="008A6494" w:rsidRPr="0046663B"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46663B" w:rsidRDefault="008A6494" w:rsidP="008A6494">
            <w:pPr>
              <w:widowControl/>
              <w:spacing w:line="229" w:lineRule="exact"/>
              <w:ind w:left="102"/>
              <w:rPr>
                <w:rFonts w:cs="Times New Roman"/>
                <w:sz w:val="20"/>
                <w:szCs w:val="20"/>
                <w:lang w:val="sv-SE"/>
                <w:rPrChange w:id="1374" w:author="Björn Genfors" w:date="2014-03-28T15:54:00Z">
                  <w:rPr>
                    <w:rFonts w:cs="Times New Roman"/>
                    <w:sz w:val="20"/>
                    <w:szCs w:val="20"/>
                    <w:lang w:val="sv-SE"/>
                  </w:rPr>
                </w:rPrChange>
              </w:rPr>
            </w:pPr>
            <w:r w:rsidRPr="0046663B">
              <w:rPr>
                <w:sz w:val="20"/>
                <w:szCs w:val="20"/>
                <w:rPrChange w:id="1375" w:author="Björn Genfors" w:date="2014-03-28T15:54:00Z">
                  <w:rPr>
                    <w:sz w:val="20"/>
                    <w:szCs w:val="20"/>
                  </w:rPr>
                </w:rPrChange>
              </w:rPr>
              <w:t>../../accountableHealthcareProfessional</w:t>
            </w:r>
          </w:p>
          <w:p w14:paraId="468571B5" w14:textId="77777777" w:rsidR="008A6494" w:rsidRPr="0046663B" w:rsidRDefault="008A6494" w:rsidP="008A6494">
            <w:pPr>
              <w:widowControl/>
              <w:spacing w:line="229" w:lineRule="exact"/>
              <w:ind w:left="102"/>
              <w:rPr>
                <w:rFonts w:cs="Times New Roman"/>
                <w:sz w:val="20"/>
                <w:szCs w:val="20"/>
                <w:lang w:val="sv-SE"/>
                <w:rPrChange w:id="1376"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46663B" w:rsidRDefault="008A6494" w:rsidP="008A6494">
            <w:pPr>
              <w:widowControl/>
              <w:spacing w:line="229" w:lineRule="exact"/>
              <w:ind w:left="102"/>
              <w:rPr>
                <w:rFonts w:cs="Times New Roman"/>
                <w:sz w:val="20"/>
                <w:szCs w:val="20"/>
                <w:lang w:val="sv-SE"/>
                <w:rPrChange w:id="1377" w:author="Björn Genfors" w:date="2014-03-28T15:54:00Z">
                  <w:rPr>
                    <w:rFonts w:cs="Times New Roman"/>
                    <w:sz w:val="20"/>
                    <w:szCs w:val="20"/>
                    <w:lang w:val="sv-SE"/>
                  </w:rPr>
                </w:rPrChange>
              </w:rPr>
            </w:pPr>
            <w:r w:rsidRPr="0046663B">
              <w:rPr>
                <w:sz w:val="20"/>
                <w:szCs w:val="20"/>
                <w:rPrChange w:id="1378" w:author="Björn Genfors" w:date="2014-03-28T15:54:00Z">
                  <w:rPr>
                    <w:sz w:val="20"/>
                    <w:szCs w:val="20"/>
                  </w:rPr>
                </w:rPrChange>
              </w:rPr>
              <w:t>HealthcareProfessionalType</w:t>
            </w:r>
          </w:p>
          <w:p w14:paraId="1AE5BA7A" w14:textId="77777777" w:rsidR="008A6494" w:rsidRPr="0046663B" w:rsidRDefault="008A6494" w:rsidP="008A6494">
            <w:pPr>
              <w:widowControl/>
              <w:spacing w:line="229" w:lineRule="exact"/>
              <w:ind w:left="102"/>
              <w:rPr>
                <w:rFonts w:cs="Times New Roman"/>
                <w:sz w:val="20"/>
                <w:szCs w:val="20"/>
                <w:lang w:val="sv-SE"/>
                <w:rPrChange w:id="1379"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46663B" w:rsidRDefault="008A6494" w:rsidP="008A6494">
            <w:pPr>
              <w:widowControl/>
              <w:spacing w:line="226" w:lineRule="exact"/>
              <w:ind w:left="102"/>
              <w:rPr>
                <w:rFonts w:cs="Times New Roman"/>
                <w:spacing w:val="-1"/>
                <w:sz w:val="20"/>
                <w:szCs w:val="20"/>
                <w:lang w:val="sv-SE"/>
                <w:rPrChange w:id="1380" w:author="Björn Genfors" w:date="2014-03-28T15:54:00Z">
                  <w:rPr>
                    <w:rFonts w:cs="Times New Roman"/>
                    <w:spacing w:val="-1"/>
                    <w:sz w:val="20"/>
                    <w:szCs w:val="20"/>
                    <w:lang w:val="sv-SE"/>
                  </w:rPr>
                </w:rPrChange>
              </w:rPr>
            </w:pPr>
            <w:r w:rsidRPr="0046663B">
              <w:rPr>
                <w:spacing w:val="-1"/>
                <w:sz w:val="20"/>
                <w:szCs w:val="20"/>
                <w:lang w:val="sv-SE"/>
                <w:rPrChange w:id="1381" w:author="Björn Genfors" w:date="2014-03-28T15:54: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46663B" w:rsidRDefault="008A6494" w:rsidP="008A6494">
            <w:pPr>
              <w:widowControl/>
              <w:spacing w:line="229" w:lineRule="exact"/>
              <w:ind w:left="102"/>
              <w:rPr>
                <w:rFonts w:cs="Times New Roman"/>
                <w:sz w:val="20"/>
                <w:szCs w:val="20"/>
                <w:lang w:val="sv-SE"/>
                <w:rPrChange w:id="1382"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46663B" w:rsidRDefault="008A6494" w:rsidP="003A6D72">
            <w:pPr>
              <w:widowControl/>
              <w:spacing w:line="229" w:lineRule="exact"/>
              <w:ind w:left="102"/>
              <w:jc w:val="center"/>
              <w:rPr>
                <w:rFonts w:cs="Times New Roman"/>
                <w:sz w:val="20"/>
                <w:szCs w:val="20"/>
                <w:lang w:val="sv-SE"/>
                <w:rPrChange w:id="1383" w:author="Björn Genfors" w:date="2014-03-28T15:54:00Z">
                  <w:rPr>
                    <w:rFonts w:cs="Times New Roman"/>
                    <w:sz w:val="20"/>
                    <w:szCs w:val="20"/>
                    <w:lang w:val="sv-SE"/>
                  </w:rPr>
                </w:rPrChange>
              </w:rPr>
            </w:pPr>
            <w:r w:rsidRPr="0046663B">
              <w:rPr>
                <w:sz w:val="20"/>
                <w:szCs w:val="20"/>
                <w:rPrChange w:id="1384" w:author="Björn Genfors" w:date="2014-03-28T15:54:00Z">
                  <w:rPr>
                    <w:sz w:val="20"/>
                    <w:szCs w:val="20"/>
                  </w:rPr>
                </w:rPrChange>
              </w:rPr>
              <w:t>1..1</w:t>
            </w:r>
          </w:p>
        </w:tc>
      </w:tr>
      <w:tr w:rsidR="008A6494" w:rsidRPr="0046663B"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46663B" w:rsidRDefault="008A6494" w:rsidP="008A6494">
            <w:pPr>
              <w:widowControl/>
              <w:spacing w:line="229" w:lineRule="exact"/>
              <w:ind w:left="102"/>
              <w:rPr>
                <w:rFonts w:cs="Times New Roman"/>
                <w:sz w:val="20"/>
                <w:szCs w:val="20"/>
                <w:lang w:val="sv-SE"/>
                <w:rPrChange w:id="1385" w:author="Björn Genfors" w:date="2014-03-28T15:54:00Z">
                  <w:rPr>
                    <w:rFonts w:cs="Times New Roman"/>
                    <w:sz w:val="20"/>
                    <w:szCs w:val="20"/>
                    <w:lang w:val="sv-SE"/>
                  </w:rPr>
                </w:rPrChange>
              </w:rPr>
            </w:pPr>
            <w:r w:rsidRPr="0046663B">
              <w:rPr>
                <w:sz w:val="20"/>
                <w:szCs w:val="20"/>
                <w:rPrChange w:id="1386" w:author="Björn Genfors" w:date="2014-03-28T15:54:00Z">
                  <w:rPr>
                    <w:sz w:val="20"/>
                    <w:szCs w:val="20"/>
                  </w:rPr>
                </w:rPrChange>
              </w:rPr>
              <w:t>../../../author</w:t>
            </w:r>
            <w:r w:rsidRPr="0046663B">
              <w:rPr>
                <w:spacing w:val="-1"/>
                <w:sz w:val="20"/>
                <w:szCs w:val="20"/>
                <w:rPrChange w:id="1387" w:author="Björn Genfors" w:date="2014-03-28T15:54:00Z">
                  <w:rPr>
                    <w:spacing w:val="-1"/>
                    <w:sz w:val="20"/>
                    <w:szCs w:val="20"/>
                  </w:rPr>
                </w:rPrChange>
              </w:rPr>
              <w:t>Time</w:t>
            </w:r>
          </w:p>
          <w:p w14:paraId="6E62787D" w14:textId="77777777" w:rsidR="008A6494" w:rsidRPr="0046663B" w:rsidRDefault="008A6494" w:rsidP="008A6494">
            <w:pPr>
              <w:widowControl/>
              <w:spacing w:line="229" w:lineRule="exact"/>
              <w:ind w:left="102"/>
              <w:rPr>
                <w:rFonts w:cs="Times New Roman"/>
                <w:sz w:val="20"/>
                <w:szCs w:val="20"/>
                <w:lang w:val="sv-SE"/>
                <w:rPrChange w:id="1388"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46663B" w:rsidRDefault="008A6494" w:rsidP="008A6494">
            <w:pPr>
              <w:widowControl/>
              <w:spacing w:line="229" w:lineRule="exact"/>
              <w:ind w:left="102"/>
              <w:rPr>
                <w:rFonts w:cs="Times New Roman"/>
                <w:color w:val="FF0000"/>
                <w:sz w:val="20"/>
                <w:szCs w:val="20"/>
                <w:lang w:val="sv-SE"/>
                <w:rPrChange w:id="1389" w:author="Björn Genfors" w:date="2014-03-28T15:54:00Z">
                  <w:rPr>
                    <w:rFonts w:cs="Times New Roman"/>
                    <w:color w:val="FF0000"/>
                    <w:sz w:val="20"/>
                    <w:szCs w:val="20"/>
                    <w:lang w:val="sv-SE"/>
                  </w:rPr>
                </w:rPrChange>
              </w:rPr>
            </w:pPr>
            <w:r w:rsidRPr="0046663B">
              <w:rPr>
                <w:sz w:val="20"/>
                <w:szCs w:val="20"/>
                <w:rPrChange w:id="1390" w:author="Björn Genfors" w:date="2014-03-28T15:54:00Z">
                  <w:rPr>
                    <w:sz w:val="20"/>
                    <w:szCs w:val="20"/>
                  </w:rPr>
                </w:rPrChange>
              </w:rPr>
              <w:t>TimeStampType</w:t>
            </w:r>
          </w:p>
          <w:p w14:paraId="11C87A9D" w14:textId="77777777" w:rsidR="008A6494" w:rsidRPr="0046663B" w:rsidRDefault="008A6494" w:rsidP="008A6494">
            <w:pPr>
              <w:widowControl/>
              <w:spacing w:line="229" w:lineRule="exact"/>
              <w:ind w:left="102"/>
              <w:rPr>
                <w:rFonts w:cs="Times New Roman"/>
                <w:sz w:val="20"/>
                <w:szCs w:val="20"/>
                <w:lang w:val="sv-SE"/>
                <w:rPrChange w:id="1391"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46663B" w:rsidRDefault="008A6494" w:rsidP="008A6494">
            <w:pPr>
              <w:widowControl/>
              <w:spacing w:line="226" w:lineRule="exact"/>
              <w:ind w:left="102"/>
              <w:rPr>
                <w:rFonts w:cs="Times New Roman"/>
                <w:spacing w:val="-1"/>
                <w:sz w:val="20"/>
                <w:szCs w:val="20"/>
                <w:lang w:val="sv-SE"/>
                <w:rPrChange w:id="1392" w:author="Björn Genfors" w:date="2014-03-28T15:54:00Z">
                  <w:rPr>
                    <w:rFonts w:cs="Times New Roman"/>
                    <w:spacing w:val="-1"/>
                    <w:sz w:val="20"/>
                    <w:szCs w:val="20"/>
                    <w:lang w:val="sv-SE"/>
                  </w:rPr>
                </w:rPrChange>
              </w:rPr>
            </w:pPr>
            <w:r w:rsidRPr="0046663B">
              <w:rPr>
                <w:spacing w:val="-1"/>
                <w:sz w:val="20"/>
                <w:szCs w:val="20"/>
                <w:rPrChange w:id="1393" w:author="Björn Genfors" w:date="2014-03-28T15:54:00Z">
                  <w:rPr>
                    <w:spacing w:val="-1"/>
                    <w:sz w:val="20"/>
                    <w:szCs w:val="20"/>
                  </w:rPr>
                </w:rPrChange>
              </w:rPr>
              <w:t>Tidpunkt då dokumentet skapades.</w:t>
            </w:r>
          </w:p>
          <w:p w14:paraId="55A477AB" w14:textId="77777777" w:rsidR="008A6494" w:rsidRPr="0046663B" w:rsidRDefault="008A6494" w:rsidP="008A6494">
            <w:pPr>
              <w:widowControl/>
              <w:spacing w:line="229" w:lineRule="exact"/>
              <w:ind w:left="102"/>
              <w:rPr>
                <w:rFonts w:cs="Times New Roman"/>
                <w:sz w:val="20"/>
                <w:szCs w:val="20"/>
                <w:lang w:val="sv-SE"/>
                <w:rPrChange w:id="1394"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46663B" w:rsidRDefault="008A6494" w:rsidP="003A6D72">
            <w:pPr>
              <w:widowControl/>
              <w:spacing w:line="229" w:lineRule="exact"/>
              <w:ind w:left="102"/>
              <w:jc w:val="center"/>
              <w:rPr>
                <w:rFonts w:cs="Times New Roman"/>
                <w:sz w:val="20"/>
                <w:szCs w:val="20"/>
                <w:lang w:val="sv-SE"/>
                <w:rPrChange w:id="1395" w:author="Björn Genfors" w:date="2014-03-28T15:54:00Z">
                  <w:rPr>
                    <w:rFonts w:cs="Times New Roman"/>
                    <w:sz w:val="20"/>
                    <w:szCs w:val="20"/>
                    <w:lang w:val="sv-SE"/>
                  </w:rPr>
                </w:rPrChange>
              </w:rPr>
            </w:pPr>
            <w:r w:rsidRPr="0046663B">
              <w:rPr>
                <w:spacing w:val="-1"/>
                <w:sz w:val="20"/>
                <w:szCs w:val="20"/>
                <w:rPrChange w:id="1396" w:author="Björn Genfors" w:date="2014-03-28T15:54:00Z">
                  <w:rPr>
                    <w:spacing w:val="-1"/>
                    <w:sz w:val="20"/>
                    <w:szCs w:val="20"/>
                  </w:rPr>
                </w:rPrChange>
              </w:rPr>
              <w:t>1..1</w:t>
            </w:r>
          </w:p>
        </w:tc>
      </w:tr>
      <w:tr w:rsidR="008A6494" w:rsidRPr="0046663B"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46663B" w:rsidRDefault="008A6494" w:rsidP="008A6494">
            <w:pPr>
              <w:widowControl/>
              <w:spacing w:line="229" w:lineRule="exact"/>
              <w:ind w:left="102"/>
              <w:rPr>
                <w:rFonts w:cs="Times New Roman"/>
                <w:sz w:val="20"/>
                <w:szCs w:val="20"/>
                <w:lang w:val="sv-SE"/>
                <w:rPrChange w:id="1397" w:author="Björn Genfors" w:date="2014-03-28T15:54:00Z">
                  <w:rPr>
                    <w:rFonts w:cs="Times New Roman"/>
                    <w:sz w:val="20"/>
                    <w:szCs w:val="20"/>
                    <w:lang w:val="sv-SE"/>
                  </w:rPr>
                </w:rPrChange>
              </w:rPr>
            </w:pPr>
            <w:r w:rsidRPr="0046663B">
              <w:rPr>
                <w:sz w:val="20"/>
                <w:szCs w:val="20"/>
                <w:rPrChange w:id="1398" w:author="Björn Genfors" w:date="2014-03-28T15:54:00Z">
                  <w:rPr>
                    <w:sz w:val="20"/>
                    <w:szCs w:val="20"/>
                  </w:rPr>
                </w:rPrChange>
              </w:rPr>
              <w:t>../../../</w:t>
            </w:r>
            <w:r w:rsidRPr="0046663B">
              <w:rPr>
                <w:spacing w:val="-1"/>
                <w:sz w:val="20"/>
                <w:szCs w:val="20"/>
                <w:rPrChange w:id="1399" w:author="Björn Genfors" w:date="2014-03-28T15:54:00Z">
                  <w:rPr>
                    <w:spacing w:val="-1"/>
                    <w:sz w:val="20"/>
                    <w:szCs w:val="20"/>
                  </w:rPr>
                </w:rPrChange>
              </w:rPr>
              <w:t>healthcareProfessionalHSAId</w:t>
            </w:r>
          </w:p>
          <w:p w14:paraId="40A5415D" w14:textId="77777777" w:rsidR="008A6494" w:rsidRPr="0046663B" w:rsidRDefault="008A6494" w:rsidP="008A6494">
            <w:pPr>
              <w:widowControl/>
              <w:spacing w:line="226" w:lineRule="exact"/>
              <w:ind w:left="102"/>
              <w:rPr>
                <w:rFonts w:cs="Times New Roman"/>
                <w:spacing w:val="-1"/>
                <w:sz w:val="20"/>
                <w:szCs w:val="20"/>
                <w:lang w:val="sv-SE"/>
                <w:rPrChange w:id="1400" w:author="Björn Genfors" w:date="2014-03-28T15:54:00Z">
                  <w:rPr>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46663B" w:rsidRDefault="008A6494" w:rsidP="008A6494">
            <w:pPr>
              <w:widowControl/>
              <w:spacing w:line="229" w:lineRule="exact"/>
              <w:ind w:left="102"/>
              <w:rPr>
                <w:rFonts w:cs="Times New Roman"/>
                <w:sz w:val="20"/>
                <w:szCs w:val="20"/>
                <w:lang w:val="sv-SE"/>
                <w:rPrChange w:id="1401" w:author="Björn Genfors" w:date="2014-03-28T15:54:00Z">
                  <w:rPr>
                    <w:rFonts w:cs="Times New Roman"/>
                    <w:sz w:val="20"/>
                    <w:szCs w:val="20"/>
                    <w:lang w:val="sv-SE"/>
                  </w:rPr>
                </w:rPrChange>
              </w:rPr>
            </w:pPr>
            <w:r w:rsidRPr="0046663B">
              <w:rPr>
                <w:sz w:val="20"/>
                <w:szCs w:val="20"/>
                <w:rPrChange w:id="1402" w:author="Björn Genfors" w:date="2014-03-28T15:54:00Z">
                  <w:rPr>
                    <w:sz w:val="20"/>
                    <w:szCs w:val="20"/>
                  </w:rPr>
                </w:rPrChange>
              </w:rPr>
              <w:t>HSAIdType</w:t>
            </w:r>
          </w:p>
          <w:p w14:paraId="2F813927" w14:textId="77777777" w:rsidR="008A6494" w:rsidRPr="0046663B" w:rsidRDefault="008A6494" w:rsidP="008A6494">
            <w:pPr>
              <w:widowControl/>
              <w:spacing w:line="226" w:lineRule="exact"/>
              <w:ind w:left="102"/>
              <w:rPr>
                <w:rFonts w:cs="Times New Roman"/>
                <w:spacing w:val="-1"/>
                <w:sz w:val="20"/>
                <w:szCs w:val="20"/>
                <w:lang w:val="sv-SE"/>
                <w:rPrChange w:id="1403"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46663B" w:rsidRDefault="008A6494" w:rsidP="008A6494">
            <w:pPr>
              <w:widowControl/>
              <w:spacing w:line="226" w:lineRule="exact"/>
              <w:ind w:left="102"/>
              <w:rPr>
                <w:rFonts w:cs="Times New Roman"/>
                <w:spacing w:val="-1"/>
                <w:sz w:val="20"/>
                <w:szCs w:val="20"/>
                <w:lang w:val="sv-SE"/>
                <w:rPrChange w:id="1404" w:author="Björn Genfors" w:date="2014-03-28T15:54:00Z">
                  <w:rPr>
                    <w:rFonts w:cs="Times New Roman"/>
                    <w:spacing w:val="-1"/>
                    <w:sz w:val="20"/>
                    <w:szCs w:val="20"/>
                    <w:lang w:val="sv-SE"/>
                  </w:rPr>
                </w:rPrChange>
              </w:rPr>
            </w:pPr>
            <w:r w:rsidRPr="0046663B">
              <w:rPr>
                <w:spacing w:val="-1"/>
                <w:sz w:val="20"/>
                <w:szCs w:val="20"/>
                <w:rPrChange w:id="1405" w:author="Björn Genfors" w:date="2014-03-28T15:54:00Z">
                  <w:rPr>
                    <w:spacing w:val="-1"/>
                    <w:sz w:val="20"/>
                    <w:szCs w:val="20"/>
                  </w:rPr>
                </w:rPrChange>
              </w:rPr>
              <w:t>Författarens HSA-id.</w:t>
            </w:r>
          </w:p>
          <w:p w14:paraId="6EA6CDBD" w14:textId="77777777" w:rsidR="008A6494" w:rsidRPr="0046663B" w:rsidRDefault="008A6494" w:rsidP="008A6494">
            <w:pPr>
              <w:widowControl/>
              <w:spacing w:line="226" w:lineRule="exact"/>
              <w:ind w:left="102"/>
              <w:rPr>
                <w:rFonts w:cs="Times New Roman"/>
                <w:spacing w:val="-1"/>
                <w:sz w:val="20"/>
                <w:szCs w:val="20"/>
                <w:lang w:val="sv-SE"/>
                <w:rPrChange w:id="1406"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46663B" w:rsidRDefault="008A6494" w:rsidP="003A6D72">
            <w:pPr>
              <w:widowControl/>
              <w:spacing w:line="226" w:lineRule="exact"/>
              <w:ind w:left="102"/>
              <w:jc w:val="center"/>
              <w:rPr>
                <w:rFonts w:cs="Times New Roman"/>
                <w:spacing w:val="-1"/>
                <w:sz w:val="20"/>
                <w:szCs w:val="20"/>
                <w:lang w:val="sv-SE"/>
                <w:rPrChange w:id="1407" w:author="Björn Genfors" w:date="2014-03-28T15:54:00Z">
                  <w:rPr>
                    <w:rFonts w:cs="Times New Roman"/>
                    <w:spacing w:val="-1"/>
                    <w:sz w:val="20"/>
                    <w:szCs w:val="20"/>
                    <w:lang w:val="sv-SE"/>
                  </w:rPr>
                </w:rPrChange>
              </w:rPr>
            </w:pPr>
            <w:r w:rsidRPr="0046663B">
              <w:rPr>
                <w:spacing w:val="-1"/>
                <w:sz w:val="20"/>
                <w:szCs w:val="20"/>
                <w:rPrChange w:id="1408" w:author="Björn Genfors" w:date="2014-03-28T15:54:00Z">
                  <w:rPr>
                    <w:spacing w:val="-1"/>
                    <w:sz w:val="20"/>
                    <w:szCs w:val="20"/>
                  </w:rPr>
                </w:rPrChange>
              </w:rPr>
              <w:t>1..1</w:t>
            </w:r>
          </w:p>
        </w:tc>
      </w:tr>
      <w:tr w:rsidR="008A6494" w:rsidRPr="0046663B"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46663B" w:rsidRDefault="008A6494" w:rsidP="008A6494">
            <w:pPr>
              <w:widowControl/>
              <w:spacing w:line="226" w:lineRule="exact"/>
              <w:ind w:left="102"/>
              <w:rPr>
                <w:rFonts w:cs="Times New Roman"/>
                <w:spacing w:val="-1"/>
                <w:sz w:val="20"/>
                <w:szCs w:val="20"/>
                <w:lang w:val="sv-SE"/>
                <w:rPrChange w:id="1409" w:author="Björn Genfors" w:date="2014-03-28T15:54:00Z">
                  <w:rPr>
                    <w:rFonts w:cs="Times New Roman"/>
                    <w:spacing w:val="-1"/>
                    <w:sz w:val="20"/>
                    <w:szCs w:val="20"/>
                    <w:lang w:val="sv-SE"/>
                  </w:rPr>
                </w:rPrChange>
              </w:rPr>
            </w:pPr>
            <w:r w:rsidRPr="0046663B">
              <w:rPr>
                <w:sz w:val="20"/>
                <w:szCs w:val="20"/>
                <w:rPrChange w:id="1410" w:author="Björn Genfors" w:date="2014-03-28T15:54:00Z">
                  <w:rPr>
                    <w:sz w:val="20"/>
                    <w:szCs w:val="20"/>
                  </w:rPr>
                </w:rPrChange>
              </w:rPr>
              <w:t>../../../</w:t>
            </w:r>
            <w:r w:rsidRPr="0046663B">
              <w:rPr>
                <w:spacing w:val="-1"/>
                <w:sz w:val="20"/>
                <w:szCs w:val="20"/>
                <w:rPrChange w:id="1411" w:author="Björn Genfors" w:date="2014-03-28T15:54:00Z">
                  <w:rPr>
                    <w:spacing w:val="-1"/>
                    <w:sz w:val="20"/>
                    <w:szCs w:val="20"/>
                  </w:rPr>
                </w:rPrChange>
              </w:rPr>
              <w:t>healthcareProfessionalName</w:t>
            </w:r>
          </w:p>
          <w:p w14:paraId="6E6F5925" w14:textId="77777777" w:rsidR="008A6494" w:rsidRPr="0046663B" w:rsidRDefault="008A6494" w:rsidP="008A6494">
            <w:pPr>
              <w:widowControl/>
              <w:spacing w:line="229" w:lineRule="exact"/>
              <w:ind w:left="102"/>
              <w:rPr>
                <w:rFonts w:cs="Times New Roman"/>
                <w:sz w:val="20"/>
                <w:szCs w:val="20"/>
                <w:lang w:val="sv-SE"/>
                <w:rPrChange w:id="1412"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46663B" w:rsidRDefault="008A6494" w:rsidP="008A6494">
            <w:pPr>
              <w:widowControl/>
              <w:spacing w:line="226" w:lineRule="exact"/>
              <w:ind w:left="102"/>
              <w:rPr>
                <w:rFonts w:cs="Times New Roman"/>
                <w:spacing w:val="-1"/>
                <w:sz w:val="20"/>
                <w:szCs w:val="20"/>
                <w:lang w:val="sv-SE"/>
                <w:rPrChange w:id="1413" w:author="Björn Genfors" w:date="2014-03-28T15:54:00Z">
                  <w:rPr>
                    <w:rFonts w:cs="Times New Roman"/>
                    <w:spacing w:val="-1"/>
                    <w:sz w:val="20"/>
                    <w:szCs w:val="20"/>
                    <w:lang w:val="sv-SE"/>
                  </w:rPr>
                </w:rPrChange>
              </w:rPr>
            </w:pPr>
            <w:r w:rsidRPr="0046663B">
              <w:rPr>
                <w:spacing w:val="-1"/>
                <w:sz w:val="20"/>
                <w:szCs w:val="20"/>
                <w:rPrChange w:id="1414" w:author="Björn Genfors" w:date="2014-03-28T15:54:00Z">
                  <w:rPr>
                    <w:spacing w:val="-1"/>
                    <w:sz w:val="20"/>
                    <w:szCs w:val="20"/>
                  </w:rPr>
                </w:rPrChange>
              </w:rPr>
              <w:t>string</w:t>
            </w:r>
          </w:p>
          <w:p w14:paraId="7F8F6F2D" w14:textId="77777777" w:rsidR="008A6494" w:rsidRPr="0046663B" w:rsidRDefault="008A6494" w:rsidP="008A6494">
            <w:pPr>
              <w:widowControl/>
              <w:spacing w:line="229" w:lineRule="exact"/>
              <w:ind w:left="102"/>
              <w:rPr>
                <w:rFonts w:cs="Times New Roman"/>
                <w:sz w:val="20"/>
                <w:szCs w:val="20"/>
                <w:lang w:val="sv-SE"/>
                <w:rPrChange w:id="1415"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46663B" w:rsidRDefault="008A6494" w:rsidP="008A6494">
            <w:pPr>
              <w:widowControl/>
              <w:spacing w:line="226" w:lineRule="exact"/>
              <w:ind w:left="102"/>
              <w:rPr>
                <w:rFonts w:cs="Times New Roman"/>
                <w:spacing w:val="-1"/>
                <w:sz w:val="20"/>
                <w:szCs w:val="20"/>
                <w:lang w:val="sv-SE"/>
                <w:rPrChange w:id="1416" w:author="Björn Genfors" w:date="2014-03-28T15:54:00Z">
                  <w:rPr>
                    <w:rFonts w:cs="Times New Roman"/>
                    <w:spacing w:val="-1"/>
                    <w:sz w:val="20"/>
                    <w:szCs w:val="20"/>
                    <w:lang w:val="sv-SE"/>
                  </w:rPr>
                </w:rPrChange>
              </w:rPr>
            </w:pPr>
            <w:r w:rsidRPr="0046663B">
              <w:rPr>
                <w:spacing w:val="-1"/>
                <w:sz w:val="20"/>
                <w:szCs w:val="20"/>
                <w:rPrChange w:id="1417" w:author="Björn Genfors" w:date="2014-03-28T15:54:00Z">
                  <w:rPr>
                    <w:spacing w:val="-1"/>
                    <w:sz w:val="20"/>
                    <w:szCs w:val="20"/>
                  </w:rPr>
                </w:rPrChange>
              </w:rPr>
              <w:t>Författarens namn.</w:t>
            </w:r>
          </w:p>
          <w:p w14:paraId="3A5E5F36" w14:textId="77777777" w:rsidR="008A6494" w:rsidRPr="0046663B" w:rsidRDefault="008A6494" w:rsidP="008A6494">
            <w:pPr>
              <w:widowControl/>
              <w:spacing w:line="226" w:lineRule="exact"/>
              <w:ind w:left="102"/>
              <w:rPr>
                <w:rFonts w:cs="Times New Roman"/>
                <w:spacing w:val="-1"/>
                <w:sz w:val="20"/>
                <w:szCs w:val="20"/>
                <w:lang w:val="sv-SE"/>
                <w:rPrChange w:id="1418"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46663B" w:rsidRDefault="008A6494" w:rsidP="003A6D72">
            <w:pPr>
              <w:widowControl/>
              <w:spacing w:line="226" w:lineRule="exact"/>
              <w:ind w:left="102"/>
              <w:jc w:val="center"/>
              <w:rPr>
                <w:rFonts w:cs="Times New Roman"/>
                <w:spacing w:val="-1"/>
                <w:sz w:val="20"/>
                <w:szCs w:val="20"/>
                <w:lang w:val="sv-SE"/>
                <w:rPrChange w:id="1419" w:author="Björn Genfors" w:date="2014-03-28T15:54:00Z">
                  <w:rPr>
                    <w:rFonts w:cs="Times New Roman"/>
                    <w:spacing w:val="-1"/>
                    <w:sz w:val="20"/>
                    <w:szCs w:val="20"/>
                    <w:lang w:val="sv-SE"/>
                  </w:rPr>
                </w:rPrChange>
              </w:rPr>
            </w:pPr>
            <w:r w:rsidRPr="0046663B">
              <w:rPr>
                <w:spacing w:val="-1"/>
                <w:sz w:val="20"/>
                <w:szCs w:val="20"/>
                <w:rPrChange w:id="1420" w:author="Björn Genfors" w:date="2014-03-28T15:54:00Z">
                  <w:rPr>
                    <w:spacing w:val="-1"/>
                    <w:sz w:val="20"/>
                    <w:szCs w:val="20"/>
                  </w:rPr>
                </w:rPrChange>
              </w:rPr>
              <w:t>0..1</w:t>
            </w:r>
          </w:p>
        </w:tc>
      </w:tr>
      <w:tr w:rsidR="008A6494" w:rsidRPr="0046663B" w14:paraId="4856A152" w14:textId="77777777" w:rsidTr="0024467A">
        <w:tblPrEx>
          <w:tblW w:w="9640" w:type="dxa"/>
          <w:tblInd w:w="-136" w:type="dxa"/>
          <w:tblLayout w:type="fixed"/>
          <w:tblLook w:val="01E0" w:firstRow="1" w:lastRow="1" w:firstColumn="1" w:lastColumn="1" w:noHBand="0" w:noVBand="0"/>
          <w:tblPrExChange w:id="1421"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1422" w:author="Björn Genfors" w:date="2014-03-28T16:26:00Z">
            <w:trPr>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1423" w:author="Björn Genfors" w:date="2014-03-28T16:26:00Z">
              <w:tcPr>
                <w:tcW w:w="2836" w:type="dxa"/>
                <w:gridSpan w:val="2"/>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46663B" w:rsidRDefault="008A6494" w:rsidP="008A6494">
            <w:pPr>
              <w:widowControl/>
              <w:spacing w:line="229" w:lineRule="exact"/>
              <w:ind w:left="102"/>
              <w:rPr>
                <w:rFonts w:cs="Times New Roman"/>
                <w:sz w:val="20"/>
                <w:szCs w:val="20"/>
                <w:lang w:val="sv-SE"/>
                <w:rPrChange w:id="1424" w:author="Björn Genfors" w:date="2014-03-28T15:54:00Z">
                  <w:rPr>
                    <w:rFonts w:cs="Times New Roman"/>
                    <w:sz w:val="20"/>
                    <w:szCs w:val="20"/>
                    <w:lang w:val="sv-SE"/>
                  </w:rPr>
                </w:rPrChange>
              </w:rPr>
            </w:pPr>
            <w:r w:rsidRPr="0046663B">
              <w:rPr>
                <w:sz w:val="20"/>
                <w:szCs w:val="20"/>
                <w:rPrChange w:id="1425" w:author="Björn Genfors" w:date="2014-03-28T15:54:00Z">
                  <w:rPr>
                    <w:sz w:val="20"/>
                    <w:szCs w:val="20"/>
                  </w:rPr>
                </w:rPrChange>
              </w:rPr>
              <w:t>../../../</w:t>
            </w:r>
            <w:r w:rsidRPr="0046663B">
              <w:rPr>
                <w:spacing w:val="-1"/>
                <w:sz w:val="20"/>
                <w:szCs w:val="20"/>
                <w:rPrChange w:id="1426" w:author="Björn Genfors" w:date="2014-03-28T15:54:00Z">
                  <w:rPr>
                    <w:spacing w:val="-1"/>
                    <w:sz w:val="20"/>
                    <w:szCs w:val="20"/>
                  </w:rPr>
                </w:rPrChange>
              </w:rPr>
              <w:t>healthcareProfessionalRoleCode</w:t>
            </w:r>
          </w:p>
          <w:p w14:paraId="4E9772D3" w14:textId="77777777" w:rsidR="008A6494" w:rsidRPr="0046663B" w:rsidRDefault="008A6494" w:rsidP="008A6494">
            <w:pPr>
              <w:widowControl/>
              <w:spacing w:line="226" w:lineRule="exact"/>
              <w:ind w:left="102"/>
              <w:rPr>
                <w:rFonts w:cs="Times New Roman"/>
                <w:spacing w:val="-1"/>
                <w:sz w:val="20"/>
                <w:szCs w:val="20"/>
                <w:lang w:val="sv-SE"/>
                <w:rPrChange w:id="1427" w:author="Björn Genfors" w:date="2014-03-28T15:54:00Z">
                  <w:rPr>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1428" w:author="Björn Genfors" w:date="2014-03-28T16:26: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46663B" w:rsidRDefault="008A6494" w:rsidP="008A6494">
            <w:pPr>
              <w:widowControl/>
              <w:spacing w:line="226" w:lineRule="exact"/>
              <w:ind w:left="102"/>
              <w:rPr>
                <w:rFonts w:cs="Times New Roman"/>
                <w:spacing w:val="-1"/>
                <w:sz w:val="20"/>
                <w:szCs w:val="20"/>
                <w:lang w:val="sv-SE"/>
                <w:rPrChange w:id="1429" w:author="Björn Genfors" w:date="2014-03-28T15:54:00Z">
                  <w:rPr>
                    <w:rFonts w:cs="Times New Roman"/>
                    <w:spacing w:val="-1"/>
                    <w:sz w:val="20"/>
                    <w:szCs w:val="20"/>
                    <w:lang w:val="sv-SE"/>
                  </w:rPr>
                </w:rPrChange>
              </w:rPr>
            </w:pPr>
            <w:r w:rsidRPr="0046663B">
              <w:rPr>
                <w:spacing w:val="-1"/>
                <w:sz w:val="20"/>
                <w:szCs w:val="20"/>
                <w:rPrChange w:id="1430" w:author="Björn Genfors" w:date="2014-03-28T15:54:00Z">
                  <w:rPr>
                    <w:spacing w:val="-1"/>
                    <w:sz w:val="20"/>
                    <w:szCs w:val="20"/>
                  </w:rPr>
                </w:rPrChange>
              </w:rPr>
              <w:t xml:space="preserve">CVType </w:t>
            </w:r>
          </w:p>
          <w:p w14:paraId="2820D6D1" w14:textId="77777777" w:rsidR="008A6494" w:rsidRPr="0046663B" w:rsidRDefault="008A6494" w:rsidP="008A6494">
            <w:pPr>
              <w:widowControl/>
              <w:spacing w:line="226" w:lineRule="exact"/>
              <w:ind w:left="102"/>
              <w:rPr>
                <w:rFonts w:cs="Times New Roman"/>
                <w:spacing w:val="-1"/>
                <w:sz w:val="20"/>
                <w:szCs w:val="20"/>
                <w:lang w:val="sv-SE"/>
                <w:rPrChange w:id="1431"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1432" w:author="Björn Genfors" w:date="2014-03-28T16:26: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27A53" w:rsidDel="003A53C3" w:rsidRDefault="008A6494">
            <w:pPr>
              <w:widowControl/>
              <w:spacing w:line="226" w:lineRule="exact"/>
              <w:ind w:left="102"/>
              <w:rPr>
                <w:del w:id="1433" w:author="Björn Genfors" w:date="2014-03-28T13:57:00Z"/>
                <w:rFonts w:eastAsia="Calibri" w:cs="Times New Roman"/>
                <w:sz w:val="20"/>
                <w:szCs w:val="20"/>
                <w:lang w:val="sv-SE"/>
                <w:rPrChange w:id="1434" w:author="Björn Genfors" w:date="2014-03-28T16:11:00Z">
                  <w:rPr>
                    <w:del w:id="1435" w:author="Björn Genfors" w:date="2014-03-28T13:57:00Z"/>
                    <w:rFonts w:eastAsia="Calibri" w:cs="Times New Roman"/>
                    <w:sz w:val="20"/>
                    <w:szCs w:val="20"/>
                    <w:lang w:val="sv-SE"/>
                  </w:rPr>
                </w:rPrChange>
              </w:rPr>
            </w:pPr>
            <w:r w:rsidRPr="0046663B">
              <w:rPr>
                <w:sz w:val="20"/>
                <w:szCs w:val="20"/>
                <w:lang w:val="sv-SE"/>
                <w:rPrChange w:id="1436" w:author="Björn Genfors" w:date="2014-03-28T15:54:00Z">
                  <w:rPr>
                    <w:szCs w:val="20"/>
                  </w:rPr>
                </w:rPrChange>
              </w:rPr>
              <w:t>Information om författarens befattning. Om möjligt skall KV Befattning (OID</w:t>
            </w:r>
            <w:r w:rsidRPr="00027A53">
              <w:rPr>
                <w:sz w:val="20"/>
                <w:szCs w:val="20"/>
                <w:lang w:val="sv-SE"/>
                <w:rPrChange w:id="1437" w:author="Björn Genfors" w:date="2014-03-28T16:11:00Z">
                  <w:rPr>
                    <w:szCs w:val="20"/>
                  </w:rPr>
                </w:rPrChange>
              </w:rPr>
              <w:t xml:space="preserve"> 1.2.752.129.2.2.1.</w:t>
            </w:r>
            <w:r w:rsidRPr="00027A53">
              <w:rPr>
                <w:sz w:val="20"/>
                <w:szCs w:val="20"/>
                <w:lang w:val="sv-SE"/>
                <w:rPrChange w:id="1438" w:author="Björn Genfors" w:date="2014-03-28T16:13:00Z">
                  <w:rPr>
                    <w:szCs w:val="20"/>
                  </w:rPr>
                </w:rPrChange>
              </w:rPr>
              <w:t xml:space="preserve">4), se </w:t>
            </w:r>
            <w:ins w:id="1439" w:author="Björn Genfors" w:date="2014-03-28T13:57:00Z">
              <w:r w:rsidR="003A53C3" w:rsidRPr="00027A53">
                <w:rPr>
                  <w:sz w:val="20"/>
                  <w:szCs w:val="20"/>
                  <w:lang w:val="sv-SE"/>
                  <w:rPrChange w:id="1440" w:author="Björn Genfors" w:date="2014-03-28T16:13:00Z">
                    <w:rPr>
                      <w:sz w:val="20"/>
                      <w:szCs w:val="20"/>
                      <w:lang w:val="sv-SE"/>
                    </w:rPr>
                  </w:rPrChange>
                </w:rPr>
                <w:t>referens [</w:t>
              </w:r>
              <w:r w:rsidR="003A53C3" w:rsidRPr="00027A53">
                <w:rPr>
                  <w:sz w:val="20"/>
                  <w:szCs w:val="20"/>
                  <w:rPrChange w:id="1441" w:author="Björn Genfors" w:date="2014-03-28T16:13:00Z">
                    <w:rPr>
                      <w:szCs w:val="20"/>
                    </w:rPr>
                  </w:rPrChange>
                </w:rPr>
                <w:fldChar w:fldCharType="begin"/>
              </w:r>
              <w:r w:rsidR="003A53C3" w:rsidRPr="00027A53">
                <w:rPr>
                  <w:sz w:val="20"/>
                  <w:szCs w:val="20"/>
                  <w:lang w:val="sv-SE"/>
                  <w:rPrChange w:id="1442" w:author="Björn Genfors" w:date="2014-03-28T16:13:00Z">
                    <w:rPr>
                      <w:sz w:val="20"/>
                      <w:szCs w:val="20"/>
                      <w:lang w:val="sv-SE"/>
                    </w:rPr>
                  </w:rPrChange>
                </w:rPr>
                <w:instrText xml:space="preserve"> REF _Ref383778264 \h </w:instrText>
              </w:r>
            </w:ins>
            <w:r w:rsidR="003A53C3" w:rsidRPr="00027A53">
              <w:rPr>
                <w:sz w:val="20"/>
                <w:szCs w:val="20"/>
                <w:rPrChange w:id="1443" w:author="Björn Genfors" w:date="2014-03-28T16:13:00Z">
                  <w:rPr>
                    <w:szCs w:val="20"/>
                  </w:rPr>
                </w:rPrChange>
              </w:rPr>
            </w:r>
            <w:r w:rsidR="0046663B" w:rsidRPr="00027A53">
              <w:rPr>
                <w:sz w:val="20"/>
                <w:szCs w:val="20"/>
                <w:lang w:val="sv-SE"/>
                <w:rPrChange w:id="1444" w:author="Björn Genfors" w:date="2014-03-28T16:13:00Z">
                  <w:rPr>
                    <w:szCs w:val="20"/>
                  </w:rPr>
                </w:rPrChange>
              </w:rPr>
              <w:instrText xml:space="preserve"> \* MERGEFORMAT </w:instrText>
            </w:r>
            <w:r w:rsidR="003A53C3" w:rsidRPr="00027A53">
              <w:rPr>
                <w:sz w:val="20"/>
                <w:szCs w:val="20"/>
                <w:rPrChange w:id="1445" w:author="Björn Genfors" w:date="2014-03-28T16:13:00Z">
                  <w:rPr>
                    <w:szCs w:val="20"/>
                  </w:rPr>
                </w:rPrChange>
              </w:rPr>
              <w:fldChar w:fldCharType="separate"/>
            </w:r>
            <w:ins w:id="1446" w:author="Björn Genfors" w:date="2014-03-28T13:57:00Z">
              <w:r w:rsidR="003A53C3" w:rsidRPr="00027A53">
                <w:rPr>
                  <w:sz w:val="20"/>
                  <w:szCs w:val="20"/>
                  <w:lang w:val="sv-SE"/>
                  <w:rPrChange w:id="1447" w:author="Björn Genfors" w:date="2014-03-28T16:13:00Z">
                    <w:rPr/>
                  </w:rPrChange>
                </w:rPr>
                <w:t xml:space="preserve">R </w:t>
              </w:r>
              <w:r w:rsidR="003A53C3" w:rsidRPr="00027A53">
                <w:rPr>
                  <w:noProof/>
                  <w:sz w:val="20"/>
                  <w:szCs w:val="20"/>
                  <w:lang w:val="sv-SE"/>
                  <w:rPrChange w:id="1448" w:author="Björn Genfors" w:date="2014-03-28T16:13:00Z">
                    <w:rPr>
                      <w:noProof/>
                    </w:rPr>
                  </w:rPrChange>
                </w:rPr>
                <w:t>5</w:t>
              </w:r>
              <w:r w:rsidR="003A53C3" w:rsidRPr="00027A53">
                <w:rPr>
                  <w:sz w:val="20"/>
                  <w:szCs w:val="20"/>
                  <w:rPrChange w:id="1449" w:author="Björn Genfors" w:date="2014-03-28T16:13:00Z">
                    <w:rPr>
                      <w:szCs w:val="20"/>
                    </w:rPr>
                  </w:rPrChange>
                </w:rPr>
                <w:fldChar w:fldCharType="end"/>
              </w:r>
              <w:r w:rsidR="003A53C3" w:rsidRPr="00027A53">
                <w:rPr>
                  <w:sz w:val="20"/>
                  <w:szCs w:val="20"/>
                  <w:lang w:val="sv-SE"/>
                  <w:rPrChange w:id="1450" w:author="Björn Genfors" w:date="2014-03-28T16:13:00Z">
                    <w:rPr>
                      <w:sz w:val="20"/>
                      <w:szCs w:val="20"/>
                      <w:lang w:val="sv-SE"/>
                    </w:rPr>
                  </w:rPrChange>
                </w:rPr>
                <w:t>].</w:t>
              </w:r>
            </w:ins>
            <w:ins w:id="1451" w:author="Björn Genfors" w:date="2014-03-28T16:11:00Z">
              <w:r w:rsidR="00027A53" w:rsidRPr="00027A53">
                <w:rPr>
                  <w:sz w:val="20"/>
                  <w:szCs w:val="20"/>
                  <w:lang w:val="sv-SE"/>
                  <w:rPrChange w:id="1452" w:author="Björn Genfors" w:date="2014-03-28T16:13:00Z">
                    <w:rPr>
                      <w:sz w:val="20"/>
                      <w:szCs w:val="20"/>
                      <w:lang w:val="sv-SE"/>
                    </w:rPr>
                  </w:rPrChange>
                </w:rPr>
                <w:t xml:space="preserve"> </w:t>
              </w:r>
            </w:ins>
            <w:ins w:id="1453" w:author="Björn Genfors" w:date="2014-03-28T16:13:00Z">
              <w:r w:rsidR="00027A53" w:rsidRPr="00027A53">
                <w:rPr>
                  <w:spacing w:val="-1"/>
                  <w:sz w:val="20"/>
                  <w:szCs w:val="20"/>
                  <w:rPrChange w:id="1454" w:author="Björn Genfors" w:date="2014-03-28T16:13:00Z">
                    <w:rPr>
                      <w:i/>
                      <w:spacing w:val="-1"/>
                      <w:szCs w:val="20"/>
                    </w:rPr>
                  </w:rPrChange>
                </w:rPr>
                <w:t>Om kodverk saknas anges befattning i originalText.</w:t>
              </w:r>
            </w:ins>
          </w:p>
          <w:p w14:paraId="6DB4EB8B" w14:textId="43D5BD41" w:rsidR="008A6494" w:rsidRPr="0046663B" w:rsidDel="003A53C3" w:rsidRDefault="000B0F50">
            <w:pPr>
              <w:widowControl/>
              <w:spacing w:line="226" w:lineRule="exact"/>
              <w:ind w:left="102"/>
              <w:rPr>
                <w:del w:id="1455" w:author="Björn Genfors" w:date="2014-03-28T13:57:00Z"/>
                <w:rFonts w:eastAsia="Calibri" w:cs="Times New Roman"/>
                <w:spacing w:val="-1"/>
                <w:sz w:val="20"/>
                <w:szCs w:val="20"/>
                <w:lang w:val="sv-SE"/>
                <w:rPrChange w:id="1456" w:author="Björn Genfors" w:date="2014-03-28T15:54:00Z">
                  <w:rPr>
                    <w:del w:id="1457" w:author="Björn Genfors" w:date="2014-03-28T13:57:00Z"/>
                    <w:rFonts w:eastAsia="Calibri" w:cs="Times New Roman"/>
                    <w:spacing w:val="-1"/>
                    <w:sz w:val="20"/>
                    <w:szCs w:val="20"/>
                    <w:lang w:val="sv-SE"/>
                  </w:rPr>
                </w:rPrChange>
              </w:rPr>
            </w:pPr>
            <w:del w:id="1458" w:author="Björn Genfors" w:date="2014-03-28T13:57:00Z">
              <w:r w:rsidRPr="0046663B" w:rsidDel="003A53C3">
                <w:rPr>
                  <w:sz w:val="20"/>
                  <w:szCs w:val="20"/>
                  <w:rPrChange w:id="1459" w:author="Björn Genfors" w:date="2014-03-28T15:54:00Z">
                    <w:rPr/>
                  </w:rPrChange>
                </w:rPr>
                <w:fldChar w:fldCharType="begin"/>
              </w:r>
              <w:r w:rsidRPr="0046663B" w:rsidDel="003A53C3">
                <w:rPr>
                  <w:sz w:val="20"/>
                  <w:szCs w:val="20"/>
                  <w:lang w:val="sv-SE"/>
                  <w:rPrChange w:id="1460" w:author="Björn Genfors" w:date="2014-03-28T15:54:00Z">
                    <w:rPr/>
                  </w:rPrChange>
                </w:rPr>
                <w:delInstrText xml:space="preserve"> HYPERLINK "http://www.inera.se/Documents/TJANSTER_PROJEKT/Katalogtjanst_HSA/Innehall/hsa_innehall_befattning.pdf" </w:delInstrText>
              </w:r>
              <w:r w:rsidRPr="0046663B" w:rsidDel="003A53C3">
                <w:rPr>
                  <w:sz w:val="20"/>
                  <w:szCs w:val="20"/>
                  <w:rPrChange w:id="1461" w:author="Björn Genfors" w:date="2014-03-28T15:54:00Z">
                    <w:rPr/>
                  </w:rPrChange>
                </w:rPr>
                <w:fldChar w:fldCharType="separate"/>
              </w:r>
              <w:r w:rsidR="008A6494" w:rsidRPr="0046663B" w:rsidDel="003A53C3">
                <w:rPr>
                  <w:rStyle w:val="Hyperlnk"/>
                  <w:sz w:val="20"/>
                  <w:szCs w:val="20"/>
                  <w:lang w:val="sv-SE"/>
                  <w:rPrChange w:id="1462" w:author="Björn Genfors" w:date="2014-03-28T15:54:00Z">
                    <w:rPr>
                      <w:rStyle w:val="Hyperlnk"/>
                      <w:szCs w:val="20"/>
                    </w:rPr>
                  </w:rPrChange>
                </w:rPr>
                <w:delText>http://www.inera.se/Documents/TJANSTER_PROJEKT/Katalogtjanst_HSA/Innehall/hsa_innehall_befattning.pdf</w:delText>
              </w:r>
              <w:r w:rsidRPr="0046663B" w:rsidDel="003A53C3">
                <w:rPr>
                  <w:rStyle w:val="Hyperlnk"/>
                  <w:sz w:val="20"/>
                  <w:szCs w:val="20"/>
                  <w:rPrChange w:id="1463" w:author="Björn Genfors" w:date="2014-03-28T15:54:00Z">
                    <w:rPr>
                      <w:rStyle w:val="Hyperlnk"/>
                      <w:szCs w:val="20"/>
                    </w:rPr>
                  </w:rPrChange>
                </w:rPr>
                <w:fldChar w:fldCharType="end"/>
              </w:r>
            </w:del>
          </w:p>
          <w:p w14:paraId="50BD2323" w14:textId="77777777" w:rsidR="008A6494" w:rsidRPr="0046663B" w:rsidRDefault="008A6494">
            <w:pPr>
              <w:spacing w:line="226" w:lineRule="exact"/>
              <w:ind w:left="102"/>
              <w:rPr>
                <w:rFonts w:eastAsia="Calibri" w:cs="Times New Roman"/>
                <w:spacing w:val="-1"/>
                <w:sz w:val="20"/>
                <w:szCs w:val="20"/>
                <w:lang w:val="sv-SE"/>
                <w:rPrChange w:id="1464" w:author="Björn Genfors" w:date="2014-03-28T15:54:00Z">
                  <w:rPr>
                    <w:rFonts w:eastAsia="Calibri" w:cs="Times New Roman"/>
                    <w:spacing w:val="-1"/>
                    <w:sz w:val="20"/>
                    <w:szCs w:val="20"/>
                    <w:lang w:val="sv-SE"/>
                  </w:rPr>
                </w:rPrChange>
              </w:rPr>
              <w:pPrChange w:id="1465"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1466" w:author="Björn Genfors" w:date="2014-03-28T16:26:00Z">
              <w:tcPr>
                <w:tcW w:w="1276" w:type="dxa"/>
                <w:gridSpan w:val="2"/>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46663B" w:rsidRDefault="008A6494" w:rsidP="003A6D72">
            <w:pPr>
              <w:widowControl/>
              <w:spacing w:line="226" w:lineRule="exact"/>
              <w:ind w:left="102"/>
              <w:jc w:val="center"/>
              <w:rPr>
                <w:rFonts w:cs="Times New Roman"/>
                <w:spacing w:val="-1"/>
                <w:sz w:val="20"/>
                <w:szCs w:val="20"/>
                <w:lang w:val="sv-SE"/>
                <w:rPrChange w:id="1467" w:author="Björn Genfors" w:date="2014-03-28T15:54:00Z">
                  <w:rPr>
                    <w:rFonts w:cs="Times New Roman"/>
                    <w:spacing w:val="-1"/>
                    <w:sz w:val="20"/>
                    <w:szCs w:val="20"/>
                    <w:lang w:val="sv-SE"/>
                  </w:rPr>
                </w:rPrChange>
              </w:rPr>
            </w:pPr>
            <w:r w:rsidRPr="0046663B">
              <w:rPr>
                <w:spacing w:val="-1"/>
                <w:sz w:val="20"/>
                <w:szCs w:val="20"/>
                <w:rPrChange w:id="1468" w:author="Björn Genfors" w:date="2014-03-28T15:54:00Z">
                  <w:rPr>
                    <w:spacing w:val="-1"/>
                    <w:sz w:val="20"/>
                    <w:szCs w:val="20"/>
                  </w:rPr>
                </w:rPrChange>
              </w:rPr>
              <w:t>0..1</w:t>
            </w:r>
          </w:p>
        </w:tc>
      </w:tr>
      <w:tr w:rsidR="008A6494" w:rsidRPr="0046663B"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46663B" w:rsidRDefault="008A6494" w:rsidP="008A6494">
            <w:pPr>
              <w:widowControl/>
              <w:spacing w:line="229" w:lineRule="exact"/>
              <w:ind w:left="102"/>
              <w:rPr>
                <w:rFonts w:cs="Times New Roman"/>
                <w:sz w:val="20"/>
                <w:szCs w:val="20"/>
                <w:lang w:val="sv-SE"/>
                <w:rPrChange w:id="1469" w:author="Björn Genfors" w:date="2014-03-28T15:54:00Z">
                  <w:rPr>
                    <w:rFonts w:cs="Times New Roman"/>
                    <w:sz w:val="20"/>
                    <w:szCs w:val="20"/>
                    <w:lang w:val="sv-SE"/>
                  </w:rPr>
                </w:rPrChange>
              </w:rPr>
            </w:pPr>
            <w:r w:rsidRPr="0046663B">
              <w:rPr>
                <w:sz w:val="20"/>
                <w:szCs w:val="20"/>
                <w:rPrChange w:id="1470" w:author="Björn Genfors" w:date="2014-03-28T15:54:00Z">
                  <w:rPr>
                    <w:sz w:val="20"/>
                    <w:szCs w:val="20"/>
                  </w:rPr>
                </w:rPrChange>
              </w:rPr>
              <w:t>../../../</w:t>
            </w:r>
            <w:r w:rsidRPr="0046663B">
              <w:rPr>
                <w:spacing w:val="-1"/>
                <w:sz w:val="20"/>
                <w:szCs w:val="20"/>
                <w:rPrChange w:id="1471" w:author="Björn Genfors" w:date="2014-03-28T15:54:00Z">
                  <w:rPr>
                    <w:spacing w:val="-1"/>
                    <w:sz w:val="20"/>
                    <w:szCs w:val="20"/>
                  </w:rPr>
                </w:rPrChange>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46663B" w:rsidRDefault="008A6494" w:rsidP="008A6494">
            <w:pPr>
              <w:widowControl/>
              <w:spacing w:line="229" w:lineRule="exact"/>
              <w:ind w:left="102"/>
              <w:rPr>
                <w:rFonts w:cs="Times New Roman"/>
                <w:spacing w:val="-1"/>
                <w:sz w:val="20"/>
                <w:szCs w:val="20"/>
                <w:lang w:val="sv-SE"/>
                <w:rPrChange w:id="1472" w:author="Björn Genfors" w:date="2014-03-28T15:54:00Z">
                  <w:rPr>
                    <w:rFonts w:cs="Times New Roman"/>
                    <w:spacing w:val="-1"/>
                    <w:sz w:val="20"/>
                    <w:szCs w:val="20"/>
                    <w:lang w:val="sv-SE"/>
                  </w:rPr>
                </w:rPrChange>
              </w:rPr>
            </w:pPr>
            <w:r w:rsidRPr="0046663B">
              <w:rPr>
                <w:spacing w:val="-1"/>
                <w:sz w:val="20"/>
                <w:szCs w:val="20"/>
                <w:rPrChange w:id="1473"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46663B" w:rsidRDefault="008A6494" w:rsidP="008A6494">
            <w:pPr>
              <w:widowControl/>
              <w:spacing w:line="226" w:lineRule="exact"/>
              <w:ind w:left="102"/>
              <w:rPr>
                <w:rFonts w:cs="Times New Roman"/>
                <w:spacing w:val="-1"/>
                <w:sz w:val="20"/>
                <w:szCs w:val="20"/>
                <w:lang w:val="sv-SE"/>
                <w:rPrChange w:id="1474" w:author="Björn Genfors" w:date="2014-03-28T15:54:00Z">
                  <w:rPr>
                    <w:rFonts w:cs="Times New Roman"/>
                    <w:spacing w:val="-1"/>
                    <w:sz w:val="20"/>
                    <w:szCs w:val="20"/>
                    <w:lang w:val="sv-SE"/>
                  </w:rPr>
                </w:rPrChange>
              </w:rPr>
            </w:pPr>
            <w:r w:rsidRPr="0046663B">
              <w:rPr>
                <w:sz w:val="20"/>
                <w:szCs w:val="20"/>
                <w:lang w:val="sv-SE"/>
                <w:rPrChange w:id="1475" w:author="Björn Genfors" w:date="2014-03-28T15:54:00Z">
                  <w:rPr>
                    <w:szCs w:val="20"/>
                  </w:rPr>
                </w:rPrChange>
              </w:rPr>
              <w:t>Befattningskod. Om code anges skall också codeSystem</w:t>
            </w:r>
            <w:del w:id="1476" w:author="Björn Genfors" w:date="2014-03-28T13:57:00Z">
              <w:r w:rsidRPr="0046663B" w:rsidDel="0075374E">
                <w:rPr>
                  <w:sz w:val="20"/>
                  <w:szCs w:val="20"/>
                  <w:lang w:val="sv-SE"/>
                  <w:rPrChange w:id="1477" w:author="Björn Genfors" w:date="2014-03-28T15:54:00Z">
                    <w:rPr>
                      <w:szCs w:val="20"/>
                    </w:rPr>
                  </w:rPrChange>
                </w:rPr>
                <w:delText xml:space="preserve"> </w:delText>
              </w:r>
            </w:del>
            <w:r w:rsidRPr="0046663B">
              <w:rPr>
                <w:sz w:val="20"/>
                <w:szCs w:val="20"/>
                <w:lang w:val="sv-SE"/>
                <w:rPrChange w:id="1478" w:author="Björn Genfors" w:date="2014-03-28T15:54: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46663B" w:rsidRDefault="008A6494" w:rsidP="003A6D72">
            <w:pPr>
              <w:widowControl/>
              <w:spacing w:line="226" w:lineRule="exact"/>
              <w:ind w:left="102"/>
              <w:jc w:val="center"/>
              <w:rPr>
                <w:rFonts w:cs="Times New Roman"/>
                <w:spacing w:val="-1"/>
                <w:sz w:val="20"/>
                <w:szCs w:val="20"/>
                <w:lang w:val="sv-SE"/>
                <w:rPrChange w:id="1479" w:author="Björn Genfors" w:date="2014-03-28T15:54:00Z">
                  <w:rPr>
                    <w:rFonts w:cs="Times New Roman"/>
                    <w:spacing w:val="-1"/>
                    <w:sz w:val="20"/>
                    <w:szCs w:val="20"/>
                    <w:lang w:val="sv-SE"/>
                  </w:rPr>
                </w:rPrChange>
              </w:rPr>
            </w:pPr>
            <w:r w:rsidRPr="0046663B">
              <w:rPr>
                <w:spacing w:val="-1"/>
                <w:sz w:val="20"/>
                <w:szCs w:val="20"/>
                <w:rPrChange w:id="1480" w:author="Björn Genfors" w:date="2014-03-28T15:54:00Z">
                  <w:rPr>
                    <w:spacing w:val="-1"/>
                    <w:sz w:val="20"/>
                    <w:szCs w:val="20"/>
                  </w:rPr>
                </w:rPrChange>
              </w:rPr>
              <w:t>0..1</w:t>
            </w:r>
          </w:p>
        </w:tc>
      </w:tr>
      <w:tr w:rsidR="008A6494" w:rsidRPr="0046663B"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46663B" w:rsidRDefault="008A6494" w:rsidP="008A6494">
            <w:pPr>
              <w:widowControl/>
              <w:spacing w:line="229" w:lineRule="exact"/>
              <w:ind w:left="102"/>
              <w:rPr>
                <w:rFonts w:cs="Times New Roman"/>
                <w:sz w:val="20"/>
                <w:szCs w:val="20"/>
                <w:lang w:val="sv-SE"/>
                <w:rPrChange w:id="1481" w:author="Björn Genfors" w:date="2014-03-28T15:54:00Z">
                  <w:rPr>
                    <w:rFonts w:cs="Times New Roman"/>
                    <w:sz w:val="20"/>
                    <w:szCs w:val="20"/>
                    <w:lang w:val="sv-SE"/>
                  </w:rPr>
                </w:rPrChange>
              </w:rPr>
            </w:pPr>
            <w:r w:rsidRPr="0046663B">
              <w:rPr>
                <w:sz w:val="20"/>
                <w:szCs w:val="20"/>
                <w:rPrChange w:id="1482" w:author="Björn Genfors" w:date="2014-03-28T15:54:00Z">
                  <w:rPr>
                    <w:sz w:val="20"/>
                    <w:szCs w:val="20"/>
                  </w:rPr>
                </w:rPrChange>
              </w:rPr>
              <w:t>../../../</w:t>
            </w:r>
            <w:r w:rsidRPr="0046663B">
              <w:rPr>
                <w:spacing w:val="-1"/>
                <w:sz w:val="20"/>
                <w:szCs w:val="20"/>
                <w:rPrChange w:id="1483" w:author="Björn Genfors" w:date="2014-03-28T15:54:00Z">
                  <w:rPr>
                    <w:spacing w:val="-1"/>
                    <w:sz w:val="20"/>
                    <w:szCs w:val="20"/>
                  </w:rPr>
                </w:rPrChange>
              </w:rPr>
              <w:t>../code</w:t>
            </w:r>
            <w:r w:rsidRPr="0046663B">
              <w:rPr>
                <w:sz w:val="20"/>
                <w:szCs w:val="20"/>
                <w:rPrChange w:id="1484" w:author="Björn Genfors" w:date="2014-03-28T15:54:00Z">
                  <w:rPr>
                    <w:sz w:val="20"/>
                    <w:szCs w:val="20"/>
                  </w:rPr>
                </w:rPrChange>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46663B" w:rsidRDefault="008A6494" w:rsidP="008A6494">
            <w:pPr>
              <w:widowControl/>
              <w:spacing w:line="229" w:lineRule="exact"/>
              <w:ind w:left="102"/>
              <w:rPr>
                <w:rFonts w:cs="Times New Roman"/>
                <w:spacing w:val="-1"/>
                <w:sz w:val="20"/>
                <w:szCs w:val="20"/>
                <w:lang w:val="sv-SE"/>
                <w:rPrChange w:id="1485" w:author="Björn Genfors" w:date="2014-03-28T15:54:00Z">
                  <w:rPr>
                    <w:rFonts w:cs="Times New Roman"/>
                    <w:spacing w:val="-1"/>
                    <w:sz w:val="20"/>
                    <w:szCs w:val="20"/>
                    <w:lang w:val="sv-SE"/>
                  </w:rPr>
                </w:rPrChange>
              </w:rPr>
            </w:pPr>
            <w:r w:rsidRPr="0046663B">
              <w:rPr>
                <w:spacing w:val="-1"/>
                <w:sz w:val="20"/>
                <w:szCs w:val="20"/>
                <w:rPrChange w:id="1486"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46663B" w:rsidRDefault="008A6494" w:rsidP="008A6494">
            <w:pPr>
              <w:widowControl/>
              <w:spacing w:line="226" w:lineRule="exact"/>
              <w:ind w:left="102"/>
              <w:rPr>
                <w:rFonts w:cs="Times New Roman"/>
                <w:spacing w:val="-1"/>
                <w:sz w:val="20"/>
                <w:szCs w:val="20"/>
                <w:lang w:val="sv-SE"/>
                <w:rPrChange w:id="1487" w:author="Björn Genfors" w:date="2014-03-28T15:54:00Z">
                  <w:rPr>
                    <w:rFonts w:cs="Times New Roman"/>
                    <w:spacing w:val="-1"/>
                    <w:sz w:val="20"/>
                    <w:szCs w:val="20"/>
                    <w:lang w:val="sv-SE"/>
                  </w:rPr>
                </w:rPrChange>
              </w:rPr>
            </w:pPr>
            <w:r w:rsidRPr="0046663B">
              <w:rPr>
                <w:sz w:val="20"/>
                <w:szCs w:val="20"/>
                <w:lang w:val="sv-SE"/>
                <w:rPrChange w:id="1488" w:author="Björn Genfors" w:date="2014-03-28T15:54: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46663B" w:rsidRDefault="008A6494" w:rsidP="003A6D72">
            <w:pPr>
              <w:widowControl/>
              <w:spacing w:line="226" w:lineRule="exact"/>
              <w:ind w:left="102"/>
              <w:jc w:val="center"/>
              <w:rPr>
                <w:rFonts w:cs="Times New Roman"/>
                <w:spacing w:val="-1"/>
                <w:sz w:val="20"/>
                <w:szCs w:val="20"/>
                <w:lang w:val="sv-SE"/>
                <w:rPrChange w:id="1489" w:author="Björn Genfors" w:date="2014-03-28T15:54:00Z">
                  <w:rPr>
                    <w:rFonts w:cs="Times New Roman"/>
                    <w:spacing w:val="-1"/>
                    <w:sz w:val="20"/>
                    <w:szCs w:val="20"/>
                    <w:lang w:val="sv-SE"/>
                  </w:rPr>
                </w:rPrChange>
              </w:rPr>
            </w:pPr>
            <w:r w:rsidRPr="0046663B">
              <w:rPr>
                <w:spacing w:val="-1"/>
                <w:sz w:val="20"/>
                <w:szCs w:val="20"/>
                <w:rPrChange w:id="1490" w:author="Björn Genfors" w:date="2014-03-28T15:54:00Z">
                  <w:rPr>
                    <w:spacing w:val="-1"/>
                    <w:sz w:val="20"/>
                    <w:szCs w:val="20"/>
                  </w:rPr>
                </w:rPrChange>
              </w:rPr>
              <w:t>0..1</w:t>
            </w:r>
          </w:p>
        </w:tc>
      </w:tr>
      <w:tr w:rsidR="008A6494" w:rsidRPr="0046663B"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46663B" w:rsidRDefault="008A6494" w:rsidP="008A6494">
            <w:pPr>
              <w:widowControl/>
              <w:spacing w:line="229" w:lineRule="exact"/>
              <w:ind w:left="102"/>
              <w:rPr>
                <w:rFonts w:cs="Times New Roman"/>
                <w:sz w:val="20"/>
                <w:szCs w:val="20"/>
                <w:lang w:val="sv-SE"/>
                <w:rPrChange w:id="1491" w:author="Björn Genfors" w:date="2014-03-28T15:54:00Z">
                  <w:rPr>
                    <w:rFonts w:cs="Times New Roman"/>
                    <w:sz w:val="20"/>
                    <w:szCs w:val="20"/>
                    <w:lang w:val="sv-SE"/>
                  </w:rPr>
                </w:rPrChange>
              </w:rPr>
            </w:pPr>
            <w:r w:rsidRPr="0046663B">
              <w:rPr>
                <w:sz w:val="20"/>
                <w:szCs w:val="20"/>
                <w:rPrChange w:id="1492" w:author="Björn Genfors" w:date="2014-03-28T15:54:00Z">
                  <w:rPr>
                    <w:sz w:val="20"/>
                    <w:szCs w:val="20"/>
                  </w:rPr>
                </w:rPrChange>
              </w:rPr>
              <w:t>../../../</w:t>
            </w:r>
            <w:r w:rsidRPr="0046663B">
              <w:rPr>
                <w:spacing w:val="-1"/>
                <w:sz w:val="20"/>
                <w:szCs w:val="20"/>
                <w:rPrChange w:id="1493" w:author="Björn Genfors" w:date="2014-03-28T15:54:00Z">
                  <w:rPr>
                    <w:spacing w:val="-1"/>
                    <w:sz w:val="20"/>
                    <w:szCs w:val="20"/>
                  </w:rPr>
                </w:rPrChange>
              </w:rPr>
              <w:t>../code</w:t>
            </w:r>
            <w:r w:rsidRPr="0046663B">
              <w:rPr>
                <w:sz w:val="20"/>
                <w:szCs w:val="20"/>
                <w:rPrChange w:id="1494" w:author="Björn Genfors" w:date="2014-03-28T15:54:00Z">
                  <w:rPr>
                    <w:sz w:val="20"/>
                    <w:szCs w:val="20"/>
                  </w:rPr>
                </w:rPrChange>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46663B" w:rsidRDefault="008A6494" w:rsidP="008A6494">
            <w:pPr>
              <w:widowControl/>
              <w:spacing w:line="229" w:lineRule="exact"/>
              <w:ind w:left="102"/>
              <w:rPr>
                <w:rFonts w:cs="Times New Roman"/>
                <w:spacing w:val="-1"/>
                <w:sz w:val="20"/>
                <w:szCs w:val="20"/>
                <w:lang w:val="sv-SE"/>
                <w:rPrChange w:id="1495" w:author="Björn Genfors" w:date="2014-03-28T15:54:00Z">
                  <w:rPr>
                    <w:rFonts w:cs="Times New Roman"/>
                    <w:spacing w:val="-1"/>
                    <w:sz w:val="20"/>
                    <w:szCs w:val="20"/>
                    <w:lang w:val="sv-SE"/>
                  </w:rPr>
                </w:rPrChange>
              </w:rPr>
            </w:pPr>
            <w:r w:rsidRPr="0046663B">
              <w:rPr>
                <w:spacing w:val="-1"/>
                <w:sz w:val="20"/>
                <w:szCs w:val="20"/>
                <w:rPrChange w:id="1496"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46663B" w:rsidRDefault="008A6494" w:rsidP="008A6494">
            <w:pPr>
              <w:widowControl/>
              <w:spacing w:line="226" w:lineRule="exact"/>
              <w:ind w:left="102"/>
              <w:rPr>
                <w:rFonts w:cs="Times New Roman"/>
                <w:spacing w:val="-1"/>
                <w:sz w:val="20"/>
                <w:szCs w:val="20"/>
                <w:lang w:val="sv-SE"/>
                <w:rPrChange w:id="1497" w:author="Björn Genfors" w:date="2014-03-28T15:54:00Z">
                  <w:rPr>
                    <w:rFonts w:cs="Times New Roman"/>
                    <w:spacing w:val="-1"/>
                    <w:sz w:val="20"/>
                    <w:szCs w:val="20"/>
                    <w:lang w:val="sv-SE"/>
                  </w:rPr>
                </w:rPrChange>
              </w:rPr>
            </w:pPr>
            <w:r w:rsidRPr="0046663B">
              <w:rPr>
                <w:sz w:val="20"/>
                <w:szCs w:val="20"/>
                <w:lang w:val="sv-SE"/>
                <w:rPrChange w:id="1498" w:author="Björn Genfors" w:date="2014-03-28T15:54: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46663B" w:rsidRDefault="008A6494" w:rsidP="003A6D72">
            <w:pPr>
              <w:widowControl/>
              <w:spacing w:line="226" w:lineRule="exact"/>
              <w:ind w:left="102"/>
              <w:jc w:val="center"/>
              <w:rPr>
                <w:rFonts w:cs="Times New Roman"/>
                <w:spacing w:val="-1"/>
                <w:sz w:val="20"/>
                <w:szCs w:val="20"/>
                <w:lang w:val="sv-SE"/>
                <w:rPrChange w:id="1499" w:author="Björn Genfors" w:date="2014-03-28T15:54:00Z">
                  <w:rPr>
                    <w:rFonts w:cs="Times New Roman"/>
                    <w:spacing w:val="-1"/>
                    <w:sz w:val="20"/>
                    <w:szCs w:val="20"/>
                    <w:lang w:val="sv-SE"/>
                  </w:rPr>
                </w:rPrChange>
              </w:rPr>
            </w:pPr>
            <w:r w:rsidRPr="0046663B">
              <w:rPr>
                <w:spacing w:val="-1"/>
                <w:sz w:val="20"/>
                <w:szCs w:val="20"/>
                <w:rPrChange w:id="1500" w:author="Björn Genfors" w:date="2014-03-28T15:54:00Z">
                  <w:rPr>
                    <w:spacing w:val="-1"/>
                    <w:sz w:val="20"/>
                    <w:szCs w:val="20"/>
                  </w:rPr>
                </w:rPrChange>
              </w:rPr>
              <w:t>0..1</w:t>
            </w:r>
          </w:p>
        </w:tc>
      </w:tr>
      <w:tr w:rsidR="008A6494" w:rsidRPr="0046663B"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46663B" w:rsidRDefault="008A6494" w:rsidP="008A6494">
            <w:pPr>
              <w:widowControl/>
              <w:spacing w:line="229" w:lineRule="exact"/>
              <w:ind w:left="102"/>
              <w:rPr>
                <w:rFonts w:cs="Times New Roman"/>
                <w:sz w:val="20"/>
                <w:szCs w:val="20"/>
                <w:lang w:val="sv-SE"/>
                <w:rPrChange w:id="1501" w:author="Björn Genfors" w:date="2014-03-28T15:54:00Z">
                  <w:rPr>
                    <w:rFonts w:cs="Times New Roman"/>
                    <w:sz w:val="20"/>
                    <w:szCs w:val="20"/>
                    <w:lang w:val="sv-SE"/>
                  </w:rPr>
                </w:rPrChange>
              </w:rPr>
            </w:pPr>
            <w:r w:rsidRPr="0046663B">
              <w:rPr>
                <w:sz w:val="20"/>
                <w:szCs w:val="20"/>
                <w:rPrChange w:id="1502" w:author="Björn Genfors" w:date="2014-03-28T15:54:00Z">
                  <w:rPr>
                    <w:sz w:val="20"/>
                    <w:szCs w:val="20"/>
                  </w:rPr>
                </w:rPrChange>
              </w:rPr>
              <w:t>../../../</w:t>
            </w:r>
            <w:r w:rsidRPr="0046663B">
              <w:rPr>
                <w:spacing w:val="-1"/>
                <w:sz w:val="20"/>
                <w:szCs w:val="20"/>
                <w:rPrChange w:id="1503" w:author="Björn Genfors" w:date="2014-03-28T15:54:00Z">
                  <w:rPr>
                    <w:spacing w:val="-1"/>
                    <w:sz w:val="20"/>
                    <w:szCs w:val="20"/>
                  </w:rPr>
                </w:rPrChange>
              </w:rPr>
              <w:t>../code</w:t>
            </w:r>
            <w:r w:rsidRPr="0046663B">
              <w:rPr>
                <w:sz w:val="20"/>
                <w:szCs w:val="20"/>
                <w:rPrChange w:id="1504" w:author="Björn Genfors" w:date="2014-03-28T15:54:00Z">
                  <w:rPr>
                    <w:sz w:val="20"/>
                    <w:szCs w:val="20"/>
                  </w:rPr>
                </w:rPrChange>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46663B" w:rsidRDefault="008A6494" w:rsidP="008A6494">
            <w:pPr>
              <w:widowControl/>
              <w:spacing w:line="229" w:lineRule="exact"/>
              <w:ind w:left="102"/>
              <w:rPr>
                <w:rFonts w:cs="Times New Roman"/>
                <w:spacing w:val="-1"/>
                <w:sz w:val="20"/>
                <w:szCs w:val="20"/>
                <w:lang w:val="sv-SE"/>
                <w:rPrChange w:id="1505" w:author="Björn Genfors" w:date="2014-03-28T15:54:00Z">
                  <w:rPr>
                    <w:rFonts w:cs="Times New Roman"/>
                    <w:spacing w:val="-1"/>
                    <w:sz w:val="20"/>
                    <w:szCs w:val="20"/>
                    <w:lang w:val="sv-SE"/>
                  </w:rPr>
                </w:rPrChange>
              </w:rPr>
            </w:pPr>
            <w:r w:rsidRPr="0046663B">
              <w:rPr>
                <w:spacing w:val="-1"/>
                <w:sz w:val="20"/>
                <w:szCs w:val="20"/>
                <w:rPrChange w:id="1506"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46663B" w:rsidRDefault="008A6494" w:rsidP="008A6494">
            <w:pPr>
              <w:widowControl/>
              <w:spacing w:line="226" w:lineRule="exact"/>
              <w:ind w:left="102"/>
              <w:rPr>
                <w:rFonts w:cs="Times New Roman"/>
                <w:spacing w:val="-1"/>
                <w:sz w:val="20"/>
                <w:szCs w:val="20"/>
                <w:lang w:val="sv-SE"/>
                <w:rPrChange w:id="1507" w:author="Björn Genfors" w:date="2014-03-28T15:54:00Z">
                  <w:rPr>
                    <w:rFonts w:cs="Times New Roman"/>
                    <w:spacing w:val="-1"/>
                    <w:sz w:val="20"/>
                    <w:szCs w:val="20"/>
                    <w:lang w:val="sv-SE"/>
                  </w:rPr>
                </w:rPrChange>
              </w:rPr>
            </w:pPr>
            <w:r w:rsidRPr="0046663B">
              <w:rPr>
                <w:sz w:val="20"/>
                <w:szCs w:val="20"/>
                <w:lang w:val="sv-SE"/>
                <w:rPrChange w:id="1508" w:author="Björn Genfors" w:date="2014-03-28T15:54: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46663B" w:rsidRDefault="008A6494" w:rsidP="003A6D72">
            <w:pPr>
              <w:widowControl/>
              <w:spacing w:line="226" w:lineRule="exact"/>
              <w:ind w:left="102"/>
              <w:jc w:val="center"/>
              <w:rPr>
                <w:rFonts w:cs="Times New Roman"/>
                <w:spacing w:val="-1"/>
                <w:sz w:val="20"/>
                <w:szCs w:val="20"/>
                <w:lang w:val="sv-SE"/>
                <w:rPrChange w:id="1509" w:author="Björn Genfors" w:date="2014-03-28T15:54:00Z">
                  <w:rPr>
                    <w:rFonts w:cs="Times New Roman"/>
                    <w:spacing w:val="-1"/>
                    <w:sz w:val="20"/>
                    <w:szCs w:val="20"/>
                    <w:lang w:val="sv-SE"/>
                  </w:rPr>
                </w:rPrChange>
              </w:rPr>
            </w:pPr>
            <w:r w:rsidRPr="0046663B">
              <w:rPr>
                <w:spacing w:val="-1"/>
                <w:sz w:val="20"/>
                <w:szCs w:val="20"/>
                <w:rPrChange w:id="1510" w:author="Björn Genfors" w:date="2014-03-28T15:54:00Z">
                  <w:rPr>
                    <w:spacing w:val="-1"/>
                    <w:sz w:val="20"/>
                    <w:szCs w:val="20"/>
                  </w:rPr>
                </w:rPrChange>
              </w:rPr>
              <w:t>0..1</w:t>
            </w:r>
          </w:p>
        </w:tc>
      </w:tr>
      <w:tr w:rsidR="008A6494" w:rsidRPr="0046663B"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46663B" w:rsidRDefault="008A6494" w:rsidP="008A6494">
            <w:pPr>
              <w:widowControl/>
              <w:spacing w:line="229" w:lineRule="exact"/>
              <w:ind w:left="102"/>
              <w:rPr>
                <w:rFonts w:cs="Times New Roman"/>
                <w:sz w:val="20"/>
                <w:szCs w:val="20"/>
                <w:lang w:val="sv-SE"/>
                <w:rPrChange w:id="1511" w:author="Björn Genfors" w:date="2014-03-28T15:54:00Z">
                  <w:rPr>
                    <w:rFonts w:cs="Times New Roman"/>
                    <w:sz w:val="20"/>
                    <w:szCs w:val="20"/>
                    <w:lang w:val="sv-SE"/>
                  </w:rPr>
                </w:rPrChange>
              </w:rPr>
            </w:pPr>
            <w:r w:rsidRPr="0046663B">
              <w:rPr>
                <w:sz w:val="20"/>
                <w:szCs w:val="20"/>
                <w:rPrChange w:id="1512" w:author="Björn Genfors" w:date="2014-03-28T15:54:00Z">
                  <w:rPr>
                    <w:sz w:val="20"/>
                    <w:szCs w:val="20"/>
                  </w:rPr>
                </w:rPrChange>
              </w:rPr>
              <w:t>../../../</w:t>
            </w:r>
            <w:r w:rsidRPr="0046663B">
              <w:rPr>
                <w:spacing w:val="-1"/>
                <w:sz w:val="20"/>
                <w:szCs w:val="20"/>
                <w:rPrChange w:id="1513" w:author="Björn Genfors" w:date="2014-03-28T15:54:00Z">
                  <w:rPr>
                    <w:spacing w:val="-1"/>
                    <w:sz w:val="20"/>
                    <w:szCs w:val="20"/>
                  </w:rPr>
                </w:rPrChange>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46663B" w:rsidRDefault="008A6494" w:rsidP="008A6494">
            <w:pPr>
              <w:widowControl/>
              <w:spacing w:line="229" w:lineRule="exact"/>
              <w:ind w:left="102"/>
              <w:rPr>
                <w:rFonts w:cs="Times New Roman"/>
                <w:spacing w:val="-1"/>
                <w:sz w:val="20"/>
                <w:szCs w:val="20"/>
                <w:lang w:val="sv-SE"/>
                <w:rPrChange w:id="1514" w:author="Björn Genfors" w:date="2014-03-28T15:54:00Z">
                  <w:rPr>
                    <w:rFonts w:cs="Times New Roman"/>
                    <w:spacing w:val="-1"/>
                    <w:sz w:val="20"/>
                    <w:szCs w:val="20"/>
                    <w:lang w:val="sv-SE"/>
                  </w:rPr>
                </w:rPrChange>
              </w:rPr>
            </w:pPr>
            <w:r w:rsidRPr="0046663B">
              <w:rPr>
                <w:spacing w:val="-1"/>
                <w:sz w:val="20"/>
                <w:szCs w:val="20"/>
                <w:rPrChange w:id="1515"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46663B" w:rsidRDefault="008A6494" w:rsidP="008A6494">
            <w:pPr>
              <w:widowControl/>
              <w:spacing w:line="226" w:lineRule="exact"/>
              <w:ind w:left="102"/>
              <w:rPr>
                <w:rFonts w:cs="Times New Roman"/>
                <w:spacing w:val="-1"/>
                <w:sz w:val="20"/>
                <w:szCs w:val="20"/>
                <w:lang w:val="sv-SE"/>
                <w:rPrChange w:id="1516" w:author="Björn Genfors" w:date="2014-03-28T15:54:00Z">
                  <w:rPr>
                    <w:rFonts w:cs="Times New Roman"/>
                    <w:spacing w:val="-1"/>
                    <w:sz w:val="20"/>
                    <w:szCs w:val="20"/>
                    <w:lang w:val="sv-SE"/>
                  </w:rPr>
                </w:rPrChange>
              </w:rPr>
            </w:pPr>
            <w:r w:rsidRPr="0046663B">
              <w:rPr>
                <w:sz w:val="20"/>
                <w:szCs w:val="20"/>
                <w:lang w:val="sv-SE"/>
                <w:rPrChange w:id="1517" w:author="Björn Genfors" w:date="2014-03-28T15:54: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46663B" w:rsidRDefault="008A6494" w:rsidP="003A6D72">
            <w:pPr>
              <w:widowControl/>
              <w:spacing w:line="226" w:lineRule="exact"/>
              <w:ind w:left="102"/>
              <w:jc w:val="center"/>
              <w:rPr>
                <w:rFonts w:cs="Times New Roman"/>
                <w:spacing w:val="-1"/>
                <w:sz w:val="20"/>
                <w:szCs w:val="20"/>
                <w:lang w:val="sv-SE"/>
                <w:rPrChange w:id="1518" w:author="Björn Genfors" w:date="2014-03-28T15:54:00Z">
                  <w:rPr>
                    <w:rFonts w:cs="Times New Roman"/>
                    <w:spacing w:val="-1"/>
                    <w:sz w:val="20"/>
                    <w:szCs w:val="20"/>
                    <w:lang w:val="sv-SE"/>
                  </w:rPr>
                </w:rPrChange>
              </w:rPr>
            </w:pPr>
            <w:r w:rsidRPr="0046663B">
              <w:rPr>
                <w:spacing w:val="-1"/>
                <w:sz w:val="20"/>
                <w:szCs w:val="20"/>
                <w:rPrChange w:id="1519" w:author="Björn Genfors" w:date="2014-03-28T15:54:00Z">
                  <w:rPr>
                    <w:spacing w:val="-1"/>
                    <w:sz w:val="20"/>
                    <w:szCs w:val="20"/>
                  </w:rPr>
                </w:rPrChange>
              </w:rPr>
              <w:t>0..1</w:t>
            </w:r>
          </w:p>
        </w:tc>
      </w:tr>
      <w:tr w:rsidR="008A6494" w:rsidRPr="0046663B"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46663B" w:rsidRDefault="008A6494" w:rsidP="008A6494">
            <w:pPr>
              <w:widowControl/>
              <w:spacing w:line="226" w:lineRule="exact"/>
              <w:ind w:left="102"/>
              <w:rPr>
                <w:rFonts w:cs="Times New Roman"/>
                <w:spacing w:val="-1"/>
                <w:sz w:val="20"/>
                <w:szCs w:val="20"/>
                <w:lang w:val="sv-SE"/>
                <w:rPrChange w:id="1520" w:author="Björn Genfors" w:date="2014-03-28T15:54:00Z">
                  <w:rPr>
                    <w:rFonts w:cs="Times New Roman"/>
                    <w:spacing w:val="-1"/>
                    <w:sz w:val="20"/>
                    <w:szCs w:val="20"/>
                    <w:lang w:val="sv-SE"/>
                  </w:rPr>
                </w:rPrChange>
              </w:rPr>
            </w:pPr>
            <w:r w:rsidRPr="0046663B">
              <w:rPr>
                <w:sz w:val="20"/>
                <w:szCs w:val="20"/>
                <w:rPrChange w:id="1521" w:author="Björn Genfors" w:date="2014-03-28T15:54:00Z">
                  <w:rPr>
                    <w:sz w:val="20"/>
                    <w:szCs w:val="20"/>
                  </w:rPr>
                </w:rPrChange>
              </w:rPr>
              <w:t>../../../</w:t>
            </w:r>
            <w:r w:rsidRPr="0046663B">
              <w:rPr>
                <w:spacing w:val="-1"/>
                <w:sz w:val="20"/>
                <w:szCs w:val="20"/>
                <w:rPrChange w:id="1522" w:author="Björn Genfors" w:date="2014-03-28T15:54:00Z">
                  <w:rPr>
                    <w:spacing w:val="-1"/>
                    <w:sz w:val="20"/>
                    <w:szCs w:val="20"/>
                  </w:rPr>
                </w:rPrChange>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46663B" w:rsidRDefault="008A6494" w:rsidP="008A6494">
            <w:pPr>
              <w:widowControl/>
              <w:spacing w:line="226" w:lineRule="exact"/>
              <w:ind w:left="102"/>
              <w:rPr>
                <w:rFonts w:cs="Times New Roman"/>
                <w:spacing w:val="-1"/>
                <w:sz w:val="20"/>
                <w:szCs w:val="20"/>
                <w:lang w:val="sv-SE"/>
                <w:rPrChange w:id="1523" w:author="Björn Genfors" w:date="2014-03-28T15:54:00Z">
                  <w:rPr>
                    <w:rFonts w:cs="Times New Roman"/>
                    <w:spacing w:val="-1"/>
                    <w:sz w:val="20"/>
                    <w:szCs w:val="20"/>
                    <w:lang w:val="sv-SE"/>
                  </w:rPr>
                </w:rPrChange>
              </w:rPr>
            </w:pPr>
            <w:r w:rsidRPr="0046663B">
              <w:rPr>
                <w:spacing w:val="-1"/>
                <w:sz w:val="20"/>
                <w:szCs w:val="20"/>
                <w:rPrChange w:id="1524"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46663B" w:rsidRDefault="008A6494" w:rsidP="008A6494">
            <w:pPr>
              <w:widowControl/>
              <w:spacing w:line="229" w:lineRule="exact"/>
              <w:ind w:left="102"/>
              <w:rPr>
                <w:rFonts w:cs="Times New Roman"/>
                <w:sz w:val="20"/>
                <w:szCs w:val="20"/>
                <w:lang w:val="sv-SE"/>
                <w:rPrChange w:id="1525" w:author="Björn Genfors" w:date="2014-03-28T15:54:00Z">
                  <w:rPr>
                    <w:rFonts w:cs="Times New Roman"/>
                    <w:sz w:val="20"/>
                    <w:szCs w:val="20"/>
                    <w:lang w:val="sv-SE"/>
                  </w:rPr>
                </w:rPrChange>
              </w:rPr>
            </w:pPr>
            <w:r w:rsidRPr="0046663B">
              <w:rPr>
                <w:sz w:val="20"/>
                <w:szCs w:val="20"/>
                <w:lang w:val="sv-SE"/>
                <w:rPrChange w:id="1526" w:author="Björn Genfors" w:date="2014-03-28T15:54:00Z">
                  <w:rPr>
                    <w:szCs w:val="20"/>
                  </w:rPr>
                </w:rPrChange>
              </w:rPr>
              <w:t>Om befattning är beskriven i ett lokalt kodverk utan OID, eller när kod helt saknas, kan en beskrivande text anges i originalText.</w:t>
            </w:r>
          </w:p>
          <w:p w14:paraId="29DDDC2E" w14:textId="77777777" w:rsidR="008A6494" w:rsidRPr="0046663B" w:rsidRDefault="008A6494" w:rsidP="008A6494">
            <w:pPr>
              <w:widowControl/>
              <w:spacing w:line="226" w:lineRule="exact"/>
              <w:ind w:left="102"/>
              <w:rPr>
                <w:rFonts w:cs="Times New Roman"/>
                <w:spacing w:val="-1"/>
                <w:sz w:val="20"/>
                <w:szCs w:val="20"/>
                <w:lang w:val="sv-SE"/>
                <w:rPrChange w:id="1527" w:author="Björn Genfors" w:date="2014-03-28T15:54:00Z">
                  <w:rPr>
                    <w:rFonts w:cs="Times New Roman"/>
                    <w:spacing w:val="-1"/>
                    <w:sz w:val="20"/>
                    <w:szCs w:val="20"/>
                    <w:lang w:val="sv-SE"/>
                  </w:rPr>
                </w:rPrChange>
              </w:rPr>
            </w:pPr>
            <w:r w:rsidRPr="0046663B">
              <w:rPr>
                <w:sz w:val="20"/>
                <w:szCs w:val="20"/>
                <w:lang w:val="sv-SE"/>
                <w:rPrChange w:id="1528" w:author="Björn Genfors" w:date="2014-03-28T15:54:00Z">
                  <w:rPr>
                    <w:szCs w:val="20"/>
                  </w:rPr>
                </w:rPrChange>
              </w:rPr>
              <w:t xml:space="preserve">Om originalText anges skall inget annat värde i </w:t>
            </w:r>
            <w:r w:rsidRPr="0046663B">
              <w:rPr>
                <w:spacing w:val="-1"/>
                <w:sz w:val="20"/>
                <w:szCs w:val="20"/>
                <w:lang w:val="sv-SE"/>
                <w:rPrChange w:id="1529" w:author="Björn Genfors" w:date="2014-03-28T15:54: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46663B" w:rsidRDefault="008A6494" w:rsidP="003A6D72">
            <w:pPr>
              <w:widowControl/>
              <w:spacing w:line="226" w:lineRule="exact"/>
              <w:ind w:left="102"/>
              <w:jc w:val="center"/>
              <w:rPr>
                <w:rFonts w:cs="Times New Roman"/>
                <w:spacing w:val="-1"/>
                <w:sz w:val="20"/>
                <w:szCs w:val="20"/>
                <w:lang w:val="sv-SE"/>
                <w:rPrChange w:id="1530" w:author="Björn Genfors" w:date="2014-03-28T15:54:00Z">
                  <w:rPr>
                    <w:rFonts w:cs="Times New Roman"/>
                    <w:spacing w:val="-1"/>
                    <w:sz w:val="20"/>
                    <w:szCs w:val="20"/>
                    <w:lang w:val="sv-SE"/>
                  </w:rPr>
                </w:rPrChange>
              </w:rPr>
            </w:pPr>
            <w:r w:rsidRPr="0046663B">
              <w:rPr>
                <w:spacing w:val="-1"/>
                <w:sz w:val="20"/>
                <w:szCs w:val="20"/>
                <w:rPrChange w:id="1531" w:author="Björn Genfors" w:date="2014-03-28T15:54:00Z">
                  <w:rPr>
                    <w:spacing w:val="-1"/>
                    <w:sz w:val="20"/>
                    <w:szCs w:val="20"/>
                  </w:rPr>
                </w:rPrChange>
              </w:rPr>
              <w:t>0..1</w:t>
            </w:r>
          </w:p>
        </w:tc>
      </w:tr>
      <w:tr w:rsidR="008A6494" w:rsidRPr="0046663B"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46663B" w:rsidRDefault="008A6494" w:rsidP="008A6494">
            <w:pPr>
              <w:widowControl/>
              <w:spacing w:line="226" w:lineRule="exact"/>
              <w:ind w:left="102"/>
              <w:rPr>
                <w:rFonts w:cs="Times New Roman"/>
                <w:spacing w:val="-1"/>
                <w:sz w:val="20"/>
                <w:szCs w:val="20"/>
                <w:lang w:val="sv-SE"/>
                <w:rPrChange w:id="1532" w:author="Björn Genfors" w:date="2014-03-28T15:54:00Z">
                  <w:rPr>
                    <w:rFonts w:cs="Times New Roman"/>
                    <w:spacing w:val="-1"/>
                    <w:sz w:val="20"/>
                    <w:szCs w:val="20"/>
                    <w:lang w:val="sv-SE"/>
                  </w:rPr>
                </w:rPrChange>
              </w:rPr>
            </w:pPr>
            <w:r w:rsidRPr="0046663B">
              <w:rPr>
                <w:spacing w:val="-1"/>
                <w:sz w:val="20"/>
                <w:szCs w:val="20"/>
                <w:rPrChange w:id="1533" w:author="Björn Genfors" w:date="2014-03-28T15:54:00Z">
                  <w:rPr>
                    <w:spacing w:val="-1"/>
                    <w:sz w:val="20"/>
                    <w:szCs w:val="20"/>
                  </w:rPr>
                </w:rPrChange>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46663B" w:rsidRDefault="008A6494" w:rsidP="008A6494">
            <w:pPr>
              <w:widowControl/>
              <w:spacing w:line="226" w:lineRule="exact"/>
              <w:ind w:left="102"/>
              <w:rPr>
                <w:rFonts w:cs="Times New Roman"/>
                <w:spacing w:val="-1"/>
                <w:sz w:val="20"/>
                <w:szCs w:val="20"/>
                <w:lang w:val="sv-SE"/>
                <w:rPrChange w:id="1534" w:author="Björn Genfors" w:date="2014-03-28T15:54:00Z">
                  <w:rPr>
                    <w:rFonts w:cs="Times New Roman"/>
                    <w:spacing w:val="-1"/>
                    <w:sz w:val="20"/>
                    <w:szCs w:val="20"/>
                    <w:lang w:val="sv-SE"/>
                  </w:rPr>
                </w:rPrChange>
              </w:rPr>
            </w:pPr>
            <w:r w:rsidRPr="0046663B">
              <w:rPr>
                <w:spacing w:val="-1"/>
                <w:sz w:val="20"/>
                <w:szCs w:val="20"/>
                <w:rPrChange w:id="1535" w:author="Björn Genfors" w:date="2014-03-28T15:54:00Z">
                  <w:rPr>
                    <w:spacing w:val="-1"/>
                    <w:sz w:val="20"/>
                    <w:szCs w:val="20"/>
                  </w:rPr>
                </w:rPrChange>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46663B" w:rsidRDefault="008A6494" w:rsidP="008A6494">
            <w:pPr>
              <w:widowControl/>
              <w:spacing w:line="226" w:lineRule="exact"/>
              <w:ind w:left="102"/>
              <w:rPr>
                <w:rFonts w:cs="Times New Roman"/>
                <w:spacing w:val="-1"/>
                <w:sz w:val="20"/>
                <w:szCs w:val="20"/>
                <w:lang w:val="sv-SE"/>
                <w:rPrChange w:id="1536" w:author="Björn Genfors" w:date="2014-03-28T15:54:00Z">
                  <w:rPr>
                    <w:rFonts w:cs="Times New Roman"/>
                    <w:spacing w:val="-1"/>
                    <w:sz w:val="20"/>
                    <w:szCs w:val="20"/>
                    <w:lang w:val="sv-SE"/>
                  </w:rPr>
                </w:rPrChange>
              </w:rPr>
            </w:pPr>
            <w:r w:rsidRPr="0046663B">
              <w:rPr>
                <w:spacing w:val="-1"/>
                <w:sz w:val="20"/>
                <w:szCs w:val="20"/>
                <w:lang w:val="sv-SE"/>
                <w:rPrChange w:id="1537" w:author="Björn Genfors" w:date="2014-03-28T15:54: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46663B" w:rsidRDefault="008A6494" w:rsidP="003A6D72">
            <w:pPr>
              <w:widowControl/>
              <w:spacing w:line="226" w:lineRule="exact"/>
              <w:ind w:left="102"/>
              <w:jc w:val="center"/>
              <w:rPr>
                <w:rFonts w:cs="Times New Roman"/>
                <w:spacing w:val="-1"/>
                <w:sz w:val="20"/>
                <w:szCs w:val="20"/>
                <w:lang w:val="sv-SE"/>
                <w:rPrChange w:id="1538" w:author="Björn Genfors" w:date="2014-03-28T15:54:00Z">
                  <w:rPr>
                    <w:rFonts w:cs="Times New Roman"/>
                    <w:spacing w:val="-1"/>
                    <w:sz w:val="20"/>
                    <w:szCs w:val="20"/>
                    <w:lang w:val="sv-SE"/>
                  </w:rPr>
                </w:rPrChange>
              </w:rPr>
            </w:pPr>
          </w:p>
        </w:tc>
      </w:tr>
      <w:tr w:rsidR="008A6494" w:rsidRPr="0046663B"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46663B" w:rsidRDefault="008A6494" w:rsidP="008A6494">
            <w:pPr>
              <w:widowControl/>
              <w:spacing w:line="226" w:lineRule="exact"/>
              <w:ind w:left="102"/>
              <w:rPr>
                <w:rFonts w:cs="Times New Roman"/>
                <w:spacing w:val="-1"/>
                <w:sz w:val="20"/>
                <w:szCs w:val="20"/>
                <w:lang w:val="sv-SE"/>
                <w:rPrChange w:id="1539" w:author="Björn Genfors" w:date="2014-03-28T15:54:00Z">
                  <w:rPr>
                    <w:rFonts w:cs="Times New Roman"/>
                    <w:spacing w:val="-1"/>
                    <w:sz w:val="20"/>
                    <w:szCs w:val="20"/>
                    <w:lang w:val="sv-SE"/>
                  </w:rPr>
                </w:rPrChange>
              </w:rPr>
            </w:pPr>
            <w:r w:rsidRPr="0046663B">
              <w:rPr>
                <w:spacing w:val="-1"/>
                <w:sz w:val="20"/>
                <w:szCs w:val="20"/>
                <w:rPrChange w:id="1540" w:author="Björn Genfors" w:date="2014-03-28T15:54:00Z">
                  <w:rPr>
                    <w:spacing w:val="-1"/>
                    <w:sz w:val="20"/>
                    <w:szCs w:val="20"/>
                  </w:rPr>
                </w:rPrChange>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46663B" w:rsidRDefault="008A6494" w:rsidP="008A6494">
            <w:pPr>
              <w:widowControl/>
              <w:spacing w:line="226" w:lineRule="exact"/>
              <w:ind w:left="102"/>
              <w:rPr>
                <w:rFonts w:cs="Times New Roman"/>
                <w:spacing w:val="-1"/>
                <w:sz w:val="20"/>
                <w:szCs w:val="20"/>
                <w:lang w:val="sv-SE"/>
                <w:rPrChange w:id="1541" w:author="Björn Genfors" w:date="2014-03-28T15:54:00Z">
                  <w:rPr>
                    <w:rFonts w:cs="Times New Roman"/>
                    <w:spacing w:val="-1"/>
                    <w:sz w:val="20"/>
                    <w:szCs w:val="20"/>
                    <w:lang w:val="sv-SE"/>
                  </w:rPr>
                </w:rPrChange>
              </w:rPr>
            </w:pPr>
            <w:r w:rsidRPr="0046663B">
              <w:rPr>
                <w:spacing w:val="-1"/>
                <w:sz w:val="20"/>
                <w:szCs w:val="20"/>
                <w:rPrChange w:id="1542" w:author="Björn Genfors" w:date="2014-03-28T15:54:00Z">
                  <w:rPr>
                    <w:spacing w:val="-1"/>
                    <w:sz w:val="20"/>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46663B" w:rsidRDefault="008A6494" w:rsidP="008A6494">
            <w:pPr>
              <w:widowControl/>
              <w:spacing w:line="226" w:lineRule="exact"/>
              <w:ind w:left="102"/>
              <w:rPr>
                <w:rFonts w:cs="Times New Roman"/>
                <w:spacing w:val="-1"/>
                <w:sz w:val="20"/>
                <w:szCs w:val="20"/>
                <w:lang w:val="sv-SE"/>
                <w:rPrChange w:id="1543" w:author="Björn Genfors" w:date="2014-03-28T15:54:00Z">
                  <w:rPr>
                    <w:rFonts w:cs="Times New Roman"/>
                    <w:spacing w:val="-1"/>
                    <w:sz w:val="20"/>
                    <w:szCs w:val="20"/>
                    <w:lang w:val="sv-SE"/>
                  </w:rPr>
                </w:rPrChange>
              </w:rPr>
            </w:pPr>
            <w:r w:rsidRPr="0046663B">
              <w:rPr>
                <w:spacing w:val="-1"/>
                <w:sz w:val="20"/>
                <w:szCs w:val="20"/>
                <w:lang w:val="sv-SE"/>
                <w:rPrChange w:id="1544" w:author="Björn Genfors" w:date="2014-03-28T15:54: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46663B" w:rsidRDefault="008A6494" w:rsidP="003A6D72">
            <w:pPr>
              <w:widowControl/>
              <w:spacing w:line="226" w:lineRule="exact"/>
              <w:ind w:left="102"/>
              <w:jc w:val="center"/>
              <w:rPr>
                <w:rFonts w:cs="Times New Roman"/>
                <w:spacing w:val="-1"/>
                <w:sz w:val="20"/>
                <w:szCs w:val="20"/>
                <w:lang w:val="sv-SE"/>
                <w:rPrChange w:id="1545" w:author="Björn Genfors" w:date="2014-03-28T15:54:00Z">
                  <w:rPr>
                    <w:rFonts w:cs="Times New Roman"/>
                    <w:spacing w:val="-1"/>
                    <w:sz w:val="20"/>
                    <w:szCs w:val="20"/>
                    <w:lang w:val="sv-SE"/>
                  </w:rPr>
                </w:rPrChange>
              </w:rPr>
            </w:pPr>
            <w:r w:rsidRPr="0046663B">
              <w:rPr>
                <w:spacing w:val="-1"/>
                <w:sz w:val="20"/>
                <w:szCs w:val="20"/>
                <w:rPrChange w:id="1546" w:author="Björn Genfors" w:date="2014-03-28T15:54:00Z">
                  <w:rPr>
                    <w:spacing w:val="-1"/>
                    <w:sz w:val="20"/>
                    <w:szCs w:val="20"/>
                  </w:rPr>
                </w:rPrChange>
              </w:rPr>
              <w:t>1..1</w:t>
            </w:r>
          </w:p>
        </w:tc>
      </w:tr>
      <w:tr w:rsidR="008A6494" w:rsidRPr="0046663B"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46663B" w:rsidRDefault="008A6494" w:rsidP="008A6494">
            <w:pPr>
              <w:pStyle w:val="TableParagraph"/>
              <w:spacing w:line="229" w:lineRule="exact"/>
              <w:ind w:left="102"/>
              <w:rPr>
                <w:rFonts w:ascii="Georgia" w:eastAsia="Times New Roman" w:hAnsi="Georgia" w:cs="Times New Roman"/>
                <w:spacing w:val="-1"/>
                <w:sz w:val="20"/>
                <w:szCs w:val="20"/>
                <w:lang w:val="sv-SE"/>
                <w:rPrChange w:id="1547" w:author="Björn Genfors" w:date="2014-03-28T15:54:00Z">
                  <w:rPr>
                    <w:rFonts w:ascii="Georgia" w:eastAsia="Times New Roman" w:hAnsi="Georgia" w:cs="Times New Roman"/>
                    <w:spacing w:val="-1"/>
                    <w:sz w:val="20"/>
                    <w:szCs w:val="20"/>
                    <w:lang w:val="sv-SE"/>
                  </w:rPr>
                </w:rPrChange>
              </w:rPr>
            </w:pPr>
            <w:r w:rsidRPr="0046663B">
              <w:rPr>
                <w:rFonts w:ascii="Georgia" w:hAnsi="Georgia" w:cs="Times New Roman"/>
                <w:spacing w:val="-1"/>
                <w:sz w:val="20"/>
                <w:szCs w:val="20"/>
                <w:rPrChange w:id="1548" w:author="Björn Genfors" w:date="2014-03-28T15:54:00Z">
                  <w:rPr>
                    <w:rFonts w:ascii="Georgia" w:hAnsi="Georgia" w:cs="Times New Roman"/>
                    <w:spacing w:val="-1"/>
                    <w:sz w:val="20"/>
                    <w:szCs w:val="20"/>
                  </w:rPr>
                </w:rPrChange>
              </w:rPr>
              <w:t>../</w:t>
            </w:r>
            <w:r w:rsidRPr="0046663B">
              <w:rPr>
                <w:rFonts w:ascii="Georgia" w:eastAsia="Times New Roman" w:hAnsi="Georgia" w:cs="Times New Roman"/>
                <w:spacing w:val="-1"/>
                <w:sz w:val="20"/>
                <w:szCs w:val="20"/>
                <w:rPrChange w:id="1549" w:author="Björn Genfors" w:date="2014-03-28T15:54:00Z">
                  <w:rPr>
                    <w:rFonts w:ascii="Georgia" w:eastAsia="Times New Roman" w:hAnsi="Georgia" w:cs="Times New Roman"/>
                    <w:spacing w:val="-1"/>
                    <w:sz w:val="20"/>
                    <w:szCs w:val="20"/>
                  </w:rPr>
                </w:rPrChange>
              </w:rPr>
              <w:t>../../../orgUnitName</w:t>
            </w:r>
          </w:p>
          <w:p w14:paraId="3D527C8E" w14:textId="77777777" w:rsidR="008A6494" w:rsidRPr="0046663B" w:rsidRDefault="008A6494" w:rsidP="008A6494">
            <w:pPr>
              <w:widowControl/>
              <w:spacing w:line="226" w:lineRule="exact"/>
              <w:ind w:left="102"/>
              <w:rPr>
                <w:rFonts w:cs="Times New Roman"/>
                <w:spacing w:val="-1"/>
                <w:sz w:val="20"/>
                <w:szCs w:val="20"/>
                <w:lang w:val="sv-SE"/>
                <w:rPrChange w:id="1550" w:author="Björn Genfors" w:date="2014-03-28T15:54:00Z">
                  <w:rPr>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46663B" w:rsidRDefault="008A6494" w:rsidP="008A6494">
            <w:pPr>
              <w:widowControl/>
              <w:spacing w:line="226" w:lineRule="exact"/>
              <w:ind w:left="102"/>
              <w:rPr>
                <w:rFonts w:cs="Times New Roman"/>
                <w:spacing w:val="-1"/>
                <w:sz w:val="20"/>
                <w:szCs w:val="20"/>
                <w:lang w:val="sv-SE"/>
                <w:rPrChange w:id="1551" w:author="Björn Genfors" w:date="2014-03-28T15:54:00Z">
                  <w:rPr>
                    <w:rFonts w:cs="Times New Roman"/>
                    <w:spacing w:val="-1"/>
                    <w:sz w:val="20"/>
                    <w:szCs w:val="20"/>
                    <w:lang w:val="sv-SE"/>
                  </w:rPr>
                </w:rPrChange>
              </w:rPr>
            </w:pPr>
            <w:r w:rsidRPr="0046663B">
              <w:rPr>
                <w:spacing w:val="-1"/>
                <w:sz w:val="20"/>
                <w:szCs w:val="20"/>
                <w:rPrChange w:id="1552"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46663B" w:rsidRDefault="008A6494" w:rsidP="008A6494">
            <w:pPr>
              <w:widowControl/>
              <w:spacing w:line="226" w:lineRule="exact"/>
              <w:ind w:left="102"/>
              <w:rPr>
                <w:rFonts w:cs="Times New Roman"/>
                <w:spacing w:val="-1"/>
                <w:sz w:val="20"/>
                <w:szCs w:val="20"/>
                <w:lang w:val="sv-SE"/>
                <w:rPrChange w:id="1553" w:author="Björn Genfors" w:date="2014-03-28T15:54:00Z">
                  <w:rPr>
                    <w:rFonts w:cs="Times New Roman"/>
                    <w:spacing w:val="-1"/>
                    <w:sz w:val="20"/>
                    <w:szCs w:val="20"/>
                    <w:lang w:val="sv-SE"/>
                  </w:rPr>
                </w:rPrChange>
              </w:rPr>
            </w:pPr>
            <w:r w:rsidRPr="0046663B">
              <w:rPr>
                <w:spacing w:val="-1"/>
                <w:sz w:val="20"/>
                <w:szCs w:val="20"/>
                <w:lang w:val="sv-SE"/>
                <w:rPrChange w:id="1554" w:author="Björn Genfors" w:date="2014-03-28T15:54: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46663B" w:rsidRDefault="008A6494" w:rsidP="003A6D72">
            <w:pPr>
              <w:widowControl/>
              <w:spacing w:line="226" w:lineRule="exact"/>
              <w:ind w:left="102"/>
              <w:jc w:val="center"/>
              <w:rPr>
                <w:rFonts w:cs="Times New Roman"/>
                <w:spacing w:val="-1"/>
                <w:sz w:val="20"/>
                <w:szCs w:val="20"/>
                <w:lang w:val="sv-SE"/>
                <w:rPrChange w:id="1555" w:author="Björn Genfors" w:date="2014-03-28T15:54:00Z">
                  <w:rPr>
                    <w:rFonts w:cs="Times New Roman"/>
                    <w:spacing w:val="-1"/>
                    <w:sz w:val="20"/>
                    <w:szCs w:val="20"/>
                    <w:lang w:val="sv-SE"/>
                  </w:rPr>
                </w:rPrChange>
              </w:rPr>
            </w:pPr>
            <w:r w:rsidRPr="0046663B">
              <w:rPr>
                <w:spacing w:val="-1"/>
                <w:sz w:val="20"/>
                <w:szCs w:val="20"/>
                <w:rPrChange w:id="1556" w:author="Björn Genfors" w:date="2014-03-28T15:54:00Z">
                  <w:rPr>
                    <w:spacing w:val="-1"/>
                    <w:sz w:val="20"/>
                    <w:szCs w:val="20"/>
                  </w:rPr>
                </w:rPrChange>
              </w:rPr>
              <w:t>1..1</w:t>
            </w:r>
          </w:p>
        </w:tc>
      </w:tr>
      <w:tr w:rsidR="008A6494" w:rsidRPr="0046663B"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46663B" w:rsidRDefault="008A6494" w:rsidP="008A6494">
            <w:pPr>
              <w:widowControl/>
              <w:spacing w:line="229" w:lineRule="exact"/>
              <w:ind w:left="102"/>
              <w:rPr>
                <w:rFonts w:cs="Times New Roman"/>
                <w:sz w:val="20"/>
                <w:szCs w:val="20"/>
                <w:lang w:val="sv-SE"/>
                <w:rPrChange w:id="1557" w:author="Björn Genfors" w:date="2014-03-28T15:54:00Z">
                  <w:rPr>
                    <w:rFonts w:cs="Times New Roman"/>
                    <w:sz w:val="20"/>
                    <w:szCs w:val="20"/>
                    <w:lang w:val="sv-SE"/>
                  </w:rPr>
                </w:rPrChange>
              </w:rPr>
            </w:pPr>
            <w:r w:rsidRPr="0046663B">
              <w:rPr>
                <w:spacing w:val="-1"/>
                <w:sz w:val="20"/>
                <w:szCs w:val="20"/>
                <w:rPrChange w:id="1558" w:author="Björn Genfors" w:date="2014-03-28T15:54:00Z">
                  <w:rPr>
                    <w:spacing w:val="-1"/>
                    <w:sz w:val="20"/>
                    <w:szCs w:val="20"/>
                  </w:rPr>
                </w:rPrChange>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46663B" w:rsidRDefault="008A6494" w:rsidP="008A6494">
            <w:pPr>
              <w:widowControl/>
              <w:spacing w:line="226" w:lineRule="exact"/>
              <w:ind w:left="102"/>
              <w:rPr>
                <w:rFonts w:cs="Times New Roman"/>
                <w:spacing w:val="-1"/>
                <w:sz w:val="20"/>
                <w:szCs w:val="20"/>
                <w:lang w:val="sv-SE"/>
                <w:rPrChange w:id="1559" w:author="Björn Genfors" w:date="2014-03-28T15:54:00Z">
                  <w:rPr>
                    <w:rFonts w:cs="Times New Roman"/>
                    <w:spacing w:val="-1"/>
                    <w:sz w:val="20"/>
                    <w:szCs w:val="20"/>
                    <w:lang w:val="sv-SE"/>
                  </w:rPr>
                </w:rPrChange>
              </w:rPr>
            </w:pPr>
            <w:r w:rsidRPr="0046663B">
              <w:rPr>
                <w:spacing w:val="-1"/>
                <w:sz w:val="20"/>
                <w:szCs w:val="20"/>
                <w:rPrChange w:id="1560"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46663B" w:rsidRDefault="008A6494" w:rsidP="008A6494">
            <w:pPr>
              <w:widowControl/>
              <w:spacing w:line="226" w:lineRule="exact"/>
              <w:ind w:left="102"/>
              <w:rPr>
                <w:rFonts w:cs="Times New Roman"/>
                <w:spacing w:val="-1"/>
                <w:sz w:val="20"/>
                <w:szCs w:val="20"/>
                <w:lang w:val="sv-SE"/>
                <w:rPrChange w:id="1561" w:author="Björn Genfors" w:date="2014-03-28T15:54:00Z">
                  <w:rPr>
                    <w:rFonts w:cs="Times New Roman"/>
                    <w:spacing w:val="-1"/>
                    <w:sz w:val="20"/>
                    <w:szCs w:val="20"/>
                    <w:lang w:val="sv-SE"/>
                  </w:rPr>
                </w:rPrChange>
              </w:rPr>
            </w:pPr>
            <w:r w:rsidRPr="0046663B">
              <w:rPr>
                <w:sz w:val="20"/>
                <w:szCs w:val="20"/>
                <w:rPrChange w:id="1562" w:author="Björn Genfors" w:date="2014-03-28T15:54:00Z">
                  <w:rPr>
                    <w:sz w:val="20"/>
                    <w:szCs w:val="20"/>
                  </w:rPr>
                </w:rPrChange>
              </w:rPr>
              <w:t xml:space="preserve">Telefon till </w:t>
            </w:r>
            <w:r w:rsidRPr="0046663B">
              <w:rPr>
                <w:spacing w:val="-1"/>
                <w:sz w:val="20"/>
                <w:szCs w:val="20"/>
                <w:rPrChange w:id="1563" w:author="Björn Genfors" w:date="2014-03-28T15:54:00Z">
                  <w:rPr>
                    <w:spacing w:val="-1"/>
                    <w:sz w:val="20"/>
                    <w:szCs w:val="20"/>
                  </w:rPr>
                </w:rPrChange>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46663B" w:rsidRDefault="008A6494" w:rsidP="003A6D72">
            <w:pPr>
              <w:widowControl/>
              <w:spacing w:line="226" w:lineRule="exact"/>
              <w:ind w:left="102"/>
              <w:jc w:val="center"/>
              <w:rPr>
                <w:rFonts w:cs="Times New Roman"/>
                <w:spacing w:val="-1"/>
                <w:sz w:val="20"/>
                <w:szCs w:val="20"/>
                <w:lang w:val="sv-SE"/>
                <w:rPrChange w:id="1564" w:author="Björn Genfors" w:date="2014-03-28T15:54:00Z">
                  <w:rPr>
                    <w:rFonts w:cs="Times New Roman"/>
                    <w:spacing w:val="-1"/>
                    <w:sz w:val="20"/>
                    <w:szCs w:val="20"/>
                    <w:lang w:val="sv-SE"/>
                  </w:rPr>
                </w:rPrChange>
              </w:rPr>
            </w:pPr>
            <w:r w:rsidRPr="0046663B">
              <w:rPr>
                <w:spacing w:val="-1"/>
                <w:sz w:val="20"/>
                <w:szCs w:val="20"/>
                <w:rPrChange w:id="1565" w:author="Björn Genfors" w:date="2014-03-28T15:54:00Z">
                  <w:rPr>
                    <w:spacing w:val="-1"/>
                    <w:sz w:val="20"/>
                    <w:szCs w:val="20"/>
                  </w:rPr>
                </w:rPrChange>
              </w:rPr>
              <w:t>0..1</w:t>
            </w:r>
          </w:p>
        </w:tc>
      </w:tr>
      <w:tr w:rsidR="008A6494" w:rsidRPr="0046663B"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46663B" w:rsidRDefault="008A6494" w:rsidP="008A6494">
            <w:pPr>
              <w:widowControl/>
              <w:spacing w:line="229" w:lineRule="exact"/>
              <w:ind w:left="102"/>
              <w:rPr>
                <w:rFonts w:cs="Times New Roman"/>
                <w:spacing w:val="-1"/>
                <w:sz w:val="20"/>
                <w:szCs w:val="20"/>
                <w:lang w:val="sv-SE"/>
                <w:rPrChange w:id="1566" w:author="Björn Genfors" w:date="2014-03-28T15:54:00Z">
                  <w:rPr>
                    <w:rFonts w:cs="Times New Roman"/>
                    <w:spacing w:val="-1"/>
                    <w:sz w:val="20"/>
                    <w:szCs w:val="20"/>
                    <w:lang w:val="sv-SE"/>
                  </w:rPr>
                </w:rPrChange>
              </w:rPr>
            </w:pPr>
            <w:r w:rsidRPr="0046663B">
              <w:rPr>
                <w:spacing w:val="-1"/>
                <w:sz w:val="20"/>
                <w:szCs w:val="20"/>
                <w:rPrChange w:id="1567" w:author="Björn Genfors" w:date="2014-03-28T15:54:00Z">
                  <w:rPr>
                    <w:spacing w:val="-1"/>
                    <w:sz w:val="20"/>
                    <w:szCs w:val="20"/>
                  </w:rPr>
                </w:rPrChange>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46663B" w:rsidRDefault="008A6494" w:rsidP="008A6494">
            <w:pPr>
              <w:widowControl/>
              <w:spacing w:line="226" w:lineRule="exact"/>
              <w:ind w:left="102"/>
              <w:rPr>
                <w:rFonts w:cs="Times New Roman"/>
                <w:spacing w:val="-1"/>
                <w:sz w:val="20"/>
                <w:szCs w:val="20"/>
                <w:lang w:val="sv-SE"/>
                <w:rPrChange w:id="1568" w:author="Björn Genfors" w:date="2014-03-28T15:54:00Z">
                  <w:rPr>
                    <w:rFonts w:cs="Times New Roman"/>
                    <w:spacing w:val="-1"/>
                    <w:sz w:val="20"/>
                    <w:szCs w:val="20"/>
                    <w:lang w:val="sv-SE"/>
                  </w:rPr>
                </w:rPrChange>
              </w:rPr>
            </w:pPr>
            <w:r w:rsidRPr="0046663B">
              <w:rPr>
                <w:spacing w:val="-1"/>
                <w:sz w:val="20"/>
                <w:szCs w:val="20"/>
                <w:rPrChange w:id="1569"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46663B" w:rsidRDefault="008A6494" w:rsidP="008A6494">
            <w:pPr>
              <w:widowControl/>
              <w:spacing w:line="226" w:lineRule="exact"/>
              <w:ind w:left="102"/>
              <w:rPr>
                <w:rFonts w:cs="Times New Roman"/>
                <w:spacing w:val="-1"/>
                <w:sz w:val="20"/>
                <w:szCs w:val="20"/>
                <w:lang w:val="sv-SE"/>
                <w:rPrChange w:id="1570" w:author="Björn Genfors" w:date="2014-03-28T15:54:00Z">
                  <w:rPr>
                    <w:rFonts w:cs="Times New Roman"/>
                    <w:spacing w:val="-1"/>
                    <w:sz w:val="20"/>
                    <w:szCs w:val="20"/>
                    <w:lang w:val="sv-SE"/>
                  </w:rPr>
                </w:rPrChange>
              </w:rPr>
            </w:pPr>
            <w:r w:rsidRPr="0046663B">
              <w:rPr>
                <w:sz w:val="20"/>
                <w:szCs w:val="20"/>
                <w:rPrChange w:id="1571" w:author="Björn Genfors" w:date="2014-03-28T15:54:00Z">
                  <w:rPr>
                    <w:sz w:val="20"/>
                    <w:szCs w:val="20"/>
                  </w:rPr>
                </w:rPrChange>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46663B" w:rsidRDefault="008A6494" w:rsidP="003A6D72">
            <w:pPr>
              <w:widowControl/>
              <w:spacing w:line="226" w:lineRule="exact"/>
              <w:ind w:left="102"/>
              <w:jc w:val="center"/>
              <w:rPr>
                <w:rFonts w:cs="Times New Roman"/>
                <w:spacing w:val="-1"/>
                <w:sz w:val="20"/>
                <w:szCs w:val="20"/>
                <w:lang w:val="sv-SE"/>
                <w:rPrChange w:id="1572" w:author="Björn Genfors" w:date="2014-03-28T15:54:00Z">
                  <w:rPr>
                    <w:rFonts w:cs="Times New Roman"/>
                    <w:spacing w:val="-1"/>
                    <w:sz w:val="20"/>
                    <w:szCs w:val="20"/>
                    <w:lang w:val="sv-SE"/>
                  </w:rPr>
                </w:rPrChange>
              </w:rPr>
            </w:pPr>
            <w:r w:rsidRPr="0046663B">
              <w:rPr>
                <w:spacing w:val="-1"/>
                <w:sz w:val="20"/>
                <w:szCs w:val="20"/>
                <w:rPrChange w:id="1573" w:author="Björn Genfors" w:date="2014-03-28T15:54:00Z">
                  <w:rPr>
                    <w:spacing w:val="-1"/>
                    <w:sz w:val="20"/>
                    <w:szCs w:val="20"/>
                  </w:rPr>
                </w:rPrChange>
              </w:rPr>
              <w:t>0..1</w:t>
            </w:r>
          </w:p>
        </w:tc>
      </w:tr>
      <w:tr w:rsidR="008A6494" w:rsidRPr="0046663B"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46663B" w:rsidRDefault="008A6494" w:rsidP="008A6494">
            <w:pPr>
              <w:widowControl/>
              <w:spacing w:line="229" w:lineRule="exact"/>
              <w:ind w:left="102"/>
              <w:rPr>
                <w:rFonts w:cs="Times New Roman"/>
                <w:spacing w:val="-1"/>
                <w:sz w:val="20"/>
                <w:szCs w:val="20"/>
                <w:lang w:val="sv-SE"/>
                <w:rPrChange w:id="1574" w:author="Björn Genfors" w:date="2014-03-28T15:54:00Z">
                  <w:rPr>
                    <w:rFonts w:cs="Times New Roman"/>
                    <w:spacing w:val="-1"/>
                    <w:sz w:val="20"/>
                    <w:szCs w:val="20"/>
                    <w:lang w:val="sv-SE"/>
                  </w:rPr>
                </w:rPrChange>
              </w:rPr>
            </w:pPr>
            <w:r w:rsidRPr="0046663B">
              <w:rPr>
                <w:spacing w:val="-1"/>
                <w:sz w:val="20"/>
                <w:szCs w:val="20"/>
                <w:rPrChange w:id="1575" w:author="Björn Genfors" w:date="2014-03-28T15:54:00Z">
                  <w:rPr>
                    <w:spacing w:val="-1"/>
                    <w:sz w:val="20"/>
                    <w:szCs w:val="20"/>
                  </w:rPr>
                </w:rPrChange>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46663B" w:rsidRDefault="008A6494" w:rsidP="008A6494">
            <w:pPr>
              <w:widowControl/>
              <w:spacing w:line="226" w:lineRule="exact"/>
              <w:ind w:left="102"/>
              <w:rPr>
                <w:rFonts w:cs="Times New Roman"/>
                <w:spacing w:val="-1"/>
                <w:sz w:val="20"/>
                <w:szCs w:val="20"/>
                <w:lang w:val="sv-SE"/>
                <w:rPrChange w:id="1576" w:author="Björn Genfors" w:date="2014-03-28T15:54:00Z">
                  <w:rPr>
                    <w:rFonts w:cs="Times New Roman"/>
                    <w:spacing w:val="-1"/>
                    <w:sz w:val="20"/>
                    <w:szCs w:val="20"/>
                    <w:lang w:val="sv-SE"/>
                  </w:rPr>
                </w:rPrChange>
              </w:rPr>
            </w:pPr>
            <w:r w:rsidRPr="0046663B">
              <w:rPr>
                <w:spacing w:val="-1"/>
                <w:sz w:val="20"/>
                <w:szCs w:val="20"/>
                <w:rPrChange w:id="1577"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46663B" w:rsidRDefault="008A6494" w:rsidP="008A6494">
            <w:pPr>
              <w:widowControl/>
              <w:spacing w:line="226" w:lineRule="exact"/>
              <w:ind w:left="102"/>
              <w:rPr>
                <w:rFonts w:cs="Times New Roman"/>
                <w:spacing w:val="-1"/>
                <w:sz w:val="20"/>
                <w:szCs w:val="20"/>
                <w:lang w:val="sv-SE"/>
                <w:rPrChange w:id="1578" w:author="Björn Genfors" w:date="2014-03-28T15:54:00Z">
                  <w:rPr>
                    <w:rFonts w:cs="Times New Roman"/>
                    <w:spacing w:val="-1"/>
                    <w:sz w:val="20"/>
                    <w:szCs w:val="20"/>
                    <w:lang w:val="sv-SE"/>
                  </w:rPr>
                </w:rPrChange>
              </w:rPr>
            </w:pPr>
            <w:r w:rsidRPr="0046663B">
              <w:rPr>
                <w:spacing w:val="-1"/>
                <w:sz w:val="20"/>
                <w:szCs w:val="20"/>
                <w:lang w:val="sv-SE"/>
                <w:rPrChange w:id="1579" w:author="Björn Genfors" w:date="2014-03-28T15:54:00Z">
                  <w:rPr>
                    <w:spacing w:val="-1"/>
                    <w:szCs w:val="20"/>
                  </w:rPr>
                </w:rPrChange>
              </w:rPr>
              <w:t xml:space="preserve">Postadress för den organisation som författaren är uppdragstagare på. </w:t>
            </w:r>
            <w:r w:rsidRPr="0046663B">
              <w:rPr>
                <w:sz w:val="20"/>
                <w:szCs w:val="20"/>
                <w:lang w:val="sv-SE"/>
                <w:rPrChange w:id="1580" w:author="Björn Genfors" w:date="2014-03-28T15:54:00Z">
                  <w:rPr>
                    <w:szCs w:val="20"/>
                  </w:rPr>
                </w:rPrChange>
              </w:rPr>
              <w:t>Skrivs på ett så naturligt sätt som möjligt, exempelvis:</w:t>
            </w:r>
            <w:r w:rsidRPr="0046663B">
              <w:rPr>
                <w:sz w:val="20"/>
                <w:szCs w:val="20"/>
                <w:lang w:val="sv-SE"/>
                <w:rPrChange w:id="1581" w:author="Björn Genfors" w:date="2014-03-28T15:54:00Z">
                  <w:rPr>
                    <w:szCs w:val="20"/>
                  </w:rPr>
                </w:rPrChange>
              </w:rPr>
              <w:br/>
              <w:t>”Storgatan 12</w:t>
            </w:r>
            <w:r w:rsidRPr="0046663B">
              <w:rPr>
                <w:sz w:val="20"/>
                <w:szCs w:val="20"/>
                <w:lang w:val="sv-SE"/>
                <w:rPrChange w:id="1582" w:author="Björn Genfors" w:date="2014-03-28T15:54: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46663B" w:rsidRDefault="008A6494" w:rsidP="003A6D72">
            <w:pPr>
              <w:widowControl/>
              <w:spacing w:line="226" w:lineRule="exact"/>
              <w:ind w:left="102"/>
              <w:jc w:val="center"/>
              <w:rPr>
                <w:rFonts w:cs="Times New Roman"/>
                <w:spacing w:val="-1"/>
                <w:sz w:val="20"/>
                <w:szCs w:val="20"/>
                <w:lang w:val="sv-SE"/>
                <w:rPrChange w:id="1583" w:author="Björn Genfors" w:date="2014-03-28T15:54:00Z">
                  <w:rPr>
                    <w:rFonts w:cs="Times New Roman"/>
                    <w:spacing w:val="-1"/>
                    <w:sz w:val="20"/>
                    <w:szCs w:val="20"/>
                    <w:lang w:val="sv-SE"/>
                  </w:rPr>
                </w:rPrChange>
              </w:rPr>
            </w:pPr>
            <w:r w:rsidRPr="0046663B">
              <w:rPr>
                <w:spacing w:val="-1"/>
                <w:sz w:val="20"/>
                <w:szCs w:val="20"/>
                <w:rPrChange w:id="1584" w:author="Björn Genfors" w:date="2014-03-28T15:54:00Z">
                  <w:rPr>
                    <w:spacing w:val="-1"/>
                    <w:sz w:val="20"/>
                    <w:szCs w:val="20"/>
                  </w:rPr>
                </w:rPrChange>
              </w:rPr>
              <w:t>0..1</w:t>
            </w:r>
          </w:p>
        </w:tc>
      </w:tr>
      <w:tr w:rsidR="008A6494" w:rsidRPr="0046663B"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46663B" w:rsidRDefault="008A6494" w:rsidP="008A6494">
            <w:pPr>
              <w:widowControl/>
              <w:spacing w:line="229" w:lineRule="exact"/>
              <w:ind w:left="102"/>
              <w:rPr>
                <w:rFonts w:cs="Times New Roman"/>
                <w:spacing w:val="-1"/>
                <w:sz w:val="20"/>
                <w:szCs w:val="20"/>
                <w:lang w:val="sv-SE"/>
                <w:rPrChange w:id="1585" w:author="Björn Genfors" w:date="2014-03-28T15:54:00Z">
                  <w:rPr>
                    <w:rFonts w:cs="Times New Roman"/>
                    <w:spacing w:val="-1"/>
                    <w:sz w:val="20"/>
                    <w:szCs w:val="20"/>
                    <w:lang w:val="sv-SE"/>
                  </w:rPr>
                </w:rPrChange>
              </w:rPr>
            </w:pPr>
            <w:r w:rsidRPr="0046663B">
              <w:rPr>
                <w:spacing w:val="-1"/>
                <w:sz w:val="20"/>
                <w:szCs w:val="20"/>
                <w:rPrChange w:id="1586" w:author="Björn Genfors" w:date="2014-03-28T15:54:00Z">
                  <w:rPr>
                    <w:spacing w:val="-1"/>
                    <w:sz w:val="20"/>
                    <w:szCs w:val="20"/>
                  </w:rPr>
                </w:rPrChange>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46663B" w:rsidRDefault="008A6494" w:rsidP="008A6494">
            <w:pPr>
              <w:widowControl/>
              <w:spacing w:line="226" w:lineRule="exact"/>
              <w:ind w:left="102"/>
              <w:rPr>
                <w:rFonts w:cs="Times New Roman"/>
                <w:spacing w:val="-1"/>
                <w:sz w:val="20"/>
                <w:szCs w:val="20"/>
                <w:lang w:val="sv-SE"/>
                <w:rPrChange w:id="1587" w:author="Björn Genfors" w:date="2014-03-28T15:54:00Z">
                  <w:rPr>
                    <w:rFonts w:cs="Times New Roman"/>
                    <w:spacing w:val="-1"/>
                    <w:sz w:val="20"/>
                    <w:szCs w:val="20"/>
                    <w:lang w:val="sv-SE"/>
                  </w:rPr>
                </w:rPrChange>
              </w:rPr>
            </w:pPr>
            <w:r w:rsidRPr="0046663B">
              <w:rPr>
                <w:spacing w:val="-1"/>
                <w:sz w:val="20"/>
                <w:szCs w:val="20"/>
                <w:rPrChange w:id="1588"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46663B" w:rsidRDefault="008A6494" w:rsidP="008A6494">
            <w:pPr>
              <w:widowControl/>
              <w:spacing w:line="226" w:lineRule="exact"/>
              <w:ind w:left="102"/>
              <w:rPr>
                <w:rFonts w:cs="Times New Roman"/>
                <w:spacing w:val="-1"/>
                <w:sz w:val="20"/>
                <w:szCs w:val="20"/>
                <w:lang w:val="sv-SE"/>
                <w:rPrChange w:id="1589" w:author="Björn Genfors" w:date="2014-03-28T15:54:00Z">
                  <w:rPr>
                    <w:rFonts w:cs="Times New Roman"/>
                    <w:spacing w:val="-1"/>
                    <w:sz w:val="20"/>
                    <w:szCs w:val="20"/>
                    <w:lang w:val="sv-SE"/>
                  </w:rPr>
                </w:rPrChange>
              </w:rPr>
            </w:pPr>
            <w:r w:rsidRPr="0046663B">
              <w:rPr>
                <w:sz w:val="20"/>
                <w:szCs w:val="20"/>
                <w:lang w:val="sv-SE"/>
                <w:rPrChange w:id="1590" w:author="Björn Genfors" w:date="2014-03-28T15:54:00Z">
                  <w:rPr>
                    <w:szCs w:val="20"/>
                  </w:rPr>
                </w:rPrChange>
              </w:rPr>
              <w:t>Text som anger namnet pa</w:t>
            </w:r>
            <w:r w:rsidRPr="0046663B">
              <w:rPr>
                <w:rFonts w:ascii="Times New Roman" w:hAnsi="Times New Roman" w:cs="Times New Roman"/>
                <w:sz w:val="20"/>
                <w:szCs w:val="20"/>
                <w:lang w:val="sv-SE"/>
                <w:rPrChange w:id="1591" w:author="Björn Genfors" w:date="2014-03-28T15:54:00Z">
                  <w:rPr>
                    <w:rFonts w:ascii="Times New Roman" w:hAnsi="Times New Roman"/>
                    <w:szCs w:val="20"/>
                  </w:rPr>
                </w:rPrChange>
              </w:rPr>
              <w:t>̊</w:t>
            </w:r>
            <w:r w:rsidRPr="0046663B">
              <w:rPr>
                <w:sz w:val="20"/>
                <w:szCs w:val="20"/>
                <w:lang w:val="sv-SE"/>
                <w:rPrChange w:id="1592" w:author="Björn Genfors" w:date="2014-03-28T15:54:00Z">
                  <w:rPr>
                    <w:szCs w:val="20"/>
                  </w:rPr>
                </w:rPrChange>
              </w:rPr>
              <w:t xml:space="preserve"> plats eller ort fo</w:t>
            </w:r>
            <w:r w:rsidRPr="0046663B">
              <w:rPr>
                <w:rFonts w:cs="Georgia"/>
                <w:sz w:val="20"/>
                <w:szCs w:val="20"/>
                <w:lang w:val="sv-SE"/>
                <w:rPrChange w:id="1593" w:author="Björn Genfors" w:date="2014-03-28T15:54:00Z">
                  <w:rPr>
                    <w:rFonts w:cs="Georgia"/>
                    <w:szCs w:val="20"/>
                  </w:rPr>
                </w:rPrChange>
              </w:rPr>
              <w:t>̈</w:t>
            </w:r>
            <w:r w:rsidRPr="0046663B">
              <w:rPr>
                <w:sz w:val="20"/>
                <w:szCs w:val="20"/>
                <w:lang w:val="sv-SE"/>
                <w:rPrChange w:id="1594" w:author="Björn Genfors" w:date="2014-03-28T15:54: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46663B" w:rsidRDefault="008A6494" w:rsidP="003A6D72">
            <w:pPr>
              <w:widowControl/>
              <w:spacing w:line="226" w:lineRule="exact"/>
              <w:ind w:left="102"/>
              <w:jc w:val="center"/>
              <w:rPr>
                <w:rFonts w:cs="Times New Roman"/>
                <w:spacing w:val="-1"/>
                <w:sz w:val="20"/>
                <w:szCs w:val="20"/>
                <w:lang w:val="sv-SE"/>
                <w:rPrChange w:id="1595" w:author="Björn Genfors" w:date="2014-03-28T15:54:00Z">
                  <w:rPr>
                    <w:rFonts w:cs="Times New Roman"/>
                    <w:spacing w:val="-1"/>
                    <w:sz w:val="20"/>
                    <w:szCs w:val="20"/>
                    <w:lang w:val="sv-SE"/>
                  </w:rPr>
                </w:rPrChange>
              </w:rPr>
            </w:pPr>
            <w:r w:rsidRPr="0046663B">
              <w:rPr>
                <w:spacing w:val="-1"/>
                <w:sz w:val="20"/>
                <w:szCs w:val="20"/>
                <w:rPrChange w:id="1596" w:author="Björn Genfors" w:date="2014-03-28T15:54:00Z">
                  <w:rPr>
                    <w:spacing w:val="-1"/>
                    <w:sz w:val="20"/>
                    <w:szCs w:val="20"/>
                  </w:rPr>
                </w:rPrChange>
              </w:rPr>
              <w:t>0..1</w:t>
            </w:r>
          </w:p>
        </w:tc>
      </w:tr>
      <w:tr w:rsidR="008A6494" w:rsidRPr="0046663B"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46663B" w:rsidRDefault="008A6494" w:rsidP="008A6494">
            <w:pPr>
              <w:widowControl/>
              <w:spacing w:line="229" w:lineRule="exact"/>
              <w:ind w:left="102"/>
              <w:rPr>
                <w:rFonts w:cs="Times New Roman"/>
                <w:sz w:val="20"/>
                <w:szCs w:val="20"/>
                <w:lang w:val="sv-SE"/>
                <w:rPrChange w:id="1597" w:author="Björn Genfors" w:date="2014-03-28T15:54:00Z">
                  <w:rPr>
                    <w:rFonts w:cs="Times New Roman"/>
                    <w:sz w:val="20"/>
                    <w:szCs w:val="20"/>
                    <w:lang w:val="sv-SE"/>
                  </w:rPr>
                </w:rPrChange>
              </w:rPr>
            </w:pPr>
            <w:r w:rsidRPr="0046663B">
              <w:rPr>
                <w:spacing w:val="-1"/>
                <w:sz w:val="20"/>
                <w:szCs w:val="20"/>
                <w:rPrChange w:id="1598" w:author="Björn Genfors" w:date="2014-03-28T15:54:00Z">
                  <w:rPr>
                    <w:spacing w:val="-1"/>
                    <w:sz w:val="20"/>
                    <w:szCs w:val="20"/>
                  </w:rPr>
                </w:rPrChange>
              </w:rPr>
              <w:t>../../../healthcareProfessionalCareUnitHSAId</w:t>
            </w:r>
          </w:p>
          <w:p w14:paraId="7AD11221" w14:textId="77777777" w:rsidR="008A6494" w:rsidRPr="0046663B" w:rsidRDefault="008A6494" w:rsidP="008A6494">
            <w:pPr>
              <w:widowControl/>
              <w:spacing w:line="226" w:lineRule="exact"/>
              <w:ind w:left="102"/>
              <w:rPr>
                <w:rFonts w:cs="Times New Roman"/>
                <w:spacing w:val="-1"/>
                <w:sz w:val="20"/>
                <w:szCs w:val="20"/>
                <w:lang w:val="sv-SE"/>
                <w:rPrChange w:id="1599" w:author="Björn Genfors" w:date="2014-03-28T15:54:00Z">
                  <w:rPr>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46663B" w:rsidRDefault="008A6494" w:rsidP="008A6494">
            <w:pPr>
              <w:widowControl/>
              <w:spacing w:line="229" w:lineRule="exact"/>
              <w:ind w:left="102"/>
              <w:rPr>
                <w:rFonts w:cs="Times New Roman"/>
                <w:sz w:val="20"/>
                <w:szCs w:val="20"/>
                <w:lang w:val="sv-SE"/>
                <w:rPrChange w:id="1600" w:author="Björn Genfors" w:date="2014-03-28T15:54:00Z">
                  <w:rPr>
                    <w:rFonts w:cs="Times New Roman"/>
                    <w:sz w:val="20"/>
                    <w:szCs w:val="20"/>
                    <w:lang w:val="sv-SE"/>
                  </w:rPr>
                </w:rPrChange>
              </w:rPr>
            </w:pPr>
            <w:r w:rsidRPr="0046663B">
              <w:rPr>
                <w:spacing w:val="-1"/>
                <w:sz w:val="20"/>
                <w:szCs w:val="20"/>
                <w:rPrChange w:id="1601" w:author="Björn Genfors" w:date="2014-03-28T15:54:00Z">
                  <w:rPr>
                    <w:spacing w:val="-1"/>
                    <w:sz w:val="20"/>
                    <w:szCs w:val="20"/>
                  </w:rPr>
                </w:rPrChange>
              </w:rPr>
              <w:t>HSAIdType</w:t>
            </w:r>
          </w:p>
          <w:p w14:paraId="5243A68C" w14:textId="77777777" w:rsidR="008A6494" w:rsidRPr="0046663B" w:rsidRDefault="008A6494" w:rsidP="008A6494">
            <w:pPr>
              <w:widowControl/>
              <w:spacing w:line="226" w:lineRule="exact"/>
              <w:ind w:left="102"/>
              <w:rPr>
                <w:rFonts w:cs="Times New Roman"/>
                <w:spacing w:val="-1"/>
                <w:sz w:val="20"/>
                <w:szCs w:val="20"/>
                <w:lang w:val="sv-SE"/>
                <w:rPrChange w:id="1602" w:author="Björn Genfors" w:date="2014-03-28T15:54:00Z">
                  <w:rPr>
                    <w:rFonts w:cs="Times New Roman"/>
                    <w:spacing w:val="-1"/>
                    <w:sz w:val="20"/>
                    <w:szCs w:val="20"/>
                    <w:lang w:val="sv-SE"/>
                  </w:rPr>
                </w:rPrChange>
              </w:rPr>
            </w:pPr>
          </w:p>
          <w:p w14:paraId="0859178A" w14:textId="77777777" w:rsidR="008A6494" w:rsidRPr="0046663B" w:rsidRDefault="008A6494" w:rsidP="008A6494">
            <w:pPr>
              <w:widowControl/>
              <w:spacing w:line="226" w:lineRule="exact"/>
              <w:ind w:left="102"/>
              <w:rPr>
                <w:rFonts w:cs="Times New Roman"/>
                <w:spacing w:val="-1"/>
                <w:sz w:val="20"/>
                <w:szCs w:val="20"/>
                <w:lang w:val="sv-SE"/>
                <w:rPrChange w:id="1603"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46663B" w:rsidRDefault="008A6494" w:rsidP="008A6494">
            <w:pPr>
              <w:widowControl/>
              <w:spacing w:line="229" w:lineRule="exact"/>
              <w:ind w:left="102"/>
              <w:rPr>
                <w:rFonts w:cs="Times New Roman"/>
                <w:sz w:val="20"/>
                <w:szCs w:val="20"/>
                <w:lang w:val="sv-SE"/>
                <w:rPrChange w:id="1604" w:author="Björn Genfors" w:date="2014-03-28T15:54:00Z">
                  <w:rPr>
                    <w:rFonts w:cs="Times New Roman"/>
                    <w:sz w:val="20"/>
                    <w:szCs w:val="20"/>
                    <w:lang w:val="sv-SE"/>
                  </w:rPr>
                </w:rPrChange>
              </w:rPr>
            </w:pPr>
            <w:r w:rsidRPr="0046663B">
              <w:rPr>
                <w:sz w:val="20"/>
                <w:szCs w:val="20"/>
                <w:rPrChange w:id="1605" w:author="Björn Genfors" w:date="2014-03-28T15:54:00Z">
                  <w:rPr>
                    <w:sz w:val="20"/>
                    <w:szCs w:val="20"/>
                  </w:rPr>
                </w:rPrChange>
              </w:rPr>
              <w:t>HSA-id för Vårdenhet.</w:t>
            </w:r>
          </w:p>
          <w:p w14:paraId="660050B5" w14:textId="77777777" w:rsidR="008A6494" w:rsidRPr="0046663B" w:rsidRDefault="008A6494" w:rsidP="008A6494">
            <w:pPr>
              <w:widowControl/>
              <w:spacing w:line="229" w:lineRule="exact"/>
              <w:ind w:left="102"/>
              <w:rPr>
                <w:rFonts w:cs="Times New Roman"/>
                <w:sz w:val="20"/>
                <w:szCs w:val="20"/>
                <w:lang w:val="sv-SE"/>
                <w:rPrChange w:id="1606" w:author="Björn Genfors" w:date="2014-03-28T15:54:00Z">
                  <w:rPr>
                    <w:rFonts w:cs="Times New Roman"/>
                    <w:sz w:val="20"/>
                    <w:szCs w:val="20"/>
                    <w:lang w:val="sv-SE"/>
                  </w:rPr>
                </w:rPrChange>
              </w:rPr>
            </w:pPr>
          </w:p>
          <w:p w14:paraId="352512E3" w14:textId="77777777" w:rsidR="008A6494" w:rsidRPr="0046663B" w:rsidRDefault="008A6494" w:rsidP="008A6494">
            <w:pPr>
              <w:widowControl/>
              <w:spacing w:line="226" w:lineRule="exact"/>
              <w:ind w:left="102"/>
              <w:rPr>
                <w:rFonts w:cs="Times New Roman"/>
                <w:spacing w:val="-1"/>
                <w:sz w:val="20"/>
                <w:szCs w:val="20"/>
                <w:lang w:val="sv-SE"/>
                <w:rPrChange w:id="1607"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46663B" w:rsidRDefault="008A6494" w:rsidP="003A6D72">
            <w:pPr>
              <w:widowControl/>
              <w:spacing w:line="226" w:lineRule="exact"/>
              <w:ind w:left="102"/>
              <w:jc w:val="center"/>
              <w:rPr>
                <w:rFonts w:cs="Times New Roman"/>
                <w:spacing w:val="-1"/>
                <w:sz w:val="20"/>
                <w:szCs w:val="20"/>
                <w:lang w:val="sv-SE"/>
                <w:rPrChange w:id="1608" w:author="Björn Genfors" w:date="2014-03-28T15:54:00Z">
                  <w:rPr>
                    <w:rFonts w:cs="Times New Roman"/>
                    <w:spacing w:val="-1"/>
                    <w:sz w:val="20"/>
                    <w:szCs w:val="20"/>
                    <w:lang w:val="sv-SE"/>
                  </w:rPr>
                </w:rPrChange>
              </w:rPr>
            </w:pPr>
            <w:r w:rsidRPr="0046663B">
              <w:rPr>
                <w:spacing w:val="-1"/>
                <w:sz w:val="20"/>
                <w:szCs w:val="20"/>
                <w:rPrChange w:id="1609" w:author="Björn Genfors" w:date="2014-03-28T15:54:00Z">
                  <w:rPr>
                    <w:spacing w:val="-1"/>
                    <w:sz w:val="20"/>
                    <w:szCs w:val="20"/>
                  </w:rPr>
                </w:rPrChange>
              </w:rPr>
              <w:t>1..1</w:t>
            </w:r>
          </w:p>
        </w:tc>
      </w:tr>
      <w:tr w:rsidR="008A6494" w:rsidRPr="0046663B"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46663B" w:rsidRDefault="008A6494" w:rsidP="008A6494">
            <w:pPr>
              <w:widowControl/>
              <w:spacing w:line="226" w:lineRule="exact"/>
              <w:ind w:left="102"/>
              <w:rPr>
                <w:rFonts w:cs="Times New Roman"/>
                <w:spacing w:val="-1"/>
                <w:sz w:val="20"/>
                <w:szCs w:val="20"/>
                <w:lang w:val="sv-SE"/>
                <w:rPrChange w:id="1610" w:author="Björn Genfors" w:date="2014-03-28T15:54:00Z">
                  <w:rPr>
                    <w:rFonts w:cs="Times New Roman"/>
                    <w:spacing w:val="-1"/>
                    <w:sz w:val="20"/>
                    <w:szCs w:val="20"/>
                    <w:lang w:val="sv-SE"/>
                  </w:rPr>
                </w:rPrChange>
              </w:rPr>
            </w:pPr>
            <w:r w:rsidRPr="0046663B">
              <w:rPr>
                <w:spacing w:val="-1"/>
                <w:sz w:val="20"/>
                <w:szCs w:val="20"/>
                <w:rPrChange w:id="1611" w:author="Björn Genfors" w:date="2014-03-28T15:54:00Z">
                  <w:rPr>
                    <w:spacing w:val="-1"/>
                    <w:sz w:val="20"/>
                    <w:szCs w:val="20"/>
                  </w:rPr>
                </w:rPrChange>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46663B" w:rsidRDefault="008A6494" w:rsidP="008A6494">
            <w:pPr>
              <w:widowControl/>
              <w:spacing w:line="226" w:lineRule="exact"/>
              <w:ind w:left="102"/>
              <w:rPr>
                <w:rFonts w:cs="Times New Roman"/>
                <w:spacing w:val="-1"/>
                <w:sz w:val="20"/>
                <w:szCs w:val="20"/>
                <w:lang w:val="sv-SE"/>
                <w:rPrChange w:id="1612" w:author="Björn Genfors" w:date="2014-03-28T15:54:00Z">
                  <w:rPr>
                    <w:rFonts w:cs="Times New Roman"/>
                    <w:spacing w:val="-1"/>
                    <w:sz w:val="20"/>
                    <w:szCs w:val="20"/>
                    <w:lang w:val="sv-SE"/>
                  </w:rPr>
                </w:rPrChange>
              </w:rPr>
            </w:pPr>
            <w:r w:rsidRPr="0046663B">
              <w:rPr>
                <w:spacing w:val="-1"/>
                <w:sz w:val="20"/>
                <w:szCs w:val="20"/>
                <w:rPrChange w:id="1613" w:author="Björn Genfors" w:date="2014-03-28T15:54:00Z">
                  <w:rPr>
                    <w:spacing w:val="-1"/>
                    <w:sz w:val="20"/>
                    <w:szCs w:val="20"/>
                  </w:rPr>
                </w:rPrChange>
              </w:rPr>
              <w:t>HSAIdType</w:t>
            </w:r>
          </w:p>
          <w:p w14:paraId="7289DF32" w14:textId="77777777" w:rsidR="008A6494" w:rsidRPr="0046663B" w:rsidRDefault="008A6494" w:rsidP="008A6494">
            <w:pPr>
              <w:widowControl/>
              <w:spacing w:line="226" w:lineRule="exact"/>
              <w:ind w:left="102"/>
              <w:rPr>
                <w:rFonts w:cs="Times New Roman"/>
                <w:spacing w:val="-1"/>
                <w:sz w:val="20"/>
                <w:szCs w:val="20"/>
                <w:lang w:val="sv-SE"/>
                <w:rPrChange w:id="1614"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46663B" w:rsidRDefault="008A6494" w:rsidP="008A6494">
            <w:pPr>
              <w:widowControl/>
              <w:spacing w:line="226" w:lineRule="exact"/>
              <w:ind w:left="102"/>
              <w:rPr>
                <w:rFonts w:cs="Times New Roman"/>
                <w:spacing w:val="-1"/>
                <w:sz w:val="20"/>
                <w:szCs w:val="20"/>
                <w:lang w:val="sv-SE"/>
                <w:rPrChange w:id="1615" w:author="Björn Genfors" w:date="2014-03-28T15:54:00Z">
                  <w:rPr>
                    <w:rFonts w:cs="Times New Roman"/>
                    <w:spacing w:val="-1"/>
                    <w:sz w:val="20"/>
                    <w:szCs w:val="20"/>
                    <w:lang w:val="sv-SE"/>
                  </w:rPr>
                </w:rPrChange>
              </w:rPr>
            </w:pPr>
            <w:r w:rsidRPr="0046663B">
              <w:rPr>
                <w:spacing w:val="-1"/>
                <w:sz w:val="20"/>
                <w:szCs w:val="20"/>
                <w:lang w:val="sv-SE"/>
                <w:rPrChange w:id="1616" w:author="Björn Genfors" w:date="2014-03-28T15:54:00Z">
                  <w:rPr>
                    <w:spacing w:val="-1"/>
                    <w:szCs w:val="20"/>
                  </w:rPr>
                </w:rPrChange>
              </w:rPr>
              <w:t>HSA-id för vårdgivaren, som är vårdgivare för den enhet som författaren är uppdragstagare för.</w:t>
            </w:r>
          </w:p>
          <w:p w14:paraId="11CE0B62" w14:textId="77777777" w:rsidR="008A6494" w:rsidRPr="0046663B" w:rsidRDefault="008A6494" w:rsidP="008A6494">
            <w:pPr>
              <w:widowControl/>
              <w:spacing w:line="226" w:lineRule="exact"/>
              <w:ind w:left="102"/>
              <w:rPr>
                <w:rFonts w:cs="Times New Roman"/>
                <w:spacing w:val="-1"/>
                <w:sz w:val="20"/>
                <w:szCs w:val="20"/>
                <w:lang w:val="sv-SE"/>
                <w:rPrChange w:id="1617"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46663B" w:rsidRDefault="008A6494" w:rsidP="003A6D72">
            <w:pPr>
              <w:widowControl/>
              <w:spacing w:line="226" w:lineRule="exact"/>
              <w:ind w:left="102"/>
              <w:jc w:val="center"/>
              <w:rPr>
                <w:rFonts w:cs="Times New Roman"/>
                <w:spacing w:val="-1"/>
                <w:sz w:val="20"/>
                <w:szCs w:val="20"/>
                <w:lang w:val="sv-SE"/>
                <w:rPrChange w:id="1618" w:author="Björn Genfors" w:date="2014-03-28T15:54:00Z">
                  <w:rPr>
                    <w:rFonts w:cs="Times New Roman"/>
                    <w:spacing w:val="-1"/>
                    <w:sz w:val="20"/>
                    <w:szCs w:val="20"/>
                    <w:lang w:val="sv-SE"/>
                  </w:rPr>
                </w:rPrChange>
              </w:rPr>
            </w:pPr>
            <w:r w:rsidRPr="0046663B">
              <w:rPr>
                <w:spacing w:val="-1"/>
                <w:sz w:val="20"/>
                <w:szCs w:val="20"/>
                <w:rPrChange w:id="1619" w:author="Björn Genfors" w:date="2014-03-28T15:54:00Z">
                  <w:rPr>
                    <w:spacing w:val="-1"/>
                    <w:sz w:val="20"/>
                    <w:szCs w:val="20"/>
                  </w:rPr>
                </w:rPrChange>
              </w:rPr>
              <w:t>1..1</w:t>
            </w:r>
          </w:p>
        </w:tc>
      </w:tr>
      <w:tr w:rsidR="008A6494" w:rsidRPr="0046663B"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46663B" w:rsidRDefault="008A6494" w:rsidP="008A6494">
            <w:pPr>
              <w:widowControl/>
              <w:spacing w:line="229" w:lineRule="exact"/>
              <w:ind w:left="102"/>
              <w:rPr>
                <w:rFonts w:cs="Times New Roman"/>
                <w:sz w:val="20"/>
                <w:szCs w:val="20"/>
                <w:lang w:val="sv-SE"/>
                <w:rPrChange w:id="1620" w:author="Björn Genfors" w:date="2014-03-28T15:54:00Z">
                  <w:rPr>
                    <w:rFonts w:cs="Times New Roman"/>
                    <w:sz w:val="20"/>
                    <w:szCs w:val="20"/>
                    <w:lang w:val="sv-SE"/>
                  </w:rPr>
                </w:rPrChange>
              </w:rPr>
            </w:pPr>
            <w:r w:rsidRPr="0046663B">
              <w:rPr>
                <w:sz w:val="20"/>
                <w:szCs w:val="20"/>
                <w:rPrChange w:id="1621" w:author="Björn Genfors" w:date="2014-03-28T15:54:00Z">
                  <w:rPr>
                    <w:sz w:val="20"/>
                    <w:szCs w:val="20"/>
                  </w:rPr>
                </w:rPrChange>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46663B" w:rsidRDefault="008A6494" w:rsidP="008A6494">
            <w:pPr>
              <w:widowControl/>
              <w:spacing w:line="226" w:lineRule="exact"/>
              <w:ind w:left="102"/>
              <w:rPr>
                <w:rFonts w:cs="Times New Roman"/>
                <w:spacing w:val="-1"/>
                <w:sz w:val="20"/>
                <w:szCs w:val="20"/>
                <w:lang w:val="sv-SE"/>
                <w:rPrChange w:id="1622" w:author="Björn Genfors" w:date="2014-03-28T15:54:00Z">
                  <w:rPr>
                    <w:rFonts w:cs="Times New Roman"/>
                    <w:spacing w:val="-1"/>
                    <w:sz w:val="20"/>
                    <w:szCs w:val="20"/>
                    <w:lang w:val="sv-SE"/>
                  </w:rPr>
                </w:rPrChange>
              </w:rPr>
            </w:pPr>
            <w:r w:rsidRPr="0046663B">
              <w:rPr>
                <w:sz w:val="20"/>
                <w:szCs w:val="20"/>
                <w:rPrChange w:id="1623" w:author="Björn Genfors" w:date="2014-03-28T15:54:00Z">
                  <w:rPr>
                    <w:sz w:val="20"/>
                    <w:szCs w:val="20"/>
                  </w:rPr>
                </w:rPrChange>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46663B" w:rsidRDefault="008A6494" w:rsidP="008A6494">
            <w:pPr>
              <w:widowControl/>
              <w:spacing w:line="229" w:lineRule="exact"/>
              <w:ind w:left="102"/>
              <w:rPr>
                <w:rFonts w:cs="Times New Roman"/>
                <w:sz w:val="20"/>
                <w:szCs w:val="20"/>
                <w:lang w:val="sv-SE"/>
                <w:rPrChange w:id="1624" w:author="Björn Genfors" w:date="2014-03-28T15:54:00Z">
                  <w:rPr>
                    <w:rFonts w:cs="Times New Roman"/>
                    <w:sz w:val="20"/>
                    <w:szCs w:val="20"/>
                    <w:lang w:val="sv-SE"/>
                  </w:rPr>
                </w:rPrChange>
              </w:rPr>
            </w:pPr>
            <w:r w:rsidRPr="0046663B">
              <w:rPr>
                <w:sz w:val="20"/>
                <w:szCs w:val="20"/>
                <w:lang w:val="sv-SE"/>
                <w:rPrChange w:id="1625" w:author="Björn Genfors" w:date="2014-03-28T15:54:00Z">
                  <w:rPr>
                    <w:szCs w:val="20"/>
                  </w:rPr>
                </w:rPrChange>
              </w:rPr>
              <w:t>Information om vem som signerat informationen i dokumentet.</w:t>
            </w:r>
          </w:p>
          <w:p w14:paraId="67778E22" w14:textId="77777777" w:rsidR="008A6494" w:rsidRPr="0046663B" w:rsidRDefault="008A6494" w:rsidP="008A6494">
            <w:pPr>
              <w:widowControl/>
              <w:spacing w:line="226" w:lineRule="exact"/>
              <w:ind w:left="102"/>
              <w:rPr>
                <w:rFonts w:cs="Times New Roman"/>
                <w:spacing w:val="-1"/>
                <w:sz w:val="20"/>
                <w:szCs w:val="20"/>
                <w:lang w:val="sv-SE"/>
                <w:rPrChange w:id="1626"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46663B" w:rsidRDefault="008A6494" w:rsidP="003A6D72">
            <w:pPr>
              <w:widowControl/>
              <w:spacing w:line="226" w:lineRule="exact"/>
              <w:ind w:left="102"/>
              <w:jc w:val="center"/>
              <w:rPr>
                <w:rFonts w:cs="Times New Roman"/>
                <w:spacing w:val="-1"/>
                <w:sz w:val="20"/>
                <w:szCs w:val="20"/>
                <w:lang w:val="sv-SE"/>
                <w:rPrChange w:id="1627" w:author="Björn Genfors" w:date="2014-03-28T15:54:00Z">
                  <w:rPr>
                    <w:rFonts w:cs="Times New Roman"/>
                    <w:spacing w:val="-1"/>
                    <w:sz w:val="20"/>
                    <w:szCs w:val="20"/>
                    <w:lang w:val="sv-SE"/>
                  </w:rPr>
                </w:rPrChange>
              </w:rPr>
            </w:pPr>
            <w:r w:rsidRPr="0046663B">
              <w:rPr>
                <w:sz w:val="20"/>
                <w:szCs w:val="20"/>
                <w:rPrChange w:id="1628" w:author="Björn Genfors" w:date="2014-03-28T15:54:00Z">
                  <w:rPr>
                    <w:sz w:val="20"/>
                    <w:szCs w:val="20"/>
                  </w:rPr>
                </w:rPrChange>
              </w:rPr>
              <w:t>0..1</w:t>
            </w:r>
          </w:p>
        </w:tc>
      </w:tr>
      <w:tr w:rsidR="008A6494" w:rsidRPr="0046663B"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46663B" w:rsidRDefault="008A6494" w:rsidP="008A6494">
            <w:pPr>
              <w:widowControl/>
              <w:spacing w:line="229" w:lineRule="exact"/>
              <w:ind w:left="102"/>
              <w:rPr>
                <w:rFonts w:cs="Times New Roman"/>
                <w:sz w:val="20"/>
                <w:szCs w:val="20"/>
                <w:lang w:val="sv-SE"/>
                <w:rPrChange w:id="1629" w:author="Björn Genfors" w:date="2014-03-28T15:54:00Z">
                  <w:rPr>
                    <w:rFonts w:cs="Times New Roman"/>
                    <w:sz w:val="20"/>
                    <w:szCs w:val="20"/>
                    <w:lang w:val="sv-SE"/>
                  </w:rPr>
                </w:rPrChange>
              </w:rPr>
            </w:pPr>
            <w:r w:rsidRPr="0046663B">
              <w:rPr>
                <w:spacing w:val="-1"/>
                <w:sz w:val="20"/>
                <w:szCs w:val="20"/>
                <w:rPrChange w:id="1630" w:author="Björn Genfors" w:date="2014-03-28T15:54:00Z">
                  <w:rPr>
                    <w:spacing w:val="-1"/>
                    <w:sz w:val="20"/>
                    <w:szCs w:val="20"/>
                  </w:rPr>
                </w:rPrChange>
              </w:rPr>
              <w:t>../../../</w:t>
            </w:r>
            <w:r w:rsidRPr="0046663B">
              <w:rPr>
                <w:sz w:val="20"/>
                <w:szCs w:val="20"/>
                <w:rPrChange w:id="1631" w:author="Björn Genfors" w:date="2014-03-28T15:54:00Z">
                  <w:rPr>
                    <w:sz w:val="20"/>
                    <w:szCs w:val="20"/>
                  </w:rPr>
                </w:rPrChange>
              </w:rPr>
              <w:t>signatureTime</w:t>
            </w:r>
          </w:p>
          <w:p w14:paraId="3E00FDA1" w14:textId="77777777" w:rsidR="008A6494" w:rsidRPr="0046663B" w:rsidRDefault="008A6494" w:rsidP="008A6494">
            <w:pPr>
              <w:widowControl/>
              <w:spacing w:line="229" w:lineRule="exact"/>
              <w:ind w:left="102"/>
              <w:rPr>
                <w:rFonts w:cs="Times New Roman"/>
                <w:sz w:val="20"/>
                <w:szCs w:val="20"/>
                <w:lang w:val="sv-SE"/>
                <w:rPrChange w:id="1632"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46663B" w:rsidRDefault="008A6494" w:rsidP="008A6494">
            <w:pPr>
              <w:widowControl/>
              <w:spacing w:line="229" w:lineRule="exact"/>
              <w:ind w:left="102"/>
              <w:rPr>
                <w:rFonts w:cs="Times New Roman"/>
                <w:color w:val="FF0000"/>
                <w:sz w:val="20"/>
                <w:szCs w:val="20"/>
                <w:lang w:val="sv-SE"/>
                <w:rPrChange w:id="1633" w:author="Björn Genfors" w:date="2014-03-28T15:54:00Z">
                  <w:rPr>
                    <w:rFonts w:cs="Times New Roman"/>
                    <w:color w:val="FF0000"/>
                    <w:sz w:val="20"/>
                    <w:szCs w:val="20"/>
                    <w:lang w:val="sv-SE"/>
                  </w:rPr>
                </w:rPrChange>
              </w:rPr>
            </w:pPr>
            <w:r w:rsidRPr="0046663B">
              <w:rPr>
                <w:sz w:val="20"/>
                <w:szCs w:val="20"/>
                <w:rPrChange w:id="1634" w:author="Björn Genfors" w:date="2014-03-28T15:54:00Z">
                  <w:rPr>
                    <w:sz w:val="20"/>
                    <w:szCs w:val="20"/>
                  </w:rPr>
                </w:rPrChange>
              </w:rPr>
              <w:t>TimeStampType</w:t>
            </w:r>
          </w:p>
          <w:p w14:paraId="1DDB45BB" w14:textId="77777777" w:rsidR="008A6494" w:rsidRPr="0046663B" w:rsidRDefault="008A6494" w:rsidP="008A6494">
            <w:pPr>
              <w:widowControl/>
              <w:spacing w:line="229" w:lineRule="exact"/>
              <w:ind w:left="102"/>
              <w:rPr>
                <w:rFonts w:cs="Times New Roman"/>
                <w:sz w:val="20"/>
                <w:szCs w:val="20"/>
                <w:lang w:val="sv-SE"/>
                <w:rPrChange w:id="1635"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46663B" w:rsidRDefault="008A6494" w:rsidP="008A6494">
            <w:pPr>
              <w:widowControl/>
              <w:spacing w:line="229" w:lineRule="exact"/>
              <w:ind w:left="102"/>
              <w:rPr>
                <w:rFonts w:cs="Times New Roman"/>
                <w:sz w:val="20"/>
                <w:szCs w:val="20"/>
                <w:lang w:val="sv-SE"/>
                <w:rPrChange w:id="1636" w:author="Björn Genfors" w:date="2014-03-28T15:54:00Z">
                  <w:rPr>
                    <w:rFonts w:cs="Times New Roman"/>
                    <w:sz w:val="20"/>
                    <w:szCs w:val="20"/>
                    <w:lang w:val="sv-SE"/>
                  </w:rPr>
                </w:rPrChange>
              </w:rPr>
            </w:pPr>
            <w:r w:rsidRPr="0046663B">
              <w:rPr>
                <w:sz w:val="20"/>
                <w:szCs w:val="20"/>
                <w:rPrChange w:id="1637" w:author="Björn Genfors" w:date="2014-03-28T15:54:00Z">
                  <w:rPr>
                    <w:sz w:val="20"/>
                    <w:szCs w:val="20"/>
                  </w:rPr>
                </w:rPrChange>
              </w:rPr>
              <w:t>Tidpunkt för signering.</w:t>
            </w:r>
          </w:p>
          <w:p w14:paraId="5277EFD1" w14:textId="77777777" w:rsidR="008A6494" w:rsidRPr="0046663B" w:rsidRDefault="008A6494" w:rsidP="008A6494">
            <w:pPr>
              <w:widowControl/>
              <w:spacing w:line="229" w:lineRule="exact"/>
              <w:ind w:left="102"/>
              <w:rPr>
                <w:rFonts w:cs="Times New Roman"/>
                <w:sz w:val="20"/>
                <w:szCs w:val="20"/>
                <w:lang w:val="sv-SE"/>
                <w:rPrChange w:id="1638" w:author="Björn Genfors" w:date="2014-03-28T15:54:00Z">
                  <w:rPr>
                    <w:rFonts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46663B" w:rsidRDefault="008A6494" w:rsidP="003A6D72">
            <w:pPr>
              <w:widowControl/>
              <w:spacing w:line="229" w:lineRule="exact"/>
              <w:ind w:left="102"/>
              <w:jc w:val="center"/>
              <w:rPr>
                <w:rFonts w:cs="Times New Roman"/>
                <w:sz w:val="20"/>
                <w:szCs w:val="20"/>
                <w:lang w:val="sv-SE"/>
                <w:rPrChange w:id="1639" w:author="Björn Genfors" w:date="2014-03-28T15:54:00Z">
                  <w:rPr>
                    <w:rFonts w:cs="Times New Roman"/>
                    <w:sz w:val="20"/>
                    <w:szCs w:val="20"/>
                    <w:lang w:val="sv-SE"/>
                  </w:rPr>
                </w:rPrChange>
              </w:rPr>
            </w:pPr>
            <w:r w:rsidRPr="0046663B">
              <w:rPr>
                <w:sz w:val="20"/>
                <w:szCs w:val="20"/>
                <w:rPrChange w:id="1640" w:author="Björn Genfors" w:date="2014-03-28T15:54:00Z">
                  <w:rPr>
                    <w:sz w:val="20"/>
                    <w:szCs w:val="20"/>
                  </w:rPr>
                </w:rPrChange>
              </w:rPr>
              <w:t>1..1</w:t>
            </w:r>
          </w:p>
        </w:tc>
      </w:tr>
      <w:tr w:rsidR="008A6494" w:rsidRPr="0046663B"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46663B" w:rsidRDefault="008A6494" w:rsidP="008A6494">
            <w:pPr>
              <w:widowControl/>
              <w:spacing w:line="229" w:lineRule="exact"/>
              <w:ind w:left="102"/>
              <w:rPr>
                <w:rFonts w:cs="Times New Roman"/>
                <w:sz w:val="20"/>
                <w:szCs w:val="20"/>
                <w:lang w:val="sv-SE"/>
                <w:rPrChange w:id="1641" w:author="Björn Genfors" w:date="2014-03-28T15:54:00Z">
                  <w:rPr>
                    <w:rFonts w:cs="Times New Roman"/>
                    <w:sz w:val="20"/>
                    <w:szCs w:val="20"/>
                    <w:lang w:val="sv-SE"/>
                  </w:rPr>
                </w:rPrChange>
              </w:rPr>
            </w:pPr>
            <w:r w:rsidRPr="0046663B">
              <w:rPr>
                <w:sz w:val="20"/>
                <w:szCs w:val="20"/>
                <w:rPrChange w:id="1642" w:author="Björn Genfors" w:date="2014-03-28T15:54:00Z">
                  <w:rPr>
                    <w:sz w:val="20"/>
                    <w:szCs w:val="20"/>
                  </w:rPr>
                </w:rPrChange>
              </w:rPr>
              <w:t>../../../legalAuthenticatorHSAId</w:t>
            </w:r>
          </w:p>
          <w:p w14:paraId="6A1FBC4F" w14:textId="77777777" w:rsidR="008A6494" w:rsidRPr="0046663B" w:rsidRDefault="008A6494" w:rsidP="008A6494">
            <w:pPr>
              <w:widowControl/>
              <w:spacing w:line="226" w:lineRule="exact"/>
              <w:ind w:left="102"/>
              <w:rPr>
                <w:rFonts w:cs="Times New Roman"/>
                <w:spacing w:val="-1"/>
                <w:sz w:val="20"/>
                <w:szCs w:val="20"/>
                <w:lang w:val="sv-SE"/>
                <w:rPrChange w:id="1643" w:author="Björn Genfors" w:date="2014-03-28T15:54:00Z">
                  <w:rPr>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46663B" w:rsidRDefault="008A6494" w:rsidP="008A6494">
            <w:pPr>
              <w:widowControl/>
              <w:spacing w:line="229" w:lineRule="exact"/>
              <w:ind w:left="102"/>
              <w:rPr>
                <w:rFonts w:cs="Times New Roman"/>
                <w:sz w:val="20"/>
                <w:szCs w:val="20"/>
                <w:lang w:val="sv-SE"/>
                <w:rPrChange w:id="1644" w:author="Björn Genfors" w:date="2014-03-28T15:54:00Z">
                  <w:rPr>
                    <w:rFonts w:cs="Times New Roman"/>
                    <w:sz w:val="20"/>
                    <w:szCs w:val="20"/>
                    <w:lang w:val="sv-SE"/>
                  </w:rPr>
                </w:rPrChange>
              </w:rPr>
            </w:pPr>
            <w:r w:rsidRPr="0046663B">
              <w:rPr>
                <w:sz w:val="20"/>
                <w:szCs w:val="20"/>
                <w:rPrChange w:id="1645" w:author="Björn Genfors" w:date="2014-03-28T15:54:00Z">
                  <w:rPr>
                    <w:sz w:val="20"/>
                    <w:szCs w:val="20"/>
                  </w:rPr>
                </w:rPrChange>
              </w:rPr>
              <w:t>HSAIDType</w:t>
            </w:r>
          </w:p>
          <w:p w14:paraId="27764C2E" w14:textId="77777777" w:rsidR="008A6494" w:rsidRPr="0046663B" w:rsidRDefault="008A6494" w:rsidP="008A6494">
            <w:pPr>
              <w:widowControl/>
              <w:spacing w:line="229" w:lineRule="exact"/>
              <w:ind w:left="102"/>
              <w:rPr>
                <w:rFonts w:cs="Times New Roman"/>
                <w:sz w:val="20"/>
                <w:szCs w:val="20"/>
                <w:highlight w:val="yellow"/>
                <w:lang w:val="sv-SE"/>
                <w:rPrChange w:id="1646" w:author="Björn Genfors" w:date="2014-03-28T15:54:00Z">
                  <w:rPr>
                    <w:rFonts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46663B" w:rsidRDefault="008A6494" w:rsidP="008A6494">
            <w:pPr>
              <w:widowControl/>
              <w:spacing w:line="229" w:lineRule="exact"/>
              <w:ind w:left="102"/>
              <w:rPr>
                <w:rFonts w:cs="Times New Roman"/>
                <w:sz w:val="20"/>
                <w:szCs w:val="20"/>
                <w:lang w:val="sv-SE"/>
                <w:rPrChange w:id="1647" w:author="Björn Genfors" w:date="2014-03-28T15:54:00Z">
                  <w:rPr>
                    <w:rFonts w:cs="Times New Roman"/>
                    <w:sz w:val="20"/>
                    <w:szCs w:val="20"/>
                    <w:lang w:val="sv-SE"/>
                  </w:rPr>
                </w:rPrChange>
              </w:rPr>
            </w:pPr>
            <w:r w:rsidRPr="0046663B">
              <w:rPr>
                <w:sz w:val="20"/>
                <w:szCs w:val="20"/>
                <w:lang w:val="sv-SE"/>
                <w:rPrChange w:id="1648" w:author="Björn Genfors" w:date="2014-03-28T15:54: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46663B" w:rsidRDefault="008A6494" w:rsidP="003A6D72">
            <w:pPr>
              <w:widowControl/>
              <w:spacing w:line="229" w:lineRule="exact"/>
              <w:ind w:left="102"/>
              <w:jc w:val="center"/>
              <w:rPr>
                <w:rFonts w:cs="Times New Roman"/>
                <w:sz w:val="20"/>
                <w:szCs w:val="20"/>
                <w:lang w:val="sv-SE"/>
                <w:rPrChange w:id="1649" w:author="Björn Genfors" w:date="2014-03-28T15:54:00Z">
                  <w:rPr>
                    <w:rFonts w:cs="Times New Roman"/>
                    <w:sz w:val="20"/>
                    <w:szCs w:val="20"/>
                    <w:lang w:val="sv-SE"/>
                  </w:rPr>
                </w:rPrChange>
              </w:rPr>
            </w:pPr>
            <w:r w:rsidRPr="0046663B">
              <w:rPr>
                <w:sz w:val="20"/>
                <w:szCs w:val="20"/>
                <w:rPrChange w:id="1650" w:author="Björn Genfors" w:date="2014-03-28T15:54:00Z">
                  <w:rPr>
                    <w:sz w:val="20"/>
                    <w:szCs w:val="20"/>
                  </w:rPr>
                </w:rPrChange>
              </w:rPr>
              <w:t>0..1</w:t>
            </w:r>
          </w:p>
        </w:tc>
      </w:tr>
      <w:tr w:rsidR="008A6494" w:rsidRPr="0046663B"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46663B" w:rsidRDefault="008A6494" w:rsidP="008A6494">
            <w:pPr>
              <w:widowControl/>
              <w:spacing w:line="229" w:lineRule="exact"/>
              <w:ind w:left="102"/>
              <w:rPr>
                <w:rFonts w:cs="Times New Roman"/>
                <w:sz w:val="20"/>
                <w:szCs w:val="20"/>
                <w:lang w:val="sv-SE"/>
                <w:rPrChange w:id="1651" w:author="Björn Genfors" w:date="2014-03-28T15:54:00Z">
                  <w:rPr>
                    <w:rFonts w:cs="Times New Roman"/>
                    <w:sz w:val="20"/>
                    <w:szCs w:val="20"/>
                    <w:lang w:val="sv-SE"/>
                  </w:rPr>
                </w:rPrChange>
              </w:rPr>
            </w:pPr>
            <w:r w:rsidRPr="0046663B">
              <w:rPr>
                <w:sz w:val="20"/>
                <w:szCs w:val="20"/>
                <w:rPrChange w:id="1652" w:author="Björn Genfors" w:date="2014-03-28T15:54:00Z">
                  <w:rPr>
                    <w:sz w:val="20"/>
                    <w:szCs w:val="20"/>
                  </w:rPr>
                </w:rPrChange>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46663B" w:rsidRDefault="008A6494" w:rsidP="008A6494">
            <w:pPr>
              <w:widowControl/>
              <w:spacing w:line="229" w:lineRule="exact"/>
              <w:ind w:left="102"/>
              <w:rPr>
                <w:rFonts w:cs="Times New Roman"/>
                <w:sz w:val="20"/>
                <w:szCs w:val="20"/>
                <w:lang w:val="sv-SE"/>
                <w:rPrChange w:id="1653" w:author="Björn Genfors" w:date="2014-03-28T15:54:00Z">
                  <w:rPr>
                    <w:rFonts w:cs="Times New Roman"/>
                    <w:sz w:val="20"/>
                    <w:szCs w:val="20"/>
                    <w:lang w:val="sv-SE"/>
                  </w:rPr>
                </w:rPrChange>
              </w:rPr>
            </w:pPr>
            <w:r w:rsidRPr="0046663B">
              <w:rPr>
                <w:sz w:val="20"/>
                <w:szCs w:val="20"/>
                <w:rPrChange w:id="1654"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46663B" w:rsidRDefault="008A6494" w:rsidP="008A6494">
            <w:pPr>
              <w:widowControl/>
              <w:spacing w:line="229" w:lineRule="exact"/>
              <w:ind w:left="102"/>
              <w:rPr>
                <w:rFonts w:cs="Times New Roman"/>
                <w:sz w:val="20"/>
                <w:szCs w:val="20"/>
                <w:lang w:val="sv-SE"/>
                <w:rPrChange w:id="1655" w:author="Björn Genfors" w:date="2014-03-28T15:54:00Z">
                  <w:rPr>
                    <w:rFonts w:cs="Times New Roman"/>
                    <w:sz w:val="20"/>
                    <w:szCs w:val="20"/>
                    <w:lang w:val="sv-SE"/>
                  </w:rPr>
                </w:rPrChange>
              </w:rPr>
            </w:pPr>
            <w:r w:rsidRPr="0046663B">
              <w:rPr>
                <w:sz w:val="20"/>
                <w:szCs w:val="20"/>
                <w:lang w:val="sv-SE"/>
                <w:rPrChange w:id="1656" w:author="Björn Genfors" w:date="2014-03-28T15:54: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46663B" w:rsidRDefault="008A6494" w:rsidP="003A6D72">
            <w:pPr>
              <w:widowControl/>
              <w:spacing w:line="229" w:lineRule="exact"/>
              <w:ind w:left="102"/>
              <w:jc w:val="center"/>
              <w:rPr>
                <w:rFonts w:cs="Times New Roman"/>
                <w:sz w:val="20"/>
                <w:szCs w:val="20"/>
                <w:lang w:val="sv-SE"/>
                <w:rPrChange w:id="1657" w:author="Björn Genfors" w:date="2014-03-28T15:54:00Z">
                  <w:rPr>
                    <w:rFonts w:cs="Times New Roman"/>
                    <w:sz w:val="20"/>
                    <w:szCs w:val="20"/>
                    <w:lang w:val="sv-SE"/>
                  </w:rPr>
                </w:rPrChange>
              </w:rPr>
            </w:pPr>
            <w:r w:rsidRPr="0046663B">
              <w:rPr>
                <w:sz w:val="20"/>
                <w:szCs w:val="20"/>
                <w:rPrChange w:id="1658" w:author="Björn Genfors" w:date="2014-03-28T15:54:00Z">
                  <w:rPr>
                    <w:sz w:val="20"/>
                    <w:szCs w:val="20"/>
                  </w:rPr>
                </w:rPrChange>
              </w:rPr>
              <w:t>0..1</w:t>
            </w:r>
          </w:p>
        </w:tc>
      </w:tr>
      <w:tr w:rsidR="0046663B" w:rsidRPr="0046663B" w14:paraId="454E8B1D" w14:textId="77777777" w:rsidTr="00265DFD">
        <w:trPr>
          <w:trHeight w:val="501"/>
          <w:tblHeader/>
          <w:ins w:id="1659"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46663B" w:rsidRDefault="0046663B" w:rsidP="008A6494">
            <w:pPr>
              <w:spacing w:line="229" w:lineRule="exact"/>
              <w:ind w:left="102"/>
              <w:rPr>
                <w:ins w:id="1660" w:author="Björn Genfors" w:date="2014-03-28T15:53:00Z"/>
                <w:color w:val="FF0000"/>
                <w:sz w:val="20"/>
                <w:szCs w:val="20"/>
                <w:highlight w:val="yellow"/>
                <w:rPrChange w:id="1661" w:author="Björn Genfors" w:date="2014-03-28T15:54:00Z">
                  <w:rPr>
                    <w:ins w:id="1662" w:author="Björn Genfors" w:date="2014-03-28T15:53:00Z"/>
                    <w:szCs w:val="20"/>
                  </w:rPr>
                </w:rPrChange>
              </w:rPr>
            </w:pPr>
            <w:ins w:id="1663" w:author="Björn Genfors" w:date="2014-03-28T15:53:00Z">
              <w:r w:rsidRPr="0046663B">
                <w:rPr>
                  <w:color w:val="FF0000"/>
                  <w:sz w:val="20"/>
                  <w:szCs w:val="20"/>
                  <w:highlight w:val="yellow"/>
                  <w:rPrChange w:id="1664" w:author="Björn Genfors" w:date="2014-03-28T15:54:00Z">
                    <w:rPr>
                      <w:sz w:val="20"/>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46663B" w:rsidRDefault="0046663B" w:rsidP="008A6494">
            <w:pPr>
              <w:spacing w:line="229" w:lineRule="exact"/>
              <w:ind w:left="102"/>
              <w:rPr>
                <w:ins w:id="1665" w:author="Björn Genfors" w:date="2014-03-28T15:53:00Z"/>
                <w:color w:val="FF0000"/>
                <w:sz w:val="20"/>
                <w:szCs w:val="20"/>
                <w:highlight w:val="yellow"/>
                <w:rPrChange w:id="1666" w:author="Björn Genfors" w:date="2014-03-28T15:54:00Z">
                  <w:rPr>
                    <w:ins w:id="1667" w:author="Björn Genfors" w:date="2014-03-28T15:53:00Z"/>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46663B" w:rsidRDefault="0046663B" w:rsidP="008A6494">
            <w:pPr>
              <w:spacing w:line="229" w:lineRule="exact"/>
              <w:ind w:left="102"/>
              <w:rPr>
                <w:ins w:id="1668" w:author="Björn Genfors" w:date="2014-03-28T15:53:00Z"/>
                <w:color w:val="FF0000"/>
                <w:sz w:val="20"/>
                <w:szCs w:val="20"/>
                <w:highlight w:val="yellow"/>
                <w:rPrChange w:id="1669" w:author="Björn Genfors" w:date="2014-03-28T15:54:00Z">
                  <w:rPr>
                    <w:ins w:id="1670" w:author="Björn Genfors" w:date="2014-03-28T15:53:00Z"/>
                    <w:szCs w:val="20"/>
                  </w:rPr>
                </w:rPrChange>
              </w:rPr>
            </w:pPr>
            <w:ins w:id="1671" w:author="Björn Genfors" w:date="2014-03-28T15:53:00Z">
              <w:r w:rsidRPr="0046663B">
                <w:rPr>
                  <w:color w:val="FF0000"/>
                  <w:sz w:val="20"/>
                  <w:szCs w:val="20"/>
                  <w:highlight w:val="yellow"/>
                  <w:rPrChange w:id="1672" w:author="Björn Genfors" w:date="2014-03-28T15:54: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46663B" w:rsidRDefault="0046663B" w:rsidP="003A6D72">
            <w:pPr>
              <w:spacing w:line="229" w:lineRule="exact"/>
              <w:ind w:left="102"/>
              <w:jc w:val="center"/>
              <w:rPr>
                <w:ins w:id="1673" w:author="Björn Genfors" w:date="2014-03-28T15:53:00Z"/>
                <w:color w:val="FF0000"/>
                <w:sz w:val="20"/>
                <w:szCs w:val="20"/>
                <w:rPrChange w:id="1674" w:author="Björn Genfors" w:date="2014-03-28T15:54:00Z">
                  <w:rPr>
                    <w:ins w:id="1675" w:author="Björn Genfors" w:date="2014-03-28T15:53:00Z"/>
                    <w:szCs w:val="20"/>
                  </w:rPr>
                </w:rPrChange>
              </w:rPr>
            </w:pPr>
            <w:ins w:id="1676" w:author="Björn Genfors" w:date="2014-03-28T15:53:00Z">
              <w:r w:rsidRPr="0046663B">
                <w:rPr>
                  <w:color w:val="FF0000"/>
                  <w:sz w:val="20"/>
                  <w:szCs w:val="20"/>
                  <w:highlight w:val="yellow"/>
                  <w:rPrChange w:id="1677" w:author="Björn Genfors" w:date="2014-03-28T15:54:00Z">
                    <w:rPr>
                      <w:szCs w:val="20"/>
                    </w:rPr>
                  </w:rPrChange>
                </w:rPr>
                <w:t>0..0</w:t>
              </w:r>
            </w:ins>
          </w:p>
        </w:tc>
      </w:tr>
      <w:tr w:rsidR="008A6494" w:rsidRPr="0046663B"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46663B" w:rsidRDefault="008A6494" w:rsidP="008A6494">
            <w:pPr>
              <w:widowControl/>
              <w:spacing w:line="229" w:lineRule="exact"/>
              <w:ind w:left="102"/>
              <w:rPr>
                <w:rFonts w:cs="Times New Roman"/>
                <w:sz w:val="20"/>
                <w:szCs w:val="20"/>
                <w:lang w:val="sv-SE"/>
                <w:rPrChange w:id="1678" w:author="Björn Genfors" w:date="2014-03-28T15:54:00Z">
                  <w:rPr>
                    <w:rFonts w:cs="Times New Roman"/>
                    <w:sz w:val="20"/>
                    <w:szCs w:val="20"/>
                    <w:lang w:val="sv-SE"/>
                  </w:rPr>
                </w:rPrChange>
              </w:rPr>
            </w:pPr>
            <w:r w:rsidRPr="0046663B">
              <w:rPr>
                <w:sz w:val="20"/>
                <w:szCs w:val="20"/>
                <w:rPrChange w:id="1679" w:author="Björn Genfors" w:date="2014-03-28T15:54:00Z">
                  <w:rPr>
                    <w:sz w:val="20"/>
                    <w:szCs w:val="20"/>
                  </w:rPr>
                </w:rPrChange>
              </w:rPr>
              <w:t>../../</w:t>
            </w:r>
            <w:r w:rsidRPr="0046663B">
              <w:rPr>
                <w:spacing w:val="-1"/>
                <w:sz w:val="20"/>
                <w:szCs w:val="20"/>
                <w:rPrChange w:id="1680" w:author="Björn Genfors" w:date="2014-03-28T15:54:00Z">
                  <w:rPr>
                    <w:spacing w:val="-1"/>
                    <w:sz w:val="20"/>
                    <w:szCs w:val="20"/>
                  </w:rPr>
                </w:rPrChange>
              </w:rPr>
              <w:t>approvedForPatient</w:t>
            </w:r>
          </w:p>
          <w:p w14:paraId="1E7516DE" w14:textId="77777777" w:rsidR="008A6494" w:rsidRPr="0046663B" w:rsidRDefault="008A6494" w:rsidP="008A6494">
            <w:pPr>
              <w:widowControl/>
              <w:spacing w:line="229" w:lineRule="exact"/>
              <w:ind w:left="102"/>
              <w:rPr>
                <w:rFonts w:cs="Times New Roman"/>
                <w:sz w:val="20"/>
                <w:szCs w:val="20"/>
                <w:lang w:val="sv-SE"/>
                <w:rPrChange w:id="1681"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46663B" w:rsidRDefault="008A6494" w:rsidP="008A6494">
            <w:pPr>
              <w:widowControl/>
              <w:spacing w:line="229" w:lineRule="exact"/>
              <w:ind w:left="102"/>
              <w:rPr>
                <w:rFonts w:cs="Times New Roman"/>
                <w:color w:val="FF0000"/>
                <w:sz w:val="20"/>
                <w:szCs w:val="20"/>
                <w:lang w:val="sv-SE"/>
                <w:rPrChange w:id="1682" w:author="Björn Genfors" w:date="2014-03-28T15:54:00Z">
                  <w:rPr>
                    <w:rFonts w:cs="Times New Roman"/>
                    <w:color w:val="FF0000"/>
                    <w:sz w:val="20"/>
                    <w:szCs w:val="20"/>
                    <w:lang w:val="sv-SE"/>
                  </w:rPr>
                </w:rPrChange>
              </w:rPr>
            </w:pPr>
            <w:r w:rsidRPr="0046663B">
              <w:rPr>
                <w:sz w:val="20"/>
                <w:szCs w:val="20"/>
                <w:rPrChange w:id="1683" w:author="Björn Genfors" w:date="2014-03-28T15:54:00Z">
                  <w:rPr>
                    <w:sz w:val="20"/>
                    <w:szCs w:val="20"/>
                  </w:rPr>
                </w:rPrChange>
              </w:rPr>
              <w:t>boolean</w:t>
            </w:r>
          </w:p>
          <w:p w14:paraId="13EBEDDA" w14:textId="77777777" w:rsidR="008A6494" w:rsidRPr="0046663B" w:rsidRDefault="008A6494" w:rsidP="008A6494">
            <w:pPr>
              <w:widowControl/>
              <w:spacing w:line="229" w:lineRule="exact"/>
              <w:ind w:left="102"/>
              <w:rPr>
                <w:rFonts w:cs="Times New Roman"/>
                <w:sz w:val="20"/>
                <w:szCs w:val="20"/>
                <w:lang w:val="sv-SE"/>
                <w:rPrChange w:id="1684"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46663B" w:rsidRDefault="008A6494" w:rsidP="008A6494">
            <w:pPr>
              <w:widowControl/>
              <w:spacing w:line="226" w:lineRule="exact"/>
              <w:ind w:left="102"/>
              <w:rPr>
                <w:rFonts w:cs="Times New Roman"/>
                <w:spacing w:val="-1"/>
                <w:sz w:val="20"/>
                <w:szCs w:val="20"/>
                <w:lang w:val="sv-SE"/>
                <w:rPrChange w:id="1685" w:author="Björn Genfors" w:date="2014-03-28T15:54:00Z">
                  <w:rPr>
                    <w:rFonts w:cs="Times New Roman"/>
                    <w:spacing w:val="-1"/>
                    <w:sz w:val="20"/>
                    <w:szCs w:val="20"/>
                    <w:lang w:val="sv-SE"/>
                  </w:rPr>
                </w:rPrChange>
              </w:rPr>
            </w:pPr>
            <w:r w:rsidRPr="0046663B">
              <w:rPr>
                <w:spacing w:val="-1"/>
                <w:sz w:val="20"/>
                <w:szCs w:val="20"/>
                <w:lang w:val="sv-SE"/>
                <w:rPrChange w:id="1686" w:author="Björn Genfors" w:date="2014-03-28T15:54:00Z">
                  <w:rPr>
                    <w:spacing w:val="-1"/>
                    <w:szCs w:val="20"/>
                  </w:rPr>
                </w:rPrChange>
              </w:rPr>
              <w:t>Anger om information får delas till patient. Värdet sätts i sådant fall till true, i annat fall till false.</w:t>
            </w:r>
          </w:p>
          <w:p w14:paraId="5ABD9F50" w14:textId="77777777" w:rsidR="008A6494" w:rsidRPr="0046663B" w:rsidRDefault="008A6494" w:rsidP="008A6494">
            <w:pPr>
              <w:widowControl/>
              <w:spacing w:line="226" w:lineRule="exact"/>
              <w:ind w:left="102"/>
              <w:rPr>
                <w:rFonts w:cs="Times New Roman"/>
                <w:spacing w:val="-1"/>
                <w:sz w:val="20"/>
                <w:szCs w:val="20"/>
                <w:lang w:val="sv-SE"/>
                <w:rPrChange w:id="1687"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46663B" w:rsidRDefault="008A6494" w:rsidP="003A6D72">
            <w:pPr>
              <w:widowControl/>
              <w:spacing w:line="226" w:lineRule="exact"/>
              <w:ind w:left="102"/>
              <w:jc w:val="center"/>
              <w:rPr>
                <w:rFonts w:cs="Times New Roman"/>
                <w:spacing w:val="-1"/>
                <w:sz w:val="20"/>
                <w:szCs w:val="20"/>
                <w:lang w:val="sv-SE"/>
                <w:rPrChange w:id="1688" w:author="Björn Genfors" w:date="2014-03-28T15:54:00Z">
                  <w:rPr>
                    <w:rFonts w:cs="Times New Roman"/>
                    <w:spacing w:val="-1"/>
                    <w:sz w:val="20"/>
                    <w:szCs w:val="20"/>
                    <w:lang w:val="sv-SE"/>
                  </w:rPr>
                </w:rPrChange>
              </w:rPr>
            </w:pPr>
            <w:r w:rsidRPr="0046663B">
              <w:rPr>
                <w:spacing w:val="-1"/>
                <w:sz w:val="20"/>
                <w:szCs w:val="20"/>
                <w:rPrChange w:id="1689" w:author="Björn Genfors" w:date="2014-03-28T15:54:00Z">
                  <w:rPr>
                    <w:spacing w:val="-1"/>
                    <w:sz w:val="20"/>
                    <w:szCs w:val="20"/>
                  </w:rPr>
                </w:rPrChange>
              </w:rPr>
              <w:t>1..1</w:t>
            </w:r>
          </w:p>
        </w:tc>
      </w:tr>
      <w:tr w:rsidR="008A6494" w:rsidRPr="0046663B"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46663B" w:rsidRDefault="008A6494" w:rsidP="008A6494">
            <w:pPr>
              <w:widowControl/>
              <w:spacing w:line="229" w:lineRule="exact"/>
              <w:ind w:left="102"/>
              <w:rPr>
                <w:rFonts w:cs="Times New Roman"/>
                <w:sz w:val="20"/>
                <w:szCs w:val="20"/>
                <w:lang w:val="sv-SE"/>
                <w:rPrChange w:id="1690" w:author="Björn Genfors" w:date="2014-03-28T15:54:00Z">
                  <w:rPr>
                    <w:rFonts w:cs="Times New Roman"/>
                    <w:sz w:val="20"/>
                    <w:szCs w:val="20"/>
                    <w:lang w:val="sv-SE"/>
                  </w:rPr>
                </w:rPrChange>
              </w:rPr>
            </w:pPr>
            <w:r w:rsidRPr="0046663B">
              <w:rPr>
                <w:sz w:val="20"/>
                <w:szCs w:val="20"/>
                <w:rPrChange w:id="1691" w:author="Björn Genfors" w:date="2014-03-28T15:54:00Z">
                  <w:rPr>
                    <w:sz w:val="20"/>
                    <w:szCs w:val="20"/>
                  </w:rPr>
                </w:rPrChange>
              </w:rPr>
              <w:t>../../</w:t>
            </w:r>
            <w:r w:rsidRPr="0046663B">
              <w:rPr>
                <w:spacing w:val="-1"/>
                <w:sz w:val="20"/>
                <w:szCs w:val="20"/>
                <w:rPrChange w:id="1692" w:author="Björn Genfors" w:date="2014-03-28T15:54:00Z">
                  <w:rPr>
                    <w:spacing w:val="-1"/>
                    <w:sz w:val="20"/>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46663B" w:rsidRDefault="008A6494" w:rsidP="008A6494">
            <w:pPr>
              <w:widowControl/>
              <w:spacing w:line="229" w:lineRule="exact"/>
              <w:ind w:left="102"/>
              <w:rPr>
                <w:rFonts w:cs="Times New Roman"/>
                <w:sz w:val="20"/>
                <w:szCs w:val="20"/>
                <w:lang w:val="sv-SE"/>
                <w:rPrChange w:id="1693" w:author="Björn Genfors" w:date="2014-03-28T15:54:00Z">
                  <w:rPr>
                    <w:rFonts w:cs="Times New Roman"/>
                    <w:sz w:val="20"/>
                    <w:szCs w:val="20"/>
                    <w:lang w:val="sv-SE"/>
                  </w:rPr>
                </w:rPrChange>
              </w:rPr>
            </w:pPr>
            <w:r w:rsidRPr="0046663B">
              <w:rPr>
                <w:spacing w:val="-1"/>
                <w:sz w:val="20"/>
                <w:szCs w:val="20"/>
                <w:rPrChange w:id="1694" w:author="Björn Genfors" w:date="2014-03-28T15:54:00Z">
                  <w:rPr>
                    <w:spacing w:val="-1"/>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46663B" w:rsidRDefault="008A6494" w:rsidP="008A6494">
            <w:pPr>
              <w:widowControl/>
              <w:spacing w:line="226" w:lineRule="exact"/>
              <w:ind w:left="102"/>
              <w:rPr>
                <w:rFonts w:cs="Times New Roman"/>
                <w:spacing w:val="-1"/>
                <w:sz w:val="20"/>
                <w:szCs w:val="20"/>
                <w:lang w:val="sv-SE"/>
                <w:rPrChange w:id="1695" w:author="Björn Genfors" w:date="2014-03-28T15:54:00Z">
                  <w:rPr>
                    <w:rFonts w:cs="Times New Roman"/>
                    <w:spacing w:val="-1"/>
                    <w:sz w:val="20"/>
                    <w:szCs w:val="20"/>
                    <w:lang w:val="sv-SE"/>
                  </w:rPr>
                </w:rPrChange>
              </w:rPr>
            </w:pPr>
            <w:r w:rsidRPr="0046663B">
              <w:rPr>
                <w:spacing w:val="-1"/>
                <w:sz w:val="20"/>
                <w:szCs w:val="20"/>
                <w:lang w:val="sv-SE"/>
                <w:rPrChange w:id="1696" w:author="Björn Genfors" w:date="2014-03-28T15:54:00Z">
                  <w:rPr>
                    <w:spacing w:val="-1"/>
                    <w:szCs w:val="20"/>
                  </w:rPr>
                </w:rPrChange>
              </w:rPr>
              <w:t xml:space="preserve">Identitetet för den vård- och omsorgskontakt som föranlett den information som omfattas av dokumentet. </w:t>
            </w:r>
            <w:r w:rsidRPr="0046663B">
              <w:rPr>
                <w:spacing w:val="-1"/>
                <w:sz w:val="20"/>
                <w:szCs w:val="20"/>
                <w:rPrChange w:id="1697" w:author="Björn Genfors" w:date="2014-03-28T15:54:00Z">
                  <w:rPr>
                    <w:spacing w:val="-1"/>
                    <w:sz w:val="20"/>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46663B" w:rsidRDefault="008A6494" w:rsidP="003A6D72">
            <w:pPr>
              <w:widowControl/>
              <w:spacing w:line="226" w:lineRule="exact"/>
              <w:ind w:left="102"/>
              <w:jc w:val="center"/>
              <w:rPr>
                <w:rFonts w:cs="Times New Roman"/>
                <w:spacing w:val="-1"/>
                <w:sz w:val="20"/>
                <w:szCs w:val="20"/>
                <w:lang w:val="sv-SE"/>
                <w:rPrChange w:id="1698" w:author="Björn Genfors" w:date="2014-03-28T15:54:00Z">
                  <w:rPr>
                    <w:rFonts w:cs="Times New Roman"/>
                    <w:spacing w:val="-1"/>
                    <w:sz w:val="20"/>
                    <w:szCs w:val="20"/>
                    <w:lang w:val="sv-SE"/>
                  </w:rPr>
                </w:rPrChange>
              </w:rPr>
            </w:pPr>
            <w:r w:rsidRPr="0046663B">
              <w:rPr>
                <w:spacing w:val="-1"/>
                <w:sz w:val="20"/>
                <w:szCs w:val="20"/>
                <w:rPrChange w:id="1699" w:author="Björn Genfors" w:date="2014-03-28T15:54:00Z">
                  <w:rPr>
                    <w:spacing w:val="-1"/>
                    <w:sz w:val="20"/>
                    <w:szCs w:val="20"/>
                  </w:rPr>
                </w:rPrChange>
              </w:rPr>
              <w:t>0..1</w:t>
            </w:r>
          </w:p>
        </w:tc>
      </w:tr>
      <w:tr w:rsidR="008A6494" w:rsidRPr="0046663B"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46663B" w:rsidRDefault="008A6494" w:rsidP="008A6494">
            <w:pPr>
              <w:widowControl/>
              <w:spacing w:line="229" w:lineRule="exact"/>
              <w:ind w:left="102"/>
              <w:rPr>
                <w:rFonts w:cs="Times New Roman"/>
                <w:sz w:val="20"/>
                <w:szCs w:val="20"/>
                <w:lang w:val="sv-SE"/>
                <w:rPrChange w:id="1700" w:author="Björn Genfors" w:date="2014-03-28T15:54:00Z">
                  <w:rPr>
                    <w:rFonts w:cs="Times New Roman"/>
                    <w:sz w:val="20"/>
                    <w:szCs w:val="20"/>
                    <w:lang w:val="sv-SE"/>
                  </w:rPr>
                </w:rPrChange>
              </w:rPr>
            </w:pPr>
            <w:r w:rsidRPr="0046663B">
              <w:rPr>
                <w:sz w:val="20"/>
                <w:szCs w:val="20"/>
                <w:rPrChange w:id="1701" w:author="Björn Genfors" w:date="2014-03-28T15:54:00Z">
                  <w:rPr>
                    <w:sz w:val="20"/>
                    <w:szCs w:val="20"/>
                  </w:rPr>
                </w:rPrChange>
              </w:rPr>
              <w:t>../maternityMedicalRecordBody</w:t>
            </w:r>
          </w:p>
          <w:p w14:paraId="3A243C17" w14:textId="77777777" w:rsidR="008A6494" w:rsidRPr="0046663B" w:rsidRDefault="008A6494" w:rsidP="008A6494">
            <w:pPr>
              <w:widowControl/>
              <w:spacing w:line="229" w:lineRule="exact"/>
              <w:ind w:left="102"/>
              <w:rPr>
                <w:rFonts w:cs="Times New Roman"/>
                <w:sz w:val="20"/>
                <w:szCs w:val="20"/>
                <w:lang w:val="sv-SE"/>
                <w:rPrChange w:id="1702"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46663B" w:rsidRDefault="008A6494" w:rsidP="008A6494">
            <w:pPr>
              <w:widowControl/>
              <w:spacing w:line="229" w:lineRule="exact"/>
              <w:ind w:left="102"/>
              <w:rPr>
                <w:rFonts w:cs="Times New Roman"/>
                <w:sz w:val="20"/>
                <w:szCs w:val="20"/>
                <w:lang w:val="sv-SE"/>
                <w:rPrChange w:id="1703" w:author="Björn Genfors" w:date="2014-03-28T15:54:00Z">
                  <w:rPr>
                    <w:rFonts w:cs="Times New Roman"/>
                    <w:sz w:val="20"/>
                    <w:szCs w:val="20"/>
                    <w:lang w:val="sv-SE"/>
                  </w:rPr>
                </w:rPrChange>
              </w:rPr>
            </w:pPr>
            <w:r w:rsidRPr="0046663B">
              <w:rPr>
                <w:sz w:val="20"/>
                <w:szCs w:val="20"/>
                <w:rPrChange w:id="1704" w:author="Björn Genfors" w:date="2014-03-28T15:54:00Z">
                  <w:rPr>
                    <w:sz w:val="20"/>
                    <w:szCs w:val="20"/>
                  </w:rPr>
                </w:rPrChange>
              </w:rPr>
              <w:t>MaternityMedicalRecordBodyType</w:t>
            </w:r>
          </w:p>
          <w:p w14:paraId="02F36B46" w14:textId="77777777" w:rsidR="008A6494" w:rsidRPr="0046663B" w:rsidRDefault="008A6494" w:rsidP="008A6494">
            <w:pPr>
              <w:widowControl/>
              <w:spacing w:line="226" w:lineRule="exact"/>
              <w:ind w:left="102"/>
              <w:rPr>
                <w:rFonts w:cs="Times New Roman"/>
                <w:spacing w:val="-1"/>
                <w:sz w:val="20"/>
                <w:szCs w:val="20"/>
                <w:lang w:val="sv-SE"/>
                <w:rPrChange w:id="1705" w:author="Björn Genfors" w:date="2014-03-28T15:54:00Z">
                  <w:rPr>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46663B" w:rsidRDefault="008A6494" w:rsidP="008A6494">
            <w:pPr>
              <w:widowControl/>
              <w:spacing w:line="226" w:lineRule="exact"/>
              <w:ind w:left="102"/>
              <w:rPr>
                <w:rFonts w:cs="Times New Roman"/>
                <w:spacing w:val="-1"/>
                <w:sz w:val="20"/>
                <w:szCs w:val="20"/>
                <w:lang w:val="sv-SE"/>
                <w:rPrChange w:id="1706" w:author="Björn Genfors" w:date="2014-03-28T15:54:00Z">
                  <w:rPr>
                    <w:rFonts w:cs="Times New Roman"/>
                    <w:spacing w:val="-1"/>
                    <w:sz w:val="20"/>
                    <w:szCs w:val="20"/>
                    <w:lang w:val="sv-SE"/>
                  </w:rPr>
                </w:rPrChange>
              </w:rPr>
            </w:pPr>
            <w:r w:rsidRPr="0046663B">
              <w:rPr>
                <w:spacing w:val="-1"/>
                <w:sz w:val="20"/>
                <w:szCs w:val="20"/>
                <w:lang w:val="sv-SE"/>
                <w:rPrChange w:id="1707" w:author="Björn Genfors" w:date="2014-03-28T15:54:00Z">
                  <w:rPr>
                    <w:spacing w:val="-1"/>
                    <w:szCs w:val="20"/>
                  </w:rPr>
                </w:rPrChange>
              </w:rPr>
              <w:t xml:space="preserve">Kan bestå av antingen en </w:t>
            </w:r>
            <w:r w:rsidRPr="0046663B">
              <w:rPr>
                <w:sz w:val="20"/>
                <w:szCs w:val="20"/>
                <w:lang w:val="sv-SE"/>
                <w:rPrChange w:id="1708" w:author="Björn Genfors" w:date="2014-03-28T15:54: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46663B" w:rsidRDefault="008A6494" w:rsidP="003A6D72">
            <w:pPr>
              <w:widowControl/>
              <w:spacing w:line="226" w:lineRule="exact"/>
              <w:ind w:left="102"/>
              <w:jc w:val="center"/>
              <w:rPr>
                <w:rFonts w:cs="Times New Roman"/>
                <w:spacing w:val="-1"/>
                <w:sz w:val="20"/>
                <w:szCs w:val="20"/>
                <w:lang w:val="sv-SE"/>
                <w:rPrChange w:id="1709" w:author="Björn Genfors" w:date="2014-03-28T15:54:00Z">
                  <w:rPr>
                    <w:rFonts w:cs="Times New Roman"/>
                    <w:spacing w:val="-1"/>
                    <w:sz w:val="20"/>
                    <w:szCs w:val="20"/>
                    <w:lang w:val="sv-SE"/>
                  </w:rPr>
                </w:rPrChange>
              </w:rPr>
            </w:pPr>
            <w:r w:rsidRPr="0046663B">
              <w:rPr>
                <w:spacing w:val="-1"/>
                <w:sz w:val="20"/>
                <w:szCs w:val="20"/>
                <w:rPrChange w:id="1710" w:author="Björn Genfors" w:date="2014-03-28T15:54:00Z">
                  <w:rPr>
                    <w:spacing w:val="-1"/>
                    <w:sz w:val="20"/>
                    <w:szCs w:val="20"/>
                  </w:rPr>
                </w:rPrChange>
              </w:rPr>
              <w:t>1..1</w:t>
            </w:r>
          </w:p>
        </w:tc>
      </w:tr>
      <w:tr w:rsidR="008A6494" w:rsidRPr="0046663B"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46663B" w:rsidRDefault="008A6494" w:rsidP="008A6494">
            <w:pPr>
              <w:widowControl/>
              <w:spacing w:line="229" w:lineRule="exact"/>
              <w:ind w:left="102"/>
              <w:rPr>
                <w:rFonts w:cs="Times New Roman"/>
                <w:b/>
                <w:i/>
                <w:sz w:val="20"/>
                <w:szCs w:val="20"/>
                <w:lang w:val="sv-SE"/>
                <w:rPrChange w:id="1711" w:author="Björn Genfors" w:date="2014-03-28T15:54:00Z">
                  <w:rPr>
                    <w:rFonts w:cs="Times New Roman"/>
                    <w:b/>
                    <w:i/>
                    <w:sz w:val="20"/>
                    <w:szCs w:val="20"/>
                    <w:lang w:val="sv-SE"/>
                  </w:rPr>
                </w:rPrChange>
              </w:rPr>
            </w:pPr>
            <w:r w:rsidRPr="0046663B">
              <w:rPr>
                <w:b/>
                <w:i/>
                <w:sz w:val="20"/>
                <w:szCs w:val="20"/>
                <w:rPrChange w:id="1712" w:author="Björn Genfors" w:date="2014-03-28T15:54:00Z">
                  <w:rPr>
                    <w:b/>
                    <w:i/>
                    <w:sz w:val="20"/>
                    <w:szCs w:val="20"/>
                  </w:rPr>
                </w:rPrChange>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46663B" w:rsidRDefault="008A6494" w:rsidP="008A6494">
            <w:pPr>
              <w:widowControl/>
              <w:spacing w:line="229" w:lineRule="exact"/>
              <w:ind w:left="102"/>
              <w:rPr>
                <w:rFonts w:cs="Times New Roman"/>
                <w:i/>
                <w:spacing w:val="-1"/>
                <w:sz w:val="20"/>
                <w:szCs w:val="20"/>
                <w:lang w:val="sv-SE"/>
                <w:rPrChange w:id="1713" w:author="Björn Genfors" w:date="2014-03-28T15:54:00Z">
                  <w:rPr>
                    <w:rFonts w:cs="Times New Roman"/>
                    <w:i/>
                    <w:spacing w:val="-1"/>
                    <w:sz w:val="20"/>
                    <w:szCs w:val="20"/>
                    <w:lang w:val="sv-SE"/>
                  </w:rPr>
                </w:rPrChange>
              </w:rPr>
            </w:pPr>
            <w:r w:rsidRPr="0046663B">
              <w:rPr>
                <w:i/>
                <w:spacing w:val="-1"/>
                <w:sz w:val="20"/>
                <w:szCs w:val="20"/>
                <w:rPrChange w:id="1714" w:author="Björn Genfors" w:date="2014-03-28T15:54:00Z">
                  <w:rPr>
                    <w:i/>
                    <w:spacing w:val="-1"/>
                    <w:sz w:val="20"/>
                    <w:szCs w:val="20"/>
                  </w:rPr>
                </w:rPrChange>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46663B" w:rsidRDefault="008A6494" w:rsidP="008A6494">
            <w:pPr>
              <w:widowControl/>
              <w:spacing w:line="226" w:lineRule="exact"/>
              <w:ind w:left="102"/>
              <w:rPr>
                <w:rFonts w:cs="Times New Roman"/>
                <w:i/>
                <w:spacing w:val="-1"/>
                <w:sz w:val="20"/>
                <w:szCs w:val="20"/>
                <w:lang w:val="sv-SE"/>
                <w:rPrChange w:id="1715" w:author="Björn Genfors" w:date="2014-03-28T15:54:00Z">
                  <w:rPr>
                    <w:rFonts w:cs="Times New Roman"/>
                    <w:i/>
                    <w:spacing w:val="-1"/>
                    <w:sz w:val="20"/>
                    <w:szCs w:val="20"/>
                    <w:lang w:val="sv-SE"/>
                  </w:rPr>
                </w:rPrChange>
              </w:rPr>
            </w:pPr>
            <w:r w:rsidRPr="0046663B">
              <w:rPr>
                <w:i/>
                <w:spacing w:val="-1"/>
                <w:sz w:val="20"/>
                <w:szCs w:val="20"/>
                <w:lang w:val="sv-SE"/>
                <w:rPrChange w:id="1716" w:author="Björn Genfors" w:date="2014-03-28T15:54: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46663B" w:rsidRDefault="008A6494" w:rsidP="003A6D72">
            <w:pPr>
              <w:widowControl/>
              <w:spacing w:line="226" w:lineRule="exact"/>
              <w:ind w:left="102"/>
              <w:jc w:val="center"/>
              <w:rPr>
                <w:rFonts w:cs="Times New Roman"/>
                <w:i/>
                <w:spacing w:val="-1"/>
                <w:sz w:val="20"/>
                <w:szCs w:val="20"/>
                <w:lang w:val="sv-SE"/>
                <w:rPrChange w:id="1717" w:author="Björn Genfors" w:date="2014-03-28T15:54:00Z">
                  <w:rPr>
                    <w:rFonts w:cs="Times New Roman"/>
                    <w:i/>
                    <w:spacing w:val="-1"/>
                    <w:sz w:val="20"/>
                    <w:szCs w:val="20"/>
                    <w:lang w:val="sv-SE"/>
                  </w:rPr>
                </w:rPrChange>
              </w:rPr>
            </w:pPr>
            <w:r w:rsidRPr="0046663B">
              <w:rPr>
                <w:i/>
                <w:spacing w:val="-1"/>
                <w:sz w:val="20"/>
                <w:szCs w:val="20"/>
                <w:rPrChange w:id="1718" w:author="Björn Genfors" w:date="2014-03-28T15:54:00Z">
                  <w:rPr>
                    <w:i/>
                    <w:spacing w:val="-1"/>
                    <w:sz w:val="20"/>
                    <w:szCs w:val="20"/>
                  </w:rPr>
                </w:rPrChange>
              </w:rPr>
              <w:t>0..1</w:t>
            </w:r>
          </w:p>
        </w:tc>
      </w:tr>
      <w:tr w:rsidR="008A6494" w:rsidRPr="0046663B"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46663B" w:rsidRDefault="008A6494" w:rsidP="008A6494">
            <w:pPr>
              <w:widowControl/>
              <w:spacing w:line="229" w:lineRule="exact"/>
              <w:ind w:left="102"/>
              <w:rPr>
                <w:rFonts w:cs="Times New Roman"/>
                <w:sz w:val="20"/>
                <w:szCs w:val="20"/>
                <w:lang w:val="sv-SE"/>
                <w:rPrChange w:id="1719" w:author="Björn Genfors" w:date="2014-03-28T15:54:00Z">
                  <w:rPr>
                    <w:rFonts w:cs="Times New Roman"/>
                    <w:sz w:val="20"/>
                    <w:szCs w:val="20"/>
                    <w:lang w:val="sv-SE"/>
                  </w:rPr>
                </w:rPrChange>
              </w:rPr>
            </w:pPr>
            <w:r w:rsidRPr="0046663B">
              <w:rPr>
                <w:sz w:val="20"/>
                <w:szCs w:val="20"/>
                <w:rPrChange w:id="1720" w:author="Björn Genfors" w:date="2014-03-28T15:54:00Z">
                  <w:rPr>
                    <w:sz w:val="20"/>
                    <w:szCs w:val="20"/>
                  </w:rPr>
                </w:rPrChange>
              </w:rPr>
              <w:lastRenderedPageBreak/>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46663B" w:rsidRDefault="008A6494" w:rsidP="008A6494">
            <w:pPr>
              <w:widowControl/>
              <w:spacing w:line="229" w:lineRule="exact"/>
              <w:ind w:left="102"/>
              <w:rPr>
                <w:rFonts w:cs="Times New Roman"/>
                <w:sz w:val="20"/>
                <w:szCs w:val="20"/>
                <w:lang w:val="sv-SE"/>
                <w:rPrChange w:id="1721" w:author="Björn Genfors" w:date="2014-03-28T15:54:00Z">
                  <w:rPr>
                    <w:rFonts w:cs="Times New Roman"/>
                    <w:sz w:val="20"/>
                    <w:szCs w:val="20"/>
                    <w:lang w:val="sv-SE"/>
                  </w:rPr>
                </w:rPrChange>
              </w:rPr>
            </w:pPr>
            <w:r w:rsidRPr="0046663B">
              <w:rPr>
                <w:spacing w:val="-1"/>
                <w:sz w:val="20"/>
                <w:szCs w:val="20"/>
                <w:rPrChange w:id="1722"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46663B" w:rsidRDefault="008A6494" w:rsidP="008A6494">
            <w:pPr>
              <w:widowControl/>
              <w:spacing w:line="226" w:lineRule="exact"/>
              <w:ind w:left="102"/>
              <w:rPr>
                <w:rFonts w:cs="Times New Roman"/>
                <w:spacing w:val="-1"/>
                <w:sz w:val="20"/>
                <w:szCs w:val="20"/>
                <w:lang w:val="sv-SE"/>
                <w:rPrChange w:id="1723" w:author="Björn Genfors" w:date="2014-03-28T15:54:00Z">
                  <w:rPr>
                    <w:rFonts w:cs="Times New Roman"/>
                    <w:spacing w:val="-1"/>
                    <w:sz w:val="20"/>
                    <w:szCs w:val="20"/>
                    <w:lang w:val="sv-SE"/>
                  </w:rPr>
                </w:rPrChange>
              </w:rPr>
            </w:pPr>
            <w:r w:rsidRPr="0046663B">
              <w:rPr>
                <w:spacing w:val="-1"/>
                <w:sz w:val="20"/>
                <w:szCs w:val="20"/>
                <w:rPrChange w:id="1724" w:author="Björn Genfors" w:date="2014-03-28T15:54:00Z">
                  <w:rPr>
                    <w:spacing w:val="-1"/>
                    <w:sz w:val="20"/>
                    <w:szCs w:val="20"/>
                  </w:rPr>
                </w:rPrChange>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46663B" w:rsidRDefault="008A6494" w:rsidP="003A6D72">
            <w:pPr>
              <w:widowControl/>
              <w:spacing w:line="226" w:lineRule="exact"/>
              <w:ind w:left="102"/>
              <w:jc w:val="center"/>
              <w:rPr>
                <w:rFonts w:cs="Times New Roman"/>
                <w:spacing w:val="-1"/>
                <w:sz w:val="20"/>
                <w:szCs w:val="20"/>
                <w:lang w:val="sv-SE"/>
                <w:rPrChange w:id="1725" w:author="Björn Genfors" w:date="2014-03-28T15:54:00Z">
                  <w:rPr>
                    <w:rFonts w:cs="Times New Roman"/>
                    <w:spacing w:val="-1"/>
                    <w:sz w:val="20"/>
                    <w:szCs w:val="20"/>
                    <w:lang w:val="sv-SE"/>
                  </w:rPr>
                </w:rPrChange>
              </w:rPr>
            </w:pPr>
            <w:r w:rsidRPr="0046663B">
              <w:rPr>
                <w:spacing w:val="-1"/>
                <w:sz w:val="20"/>
                <w:szCs w:val="20"/>
                <w:rPrChange w:id="1726" w:author="Björn Genfors" w:date="2014-03-28T15:54:00Z">
                  <w:rPr>
                    <w:spacing w:val="-1"/>
                    <w:sz w:val="20"/>
                    <w:szCs w:val="20"/>
                  </w:rPr>
                </w:rPrChange>
              </w:rPr>
              <w:t>0..1</w:t>
            </w:r>
          </w:p>
        </w:tc>
      </w:tr>
      <w:tr w:rsidR="008A6494" w:rsidRPr="0046663B"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46663B" w:rsidRDefault="008A6494" w:rsidP="008A6494">
            <w:pPr>
              <w:widowControl/>
              <w:spacing w:line="229" w:lineRule="exact"/>
              <w:ind w:left="102"/>
              <w:rPr>
                <w:rFonts w:cs="Times New Roman"/>
                <w:sz w:val="20"/>
                <w:szCs w:val="20"/>
                <w:lang w:val="sv-SE"/>
                <w:rPrChange w:id="1727" w:author="Björn Genfors" w:date="2014-03-28T15:54:00Z">
                  <w:rPr>
                    <w:rFonts w:cs="Times New Roman"/>
                    <w:sz w:val="20"/>
                    <w:szCs w:val="20"/>
                    <w:lang w:val="sv-SE"/>
                  </w:rPr>
                </w:rPrChange>
              </w:rPr>
            </w:pPr>
            <w:r w:rsidRPr="0046663B">
              <w:rPr>
                <w:sz w:val="20"/>
                <w:szCs w:val="20"/>
                <w:rPrChange w:id="1728" w:author="Björn Genfors" w:date="2014-03-28T15:54:00Z">
                  <w:rPr>
                    <w:sz w:val="20"/>
                    <w:szCs w:val="20"/>
                  </w:rPr>
                </w:rPrChange>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46663B" w:rsidRDefault="008A6494" w:rsidP="008A6494">
            <w:pPr>
              <w:widowControl/>
              <w:spacing w:line="229" w:lineRule="exact"/>
              <w:ind w:left="102"/>
              <w:rPr>
                <w:rFonts w:cs="Times New Roman"/>
                <w:sz w:val="20"/>
                <w:szCs w:val="20"/>
                <w:lang w:val="sv-SE"/>
                <w:rPrChange w:id="1729" w:author="Björn Genfors" w:date="2014-03-28T15:54:00Z">
                  <w:rPr>
                    <w:rFonts w:cs="Times New Roman"/>
                    <w:sz w:val="20"/>
                    <w:szCs w:val="20"/>
                    <w:lang w:val="sv-SE"/>
                  </w:rPr>
                </w:rPrChange>
              </w:rPr>
            </w:pPr>
            <w:r w:rsidRPr="0046663B">
              <w:rPr>
                <w:spacing w:val="-1"/>
                <w:sz w:val="20"/>
                <w:szCs w:val="20"/>
                <w:rPrChange w:id="1730"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46663B" w:rsidRDefault="008A6494" w:rsidP="008A6494">
            <w:pPr>
              <w:widowControl/>
              <w:spacing w:line="226" w:lineRule="exact"/>
              <w:ind w:left="102"/>
              <w:rPr>
                <w:rFonts w:cs="Times New Roman"/>
                <w:spacing w:val="-1"/>
                <w:sz w:val="20"/>
                <w:szCs w:val="20"/>
                <w:lang w:val="sv-SE"/>
                <w:rPrChange w:id="1731" w:author="Björn Genfors" w:date="2014-03-28T15:54:00Z">
                  <w:rPr>
                    <w:rFonts w:cs="Times New Roman"/>
                    <w:spacing w:val="-1"/>
                    <w:sz w:val="20"/>
                    <w:szCs w:val="20"/>
                    <w:lang w:val="sv-SE"/>
                  </w:rPr>
                </w:rPrChange>
              </w:rPr>
            </w:pPr>
            <w:r w:rsidRPr="0046663B">
              <w:rPr>
                <w:spacing w:val="-1"/>
                <w:sz w:val="20"/>
                <w:szCs w:val="20"/>
                <w:rPrChange w:id="1732" w:author="Björn Genfors" w:date="2014-03-28T15:54:00Z">
                  <w:rPr>
                    <w:spacing w:val="-1"/>
                    <w:sz w:val="20"/>
                    <w:szCs w:val="20"/>
                  </w:rPr>
                </w:rPrChange>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46663B" w:rsidRDefault="008A6494" w:rsidP="003A6D72">
            <w:pPr>
              <w:widowControl/>
              <w:spacing w:line="226" w:lineRule="exact"/>
              <w:ind w:left="102"/>
              <w:jc w:val="center"/>
              <w:rPr>
                <w:rFonts w:cs="Times New Roman"/>
                <w:spacing w:val="-1"/>
                <w:sz w:val="20"/>
                <w:szCs w:val="20"/>
                <w:lang w:val="sv-SE"/>
                <w:rPrChange w:id="1733" w:author="Björn Genfors" w:date="2014-03-28T15:54:00Z">
                  <w:rPr>
                    <w:rFonts w:cs="Times New Roman"/>
                    <w:spacing w:val="-1"/>
                    <w:sz w:val="20"/>
                    <w:szCs w:val="20"/>
                    <w:lang w:val="sv-SE"/>
                  </w:rPr>
                </w:rPrChange>
              </w:rPr>
            </w:pPr>
            <w:r w:rsidRPr="0046663B">
              <w:rPr>
                <w:spacing w:val="-1"/>
                <w:sz w:val="20"/>
                <w:szCs w:val="20"/>
                <w:rPrChange w:id="1734" w:author="Björn Genfors" w:date="2014-03-28T15:54:00Z">
                  <w:rPr>
                    <w:spacing w:val="-1"/>
                    <w:sz w:val="20"/>
                    <w:szCs w:val="20"/>
                  </w:rPr>
                </w:rPrChange>
              </w:rPr>
              <w:t>0..1</w:t>
            </w:r>
          </w:p>
        </w:tc>
      </w:tr>
      <w:tr w:rsidR="008A6494" w:rsidRPr="0046663B"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46663B" w:rsidRDefault="008A6494" w:rsidP="008A6494">
            <w:pPr>
              <w:widowControl/>
              <w:spacing w:line="229" w:lineRule="exact"/>
              <w:ind w:left="102"/>
              <w:rPr>
                <w:rFonts w:cs="Times New Roman"/>
                <w:sz w:val="20"/>
                <w:szCs w:val="20"/>
                <w:lang w:val="sv-SE"/>
                <w:rPrChange w:id="1735" w:author="Björn Genfors" w:date="2014-03-28T15:54:00Z">
                  <w:rPr>
                    <w:rFonts w:cs="Times New Roman"/>
                    <w:sz w:val="20"/>
                    <w:szCs w:val="20"/>
                    <w:lang w:val="sv-SE"/>
                  </w:rPr>
                </w:rPrChange>
              </w:rPr>
            </w:pPr>
            <w:r w:rsidRPr="0046663B">
              <w:rPr>
                <w:sz w:val="20"/>
                <w:szCs w:val="20"/>
                <w:rPrChange w:id="1736" w:author="Björn Genfors" w:date="2014-03-28T15:54:00Z">
                  <w:rPr>
                    <w:sz w:val="20"/>
                    <w:szCs w:val="20"/>
                  </w:rPr>
                </w:rPrChange>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46663B" w:rsidRDefault="008A6494" w:rsidP="008A6494">
            <w:pPr>
              <w:widowControl/>
              <w:spacing w:line="229" w:lineRule="exact"/>
              <w:ind w:left="102"/>
              <w:rPr>
                <w:rFonts w:cs="Times New Roman"/>
                <w:sz w:val="20"/>
                <w:szCs w:val="20"/>
                <w:lang w:val="sv-SE"/>
                <w:rPrChange w:id="1737" w:author="Björn Genfors" w:date="2014-03-28T15:54:00Z">
                  <w:rPr>
                    <w:rFonts w:cs="Times New Roman"/>
                    <w:sz w:val="20"/>
                    <w:szCs w:val="20"/>
                    <w:lang w:val="sv-SE"/>
                  </w:rPr>
                </w:rPrChange>
              </w:rPr>
            </w:pPr>
            <w:r w:rsidRPr="0046663B">
              <w:rPr>
                <w:spacing w:val="-1"/>
                <w:sz w:val="20"/>
                <w:szCs w:val="20"/>
                <w:rPrChange w:id="1738"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46663B" w:rsidRDefault="008A6494" w:rsidP="008A6494">
            <w:pPr>
              <w:widowControl/>
              <w:spacing w:line="226" w:lineRule="exact"/>
              <w:ind w:left="102"/>
              <w:rPr>
                <w:rFonts w:cs="Times New Roman"/>
                <w:spacing w:val="-1"/>
                <w:sz w:val="20"/>
                <w:szCs w:val="20"/>
                <w:lang w:val="sv-SE"/>
                <w:rPrChange w:id="1739" w:author="Björn Genfors" w:date="2014-03-28T15:54:00Z">
                  <w:rPr>
                    <w:rFonts w:cs="Times New Roman"/>
                    <w:spacing w:val="-1"/>
                    <w:sz w:val="20"/>
                    <w:szCs w:val="20"/>
                    <w:lang w:val="sv-SE"/>
                  </w:rPr>
                </w:rPrChange>
              </w:rPr>
            </w:pPr>
            <w:r w:rsidRPr="0046663B">
              <w:rPr>
                <w:spacing w:val="-1"/>
                <w:sz w:val="20"/>
                <w:szCs w:val="20"/>
                <w:lang w:val="sv-SE"/>
                <w:rPrChange w:id="1740" w:author="Björn Genfors" w:date="2014-03-28T15:54: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46663B" w:rsidRDefault="008A6494" w:rsidP="003A6D72">
            <w:pPr>
              <w:widowControl/>
              <w:spacing w:line="226" w:lineRule="exact"/>
              <w:ind w:left="102"/>
              <w:jc w:val="center"/>
              <w:rPr>
                <w:rFonts w:cs="Times New Roman"/>
                <w:spacing w:val="-1"/>
                <w:sz w:val="20"/>
                <w:szCs w:val="20"/>
                <w:lang w:val="sv-SE"/>
                <w:rPrChange w:id="1741" w:author="Björn Genfors" w:date="2014-03-28T15:54:00Z">
                  <w:rPr>
                    <w:rFonts w:cs="Times New Roman"/>
                    <w:spacing w:val="-1"/>
                    <w:sz w:val="20"/>
                    <w:szCs w:val="20"/>
                    <w:lang w:val="sv-SE"/>
                  </w:rPr>
                </w:rPrChange>
              </w:rPr>
            </w:pPr>
            <w:r w:rsidRPr="0046663B">
              <w:rPr>
                <w:spacing w:val="-1"/>
                <w:sz w:val="20"/>
                <w:szCs w:val="20"/>
                <w:rPrChange w:id="1742" w:author="Björn Genfors" w:date="2014-03-28T15:54:00Z">
                  <w:rPr>
                    <w:spacing w:val="-1"/>
                    <w:sz w:val="20"/>
                    <w:szCs w:val="20"/>
                  </w:rPr>
                </w:rPrChange>
              </w:rPr>
              <w:t>0..1</w:t>
            </w:r>
          </w:p>
        </w:tc>
      </w:tr>
      <w:tr w:rsidR="008A6494" w:rsidRPr="0046663B"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46663B" w:rsidRDefault="008A6494" w:rsidP="008A6494">
            <w:pPr>
              <w:widowControl/>
              <w:spacing w:line="229" w:lineRule="exact"/>
              <w:ind w:left="102"/>
              <w:rPr>
                <w:rFonts w:cs="Times New Roman"/>
                <w:sz w:val="20"/>
                <w:szCs w:val="20"/>
                <w:lang w:val="sv-SE"/>
                <w:rPrChange w:id="1743" w:author="Björn Genfors" w:date="2014-03-28T15:54:00Z">
                  <w:rPr>
                    <w:rFonts w:cs="Times New Roman"/>
                    <w:sz w:val="20"/>
                    <w:szCs w:val="20"/>
                    <w:lang w:val="sv-SE"/>
                  </w:rPr>
                </w:rPrChange>
              </w:rPr>
            </w:pPr>
            <w:r w:rsidRPr="0046663B">
              <w:rPr>
                <w:sz w:val="20"/>
                <w:szCs w:val="20"/>
                <w:rPrChange w:id="1744" w:author="Björn Genfors" w:date="2014-03-28T15:54:00Z">
                  <w:rPr>
                    <w:sz w:val="20"/>
                    <w:szCs w:val="20"/>
                  </w:rPr>
                </w:rPrChange>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46663B" w:rsidRDefault="008A6494" w:rsidP="008A6494">
            <w:pPr>
              <w:widowControl/>
              <w:spacing w:line="229" w:lineRule="exact"/>
              <w:ind w:left="102"/>
              <w:rPr>
                <w:rFonts w:cs="Times New Roman"/>
                <w:spacing w:val="-1"/>
                <w:sz w:val="20"/>
                <w:szCs w:val="20"/>
                <w:lang w:val="sv-SE"/>
                <w:rPrChange w:id="1745" w:author="Björn Genfors" w:date="2014-03-28T15:54:00Z">
                  <w:rPr>
                    <w:rFonts w:cs="Times New Roman"/>
                    <w:spacing w:val="-1"/>
                    <w:sz w:val="20"/>
                    <w:szCs w:val="20"/>
                    <w:lang w:val="sv-SE"/>
                  </w:rPr>
                </w:rPrChange>
              </w:rPr>
            </w:pPr>
            <w:r w:rsidRPr="0046663B">
              <w:rPr>
                <w:spacing w:val="-1"/>
                <w:sz w:val="20"/>
                <w:szCs w:val="20"/>
                <w:rPrChange w:id="1746"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46663B" w:rsidRDefault="008A6494" w:rsidP="008A6494">
            <w:pPr>
              <w:widowControl/>
              <w:spacing w:line="226" w:lineRule="exact"/>
              <w:ind w:left="102"/>
              <w:rPr>
                <w:rFonts w:cs="Times New Roman"/>
                <w:spacing w:val="-1"/>
                <w:sz w:val="20"/>
                <w:szCs w:val="20"/>
                <w:lang w:val="sv-SE"/>
                <w:rPrChange w:id="1747" w:author="Björn Genfors" w:date="2014-03-28T15:54:00Z">
                  <w:rPr>
                    <w:rFonts w:cs="Times New Roman"/>
                    <w:spacing w:val="-1"/>
                    <w:sz w:val="20"/>
                    <w:szCs w:val="20"/>
                    <w:lang w:val="sv-SE"/>
                  </w:rPr>
                </w:rPrChange>
              </w:rPr>
            </w:pPr>
            <w:r w:rsidRPr="0046663B">
              <w:rPr>
                <w:spacing w:val="-1"/>
                <w:sz w:val="20"/>
                <w:szCs w:val="20"/>
                <w:lang w:val="sv-SE"/>
                <w:rPrChange w:id="1748" w:author="Björn Genfors" w:date="2014-03-28T15:54: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46663B" w:rsidRDefault="008A6494" w:rsidP="003A6D72">
            <w:pPr>
              <w:widowControl/>
              <w:spacing w:line="226" w:lineRule="exact"/>
              <w:ind w:left="102"/>
              <w:jc w:val="center"/>
              <w:rPr>
                <w:rFonts w:cs="Times New Roman"/>
                <w:spacing w:val="-1"/>
                <w:sz w:val="20"/>
                <w:szCs w:val="20"/>
                <w:lang w:val="sv-SE"/>
                <w:rPrChange w:id="1749" w:author="Björn Genfors" w:date="2014-03-28T15:54:00Z">
                  <w:rPr>
                    <w:rFonts w:cs="Times New Roman"/>
                    <w:spacing w:val="-1"/>
                    <w:sz w:val="20"/>
                    <w:szCs w:val="20"/>
                    <w:lang w:val="sv-SE"/>
                  </w:rPr>
                </w:rPrChange>
              </w:rPr>
            </w:pPr>
            <w:r w:rsidRPr="0046663B">
              <w:rPr>
                <w:spacing w:val="-1"/>
                <w:sz w:val="20"/>
                <w:szCs w:val="20"/>
                <w:rPrChange w:id="1750" w:author="Björn Genfors" w:date="2014-03-28T15:54:00Z">
                  <w:rPr>
                    <w:spacing w:val="-1"/>
                    <w:sz w:val="20"/>
                    <w:szCs w:val="20"/>
                  </w:rPr>
                </w:rPrChange>
              </w:rPr>
              <w:t>0..1</w:t>
            </w:r>
          </w:p>
        </w:tc>
      </w:tr>
      <w:tr w:rsidR="008A6494" w:rsidRPr="0046663B"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46663B" w:rsidRDefault="008A6494" w:rsidP="008A6494">
            <w:pPr>
              <w:widowControl/>
              <w:spacing w:line="229" w:lineRule="exact"/>
              <w:ind w:left="102"/>
              <w:rPr>
                <w:rFonts w:cs="Times New Roman"/>
                <w:sz w:val="20"/>
                <w:szCs w:val="20"/>
                <w:lang w:val="sv-SE"/>
                <w:rPrChange w:id="1751" w:author="Björn Genfors" w:date="2014-03-28T15:54:00Z">
                  <w:rPr>
                    <w:rFonts w:cs="Times New Roman"/>
                    <w:sz w:val="20"/>
                    <w:szCs w:val="20"/>
                    <w:lang w:val="sv-SE"/>
                  </w:rPr>
                </w:rPrChange>
              </w:rPr>
            </w:pPr>
            <w:r w:rsidRPr="0046663B">
              <w:rPr>
                <w:sz w:val="20"/>
                <w:szCs w:val="20"/>
                <w:rPrChange w:id="1752" w:author="Björn Genfors" w:date="2014-03-28T15:54:00Z">
                  <w:rPr>
                    <w:sz w:val="20"/>
                    <w:szCs w:val="20"/>
                  </w:rPr>
                </w:rPrChange>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46663B" w:rsidRDefault="008A6494" w:rsidP="008A6494">
            <w:pPr>
              <w:widowControl/>
              <w:spacing w:line="229" w:lineRule="exact"/>
              <w:ind w:left="102"/>
              <w:rPr>
                <w:rFonts w:cs="Times New Roman"/>
                <w:spacing w:val="-1"/>
                <w:sz w:val="20"/>
                <w:szCs w:val="20"/>
                <w:lang w:val="sv-SE"/>
                <w:rPrChange w:id="1753" w:author="Björn Genfors" w:date="2014-03-28T15:54:00Z">
                  <w:rPr>
                    <w:rFonts w:cs="Times New Roman"/>
                    <w:spacing w:val="-1"/>
                    <w:sz w:val="20"/>
                    <w:szCs w:val="20"/>
                    <w:lang w:val="sv-SE"/>
                  </w:rPr>
                </w:rPrChange>
              </w:rPr>
            </w:pPr>
            <w:r w:rsidRPr="0046663B">
              <w:rPr>
                <w:spacing w:val="-1"/>
                <w:sz w:val="20"/>
                <w:szCs w:val="20"/>
                <w:rPrChange w:id="1754"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46663B" w:rsidRDefault="008A6494" w:rsidP="008A6494">
            <w:pPr>
              <w:widowControl/>
              <w:spacing w:line="226" w:lineRule="exact"/>
              <w:ind w:left="102"/>
              <w:rPr>
                <w:rFonts w:cs="Times New Roman"/>
                <w:spacing w:val="-1"/>
                <w:sz w:val="20"/>
                <w:szCs w:val="20"/>
                <w:lang w:val="sv-SE"/>
                <w:rPrChange w:id="1755" w:author="Björn Genfors" w:date="2014-03-28T15:54:00Z">
                  <w:rPr>
                    <w:rFonts w:cs="Times New Roman"/>
                    <w:spacing w:val="-1"/>
                    <w:sz w:val="20"/>
                    <w:szCs w:val="20"/>
                    <w:lang w:val="sv-SE"/>
                  </w:rPr>
                </w:rPrChange>
              </w:rPr>
            </w:pPr>
            <w:r w:rsidRPr="0046663B">
              <w:rPr>
                <w:spacing w:val="-1"/>
                <w:sz w:val="20"/>
                <w:szCs w:val="20"/>
                <w:rPrChange w:id="1756" w:author="Björn Genfors" w:date="2014-03-28T15:54:00Z">
                  <w:rPr>
                    <w:spacing w:val="-1"/>
                    <w:sz w:val="20"/>
                    <w:szCs w:val="20"/>
                  </w:rPr>
                </w:rPrChange>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46663B" w:rsidRDefault="008A6494" w:rsidP="003A6D72">
            <w:pPr>
              <w:widowControl/>
              <w:spacing w:line="226" w:lineRule="exact"/>
              <w:ind w:left="102"/>
              <w:jc w:val="center"/>
              <w:rPr>
                <w:rFonts w:cs="Times New Roman"/>
                <w:spacing w:val="-1"/>
                <w:sz w:val="20"/>
                <w:szCs w:val="20"/>
                <w:lang w:val="sv-SE"/>
                <w:rPrChange w:id="1757" w:author="Björn Genfors" w:date="2014-03-28T15:54:00Z">
                  <w:rPr>
                    <w:rFonts w:cs="Times New Roman"/>
                    <w:spacing w:val="-1"/>
                    <w:sz w:val="20"/>
                    <w:szCs w:val="20"/>
                    <w:lang w:val="sv-SE"/>
                  </w:rPr>
                </w:rPrChange>
              </w:rPr>
            </w:pPr>
            <w:r w:rsidRPr="0046663B">
              <w:rPr>
                <w:spacing w:val="-1"/>
                <w:sz w:val="20"/>
                <w:szCs w:val="20"/>
                <w:rPrChange w:id="1758" w:author="Björn Genfors" w:date="2014-03-28T15:54:00Z">
                  <w:rPr>
                    <w:spacing w:val="-1"/>
                    <w:sz w:val="20"/>
                    <w:szCs w:val="20"/>
                  </w:rPr>
                </w:rPrChange>
              </w:rPr>
              <w:t>0..1</w:t>
            </w:r>
          </w:p>
        </w:tc>
      </w:tr>
      <w:tr w:rsidR="008A6494" w:rsidRPr="0046663B"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46663B" w:rsidRDefault="008A6494" w:rsidP="008A6494">
            <w:pPr>
              <w:widowControl/>
              <w:spacing w:line="229" w:lineRule="exact"/>
              <w:ind w:left="102"/>
              <w:rPr>
                <w:rFonts w:cs="Times New Roman"/>
                <w:sz w:val="20"/>
                <w:szCs w:val="20"/>
                <w:lang w:val="sv-SE"/>
                <w:rPrChange w:id="1759" w:author="Björn Genfors" w:date="2014-03-28T15:54:00Z">
                  <w:rPr>
                    <w:rFonts w:cs="Times New Roman"/>
                    <w:sz w:val="20"/>
                    <w:szCs w:val="20"/>
                    <w:lang w:val="sv-SE"/>
                  </w:rPr>
                </w:rPrChange>
              </w:rPr>
            </w:pPr>
            <w:r w:rsidRPr="0046663B">
              <w:rPr>
                <w:sz w:val="20"/>
                <w:szCs w:val="20"/>
                <w:rPrChange w:id="1760" w:author="Björn Genfors" w:date="2014-03-28T15:54:00Z">
                  <w:rPr>
                    <w:sz w:val="20"/>
                    <w:szCs w:val="20"/>
                  </w:rPr>
                </w:rPrChange>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46663B" w:rsidRDefault="008A6494" w:rsidP="008A6494">
            <w:pPr>
              <w:widowControl/>
              <w:spacing w:line="229" w:lineRule="exact"/>
              <w:ind w:left="102"/>
              <w:rPr>
                <w:rFonts w:cs="Times New Roman"/>
                <w:spacing w:val="-1"/>
                <w:sz w:val="20"/>
                <w:szCs w:val="20"/>
                <w:lang w:val="sv-SE"/>
                <w:rPrChange w:id="1761" w:author="Björn Genfors" w:date="2014-03-28T15:54:00Z">
                  <w:rPr>
                    <w:rFonts w:cs="Times New Roman"/>
                    <w:spacing w:val="-1"/>
                    <w:sz w:val="20"/>
                    <w:szCs w:val="20"/>
                    <w:lang w:val="sv-SE"/>
                  </w:rPr>
                </w:rPrChange>
              </w:rPr>
            </w:pPr>
            <w:r w:rsidRPr="0046663B">
              <w:rPr>
                <w:spacing w:val="-1"/>
                <w:sz w:val="20"/>
                <w:szCs w:val="20"/>
                <w:rPrChange w:id="1762" w:author="Björn Genfors" w:date="2014-03-28T15:54:00Z">
                  <w:rPr>
                    <w:spacing w:val="-1"/>
                    <w:sz w:val="20"/>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46663B" w:rsidRDefault="008A6494" w:rsidP="008A6494">
            <w:pPr>
              <w:widowControl/>
              <w:spacing w:line="226" w:lineRule="exact"/>
              <w:ind w:left="102"/>
              <w:rPr>
                <w:rFonts w:cs="Times New Roman"/>
                <w:spacing w:val="-1"/>
                <w:sz w:val="20"/>
                <w:szCs w:val="20"/>
                <w:lang w:val="sv-SE"/>
                <w:rPrChange w:id="1763" w:author="Björn Genfors" w:date="2014-03-28T15:54:00Z">
                  <w:rPr>
                    <w:rFonts w:cs="Times New Roman"/>
                    <w:spacing w:val="-1"/>
                    <w:sz w:val="20"/>
                    <w:szCs w:val="20"/>
                    <w:lang w:val="sv-SE"/>
                  </w:rPr>
                </w:rPrChange>
              </w:rPr>
            </w:pPr>
            <w:r w:rsidRPr="0046663B">
              <w:rPr>
                <w:spacing w:val="-1"/>
                <w:sz w:val="20"/>
                <w:szCs w:val="20"/>
                <w:lang w:val="sv-SE"/>
                <w:rPrChange w:id="1764" w:author="Björn Genfors" w:date="2014-03-28T15:54: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46663B" w:rsidRDefault="008A6494" w:rsidP="003A6D72">
            <w:pPr>
              <w:widowControl/>
              <w:spacing w:line="226" w:lineRule="exact"/>
              <w:ind w:left="102"/>
              <w:jc w:val="center"/>
              <w:rPr>
                <w:rFonts w:cs="Times New Roman"/>
                <w:spacing w:val="-1"/>
                <w:sz w:val="20"/>
                <w:szCs w:val="20"/>
                <w:lang w:val="sv-SE"/>
                <w:rPrChange w:id="1765" w:author="Björn Genfors" w:date="2014-03-28T15:54:00Z">
                  <w:rPr>
                    <w:rFonts w:cs="Times New Roman"/>
                    <w:spacing w:val="-1"/>
                    <w:sz w:val="20"/>
                    <w:szCs w:val="20"/>
                    <w:lang w:val="sv-SE"/>
                  </w:rPr>
                </w:rPrChange>
              </w:rPr>
            </w:pPr>
            <w:r w:rsidRPr="0046663B">
              <w:rPr>
                <w:spacing w:val="-1"/>
                <w:sz w:val="20"/>
                <w:szCs w:val="20"/>
                <w:rPrChange w:id="1766" w:author="Björn Genfors" w:date="2014-03-28T15:54:00Z">
                  <w:rPr>
                    <w:spacing w:val="-1"/>
                    <w:sz w:val="20"/>
                    <w:szCs w:val="20"/>
                  </w:rPr>
                </w:rPrChange>
              </w:rPr>
              <w:t>0..1</w:t>
            </w:r>
          </w:p>
        </w:tc>
      </w:tr>
      <w:tr w:rsidR="008A6494" w:rsidRPr="0046663B"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46663B" w:rsidRDefault="008A6494" w:rsidP="008A6494">
            <w:pPr>
              <w:widowControl/>
              <w:spacing w:line="229" w:lineRule="exact"/>
              <w:ind w:left="102"/>
              <w:rPr>
                <w:rFonts w:cs="Times New Roman"/>
                <w:sz w:val="20"/>
                <w:szCs w:val="20"/>
                <w:lang w:val="sv-SE"/>
                <w:rPrChange w:id="1767" w:author="Björn Genfors" w:date="2014-03-28T15:54:00Z">
                  <w:rPr>
                    <w:rFonts w:cs="Times New Roman"/>
                    <w:sz w:val="20"/>
                    <w:szCs w:val="20"/>
                    <w:lang w:val="sv-SE"/>
                  </w:rPr>
                </w:rPrChange>
              </w:rPr>
            </w:pPr>
            <w:r w:rsidRPr="0046663B">
              <w:rPr>
                <w:sz w:val="20"/>
                <w:szCs w:val="20"/>
                <w:rPrChange w:id="1768" w:author="Björn Genfors" w:date="2014-03-28T15:54:00Z">
                  <w:rPr>
                    <w:sz w:val="20"/>
                    <w:szCs w:val="20"/>
                  </w:rPr>
                </w:rPrChange>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46663B" w:rsidRDefault="008A6494" w:rsidP="008A6494">
            <w:pPr>
              <w:widowControl/>
              <w:spacing w:line="229" w:lineRule="exact"/>
              <w:ind w:left="102"/>
              <w:rPr>
                <w:rFonts w:cs="Times New Roman"/>
                <w:spacing w:val="-1"/>
                <w:sz w:val="20"/>
                <w:szCs w:val="20"/>
                <w:lang w:val="sv-SE"/>
                <w:rPrChange w:id="1769" w:author="Björn Genfors" w:date="2014-03-28T15:54:00Z">
                  <w:rPr>
                    <w:rFonts w:cs="Times New Roman"/>
                    <w:spacing w:val="-1"/>
                    <w:sz w:val="20"/>
                    <w:szCs w:val="20"/>
                    <w:lang w:val="sv-SE"/>
                  </w:rPr>
                </w:rPrChange>
              </w:rPr>
            </w:pPr>
            <w:r w:rsidRPr="0046663B">
              <w:rPr>
                <w:spacing w:val="-1"/>
                <w:sz w:val="20"/>
                <w:szCs w:val="20"/>
                <w:rPrChange w:id="1770" w:author="Björn Genfors" w:date="2014-03-28T15:54:00Z">
                  <w:rPr>
                    <w:spacing w:val="-1"/>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46663B" w:rsidRDefault="008A6494" w:rsidP="008A6494">
            <w:pPr>
              <w:widowControl/>
              <w:spacing w:line="226" w:lineRule="exact"/>
              <w:ind w:left="102"/>
              <w:rPr>
                <w:rFonts w:cs="Times New Roman"/>
                <w:spacing w:val="-1"/>
                <w:sz w:val="20"/>
                <w:szCs w:val="20"/>
                <w:lang w:val="sv-SE"/>
                <w:rPrChange w:id="1771" w:author="Björn Genfors" w:date="2014-03-28T15:54:00Z">
                  <w:rPr>
                    <w:rFonts w:cs="Times New Roman"/>
                    <w:spacing w:val="-1"/>
                    <w:sz w:val="20"/>
                    <w:szCs w:val="20"/>
                    <w:lang w:val="sv-SE"/>
                  </w:rPr>
                </w:rPrChange>
              </w:rPr>
            </w:pPr>
            <w:r w:rsidRPr="0046663B">
              <w:rPr>
                <w:spacing w:val="-1"/>
                <w:sz w:val="20"/>
                <w:szCs w:val="20"/>
                <w:rPrChange w:id="1772" w:author="Björn Genfors" w:date="2014-03-28T15:54:00Z">
                  <w:rPr>
                    <w:spacing w:val="-1"/>
                    <w:sz w:val="20"/>
                    <w:szCs w:val="20"/>
                  </w:rPr>
                </w:rPrChange>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46663B" w:rsidRDefault="008A6494" w:rsidP="003A6D72">
            <w:pPr>
              <w:widowControl/>
              <w:spacing w:line="226" w:lineRule="exact"/>
              <w:ind w:left="102"/>
              <w:jc w:val="center"/>
              <w:rPr>
                <w:rFonts w:cs="Times New Roman"/>
                <w:spacing w:val="-1"/>
                <w:sz w:val="20"/>
                <w:szCs w:val="20"/>
                <w:lang w:val="sv-SE"/>
                <w:rPrChange w:id="1773" w:author="Björn Genfors" w:date="2014-03-28T15:54:00Z">
                  <w:rPr>
                    <w:rFonts w:cs="Times New Roman"/>
                    <w:spacing w:val="-1"/>
                    <w:sz w:val="20"/>
                    <w:szCs w:val="20"/>
                    <w:lang w:val="sv-SE"/>
                  </w:rPr>
                </w:rPrChange>
              </w:rPr>
            </w:pPr>
            <w:r w:rsidRPr="0046663B">
              <w:rPr>
                <w:spacing w:val="-1"/>
                <w:sz w:val="20"/>
                <w:szCs w:val="20"/>
                <w:rPrChange w:id="1774" w:author="Björn Genfors" w:date="2014-03-28T15:54:00Z">
                  <w:rPr>
                    <w:spacing w:val="-1"/>
                    <w:sz w:val="20"/>
                    <w:szCs w:val="20"/>
                  </w:rPr>
                </w:rPrChange>
              </w:rPr>
              <w:t>0..1</w:t>
            </w:r>
          </w:p>
        </w:tc>
      </w:tr>
      <w:tr w:rsidR="008A6494" w:rsidRPr="0046663B"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46663B" w:rsidRDefault="008A6494" w:rsidP="008A6494">
            <w:pPr>
              <w:widowControl/>
              <w:spacing w:line="229" w:lineRule="exact"/>
              <w:ind w:left="102"/>
              <w:rPr>
                <w:rFonts w:cs="Times New Roman"/>
                <w:sz w:val="20"/>
                <w:szCs w:val="20"/>
                <w:lang w:val="sv-SE"/>
                <w:rPrChange w:id="1775" w:author="Björn Genfors" w:date="2014-03-28T15:54:00Z">
                  <w:rPr>
                    <w:rFonts w:cs="Times New Roman"/>
                    <w:sz w:val="20"/>
                    <w:szCs w:val="20"/>
                    <w:lang w:val="sv-SE"/>
                  </w:rPr>
                </w:rPrChange>
              </w:rPr>
            </w:pPr>
            <w:r w:rsidRPr="0046663B">
              <w:rPr>
                <w:sz w:val="20"/>
                <w:szCs w:val="20"/>
                <w:rPrChange w:id="1776" w:author="Björn Genfors" w:date="2014-03-28T15:54:00Z">
                  <w:rPr>
                    <w:sz w:val="20"/>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46663B" w:rsidRDefault="008A6494" w:rsidP="008A6494">
            <w:pPr>
              <w:widowControl/>
              <w:spacing w:line="229" w:lineRule="exact"/>
              <w:ind w:left="102"/>
              <w:rPr>
                <w:rFonts w:cs="Times New Roman"/>
                <w:spacing w:val="-1"/>
                <w:sz w:val="20"/>
                <w:szCs w:val="20"/>
                <w:lang w:val="sv-SE"/>
                <w:rPrChange w:id="1777" w:author="Björn Genfors" w:date="2014-03-28T15:54:00Z">
                  <w:rPr>
                    <w:rFonts w:cs="Times New Roman"/>
                    <w:spacing w:val="-1"/>
                    <w:sz w:val="20"/>
                    <w:szCs w:val="20"/>
                    <w:lang w:val="sv-SE"/>
                  </w:rPr>
                </w:rPrChange>
              </w:rPr>
            </w:pPr>
            <w:r w:rsidRPr="0046663B">
              <w:rPr>
                <w:spacing w:val="-1"/>
                <w:sz w:val="20"/>
                <w:szCs w:val="20"/>
                <w:rPrChange w:id="1778" w:author="Björn Genfors" w:date="2014-03-28T15:54:00Z">
                  <w:rPr>
                    <w:spacing w:val="-1"/>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46663B" w:rsidRDefault="008A6494" w:rsidP="008A6494">
            <w:pPr>
              <w:widowControl/>
              <w:spacing w:line="226" w:lineRule="exact"/>
              <w:ind w:left="102"/>
              <w:rPr>
                <w:rFonts w:cs="Times New Roman"/>
                <w:spacing w:val="-1"/>
                <w:sz w:val="20"/>
                <w:szCs w:val="20"/>
                <w:lang w:val="sv-SE"/>
                <w:rPrChange w:id="1779" w:author="Björn Genfors" w:date="2014-03-28T15:54:00Z">
                  <w:rPr>
                    <w:rFonts w:cs="Times New Roman"/>
                    <w:spacing w:val="-1"/>
                    <w:sz w:val="20"/>
                    <w:szCs w:val="20"/>
                    <w:lang w:val="sv-SE"/>
                  </w:rPr>
                </w:rPrChange>
              </w:rPr>
            </w:pPr>
            <w:r w:rsidRPr="0046663B">
              <w:rPr>
                <w:spacing w:val="-1"/>
                <w:sz w:val="20"/>
                <w:szCs w:val="20"/>
                <w:rPrChange w:id="1780" w:author="Björn Genfors" w:date="2014-03-28T15:54:00Z">
                  <w:rPr>
                    <w:spacing w:val="-1"/>
                    <w:sz w:val="20"/>
                    <w:szCs w:val="20"/>
                  </w:rPr>
                </w:rPrChange>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46663B" w:rsidRDefault="008A6494" w:rsidP="003A6D72">
            <w:pPr>
              <w:widowControl/>
              <w:spacing w:line="226" w:lineRule="exact"/>
              <w:ind w:left="102"/>
              <w:jc w:val="center"/>
              <w:rPr>
                <w:rFonts w:cs="Times New Roman"/>
                <w:spacing w:val="-1"/>
                <w:sz w:val="20"/>
                <w:szCs w:val="20"/>
                <w:lang w:val="sv-SE"/>
                <w:rPrChange w:id="1781" w:author="Björn Genfors" w:date="2014-03-28T15:54:00Z">
                  <w:rPr>
                    <w:rFonts w:cs="Times New Roman"/>
                    <w:spacing w:val="-1"/>
                    <w:sz w:val="20"/>
                    <w:szCs w:val="20"/>
                    <w:lang w:val="sv-SE"/>
                  </w:rPr>
                </w:rPrChange>
              </w:rPr>
            </w:pPr>
            <w:r w:rsidRPr="0046663B">
              <w:rPr>
                <w:spacing w:val="-1"/>
                <w:sz w:val="20"/>
                <w:szCs w:val="20"/>
                <w:rPrChange w:id="1782" w:author="Björn Genfors" w:date="2014-03-28T15:54:00Z">
                  <w:rPr>
                    <w:spacing w:val="-1"/>
                    <w:sz w:val="20"/>
                    <w:szCs w:val="20"/>
                  </w:rPr>
                </w:rPrChange>
              </w:rPr>
              <w:t>0..1</w:t>
            </w:r>
          </w:p>
        </w:tc>
      </w:tr>
      <w:tr w:rsidR="008A6494" w:rsidRPr="0046663B"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46663B" w:rsidRDefault="008A6494" w:rsidP="008A6494">
            <w:pPr>
              <w:widowControl/>
              <w:spacing w:line="229" w:lineRule="exact"/>
              <w:ind w:left="102"/>
              <w:rPr>
                <w:rFonts w:cs="Times New Roman"/>
                <w:sz w:val="20"/>
                <w:szCs w:val="20"/>
                <w:lang w:val="sv-SE"/>
                <w:rPrChange w:id="1783" w:author="Björn Genfors" w:date="2014-03-28T15:54:00Z">
                  <w:rPr>
                    <w:rFonts w:cs="Times New Roman"/>
                    <w:sz w:val="20"/>
                    <w:szCs w:val="20"/>
                    <w:lang w:val="sv-SE"/>
                  </w:rPr>
                </w:rPrChange>
              </w:rPr>
            </w:pPr>
            <w:r w:rsidRPr="0046663B">
              <w:rPr>
                <w:sz w:val="20"/>
                <w:szCs w:val="20"/>
                <w:rPrChange w:id="1784" w:author="Björn Genfors" w:date="2014-03-28T15:54:00Z">
                  <w:rPr>
                    <w:sz w:val="20"/>
                    <w:szCs w:val="20"/>
                  </w:rPr>
                </w:rPrChange>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46663B" w:rsidRDefault="008A6494" w:rsidP="008A6494">
            <w:pPr>
              <w:widowControl/>
              <w:spacing w:line="229" w:lineRule="exact"/>
              <w:ind w:left="102"/>
              <w:rPr>
                <w:rFonts w:cs="Times New Roman"/>
                <w:spacing w:val="-1"/>
                <w:sz w:val="20"/>
                <w:szCs w:val="20"/>
                <w:lang w:val="sv-SE"/>
                <w:rPrChange w:id="1785" w:author="Björn Genfors" w:date="2014-03-28T15:54:00Z">
                  <w:rPr>
                    <w:rFonts w:cs="Times New Roman"/>
                    <w:spacing w:val="-1"/>
                    <w:sz w:val="20"/>
                    <w:szCs w:val="20"/>
                    <w:lang w:val="sv-SE"/>
                  </w:rPr>
                </w:rPrChange>
              </w:rPr>
            </w:pPr>
            <w:r w:rsidRPr="0046663B">
              <w:rPr>
                <w:spacing w:val="-1"/>
                <w:sz w:val="20"/>
                <w:szCs w:val="20"/>
                <w:rPrChange w:id="1786" w:author="Björn Genfors" w:date="2014-03-28T15:54:00Z">
                  <w:rPr>
                    <w:spacing w:val="-1"/>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46663B" w:rsidRDefault="008A6494" w:rsidP="008A6494">
            <w:pPr>
              <w:widowControl/>
              <w:spacing w:line="226" w:lineRule="exact"/>
              <w:ind w:left="102"/>
              <w:rPr>
                <w:rFonts w:cs="Times New Roman"/>
                <w:spacing w:val="-1"/>
                <w:sz w:val="20"/>
                <w:szCs w:val="20"/>
                <w:lang w:val="sv-SE"/>
                <w:rPrChange w:id="1787" w:author="Björn Genfors" w:date="2014-03-28T15:54:00Z">
                  <w:rPr>
                    <w:rFonts w:cs="Times New Roman"/>
                    <w:spacing w:val="-1"/>
                    <w:sz w:val="20"/>
                    <w:szCs w:val="20"/>
                    <w:lang w:val="sv-SE"/>
                  </w:rPr>
                </w:rPrChange>
              </w:rPr>
            </w:pPr>
            <w:r w:rsidRPr="0046663B">
              <w:rPr>
                <w:spacing w:val="-1"/>
                <w:sz w:val="20"/>
                <w:szCs w:val="20"/>
                <w:lang w:val="sv-SE"/>
                <w:rPrChange w:id="1788" w:author="Björn Genfors" w:date="2014-03-28T15:54: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46663B" w:rsidRDefault="008A6494" w:rsidP="003A6D72">
            <w:pPr>
              <w:widowControl/>
              <w:spacing w:line="226" w:lineRule="exact"/>
              <w:ind w:left="102"/>
              <w:jc w:val="center"/>
              <w:rPr>
                <w:rFonts w:cs="Times New Roman"/>
                <w:spacing w:val="-1"/>
                <w:sz w:val="20"/>
                <w:szCs w:val="20"/>
                <w:lang w:val="sv-SE"/>
                <w:rPrChange w:id="1789" w:author="Björn Genfors" w:date="2014-03-28T15:54:00Z">
                  <w:rPr>
                    <w:rFonts w:cs="Times New Roman"/>
                    <w:spacing w:val="-1"/>
                    <w:sz w:val="20"/>
                    <w:szCs w:val="20"/>
                    <w:lang w:val="sv-SE"/>
                  </w:rPr>
                </w:rPrChange>
              </w:rPr>
            </w:pPr>
            <w:r w:rsidRPr="0046663B">
              <w:rPr>
                <w:spacing w:val="-1"/>
                <w:sz w:val="20"/>
                <w:szCs w:val="20"/>
                <w:rPrChange w:id="1790" w:author="Björn Genfors" w:date="2014-03-28T15:54:00Z">
                  <w:rPr>
                    <w:spacing w:val="-1"/>
                    <w:sz w:val="20"/>
                    <w:szCs w:val="20"/>
                  </w:rPr>
                </w:rPrChange>
              </w:rPr>
              <w:t>0..1</w:t>
            </w:r>
          </w:p>
        </w:tc>
      </w:tr>
      <w:tr w:rsidR="008A6494" w:rsidRPr="0046663B"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46663B" w:rsidRDefault="008A6494" w:rsidP="008A6494">
            <w:pPr>
              <w:widowControl/>
              <w:spacing w:line="229" w:lineRule="exact"/>
              <w:ind w:left="102"/>
              <w:rPr>
                <w:rFonts w:cs="Times New Roman"/>
                <w:sz w:val="20"/>
                <w:szCs w:val="20"/>
                <w:lang w:val="sv-SE"/>
                <w:rPrChange w:id="1791" w:author="Björn Genfors" w:date="2014-03-28T15:54:00Z">
                  <w:rPr>
                    <w:rFonts w:cs="Times New Roman"/>
                    <w:sz w:val="20"/>
                    <w:szCs w:val="20"/>
                    <w:lang w:val="sv-SE"/>
                  </w:rPr>
                </w:rPrChange>
              </w:rPr>
            </w:pPr>
            <w:r w:rsidRPr="0046663B">
              <w:rPr>
                <w:sz w:val="20"/>
                <w:szCs w:val="20"/>
                <w:rPrChange w:id="1792" w:author="Björn Genfors" w:date="2014-03-28T15:54:00Z">
                  <w:rPr>
                    <w:sz w:val="20"/>
                    <w:szCs w:val="20"/>
                  </w:rPr>
                </w:rPrChange>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46663B" w:rsidRDefault="008A6494" w:rsidP="008A6494">
            <w:pPr>
              <w:widowControl/>
              <w:spacing w:line="229" w:lineRule="exact"/>
              <w:ind w:left="102"/>
              <w:rPr>
                <w:rFonts w:cs="Times New Roman"/>
                <w:spacing w:val="-1"/>
                <w:sz w:val="20"/>
                <w:szCs w:val="20"/>
                <w:lang w:val="sv-SE"/>
                <w:rPrChange w:id="1793" w:author="Björn Genfors" w:date="2014-03-28T15:54:00Z">
                  <w:rPr>
                    <w:rFonts w:cs="Times New Roman"/>
                    <w:spacing w:val="-1"/>
                    <w:sz w:val="20"/>
                    <w:szCs w:val="20"/>
                    <w:lang w:val="sv-SE"/>
                  </w:rPr>
                </w:rPrChange>
              </w:rPr>
            </w:pPr>
            <w:r w:rsidRPr="0046663B">
              <w:rPr>
                <w:spacing w:val="-1"/>
                <w:sz w:val="20"/>
                <w:szCs w:val="20"/>
                <w:rPrChange w:id="1794" w:author="Björn Genfors" w:date="2014-03-28T15:54:00Z">
                  <w:rPr>
                    <w:spacing w:val="-1"/>
                    <w:sz w:val="20"/>
                    <w:szCs w:val="20"/>
                  </w:rPr>
                </w:rPrChange>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46663B" w:rsidRDefault="008A6494" w:rsidP="008A6494">
            <w:pPr>
              <w:widowControl/>
              <w:spacing w:line="226" w:lineRule="exact"/>
              <w:ind w:left="102"/>
              <w:rPr>
                <w:rFonts w:cs="Times New Roman"/>
                <w:spacing w:val="-1"/>
                <w:sz w:val="20"/>
                <w:szCs w:val="20"/>
                <w:lang w:val="sv-SE"/>
                <w:rPrChange w:id="1795" w:author="Björn Genfors" w:date="2014-03-28T15:54:00Z">
                  <w:rPr>
                    <w:rFonts w:cs="Times New Roman"/>
                    <w:spacing w:val="-1"/>
                    <w:sz w:val="20"/>
                    <w:szCs w:val="20"/>
                    <w:lang w:val="sv-SE"/>
                  </w:rPr>
                </w:rPrChange>
              </w:rPr>
            </w:pPr>
            <w:r w:rsidRPr="0046663B">
              <w:rPr>
                <w:spacing w:val="-1"/>
                <w:sz w:val="20"/>
                <w:szCs w:val="20"/>
                <w:lang w:val="sv-SE"/>
                <w:rPrChange w:id="1796" w:author="Björn Genfors" w:date="2014-03-28T15:54: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46663B" w:rsidRDefault="008A6494" w:rsidP="003A6D72">
            <w:pPr>
              <w:widowControl/>
              <w:spacing w:line="226" w:lineRule="exact"/>
              <w:ind w:left="102"/>
              <w:jc w:val="center"/>
              <w:rPr>
                <w:rFonts w:cs="Times New Roman"/>
                <w:spacing w:val="-1"/>
                <w:sz w:val="20"/>
                <w:szCs w:val="20"/>
                <w:lang w:val="sv-SE"/>
                <w:rPrChange w:id="1797" w:author="Björn Genfors" w:date="2014-03-28T15:54:00Z">
                  <w:rPr>
                    <w:rFonts w:cs="Times New Roman"/>
                    <w:spacing w:val="-1"/>
                    <w:sz w:val="20"/>
                    <w:szCs w:val="20"/>
                    <w:lang w:val="sv-SE"/>
                  </w:rPr>
                </w:rPrChange>
              </w:rPr>
            </w:pPr>
            <w:r w:rsidRPr="0046663B">
              <w:rPr>
                <w:spacing w:val="-1"/>
                <w:sz w:val="20"/>
                <w:szCs w:val="20"/>
                <w:rPrChange w:id="1798" w:author="Björn Genfors" w:date="2014-03-28T15:54:00Z">
                  <w:rPr>
                    <w:spacing w:val="-1"/>
                    <w:sz w:val="20"/>
                    <w:szCs w:val="20"/>
                  </w:rPr>
                </w:rPrChange>
              </w:rPr>
              <w:t>0..1</w:t>
            </w:r>
          </w:p>
        </w:tc>
      </w:tr>
      <w:tr w:rsidR="008A6494" w:rsidRPr="0046663B"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46663B" w:rsidRDefault="008A6494" w:rsidP="008A6494">
            <w:pPr>
              <w:widowControl/>
              <w:spacing w:line="229" w:lineRule="exact"/>
              <w:ind w:left="102"/>
              <w:rPr>
                <w:rFonts w:cs="Times New Roman"/>
                <w:sz w:val="20"/>
                <w:szCs w:val="20"/>
                <w:lang w:val="sv-SE"/>
                <w:rPrChange w:id="1799" w:author="Björn Genfors" w:date="2014-03-28T15:54:00Z">
                  <w:rPr>
                    <w:rFonts w:cs="Times New Roman"/>
                    <w:sz w:val="20"/>
                    <w:szCs w:val="20"/>
                    <w:lang w:val="sv-SE"/>
                  </w:rPr>
                </w:rPrChange>
              </w:rPr>
            </w:pPr>
            <w:r w:rsidRPr="0046663B">
              <w:rPr>
                <w:sz w:val="20"/>
                <w:szCs w:val="20"/>
                <w:rPrChange w:id="1800" w:author="Björn Genfors" w:date="2014-03-28T15:54:00Z">
                  <w:rPr>
                    <w:sz w:val="20"/>
                    <w:szCs w:val="20"/>
                  </w:rPr>
                </w:rPrChange>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46663B" w:rsidRDefault="008A6494" w:rsidP="008A6494">
            <w:pPr>
              <w:widowControl/>
              <w:spacing w:line="229" w:lineRule="exact"/>
              <w:ind w:left="102"/>
              <w:rPr>
                <w:rFonts w:cs="Times New Roman"/>
                <w:spacing w:val="-1"/>
                <w:sz w:val="20"/>
                <w:szCs w:val="20"/>
                <w:lang w:val="sv-SE"/>
                <w:rPrChange w:id="1801" w:author="Björn Genfors" w:date="2014-03-28T15:54:00Z">
                  <w:rPr>
                    <w:rFonts w:cs="Times New Roman"/>
                    <w:spacing w:val="-1"/>
                    <w:sz w:val="20"/>
                    <w:szCs w:val="20"/>
                    <w:lang w:val="sv-SE"/>
                  </w:rPr>
                </w:rPrChange>
              </w:rPr>
            </w:pPr>
            <w:r w:rsidRPr="0046663B">
              <w:rPr>
                <w:sz w:val="20"/>
                <w:szCs w:val="20"/>
                <w:rPrChange w:id="1802" w:author="Björn Genfors" w:date="2014-03-28T15:54:00Z">
                  <w:rPr>
                    <w:sz w:val="20"/>
                    <w:szCs w:val="20"/>
                  </w:rPr>
                </w:rPrChange>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46663B" w:rsidRDefault="008A6494" w:rsidP="008A6494">
            <w:pPr>
              <w:widowControl/>
              <w:spacing w:line="226" w:lineRule="exact"/>
              <w:ind w:left="102"/>
              <w:rPr>
                <w:rFonts w:cs="Times New Roman"/>
                <w:spacing w:val="-1"/>
                <w:sz w:val="20"/>
                <w:szCs w:val="20"/>
                <w:lang w:val="sv-SE"/>
                <w:rPrChange w:id="1803" w:author="Björn Genfors" w:date="2014-03-28T15:54:00Z">
                  <w:rPr>
                    <w:rFonts w:cs="Times New Roman"/>
                    <w:spacing w:val="-1"/>
                    <w:sz w:val="20"/>
                    <w:szCs w:val="20"/>
                    <w:lang w:val="sv-SE"/>
                  </w:rPr>
                </w:rPrChange>
              </w:rPr>
            </w:pPr>
            <w:r w:rsidRPr="0046663B">
              <w:rPr>
                <w:spacing w:val="-1"/>
                <w:sz w:val="20"/>
                <w:szCs w:val="20"/>
                <w:rPrChange w:id="1804" w:author="Björn Genfors" w:date="2014-03-28T15:54:00Z">
                  <w:rPr>
                    <w:spacing w:val="-1"/>
                    <w:sz w:val="20"/>
                    <w:szCs w:val="20"/>
                  </w:rPr>
                </w:rPrChange>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46663B" w:rsidRDefault="008A6494" w:rsidP="003A6D72">
            <w:pPr>
              <w:widowControl/>
              <w:spacing w:line="226" w:lineRule="exact"/>
              <w:ind w:left="102"/>
              <w:jc w:val="center"/>
              <w:rPr>
                <w:rFonts w:cs="Times New Roman"/>
                <w:spacing w:val="-1"/>
                <w:sz w:val="20"/>
                <w:szCs w:val="20"/>
                <w:lang w:val="sv-SE"/>
                <w:rPrChange w:id="1805" w:author="Björn Genfors" w:date="2014-03-28T15:54:00Z">
                  <w:rPr>
                    <w:rFonts w:cs="Times New Roman"/>
                    <w:spacing w:val="-1"/>
                    <w:sz w:val="20"/>
                    <w:szCs w:val="20"/>
                    <w:lang w:val="sv-SE"/>
                  </w:rPr>
                </w:rPrChange>
              </w:rPr>
            </w:pPr>
            <w:r w:rsidRPr="0046663B">
              <w:rPr>
                <w:spacing w:val="-1"/>
                <w:sz w:val="20"/>
                <w:szCs w:val="20"/>
                <w:rPrChange w:id="1806" w:author="Björn Genfors" w:date="2014-03-28T15:54:00Z">
                  <w:rPr>
                    <w:spacing w:val="-1"/>
                    <w:sz w:val="20"/>
                    <w:szCs w:val="20"/>
                  </w:rPr>
                </w:rPrChange>
              </w:rPr>
              <w:t>0..*</w:t>
            </w:r>
          </w:p>
        </w:tc>
      </w:tr>
      <w:tr w:rsidR="008A6494" w:rsidRPr="0046663B"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46663B" w:rsidRDefault="008A6494" w:rsidP="008A6494">
            <w:pPr>
              <w:widowControl/>
              <w:spacing w:line="229" w:lineRule="exact"/>
              <w:ind w:left="102"/>
              <w:rPr>
                <w:rFonts w:cs="Times New Roman"/>
                <w:sz w:val="20"/>
                <w:szCs w:val="20"/>
                <w:lang w:val="sv-SE"/>
                <w:rPrChange w:id="1807" w:author="Björn Genfors" w:date="2014-03-28T15:54:00Z">
                  <w:rPr>
                    <w:rFonts w:cs="Times New Roman"/>
                    <w:sz w:val="20"/>
                    <w:szCs w:val="20"/>
                    <w:lang w:val="sv-SE"/>
                  </w:rPr>
                </w:rPrChange>
              </w:rPr>
            </w:pPr>
            <w:r w:rsidRPr="0046663B">
              <w:rPr>
                <w:sz w:val="20"/>
                <w:szCs w:val="20"/>
                <w:rPrChange w:id="1808" w:author="Björn Genfors" w:date="2014-03-28T15:54:00Z">
                  <w:rPr>
                    <w:sz w:val="20"/>
                    <w:szCs w:val="20"/>
                  </w:rPr>
                </w:rPrChange>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46663B" w:rsidRDefault="008A6494" w:rsidP="008A6494">
            <w:pPr>
              <w:widowControl/>
              <w:spacing w:line="229" w:lineRule="exact"/>
              <w:ind w:left="102"/>
              <w:rPr>
                <w:rFonts w:cs="Times New Roman"/>
                <w:sz w:val="20"/>
                <w:szCs w:val="20"/>
                <w:lang w:val="sv-SE"/>
                <w:rPrChange w:id="1809" w:author="Björn Genfors" w:date="2014-03-28T15:54:00Z">
                  <w:rPr>
                    <w:rFonts w:cs="Times New Roman"/>
                    <w:sz w:val="20"/>
                    <w:szCs w:val="20"/>
                    <w:lang w:val="sv-SE"/>
                  </w:rPr>
                </w:rPrChange>
              </w:rPr>
            </w:pPr>
            <w:r w:rsidRPr="0046663B">
              <w:rPr>
                <w:sz w:val="20"/>
                <w:szCs w:val="20"/>
                <w:rPrChange w:id="1810"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46663B" w:rsidRDefault="008A6494" w:rsidP="008A6494">
            <w:pPr>
              <w:widowControl/>
              <w:spacing w:line="226" w:lineRule="exact"/>
              <w:ind w:left="102"/>
              <w:rPr>
                <w:rFonts w:cs="Times New Roman"/>
                <w:spacing w:val="-1"/>
                <w:sz w:val="20"/>
                <w:szCs w:val="20"/>
                <w:lang w:val="sv-SE"/>
                <w:rPrChange w:id="1811" w:author="Björn Genfors" w:date="2014-03-28T15:54:00Z">
                  <w:rPr>
                    <w:rFonts w:cs="Times New Roman"/>
                    <w:spacing w:val="-1"/>
                    <w:sz w:val="20"/>
                    <w:szCs w:val="20"/>
                    <w:lang w:val="sv-SE"/>
                  </w:rPr>
                </w:rPrChange>
              </w:rPr>
            </w:pPr>
            <w:r w:rsidRPr="0046663B">
              <w:rPr>
                <w:spacing w:val="-1"/>
                <w:sz w:val="20"/>
                <w:szCs w:val="20"/>
                <w:lang w:val="sv-SE"/>
                <w:rPrChange w:id="1812" w:author="Björn Genfors" w:date="2014-03-28T15:54: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46663B" w:rsidRDefault="008A6494" w:rsidP="003A6D72">
            <w:pPr>
              <w:widowControl/>
              <w:spacing w:line="226" w:lineRule="exact"/>
              <w:ind w:left="102"/>
              <w:jc w:val="center"/>
              <w:rPr>
                <w:rFonts w:cs="Times New Roman"/>
                <w:spacing w:val="-1"/>
                <w:sz w:val="20"/>
                <w:szCs w:val="20"/>
                <w:lang w:val="sv-SE"/>
                <w:rPrChange w:id="1813" w:author="Björn Genfors" w:date="2014-03-28T15:54:00Z">
                  <w:rPr>
                    <w:rFonts w:cs="Times New Roman"/>
                    <w:spacing w:val="-1"/>
                    <w:sz w:val="20"/>
                    <w:szCs w:val="20"/>
                    <w:lang w:val="sv-SE"/>
                  </w:rPr>
                </w:rPrChange>
              </w:rPr>
            </w:pPr>
            <w:r w:rsidRPr="0046663B">
              <w:rPr>
                <w:spacing w:val="-1"/>
                <w:sz w:val="20"/>
                <w:szCs w:val="20"/>
                <w:rPrChange w:id="1814" w:author="Björn Genfors" w:date="2014-03-28T15:54:00Z">
                  <w:rPr>
                    <w:spacing w:val="-1"/>
                    <w:sz w:val="20"/>
                    <w:szCs w:val="20"/>
                  </w:rPr>
                </w:rPrChange>
              </w:rPr>
              <w:t>1..1</w:t>
            </w:r>
          </w:p>
        </w:tc>
      </w:tr>
      <w:tr w:rsidR="008A6494" w:rsidRPr="0046663B"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46663B" w:rsidRDefault="008A6494" w:rsidP="008A6494">
            <w:pPr>
              <w:widowControl/>
              <w:spacing w:line="229" w:lineRule="exact"/>
              <w:ind w:left="102"/>
              <w:rPr>
                <w:rFonts w:cs="Times New Roman"/>
                <w:sz w:val="20"/>
                <w:szCs w:val="20"/>
                <w:lang w:val="sv-SE"/>
                <w:rPrChange w:id="1815" w:author="Björn Genfors" w:date="2014-03-28T15:54:00Z">
                  <w:rPr>
                    <w:rFonts w:cs="Times New Roman"/>
                    <w:sz w:val="20"/>
                    <w:szCs w:val="20"/>
                    <w:lang w:val="sv-SE"/>
                  </w:rPr>
                </w:rPrChange>
              </w:rPr>
            </w:pPr>
            <w:r w:rsidRPr="0046663B">
              <w:rPr>
                <w:sz w:val="20"/>
                <w:szCs w:val="20"/>
                <w:rPrChange w:id="1816" w:author="Björn Genfors" w:date="2014-03-28T15:54:00Z">
                  <w:rPr>
                    <w:sz w:val="20"/>
                    <w:szCs w:val="20"/>
                  </w:rPr>
                </w:rPrChange>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46663B" w:rsidRDefault="008A6494" w:rsidP="008A6494">
            <w:pPr>
              <w:widowControl/>
              <w:spacing w:line="229" w:lineRule="exact"/>
              <w:ind w:left="102"/>
              <w:rPr>
                <w:rFonts w:cs="Times New Roman"/>
                <w:sz w:val="20"/>
                <w:szCs w:val="20"/>
                <w:lang w:val="sv-SE"/>
                <w:rPrChange w:id="1817" w:author="Björn Genfors" w:date="2014-03-28T15:54:00Z">
                  <w:rPr>
                    <w:rFonts w:cs="Times New Roman"/>
                    <w:sz w:val="20"/>
                    <w:szCs w:val="20"/>
                    <w:lang w:val="sv-SE"/>
                  </w:rPr>
                </w:rPrChange>
              </w:rPr>
            </w:pPr>
            <w:r w:rsidRPr="0046663B">
              <w:rPr>
                <w:sz w:val="20"/>
                <w:szCs w:val="20"/>
                <w:rPrChange w:id="1818"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46663B" w:rsidRDefault="008A6494" w:rsidP="008A6494">
            <w:pPr>
              <w:widowControl/>
              <w:spacing w:line="226" w:lineRule="exact"/>
              <w:ind w:left="102"/>
              <w:rPr>
                <w:rFonts w:cs="Times New Roman"/>
                <w:spacing w:val="-1"/>
                <w:sz w:val="20"/>
                <w:szCs w:val="20"/>
                <w:lang w:val="sv-SE"/>
                <w:rPrChange w:id="1819" w:author="Björn Genfors" w:date="2014-03-28T15:54:00Z">
                  <w:rPr>
                    <w:rFonts w:cs="Times New Roman"/>
                    <w:spacing w:val="-1"/>
                    <w:sz w:val="20"/>
                    <w:szCs w:val="20"/>
                    <w:lang w:val="sv-SE"/>
                  </w:rPr>
                </w:rPrChange>
              </w:rPr>
            </w:pPr>
            <w:r w:rsidRPr="0046663B">
              <w:rPr>
                <w:spacing w:val="-1"/>
                <w:sz w:val="20"/>
                <w:szCs w:val="20"/>
                <w:lang w:val="sv-SE"/>
                <w:rPrChange w:id="1820" w:author="Björn Genfors" w:date="2014-03-28T15:54: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46663B" w:rsidRDefault="008A6494" w:rsidP="003A6D72">
            <w:pPr>
              <w:widowControl/>
              <w:spacing w:line="226" w:lineRule="exact"/>
              <w:ind w:left="102"/>
              <w:jc w:val="center"/>
              <w:rPr>
                <w:rFonts w:cs="Times New Roman"/>
                <w:spacing w:val="-1"/>
                <w:sz w:val="20"/>
                <w:szCs w:val="20"/>
                <w:lang w:val="sv-SE"/>
                <w:rPrChange w:id="1821" w:author="Björn Genfors" w:date="2014-03-28T15:54:00Z">
                  <w:rPr>
                    <w:rFonts w:cs="Times New Roman"/>
                    <w:spacing w:val="-1"/>
                    <w:sz w:val="20"/>
                    <w:szCs w:val="20"/>
                    <w:lang w:val="sv-SE"/>
                  </w:rPr>
                </w:rPrChange>
              </w:rPr>
            </w:pPr>
            <w:r w:rsidRPr="0046663B">
              <w:rPr>
                <w:spacing w:val="-1"/>
                <w:sz w:val="20"/>
                <w:szCs w:val="20"/>
                <w:rPrChange w:id="1822" w:author="Björn Genfors" w:date="2014-03-28T15:54:00Z">
                  <w:rPr>
                    <w:spacing w:val="-1"/>
                    <w:sz w:val="20"/>
                    <w:szCs w:val="20"/>
                  </w:rPr>
                </w:rPrChange>
              </w:rPr>
              <w:t>1..1</w:t>
            </w:r>
          </w:p>
        </w:tc>
      </w:tr>
      <w:tr w:rsidR="008A6494" w:rsidRPr="0046663B"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46663B" w:rsidRDefault="008A6494" w:rsidP="008A6494">
            <w:pPr>
              <w:widowControl/>
              <w:spacing w:line="229" w:lineRule="exact"/>
              <w:ind w:left="102"/>
              <w:rPr>
                <w:rFonts w:cs="Times New Roman"/>
                <w:sz w:val="20"/>
                <w:szCs w:val="20"/>
                <w:lang w:val="sv-SE"/>
                <w:rPrChange w:id="1823" w:author="Björn Genfors" w:date="2014-03-28T15:54:00Z">
                  <w:rPr>
                    <w:rFonts w:cs="Times New Roman"/>
                    <w:sz w:val="20"/>
                    <w:szCs w:val="20"/>
                    <w:lang w:val="sv-SE"/>
                  </w:rPr>
                </w:rPrChange>
              </w:rPr>
            </w:pPr>
            <w:r w:rsidRPr="0046663B">
              <w:rPr>
                <w:sz w:val="20"/>
                <w:szCs w:val="20"/>
                <w:rPrChange w:id="1824" w:author="Björn Genfors" w:date="2014-03-28T15:54:00Z">
                  <w:rPr>
                    <w:sz w:val="20"/>
                    <w:szCs w:val="20"/>
                  </w:rPr>
                </w:rPrChange>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46663B" w:rsidRDefault="008A6494" w:rsidP="008A6494">
            <w:pPr>
              <w:widowControl/>
              <w:spacing w:line="229" w:lineRule="exact"/>
              <w:ind w:left="102"/>
              <w:rPr>
                <w:rFonts w:cs="Times New Roman"/>
                <w:sz w:val="20"/>
                <w:szCs w:val="20"/>
                <w:lang w:val="sv-SE"/>
                <w:rPrChange w:id="1825" w:author="Björn Genfors" w:date="2014-03-28T15:54:00Z">
                  <w:rPr>
                    <w:rFonts w:cs="Times New Roman"/>
                    <w:sz w:val="20"/>
                    <w:szCs w:val="20"/>
                    <w:lang w:val="sv-SE"/>
                  </w:rPr>
                </w:rPrChange>
              </w:rPr>
            </w:pPr>
            <w:r w:rsidRPr="0046663B">
              <w:rPr>
                <w:sz w:val="20"/>
                <w:szCs w:val="20"/>
                <w:rPrChange w:id="1826" w:author="Björn Genfors" w:date="2014-03-28T15:54:00Z">
                  <w:rPr>
                    <w:sz w:val="20"/>
                    <w:szCs w:val="20"/>
                  </w:rPr>
                </w:rPrChange>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46663B" w:rsidRDefault="008A6494" w:rsidP="008A6494">
            <w:pPr>
              <w:widowControl/>
              <w:spacing w:line="229" w:lineRule="exact"/>
              <w:ind w:left="102"/>
              <w:rPr>
                <w:rFonts w:cs="Times New Roman"/>
                <w:sz w:val="20"/>
                <w:szCs w:val="20"/>
                <w:lang w:val="sv-SE"/>
                <w:rPrChange w:id="1827" w:author="Björn Genfors" w:date="2014-03-28T15:54:00Z">
                  <w:rPr>
                    <w:rFonts w:cs="Times New Roman"/>
                    <w:sz w:val="20"/>
                    <w:szCs w:val="20"/>
                    <w:lang w:val="sv-SE"/>
                  </w:rPr>
                </w:rPrChange>
              </w:rPr>
            </w:pPr>
            <w:r w:rsidRPr="0046663B">
              <w:rPr>
                <w:sz w:val="20"/>
                <w:szCs w:val="20"/>
                <w:rPrChange w:id="1828" w:author="Björn Genfors" w:date="2014-03-28T15:54:00Z">
                  <w:rPr>
                    <w:sz w:val="20"/>
                    <w:szCs w:val="20"/>
                  </w:rPr>
                </w:rPrChange>
              </w:rPr>
              <w:t xml:space="preserve">Graviditet förlossning enligt kodverk: </w:t>
            </w:r>
          </w:p>
          <w:p w14:paraId="038DF31A" w14:textId="77777777" w:rsidR="008A6494" w:rsidRPr="0046663B" w:rsidRDefault="008A6494" w:rsidP="008A6494">
            <w:pPr>
              <w:widowControl/>
              <w:spacing w:line="229" w:lineRule="exact"/>
              <w:ind w:left="102"/>
              <w:rPr>
                <w:rFonts w:cs="Times New Roman"/>
                <w:sz w:val="20"/>
                <w:szCs w:val="20"/>
                <w:lang w:val="sv-SE"/>
                <w:rPrChange w:id="1829" w:author="Björn Genfors" w:date="2014-03-28T15:54:00Z">
                  <w:rPr>
                    <w:rFonts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46663B"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46663B" w:rsidRDefault="008A6494" w:rsidP="008A6494">
                  <w:pPr>
                    <w:spacing w:line="229" w:lineRule="exact"/>
                    <w:ind w:left="102"/>
                    <w:rPr>
                      <w:szCs w:val="20"/>
                      <w:rPrChange w:id="1830" w:author="Björn Genfors" w:date="2014-03-28T15:54:00Z">
                        <w:rPr>
                          <w:szCs w:val="20"/>
                        </w:rPr>
                      </w:rPrChange>
                    </w:rPr>
                  </w:pPr>
                  <w:r w:rsidRPr="0046663B">
                    <w:rPr>
                      <w:szCs w:val="20"/>
                      <w:rPrChange w:id="1831" w:author="Björn Genfors" w:date="2014-03-28T15:54:00Z">
                        <w:rPr>
                          <w:szCs w:val="20"/>
                        </w:rPr>
                      </w:rPrChange>
                    </w:rPr>
                    <w:t xml:space="preserve">0 = Ej angivet, </w:t>
                  </w:r>
                </w:p>
              </w:tc>
            </w:tr>
            <w:tr w:rsidR="008A6494" w:rsidRPr="0046663B"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46663B" w:rsidRDefault="008A6494" w:rsidP="008A6494">
                  <w:pPr>
                    <w:spacing w:line="229" w:lineRule="exact"/>
                    <w:ind w:left="102"/>
                    <w:rPr>
                      <w:szCs w:val="20"/>
                      <w:rPrChange w:id="1832" w:author="Björn Genfors" w:date="2014-03-28T15:54:00Z">
                        <w:rPr>
                          <w:szCs w:val="20"/>
                        </w:rPr>
                      </w:rPrChange>
                    </w:rPr>
                  </w:pPr>
                  <w:r w:rsidRPr="0046663B">
                    <w:rPr>
                      <w:szCs w:val="20"/>
                      <w:rPrChange w:id="1833" w:author="Björn Genfors" w:date="2014-03-28T15:54:00Z">
                        <w:rPr>
                          <w:szCs w:val="20"/>
                        </w:rPr>
                      </w:rPrChange>
                    </w:rPr>
                    <w:t>1 = X-gravid,</w:t>
                  </w:r>
                </w:p>
              </w:tc>
            </w:tr>
            <w:tr w:rsidR="008A6494" w:rsidRPr="0046663B"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46663B" w:rsidRDefault="008A6494" w:rsidP="008A6494">
                  <w:pPr>
                    <w:spacing w:line="229" w:lineRule="exact"/>
                    <w:ind w:left="102"/>
                    <w:rPr>
                      <w:szCs w:val="20"/>
                      <w:rPrChange w:id="1834" w:author="Björn Genfors" w:date="2014-03-28T15:54:00Z">
                        <w:rPr>
                          <w:szCs w:val="20"/>
                        </w:rPr>
                      </w:rPrChange>
                    </w:rPr>
                  </w:pPr>
                  <w:r w:rsidRPr="0046663B">
                    <w:rPr>
                      <w:szCs w:val="20"/>
                      <w:rPrChange w:id="1835" w:author="Björn Genfors" w:date="2014-03-28T15:54:00Z">
                        <w:rPr>
                          <w:szCs w:val="20"/>
                        </w:rPr>
                      </w:rPrChange>
                    </w:rPr>
                    <w:t>2 = Spontan abort,</w:t>
                  </w:r>
                </w:p>
              </w:tc>
            </w:tr>
            <w:tr w:rsidR="008A6494" w:rsidRPr="0046663B"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46663B" w:rsidRDefault="008A6494" w:rsidP="008A6494">
                  <w:pPr>
                    <w:spacing w:line="229" w:lineRule="exact"/>
                    <w:ind w:left="102"/>
                    <w:rPr>
                      <w:szCs w:val="20"/>
                      <w:rPrChange w:id="1836" w:author="Björn Genfors" w:date="2014-03-28T15:54:00Z">
                        <w:rPr>
                          <w:szCs w:val="20"/>
                        </w:rPr>
                      </w:rPrChange>
                    </w:rPr>
                  </w:pPr>
                  <w:r w:rsidRPr="0046663B">
                    <w:rPr>
                      <w:szCs w:val="20"/>
                      <w:rPrChange w:id="1837" w:author="Björn Genfors" w:date="2014-03-28T15:54:00Z">
                        <w:rPr>
                          <w:szCs w:val="20"/>
                        </w:rPr>
                      </w:rPrChange>
                    </w:rPr>
                    <w:t>4 = Dödfött,</w:t>
                  </w:r>
                </w:p>
              </w:tc>
            </w:tr>
            <w:tr w:rsidR="008A6494" w:rsidRPr="0046663B"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46663B" w:rsidRDefault="008A6494" w:rsidP="008A6494">
                  <w:pPr>
                    <w:spacing w:line="229" w:lineRule="exact"/>
                    <w:ind w:left="102"/>
                    <w:rPr>
                      <w:szCs w:val="20"/>
                      <w:rPrChange w:id="1838" w:author="Björn Genfors" w:date="2014-03-28T15:54:00Z">
                        <w:rPr>
                          <w:szCs w:val="20"/>
                        </w:rPr>
                      </w:rPrChange>
                    </w:rPr>
                  </w:pPr>
                  <w:r w:rsidRPr="0046663B">
                    <w:rPr>
                      <w:szCs w:val="20"/>
                      <w:rPrChange w:id="1839" w:author="Björn Genfors" w:date="2014-03-28T15:54:00Z">
                        <w:rPr>
                          <w:szCs w:val="20"/>
                        </w:rPr>
                      </w:rPrChange>
                    </w:rPr>
                    <w:t>5 = Levande fött</w:t>
                  </w:r>
                </w:p>
              </w:tc>
            </w:tr>
          </w:tbl>
          <w:p w14:paraId="6F7F1FE4" w14:textId="77777777" w:rsidR="008A6494" w:rsidRPr="0046663B" w:rsidRDefault="008A6494" w:rsidP="008A6494">
            <w:pPr>
              <w:widowControl/>
              <w:spacing w:line="226" w:lineRule="exact"/>
              <w:ind w:left="102"/>
              <w:rPr>
                <w:rFonts w:cs="Times New Roman"/>
                <w:spacing w:val="-1"/>
                <w:sz w:val="20"/>
                <w:szCs w:val="20"/>
                <w:lang w:val="sv-SE"/>
                <w:rPrChange w:id="1840"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46663B" w:rsidRDefault="008A6494" w:rsidP="003A6D72">
            <w:pPr>
              <w:widowControl/>
              <w:spacing w:line="226" w:lineRule="exact"/>
              <w:ind w:left="102"/>
              <w:jc w:val="center"/>
              <w:rPr>
                <w:rFonts w:cs="Times New Roman"/>
                <w:spacing w:val="-1"/>
                <w:sz w:val="20"/>
                <w:szCs w:val="20"/>
                <w:lang w:val="sv-SE"/>
                <w:rPrChange w:id="1841" w:author="Björn Genfors" w:date="2014-03-28T15:54:00Z">
                  <w:rPr>
                    <w:rFonts w:cs="Times New Roman"/>
                    <w:spacing w:val="-1"/>
                    <w:sz w:val="20"/>
                    <w:szCs w:val="20"/>
                    <w:lang w:val="sv-SE"/>
                  </w:rPr>
                </w:rPrChange>
              </w:rPr>
            </w:pPr>
            <w:r w:rsidRPr="0046663B">
              <w:rPr>
                <w:spacing w:val="-1"/>
                <w:sz w:val="20"/>
                <w:szCs w:val="20"/>
                <w:rPrChange w:id="1842" w:author="Björn Genfors" w:date="2014-03-28T15:54:00Z">
                  <w:rPr>
                    <w:spacing w:val="-1"/>
                    <w:sz w:val="20"/>
                    <w:szCs w:val="20"/>
                  </w:rPr>
                </w:rPrChange>
              </w:rPr>
              <w:t>0..1</w:t>
            </w:r>
          </w:p>
        </w:tc>
      </w:tr>
      <w:tr w:rsidR="008A6494" w:rsidRPr="0046663B"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46663B" w:rsidRDefault="008A6494" w:rsidP="008A6494">
            <w:pPr>
              <w:widowControl/>
              <w:spacing w:line="229" w:lineRule="exact"/>
              <w:ind w:left="102"/>
              <w:rPr>
                <w:rFonts w:cs="Times New Roman"/>
                <w:sz w:val="20"/>
                <w:szCs w:val="20"/>
                <w:lang w:val="sv-SE"/>
                <w:rPrChange w:id="1843" w:author="Björn Genfors" w:date="2014-03-28T15:54:00Z">
                  <w:rPr>
                    <w:rFonts w:cs="Times New Roman"/>
                    <w:sz w:val="20"/>
                    <w:szCs w:val="20"/>
                    <w:lang w:val="sv-SE"/>
                  </w:rPr>
                </w:rPrChange>
              </w:rPr>
            </w:pPr>
            <w:r w:rsidRPr="0046663B">
              <w:rPr>
                <w:sz w:val="20"/>
                <w:szCs w:val="20"/>
                <w:rPrChange w:id="1844" w:author="Björn Genfors" w:date="2014-03-28T15:54:00Z">
                  <w:rPr>
                    <w:sz w:val="20"/>
                    <w:szCs w:val="20"/>
                  </w:rPr>
                </w:rPrChange>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46663B" w:rsidRDefault="008A6494" w:rsidP="008A6494">
            <w:pPr>
              <w:widowControl/>
              <w:spacing w:line="229" w:lineRule="exact"/>
              <w:ind w:left="102"/>
              <w:rPr>
                <w:rFonts w:cs="Times New Roman"/>
                <w:sz w:val="20"/>
                <w:szCs w:val="20"/>
                <w:lang w:val="sv-SE"/>
                <w:rPrChange w:id="1845" w:author="Björn Genfors" w:date="2014-03-28T15:54:00Z">
                  <w:rPr>
                    <w:rFonts w:cs="Times New Roman"/>
                    <w:sz w:val="20"/>
                    <w:szCs w:val="20"/>
                    <w:lang w:val="sv-SE"/>
                  </w:rPr>
                </w:rPrChange>
              </w:rPr>
            </w:pPr>
            <w:r w:rsidRPr="0046663B">
              <w:rPr>
                <w:sz w:val="20"/>
                <w:szCs w:val="20"/>
                <w:rPrChange w:id="1846"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46663B" w:rsidRDefault="008A6494" w:rsidP="008A6494">
            <w:pPr>
              <w:widowControl/>
              <w:spacing w:line="226" w:lineRule="exact"/>
              <w:ind w:left="102"/>
              <w:rPr>
                <w:rFonts w:cs="Times New Roman"/>
                <w:spacing w:val="-1"/>
                <w:sz w:val="20"/>
                <w:szCs w:val="20"/>
                <w:lang w:val="sv-SE"/>
                <w:rPrChange w:id="1847" w:author="Björn Genfors" w:date="2014-03-28T15:54:00Z">
                  <w:rPr>
                    <w:rFonts w:cs="Times New Roman"/>
                    <w:spacing w:val="-1"/>
                    <w:sz w:val="20"/>
                    <w:szCs w:val="20"/>
                    <w:lang w:val="sv-SE"/>
                  </w:rPr>
                </w:rPrChange>
              </w:rPr>
            </w:pPr>
            <w:r w:rsidRPr="0046663B">
              <w:rPr>
                <w:spacing w:val="-1"/>
                <w:sz w:val="20"/>
                <w:szCs w:val="20"/>
                <w:rPrChange w:id="1848" w:author="Björn Genfors" w:date="2014-03-28T15:54:00Z">
                  <w:rPr>
                    <w:spacing w:val="-1"/>
                    <w:sz w:val="20"/>
                    <w:szCs w:val="20"/>
                  </w:rPr>
                </w:rPrChange>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46663B" w:rsidRDefault="008A6494" w:rsidP="003A6D72">
            <w:pPr>
              <w:widowControl/>
              <w:spacing w:line="226" w:lineRule="exact"/>
              <w:ind w:left="102"/>
              <w:jc w:val="center"/>
              <w:rPr>
                <w:rFonts w:cs="Times New Roman"/>
                <w:spacing w:val="-1"/>
                <w:sz w:val="20"/>
                <w:szCs w:val="20"/>
                <w:lang w:val="sv-SE"/>
                <w:rPrChange w:id="1849" w:author="Björn Genfors" w:date="2014-03-28T15:54:00Z">
                  <w:rPr>
                    <w:rFonts w:cs="Times New Roman"/>
                    <w:spacing w:val="-1"/>
                    <w:sz w:val="20"/>
                    <w:szCs w:val="20"/>
                    <w:lang w:val="sv-SE"/>
                  </w:rPr>
                </w:rPrChange>
              </w:rPr>
            </w:pPr>
            <w:r w:rsidRPr="0046663B">
              <w:rPr>
                <w:spacing w:val="-1"/>
                <w:sz w:val="20"/>
                <w:szCs w:val="20"/>
                <w:rPrChange w:id="1850" w:author="Björn Genfors" w:date="2014-03-28T15:54:00Z">
                  <w:rPr>
                    <w:spacing w:val="-1"/>
                    <w:sz w:val="20"/>
                    <w:szCs w:val="20"/>
                  </w:rPr>
                </w:rPrChange>
              </w:rPr>
              <w:t>0..1</w:t>
            </w:r>
          </w:p>
        </w:tc>
      </w:tr>
      <w:tr w:rsidR="008A6494" w:rsidRPr="0046663B"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46663B" w:rsidRDefault="008A6494" w:rsidP="008A6494">
            <w:pPr>
              <w:widowControl/>
              <w:spacing w:line="229" w:lineRule="exact"/>
              <w:ind w:left="102"/>
              <w:rPr>
                <w:rFonts w:cs="Times New Roman"/>
                <w:sz w:val="20"/>
                <w:szCs w:val="20"/>
                <w:lang w:val="sv-SE"/>
                <w:rPrChange w:id="1851" w:author="Björn Genfors" w:date="2014-03-28T15:54:00Z">
                  <w:rPr>
                    <w:rFonts w:cs="Times New Roman"/>
                    <w:sz w:val="20"/>
                    <w:szCs w:val="20"/>
                    <w:lang w:val="sv-SE"/>
                  </w:rPr>
                </w:rPrChange>
              </w:rPr>
            </w:pPr>
            <w:r w:rsidRPr="0046663B">
              <w:rPr>
                <w:sz w:val="20"/>
                <w:szCs w:val="20"/>
                <w:rPrChange w:id="1852" w:author="Björn Genfors" w:date="2014-03-28T15:54:00Z">
                  <w:rPr>
                    <w:sz w:val="20"/>
                    <w:szCs w:val="20"/>
                  </w:rPr>
                </w:rPrChange>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46663B" w:rsidRDefault="008A6494" w:rsidP="008A6494">
            <w:pPr>
              <w:widowControl/>
              <w:spacing w:line="229" w:lineRule="exact"/>
              <w:ind w:left="102"/>
              <w:rPr>
                <w:rFonts w:cs="Times New Roman"/>
                <w:sz w:val="20"/>
                <w:szCs w:val="20"/>
                <w:lang w:val="sv-SE"/>
                <w:rPrChange w:id="1853" w:author="Björn Genfors" w:date="2014-03-28T15:54:00Z">
                  <w:rPr>
                    <w:rFonts w:cs="Times New Roman"/>
                    <w:sz w:val="20"/>
                    <w:szCs w:val="20"/>
                    <w:lang w:val="sv-SE"/>
                  </w:rPr>
                </w:rPrChange>
              </w:rPr>
            </w:pPr>
            <w:r w:rsidRPr="0046663B">
              <w:rPr>
                <w:sz w:val="20"/>
                <w:szCs w:val="20"/>
                <w:rPrChange w:id="1854"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46663B" w:rsidRDefault="008A6494" w:rsidP="008A6494">
            <w:pPr>
              <w:widowControl/>
              <w:spacing w:line="226" w:lineRule="exact"/>
              <w:ind w:left="102"/>
              <w:rPr>
                <w:rFonts w:cs="Times New Roman"/>
                <w:spacing w:val="-1"/>
                <w:sz w:val="20"/>
                <w:szCs w:val="20"/>
                <w:lang w:val="sv-SE"/>
                <w:rPrChange w:id="1855" w:author="Björn Genfors" w:date="2014-03-28T15:54:00Z">
                  <w:rPr>
                    <w:rFonts w:cs="Times New Roman"/>
                    <w:spacing w:val="-1"/>
                    <w:sz w:val="20"/>
                    <w:szCs w:val="20"/>
                    <w:lang w:val="sv-SE"/>
                  </w:rPr>
                </w:rPrChange>
              </w:rPr>
            </w:pPr>
            <w:r w:rsidRPr="0046663B">
              <w:rPr>
                <w:spacing w:val="-1"/>
                <w:sz w:val="20"/>
                <w:szCs w:val="20"/>
                <w:rPrChange w:id="1856" w:author="Björn Genfors" w:date="2014-03-28T15:54:00Z">
                  <w:rPr>
                    <w:spacing w:val="-1"/>
                    <w:sz w:val="20"/>
                    <w:szCs w:val="20"/>
                  </w:rPr>
                </w:rPrChange>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46663B" w:rsidRDefault="008A6494" w:rsidP="003A6D72">
            <w:pPr>
              <w:widowControl/>
              <w:spacing w:line="226" w:lineRule="exact"/>
              <w:ind w:left="102"/>
              <w:jc w:val="center"/>
              <w:rPr>
                <w:rFonts w:cs="Times New Roman"/>
                <w:spacing w:val="-1"/>
                <w:sz w:val="20"/>
                <w:szCs w:val="20"/>
                <w:lang w:val="sv-SE"/>
                <w:rPrChange w:id="1857" w:author="Björn Genfors" w:date="2014-03-28T15:54:00Z">
                  <w:rPr>
                    <w:rFonts w:cs="Times New Roman"/>
                    <w:spacing w:val="-1"/>
                    <w:sz w:val="20"/>
                    <w:szCs w:val="20"/>
                    <w:lang w:val="sv-SE"/>
                  </w:rPr>
                </w:rPrChange>
              </w:rPr>
            </w:pPr>
            <w:r w:rsidRPr="0046663B">
              <w:rPr>
                <w:spacing w:val="-1"/>
                <w:sz w:val="20"/>
                <w:szCs w:val="20"/>
                <w:rPrChange w:id="1858" w:author="Björn Genfors" w:date="2014-03-28T15:54:00Z">
                  <w:rPr>
                    <w:spacing w:val="-1"/>
                    <w:sz w:val="20"/>
                    <w:szCs w:val="20"/>
                  </w:rPr>
                </w:rPrChange>
              </w:rPr>
              <w:t>0..1</w:t>
            </w:r>
          </w:p>
        </w:tc>
      </w:tr>
      <w:tr w:rsidR="008A6494" w:rsidRPr="0046663B"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46663B" w:rsidRDefault="008A6494" w:rsidP="008A6494">
            <w:pPr>
              <w:widowControl/>
              <w:spacing w:line="229" w:lineRule="exact"/>
              <w:ind w:left="102"/>
              <w:rPr>
                <w:rFonts w:cs="Times New Roman"/>
                <w:sz w:val="20"/>
                <w:szCs w:val="20"/>
                <w:lang w:val="sv-SE"/>
                <w:rPrChange w:id="1859" w:author="Björn Genfors" w:date="2014-03-28T15:54:00Z">
                  <w:rPr>
                    <w:rFonts w:cs="Times New Roman"/>
                    <w:sz w:val="20"/>
                    <w:szCs w:val="20"/>
                    <w:lang w:val="sv-SE"/>
                  </w:rPr>
                </w:rPrChange>
              </w:rPr>
            </w:pPr>
            <w:r w:rsidRPr="0046663B">
              <w:rPr>
                <w:sz w:val="20"/>
                <w:szCs w:val="20"/>
                <w:rPrChange w:id="1860" w:author="Björn Genfors" w:date="2014-03-28T15:54:00Z">
                  <w:rPr>
                    <w:sz w:val="20"/>
                    <w:szCs w:val="20"/>
                  </w:rPr>
                </w:rPrChange>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46663B" w:rsidRDefault="008A6494" w:rsidP="008A6494">
            <w:pPr>
              <w:widowControl/>
              <w:spacing w:line="229" w:lineRule="exact"/>
              <w:ind w:left="102"/>
              <w:rPr>
                <w:rFonts w:cs="Times New Roman"/>
                <w:sz w:val="20"/>
                <w:szCs w:val="20"/>
                <w:lang w:val="sv-SE"/>
                <w:rPrChange w:id="1861" w:author="Björn Genfors" w:date="2014-03-28T15:54:00Z">
                  <w:rPr>
                    <w:rFonts w:cs="Times New Roman"/>
                    <w:sz w:val="20"/>
                    <w:szCs w:val="20"/>
                    <w:lang w:val="sv-SE"/>
                  </w:rPr>
                </w:rPrChange>
              </w:rPr>
            </w:pPr>
            <w:r w:rsidRPr="0046663B">
              <w:rPr>
                <w:sz w:val="20"/>
                <w:szCs w:val="20"/>
                <w:rPrChange w:id="1862" w:author="Björn Genfors" w:date="2014-03-28T15:54:00Z">
                  <w:rPr>
                    <w:sz w:val="20"/>
                    <w:szCs w:val="20"/>
                  </w:rPr>
                </w:rPrChange>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46663B" w:rsidRDefault="008A6494" w:rsidP="008A6494">
            <w:pPr>
              <w:widowControl/>
              <w:spacing w:line="226" w:lineRule="exact"/>
              <w:ind w:left="102"/>
              <w:rPr>
                <w:rFonts w:cs="Times New Roman"/>
                <w:spacing w:val="-1"/>
                <w:sz w:val="20"/>
                <w:szCs w:val="20"/>
                <w:lang w:val="sv-SE"/>
                <w:rPrChange w:id="1863" w:author="Björn Genfors" w:date="2014-03-28T15:54:00Z">
                  <w:rPr>
                    <w:rFonts w:cs="Times New Roman"/>
                    <w:spacing w:val="-1"/>
                    <w:sz w:val="20"/>
                    <w:szCs w:val="20"/>
                    <w:lang w:val="sv-SE"/>
                  </w:rPr>
                </w:rPrChange>
              </w:rPr>
            </w:pPr>
            <w:r w:rsidRPr="0046663B">
              <w:rPr>
                <w:spacing w:val="-1"/>
                <w:sz w:val="20"/>
                <w:szCs w:val="20"/>
                <w:lang w:val="sv-SE"/>
                <w:rPrChange w:id="1864" w:author="Björn Genfors" w:date="2014-03-28T15:54:00Z">
                  <w:rPr>
                    <w:spacing w:val="-1"/>
                    <w:szCs w:val="20"/>
                  </w:rPr>
                </w:rPrChange>
              </w:rPr>
              <w:t>Kön, giltiga värden 0,1,2 och 9 enligt kodverk med OID 1.2.752.129.2.2.1.1:</w:t>
            </w:r>
          </w:p>
          <w:p w14:paraId="2AA49659" w14:textId="77777777" w:rsidR="008A6494" w:rsidRPr="0046663B" w:rsidRDefault="008A6494" w:rsidP="008A6494">
            <w:pPr>
              <w:widowControl/>
              <w:spacing w:line="226" w:lineRule="exact"/>
              <w:ind w:left="102"/>
              <w:rPr>
                <w:rFonts w:cs="Times New Roman"/>
                <w:spacing w:val="-1"/>
                <w:sz w:val="20"/>
                <w:szCs w:val="20"/>
                <w:lang w:val="sv-SE"/>
                <w:rPrChange w:id="1865" w:author="Björn Genfors" w:date="2014-03-28T15:54:00Z">
                  <w:rPr>
                    <w:rFonts w:cs="Times New Roman"/>
                    <w:spacing w:val="-1"/>
                    <w:sz w:val="20"/>
                    <w:szCs w:val="20"/>
                    <w:lang w:val="sv-SE"/>
                  </w:rPr>
                </w:rPrChange>
              </w:rPr>
            </w:pPr>
          </w:p>
          <w:p w14:paraId="0728A88E" w14:textId="77777777" w:rsidR="008A6494" w:rsidRPr="0046663B" w:rsidRDefault="008A6494" w:rsidP="008A6494">
            <w:pPr>
              <w:widowControl/>
              <w:spacing w:line="226" w:lineRule="exact"/>
              <w:ind w:left="102"/>
              <w:rPr>
                <w:rFonts w:cs="Times New Roman"/>
                <w:spacing w:val="-1"/>
                <w:sz w:val="20"/>
                <w:szCs w:val="20"/>
                <w:lang w:val="sv-SE"/>
                <w:rPrChange w:id="1866" w:author="Björn Genfors" w:date="2014-03-28T15:54:00Z">
                  <w:rPr>
                    <w:rFonts w:cs="Times New Roman"/>
                    <w:spacing w:val="-1"/>
                    <w:sz w:val="20"/>
                    <w:szCs w:val="20"/>
                    <w:lang w:val="sv-SE"/>
                  </w:rPr>
                </w:rPrChange>
              </w:rPr>
            </w:pPr>
            <w:r w:rsidRPr="0046663B">
              <w:rPr>
                <w:spacing w:val="-1"/>
                <w:sz w:val="20"/>
                <w:szCs w:val="20"/>
                <w:rPrChange w:id="1867" w:author="Björn Genfors" w:date="2014-03-28T15:54:00Z">
                  <w:rPr>
                    <w:spacing w:val="-1"/>
                    <w:sz w:val="20"/>
                    <w:szCs w:val="20"/>
                  </w:rPr>
                </w:rPrChange>
              </w:rPr>
              <w:t>0 = okänt,</w:t>
            </w:r>
          </w:p>
          <w:p w14:paraId="3DD7095B" w14:textId="77777777" w:rsidR="008A6494" w:rsidRPr="0046663B" w:rsidRDefault="008A6494" w:rsidP="008A6494">
            <w:pPr>
              <w:widowControl/>
              <w:spacing w:line="226" w:lineRule="exact"/>
              <w:ind w:left="102"/>
              <w:rPr>
                <w:rFonts w:cs="Times New Roman"/>
                <w:spacing w:val="-1"/>
                <w:sz w:val="20"/>
                <w:szCs w:val="20"/>
                <w:lang w:val="sv-SE"/>
                <w:rPrChange w:id="1868" w:author="Björn Genfors" w:date="2014-03-28T15:54:00Z">
                  <w:rPr>
                    <w:rFonts w:cs="Times New Roman"/>
                    <w:spacing w:val="-1"/>
                    <w:sz w:val="20"/>
                    <w:szCs w:val="20"/>
                    <w:lang w:val="sv-SE"/>
                  </w:rPr>
                </w:rPrChange>
              </w:rPr>
            </w:pPr>
            <w:r w:rsidRPr="0046663B">
              <w:rPr>
                <w:spacing w:val="-1"/>
                <w:sz w:val="20"/>
                <w:szCs w:val="20"/>
                <w:rPrChange w:id="1869" w:author="Björn Genfors" w:date="2014-03-28T15:54:00Z">
                  <w:rPr>
                    <w:spacing w:val="-1"/>
                    <w:sz w:val="20"/>
                    <w:szCs w:val="20"/>
                  </w:rPr>
                </w:rPrChange>
              </w:rPr>
              <w:t>1 = man,</w:t>
            </w:r>
          </w:p>
          <w:p w14:paraId="7D8EC39E" w14:textId="77777777" w:rsidR="008A6494" w:rsidRPr="0046663B" w:rsidRDefault="008A6494" w:rsidP="008A6494">
            <w:pPr>
              <w:widowControl/>
              <w:spacing w:line="226" w:lineRule="exact"/>
              <w:ind w:left="102"/>
              <w:rPr>
                <w:rFonts w:cs="Times New Roman"/>
                <w:spacing w:val="-1"/>
                <w:sz w:val="20"/>
                <w:szCs w:val="20"/>
                <w:lang w:val="sv-SE"/>
                <w:rPrChange w:id="1870" w:author="Björn Genfors" w:date="2014-03-28T15:54:00Z">
                  <w:rPr>
                    <w:rFonts w:cs="Times New Roman"/>
                    <w:spacing w:val="-1"/>
                    <w:sz w:val="20"/>
                    <w:szCs w:val="20"/>
                    <w:lang w:val="sv-SE"/>
                  </w:rPr>
                </w:rPrChange>
              </w:rPr>
            </w:pPr>
            <w:r w:rsidRPr="0046663B">
              <w:rPr>
                <w:spacing w:val="-1"/>
                <w:sz w:val="20"/>
                <w:szCs w:val="20"/>
                <w:rPrChange w:id="1871" w:author="Björn Genfors" w:date="2014-03-28T15:54:00Z">
                  <w:rPr>
                    <w:spacing w:val="-1"/>
                    <w:sz w:val="20"/>
                    <w:szCs w:val="20"/>
                  </w:rPr>
                </w:rPrChange>
              </w:rPr>
              <w:t>2 = kvinna,</w:t>
            </w:r>
          </w:p>
          <w:p w14:paraId="68F38340" w14:textId="77777777" w:rsidR="008A6494" w:rsidRPr="0046663B" w:rsidRDefault="008A6494" w:rsidP="008A6494">
            <w:pPr>
              <w:widowControl/>
              <w:spacing w:line="226" w:lineRule="exact"/>
              <w:ind w:left="102"/>
              <w:rPr>
                <w:rFonts w:cs="Times New Roman"/>
                <w:spacing w:val="-1"/>
                <w:sz w:val="20"/>
                <w:szCs w:val="20"/>
                <w:lang w:val="sv-SE"/>
                <w:rPrChange w:id="1872" w:author="Björn Genfors" w:date="2014-03-28T15:54:00Z">
                  <w:rPr>
                    <w:rFonts w:cs="Times New Roman"/>
                    <w:spacing w:val="-1"/>
                    <w:sz w:val="20"/>
                    <w:szCs w:val="20"/>
                    <w:lang w:val="sv-SE"/>
                  </w:rPr>
                </w:rPrChange>
              </w:rPr>
            </w:pPr>
            <w:r w:rsidRPr="0046663B">
              <w:rPr>
                <w:spacing w:val="-1"/>
                <w:sz w:val="20"/>
                <w:szCs w:val="20"/>
                <w:rPrChange w:id="1873" w:author="Björn Genfors" w:date="2014-03-28T15:54:00Z">
                  <w:rPr>
                    <w:spacing w:val="-1"/>
                    <w:sz w:val="20"/>
                    <w:szCs w:val="20"/>
                  </w:rPr>
                </w:rPrChange>
              </w:rPr>
              <w:t>9 = ej tillämpligt</w:t>
            </w:r>
          </w:p>
          <w:p w14:paraId="60FF1C05" w14:textId="77777777" w:rsidR="008A6494" w:rsidRPr="0046663B" w:rsidRDefault="008A6494" w:rsidP="008A6494">
            <w:pPr>
              <w:widowControl/>
              <w:spacing w:line="226" w:lineRule="exact"/>
              <w:ind w:left="102"/>
              <w:rPr>
                <w:rFonts w:cs="Times New Roman"/>
                <w:spacing w:val="-1"/>
                <w:sz w:val="20"/>
                <w:szCs w:val="20"/>
                <w:lang w:val="sv-SE"/>
                <w:rPrChange w:id="1874"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46663B" w:rsidRDefault="008A6494" w:rsidP="003A6D72">
            <w:pPr>
              <w:widowControl/>
              <w:spacing w:line="226" w:lineRule="exact"/>
              <w:ind w:left="102"/>
              <w:jc w:val="center"/>
              <w:rPr>
                <w:rFonts w:cs="Times New Roman"/>
                <w:spacing w:val="-1"/>
                <w:sz w:val="20"/>
                <w:szCs w:val="20"/>
                <w:lang w:val="sv-SE"/>
                <w:rPrChange w:id="1875" w:author="Björn Genfors" w:date="2014-03-28T15:54:00Z">
                  <w:rPr>
                    <w:rFonts w:cs="Times New Roman"/>
                    <w:spacing w:val="-1"/>
                    <w:sz w:val="20"/>
                    <w:szCs w:val="20"/>
                    <w:lang w:val="sv-SE"/>
                  </w:rPr>
                </w:rPrChange>
              </w:rPr>
            </w:pPr>
            <w:r w:rsidRPr="0046663B">
              <w:rPr>
                <w:spacing w:val="-1"/>
                <w:sz w:val="20"/>
                <w:szCs w:val="20"/>
                <w:rPrChange w:id="1876" w:author="Björn Genfors" w:date="2014-03-28T15:54:00Z">
                  <w:rPr>
                    <w:spacing w:val="-1"/>
                    <w:sz w:val="20"/>
                    <w:szCs w:val="20"/>
                  </w:rPr>
                </w:rPrChange>
              </w:rPr>
              <w:t>0..1</w:t>
            </w:r>
          </w:p>
        </w:tc>
      </w:tr>
      <w:tr w:rsidR="008A6494" w:rsidRPr="0046663B"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46663B" w:rsidRDefault="008A6494" w:rsidP="008A6494">
            <w:pPr>
              <w:widowControl/>
              <w:spacing w:line="229" w:lineRule="exact"/>
              <w:ind w:left="102"/>
              <w:rPr>
                <w:rFonts w:cs="Times New Roman"/>
                <w:sz w:val="20"/>
                <w:szCs w:val="20"/>
                <w:lang w:val="sv-SE"/>
                <w:rPrChange w:id="1877" w:author="Björn Genfors" w:date="2014-03-28T15:54:00Z">
                  <w:rPr>
                    <w:rFonts w:cs="Times New Roman"/>
                    <w:sz w:val="20"/>
                    <w:szCs w:val="20"/>
                    <w:lang w:val="sv-SE"/>
                  </w:rPr>
                </w:rPrChange>
              </w:rPr>
            </w:pPr>
            <w:r w:rsidRPr="0046663B">
              <w:rPr>
                <w:sz w:val="20"/>
                <w:szCs w:val="20"/>
                <w:rPrChange w:id="1878" w:author="Björn Genfors" w:date="2014-03-28T15:54:00Z">
                  <w:rPr>
                    <w:sz w:val="20"/>
                    <w:szCs w:val="20"/>
                  </w:rPr>
                </w:rPrChange>
              </w:rPr>
              <w:lastRenderedPageBreak/>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46663B" w:rsidRDefault="008A6494" w:rsidP="008A6494">
            <w:pPr>
              <w:widowControl/>
              <w:spacing w:line="229" w:lineRule="exact"/>
              <w:ind w:left="102"/>
              <w:rPr>
                <w:rFonts w:cs="Times New Roman"/>
                <w:sz w:val="20"/>
                <w:szCs w:val="20"/>
                <w:lang w:val="sv-SE"/>
                <w:rPrChange w:id="1879" w:author="Björn Genfors" w:date="2014-03-28T15:54:00Z">
                  <w:rPr>
                    <w:rFonts w:cs="Times New Roman"/>
                    <w:sz w:val="20"/>
                    <w:szCs w:val="20"/>
                    <w:lang w:val="sv-SE"/>
                  </w:rPr>
                </w:rPrChange>
              </w:rPr>
            </w:pPr>
            <w:r w:rsidRPr="0046663B">
              <w:rPr>
                <w:sz w:val="20"/>
                <w:szCs w:val="20"/>
                <w:rPrChange w:id="1880"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46663B" w:rsidRDefault="008A6494" w:rsidP="008A6494">
            <w:pPr>
              <w:widowControl/>
              <w:spacing w:line="226" w:lineRule="exact"/>
              <w:ind w:left="102"/>
              <w:rPr>
                <w:rFonts w:cs="Times New Roman"/>
                <w:spacing w:val="-1"/>
                <w:sz w:val="20"/>
                <w:szCs w:val="20"/>
                <w:lang w:val="sv-SE"/>
                <w:rPrChange w:id="1881" w:author="Björn Genfors" w:date="2014-03-28T15:54:00Z">
                  <w:rPr>
                    <w:rFonts w:cs="Times New Roman"/>
                    <w:spacing w:val="-1"/>
                    <w:sz w:val="20"/>
                    <w:szCs w:val="20"/>
                    <w:lang w:val="sv-SE"/>
                  </w:rPr>
                </w:rPrChange>
              </w:rPr>
            </w:pPr>
            <w:r w:rsidRPr="0046663B">
              <w:rPr>
                <w:spacing w:val="-1"/>
                <w:sz w:val="20"/>
                <w:szCs w:val="20"/>
                <w:rPrChange w:id="1882" w:author="Björn Genfors" w:date="2014-03-28T15:54:00Z">
                  <w:rPr>
                    <w:spacing w:val="-1"/>
                    <w:sz w:val="20"/>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46663B" w:rsidRDefault="008A6494" w:rsidP="003A6D72">
            <w:pPr>
              <w:widowControl/>
              <w:spacing w:line="226" w:lineRule="exact"/>
              <w:ind w:left="102"/>
              <w:jc w:val="center"/>
              <w:rPr>
                <w:rFonts w:cs="Times New Roman"/>
                <w:spacing w:val="-1"/>
                <w:sz w:val="20"/>
                <w:szCs w:val="20"/>
                <w:lang w:val="sv-SE"/>
                <w:rPrChange w:id="1883" w:author="Björn Genfors" w:date="2014-03-28T15:54:00Z">
                  <w:rPr>
                    <w:rFonts w:cs="Times New Roman"/>
                    <w:spacing w:val="-1"/>
                    <w:sz w:val="20"/>
                    <w:szCs w:val="20"/>
                    <w:lang w:val="sv-SE"/>
                  </w:rPr>
                </w:rPrChange>
              </w:rPr>
            </w:pPr>
            <w:r w:rsidRPr="0046663B">
              <w:rPr>
                <w:spacing w:val="-1"/>
                <w:sz w:val="20"/>
                <w:szCs w:val="20"/>
                <w:rPrChange w:id="1884" w:author="Björn Genfors" w:date="2014-03-28T15:54:00Z">
                  <w:rPr>
                    <w:spacing w:val="-1"/>
                    <w:sz w:val="20"/>
                    <w:szCs w:val="20"/>
                  </w:rPr>
                </w:rPrChange>
              </w:rPr>
              <w:t>0..1</w:t>
            </w:r>
          </w:p>
        </w:tc>
      </w:tr>
      <w:tr w:rsidR="008A6494" w:rsidRPr="0046663B"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46663B" w:rsidRDefault="008A6494" w:rsidP="008A6494">
            <w:pPr>
              <w:widowControl/>
              <w:spacing w:line="229" w:lineRule="exact"/>
              <w:ind w:left="102"/>
              <w:rPr>
                <w:rFonts w:cs="Times New Roman"/>
                <w:sz w:val="20"/>
                <w:szCs w:val="20"/>
                <w:lang w:val="sv-SE"/>
                <w:rPrChange w:id="1885" w:author="Björn Genfors" w:date="2014-03-28T15:54:00Z">
                  <w:rPr>
                    <w:rFonts w:cs="Times New Roman"/>
                    <w:sz w:val="20"/>
                    <w:szCs w:val="20"/>
                    <w:lang w:val="sv-SE"/>
                  </w:rPr>
                </w:rPrChange>
              </w:rPr>
            </w:pPr>
            <w:r w:rsidRPr="0046663B">
              <w:rPr>
                <w:sz w:val="20"/>
                <w:szCs w:val="20"/>
                <w:rPrChange w:id="1886" w:author="Björn Genfors" w:date="2014-03-28T15:54:00Z">
                  <w:rPr>
                    <w:sz w:val="20"/>
                    <w:szCs w:val="20"/>
                  </w:rPr>
                </w:rPrChange>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46663B" w:rsidRDefault="008A6494" w:rsidP="008A6494">
            <w:pPr>
              <w:widowControl/>
              <w:spacing w:line="229" w:lineRule="exact"/>
              <w:ind w:left="102"/>
              <w:rPr>
                <w:rFonts w:cs="Times New Roman"/>
                <w:sz w:val="20"/>
                <w:szCs w:val="20"/>
                <w:lang w:val="sv-SE"/>
                <w:rPrChange w:id="1887" w:author="Björn Genfors" w:date="2014-03-28T15:54:00Z">
                  <w:rPr>
                    <w:rFonts w:cs="Times New Roman"/>
                    <w:sz w:val="20"/>
                    <w:szCs w:val="20"/>
                    <w:lang w:val="sv-SE"/>
                  </w:rPr>
                </w:rPrChange>
              </w:rPr>
            </w:pPr>
            <w:r w:rsidRPr="0046663B">
              <w:rPr>
                <w:sz w:val="20"/>
                <w:szCs w:val="20"/>
                <w:rPrChange w:id="1888"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46663B" w:rsidRDefault="008A6494" w:rsidP="008A6494">
            <w:pPr>
              <w:widowControl/>
              <w:spacing w:line="226" w:lineRule="exact"/>
              <w:ind w:left="102"/>
              <w:rPr>
                <w:rFonts w:cs="Times New Roman"/>
                <w:spacing w:val="-1"/>
                <w:sz w:val="20"/>
                <w:szCs w:val="20"/>
                <w:lang w:val="sv-SE"/>
                <w:rPrChange w:id="1889" w:author="Björn Genfors" w:date="2014-03-28T15:54:00Z">
                  <w:rPr>
                    <w:rFonts w:cs="Times New Roman"/>
                    <w:spacing w:val="-1"/>
                    <w:sz w:val="20"/>
                    <w:szCs w:val="20"/>
                    <w:lang w:val="sv-SE"/>
                  </w:rPr>
                </w:rPrChange>
              </w:rPr>
            </w:pPr>
            <w:r w:rsidRPr="0046663B">
              <w:rPr>
                <w:spacing w:val="-1"/>
                <w:sz w:val="20"/>
                <w:szCs w:val="20"/>
                <w:rPrChange w:id="1890" w:author="Björn Genfors" w:date="2014-03-28T15:54:00Z">
                  <w:rPr>
                    <w:spacing w:val="-1"/>
                    <w:sz w:val="20"/>
                    <w:szCs w:val="20"/>
                  </w:rPr>
                </w:rPrChange>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46663B" w:rsidRDefault="008A6494" w:rsidP="003A6D72">
            <w:pPr>
              <w:widowControl/>
              <w:spacing w:line="226" w:lineRule="exact"/>
              <w:ind w:left="102"/>
              <w:jc w:val="center"/>
              <w:rPr>
                <w:rFonts w:cs="Times New Roman"/>
                <w:spacing w:val="-1"/>
                <w:sz w:val="20"/>
                <w:szCs w:val="20"/>
                <w:lang w:val="sv-SE"/>
                <w:rPrChange w:id="1891" w:author="Björn Genfors" w:date="2014-03-28T15:54:00Z">
                  <w:rPr>
                    <w:rFonts w:cs="Times New Roman"/>
                    <w:spacing w:val="-1"/>
                    <w:sz w:val="20"/>
                    <w:szCs w:val="20"/>
                    <w:lang w:val="sv-SE"/>
                  </w:rPr>
                </w:rPrChange>
              </w:rPr>
            </w:pPr>
            <w:r w:rsidRPr="0046663B">
              <w:rPr>
                <w:spacing w:val="-1"/>
                <w:sz w:val="20"/>
                <w:szCs w:val="20"/>
                <w:rPrChange w:id="1892" w:author="Björn Genfors" w:date="2014-03-28T15:54:00Z">
                  <w:rPr>
                    <w:spacing w:val="-1"/>
                    <w:sz w:val="20"/>
                    <w:szCs w:val="20"/>
                  </w:rPr>
                </w:rPrChange>
              </w:rPr>
              <w:t>0..1</w:t>
            </w:r>
          </w:p>
        </w:tc>
      </w:tr>
      <w:tr w:rsidR="008A6494" w:rsidRPr="0046663B"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46663B" w:rsidRDefault="008A6494" w:rsidP="008A6494">
            <w:pPr>
              <w:widowControl/>
              <w:spacing w:line="229" w:lineRule="exact"/>
              <w:ind w:left="102"/>
              <w:rPr>
                <w:rFonts w:cs="Times New Roman"/>
                <w:sz w:val="20"/>
                <w:szCs w:val="20"/>
                <w:lang w:val="sv-SE"/>
                <w:rPrChange w:id="1893" w:author="Björn Genfors" w:date="2014-03-28T15:54:00Z">
                  <w:rPr>
                    <w:rFonts w:cs="Times New Roman"/>
                    <w:sz w:val="20"/>
                    <w:szCs w:val="20"/>
                    <w:lang w:val="sv-SE"/>
                  </w:rPr>
                </w:rPrChange>
              </w:rPr>
            </w:pPr>
            <w:r w:rsidRPr="0046663B">
              <w:rPr>
                <w:sz w:val="20"/>
                <w:szCs w:val="20"/>
                <w:rPrChange w:id="1894" w:author="Björn Genfors" w:date="2014-03-28T15:54:00Z">
                  <w:rPr>
                    <w:sz w:val="20"/>
                    <w:szCs w:val="20"/>
                  </w:rPr>
                </w:rPrChange>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46663B" w:rsidRDefault="008A6494" w:rsidP="008A6494">
            <w:pPr>
              <w:widowControl/>
              <w:spacing w:line="229" w:lineRule="exact"/>
              <w:ind w:left="102"/>
              <w:rPr>
                <w:rFonts w:cs="Times New Roman"/>
                <w:sz w:val="20"/>
                <w:szCs w:val="20"/>
                <w:lang w:val="sv-SE"/>
                <w:rPrChange w:id="1895" w:author="Björn Genfors" w:date="2014-03-28T15:54:00Z">
                  <w:rPr>
                    <w:rFonts w:cs="Times New Roman"/>
                    <w:sz w:val="20"/>
                    <w:szCs w:val="20"/>
                    <w:lang w:val="sv-SE"/>
                  </w:rPr>
                </w:rPrChange>
              </w:rPr>
            </w:pPr>
            <w:r w:rsidRPr="0046663B">
              <w:rPr>
                <w:sz w:val="20"/>
                <w:szCs w:val="20"/>
                <w:rPrChange w:id="1896" w:author="Björn Genfors" w:date="2014-03-28T15:54:00Z">
                  <w:rPr>
                    <w:sz w:val="20"/>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46663B" w:rsidRDefault="008A6494" w:rsidP="008A6494">
            <w:pPr>
              <w:widowControl/>
              <w:spacing w:line="226" w:lineRule="exact"/>
              <w:ind w:left="102"/>
              <w:rPr>
                <w:rFonts w:cs="Times New Roman"/>
                <w:spacing w:val="-1"/>
                <w:sz w:val="20"/>
                <w:szCs w:val="20"/>
                <w:lang w:val="sv-SE"/>
                <w:rPrChange w:id="1897" w:author="Björn Genfors" w:date="2014-03-28T15:54:00Z">
                  <w:rPr>
                    <w:rFonts w:cs="Times New Roman"/>
                    <w:spacing w:val="-1"/>
                    <w:sz w:val="20"/>
                    <w:szCs w:val="20"/>
                    <w:lang w:val="sv-SE"/>
                  </w:rPr>
                </w:rPrChange>
              </w:rPr>
            </w:pPr>
            <w:r w:rsidRPr="0046663B">
              <w:rPr>
                <w:spacing w:val="-1"/>
                <w:sz w:val="20"/>
                <w:szCs w:val="20"/>
                <w:rPrChange w:id="1898" w:author="Björn Genfors" w:date="2014-03-28T15:54:00Z">
                  <w:rPr>
                    <w:spacing w:val="-1"/>
                    <w:sz w:val="20"/>
                    <w:szCs w:val="20"/>
                  </w:rPr>
                </w:rPrChange>
              </w:rPr>
              <w:t xml:space="preserve">Trombos </w:t>
            </w:r>
            <w:r w:rsidRPr="0046663B">
              <w:rPr>
                <w:sz w:val="20"/>
                <w:szCs w:val="20"/>
                <w:rPrChange w:id="1899" w:author="Björn Genfors" w:date="2014-03-28T15:54: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46663B" w:rsidRDefault="008A6494" w:rsidP="003A6D72">
            <w:pPr>
              <w:widowControl/>
              <w:spacing w:line="226" w:lineRule="exact"/>
              <w:ind w:left="102"/>
              <w:jc w:val="center"/>
              <w:rPr>
                <w:rFonts w:cs="Times New Roman"/>
                <w:spacing w:val="-1"/>
                <w:sz w:val="20"/>
                <w:szCs w:val="20"/>
                <w:lang w:val="sv-SE"/>
                <w:rPrChange w:id="1900" w:author="Björn Genfors" w:date="2014-03-28T15:54:00Z">
                  <w:rPr>
                    <w:rFonts w:cs="Times New Roman"/>
                    <w:spacing w:val="-1"/>
                    <w:sz w:val="20"/>
                    <w:szCs w:val="20"/>
                    <w:lang w:val="sv-SE"/>
                  </w:rPr>
                </w:rPrChange>
              </w:rPr>
            </w:pPr>
            <w:r w:rsidRPr="0046663B">
              <w:rPr>
                <w:spacing w:val="-1"/>
                <w:sz w:val="20"/>
                <w:szCs w:val="20"/>
                <w:rPrChange w:id="1901" w:author="Björn Genfors" w:date="2014-03-28T15:54:00Z">
                  <w:rPr>
                    <w:spacing w:val="-1"/>
                    <w:sz w:val="20"/>
                    <w:szCs w:val="20"/>
                  </w:rPr>
                </w:rPrChange>
              </w:rPr>
              <w:t>0..1</w:t>
            </w:r>
          </w:p>
        </w:tc>
      </w:tr>
      <w:tr w:rsidR="008A6494" w:rsidRPr="0046663B"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46663B" w:rsidRDefault="008A6494" w:rsidP="008A6494">
            <w:pPr>
              <w:widowControl/>
              <w:spacing w:line="229" w:lineRule="exact"/>
              <w:ind w:left="102"/>
              <w:rPr>
                <w:rFonts w:cs="Times New Roman"/>
                <w:sz w:val="20"/>
                <w:szCs w:val="20"/>
                <w:lang w:val="sv-SE"/>
                <w:rPrChange w:id="1902" w:author="Björn Genfors" w:date="2014-03-28T15:54:00Z">
                  <w:rPr>
                    <w:rFonts w:cs="Times New Roman"/>
                    <w:sz w:val="20"/>
                    <w:szCs w:val="20"/>
                    <w:lang w:val="sv-SE"/>
                  </w:rPr>
                </w:rPrChange>
              </w:rPr>
            </w:pPr>
            <w:r w:rsidRPr="0046663B">
              <w:rPr>
                <w:sz w:val="20"/>
                <w:szCs w:val="20"/>
                <w:rPrChange w:id="1903" w:author="Björn Genfors" w:date="2014-03-28T15:54:00Z">
                  <w:rPr>
                    <w:sz w:val="20"/>
                    <w:szCs w:val="20"/>
                  </w:rPr>
                </w:rPrChange>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46663B" w:rsidRDefault="008A6494" w:rsidP="008A6494">
            <w:pPr>
              <w:widowControl/>
              <w:spacing w:line="229" w:lineRule="exact"/>
              <w:ind w:left="102"/>
              <w:rPr>
                <w:rFonts w:cs="Times New Roman"/>
                <w:sz w:val="20"/>
                <w:szCs w:val="20"/>
                <w:lang w:val="sv-SE"/>
                <w:rPrChange w:id="1904" w:author="Björn Genfors" w:date="2014-03-28T15:54:00Z">
                  <w:rPr>
                    <w:rFonts w:cs="Times New Roman"/>
                    <w:sz w:val="20"/>
                    <w:szCs w:val="20"/>
                    <w:lang w:val="sv-SE"/>
                  </w:rPr>
                </w:rPrChange>
              </w:rPr>
            </w:pPr>
            <w:r w:rsidRPr="0046663B">
              <w:rPr>
                <w:sz w:val="20"/>
                <w:szCs w:val="20"/>
                <w:rPrChange w:id="1905" w:author="Björn Genfors" w:date="2014-03-28T15:54:00Z">
                  <w:rPr>
                    <w:sz w:val="20"/>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46663B" w:rsidRDefault="008A6494" w:rsidP="008A6494">
            <w:pPr>
              <w:widowControl/>
              <w:spacing w:line="226" w:lineRule="exact"/>
              <w:ind w:left="102"/>
              <w:rPr>
                <w:rFonts w:cs="Times New Roman"/>
                <w:spacing w:val="-1"/>
                <w:sz w:val="20"/>
                <w:szCs w:val="20"/>
                <w:lang w:val="sv-SE"/>
                <w:rPrChange w:id="1906" w:author="Björn Genfors" w:date="2014-03-28T15:54:00Z">
                  <w:rPr>
                    <w:rFonts w:cs="Times New Roman"/>
                    <w:spacing w:val="-1"/>
                    <w:sz w:val="20"/>
                    <w:szCs w:val="20"/>
                    <w:lang w:val="sv-SE"/>
                  </w:rPr>
                </w:rPrChange>
              </w:rPr>
            </w:pPr>
            <w:r w:rsidRPr="0046663B">
              <w:rPr>
                <w:spacing w:val="-1"/>
                <w:sz w:val="20"/>
                <w:szCs w:val="20"/>
                <w:rPrChange w:id="1907" w:author="Björn Genfors" w:date="2014-03-28T15:54:00Z">
                  <w:rPr>
                    <w:spacing w:val="-1"/>
                    <w:sz w:val="20"/>
                    <w:szCs w:val="20"/>
                  </w:rPr>
                </w:rPrChange>
              </w:rPr>
              <w:t xml:space="preserve">Endokrina sjukdomar </w:t>
            </w:r>
            <w:r w:rsidRPr="0046663B">
              <w:rPr>
                <w:sz w:val="20"/>
                <w:szCs w:val="20"/>
                <w:rPrChange w:id="1908" w:author="Björn Genfors" w:date="2014-03-28T15:54: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46663B" w:rsidRDefault="008A6494" w:rsidP="003A6D72">
            <w:pPr>
              <w:widowControl/>
              <w:spacing w:line="226" w:lineRule="exact"/>
              <w:ind w:left="102"/>
              <w:jc w:val="center"/>
              <w:rPr>
                <w:rFonts w:cs="Times New Roman"/>
                <w:spacing w:val="-1"/>
                <w:sz w:val="20"/>
                <w:szCs w:val="20"/>
                <w:lang w:val="sv-SE"/>
                <w:rPrChange w:id="1909" w:author="Björn Genfors" w:date="2014-03-28T15:54:00Z">
                  <w:rPr>
                    <w:rFonts w:cs="Times New Roman"/>
                    <w:spacing w:val="-1"/>
                    <w:sz w:val="20"/>
                    <w:szCs w:val="20"/>
                    <w:lang w:val="sv-SE"/>
                  </w:rPr>
                </w:rPrChange>
              </w:rPr>
            </w:pPr>
            <w:r w:rsidRPr="0046663B">
              <w:rPr>
                <w:spacing w:val="-1"/>
                <w:sz w:val="20"/>
                <w:szCs w:val="20"/>
                <w:rPrChange w:id="1910" w:author="Björn Genfors" w:date="2014-03-28T15:54:00Z">
                  <w:rPr>
                    <w:spacing w:val="-1"/>
                    <w:sz w:val="20"/>
                    <w:szCs w:val="20"/>
                  </w:rPr>
                </w:rPrChange>
              </w:rPr>
              <w:t>0..1</w:t>
            </w:r>
          </w:p>
        </w:tc>
      </w:tr>
      <w:tr w:rsidR="008A6494" w:rsidRPr="0046663B"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46663B" w:rsidRDefault="008A6494" w:rsidP="008A6494">
            <w:pPr>
              <w:widowControl/>
              <w:spacing w:line="229" w:lineRule="exact"/>
              <w:ind w:left="102"/>
              <w:rPr>
                <w:rFonts w:cs="Times New Roman"/>
                <w:sz w:val="20"/>
                <w:szCs w:val="20"/>
                <w:lang w:val="sv-SE"/>
                <w:rPrChange w:id="1911" w:author="Björn Genfors" w:date="2014-03-28T15:54:00Z">
                  <w:rPr>
                    <w:rFonts w:cs="Times New Roman"/>
                    <w:sz w:val="20"/>
                    <w:szCs w:val="20"/>
                    <w:lang w:val="sv-SE"/>
                  </w:rPr>
                </w:rPrChange>
              </w:rPr>
            </w:pPr>
            <w:r w:rsidRPr="0046663B">
              <w:rPr>
                <w:sz w:val="20"/>
                <w:szCs w:val="20"/>
                <w:rPrChange w:id="1912" w:author="Björn Genfors" w:date="2014-03-28T15:54:00Z">
                  <w:rPr>
                    <w:sz w:val="20"/>
                    <w:szCs w:val="20"/>
                  </w:rPr>
                </w:rPrChange>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46663B" w:rsidRDefault="008A6494" w:rsidP="008A6494">
            <w:pPr>
              <w:widowControl/>
              <w:spacing w:line="229" w:lineRule="exact"/>
              <w:ind w:left="102"/>
              <w:rPr>
                <w:rFonts w:cs="Times New Roman"/>
                <w:sz w:val="20"/>
                <w:szCs w:val="20"/>
                <w:lang w:val="sv-SE"/>
                <w:rPrChange w:id="1913" w:author="Björn Genfors" w:date="2014-03-28T15:54:00Z">
                  <w:rPr>
                    <w:rFonts w:cs="Times New Roman"/>
                    <w:sz w:val="20"/>
                    <w:szCs w:val="20"/>
                    <w:lang w:val="sv-SE"/>
                  </w:rPr>
                </w:rPrChange>
              </w:rPr>
            </w:pPr>
            <w:r w:rsidRPr="0046663B">
              <w:rPr>
                <w:sz w:val="20"/>
                <w:szCs w:val="20"/>
                <w:rPrChange w:id="1914" w:author="Björn Genfors" w:date="2014-03-28T15:54:00Z">
                  <w:rPr>
                    <w:sz w:val="20"/>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46663B" w:rsidRDefault="008A6494" w:rsidP="008A6494">
            <w:pPr>
              <w:widowControl/>
              <w:spacing w:line="226" w:lineRule="exact"/>
              <w:ind w:left="102"/>
              <w:rPr>
                <w:rFonts w:cs="Times New Roman"/>
                <w:spacing w:val="-1"/>
                <w:sz w:val="20"/>
                <w:szCs w:val="20"/>
                <w:lang w:val="sv-SE"/>
                <w:rPrChange w:id="1915" w:author="Björn Genfors" w:date="2014-03-28T15:54:00Z">
                  <w:rPr>
                    <w:rFonts w:cs="Times New Roman"/>
                    <w:spacing w:val="-1"/>
                    <w:sz w:val="20"/>
                    <w:szCs w:val="20"/>
                    <w:lang w:val="sv-SE"/>
                  </w:rPr>
                </w:rPrChange>
              </w:rPr>
            </w:pPr>
            <w:r w:rsidRPr="0046663B">
              <w:rPr>
                <w:spacing w:val="-1"/>
                <w:sz w:val="20"/>
                <w:szCs w:val="20"/>
                <w:rPrChange w:id="1916" w:author="Björn Genfors" w:date="2014-03-28T15:54:00Z">
                  <w:rPr>
                    <w:spacing w:val="-1"/>
                    <w:sz w:val="20"/>
                    <w:szCs w:val="20"/>
                  </w:rPr>
                </w:rPrChange>
              </w:rPr>
              <w:t xml:space="preserve">Upprepade urinvägsinfektioner </w:t>
            </w:r>
            <w:r w:rsidRPr="0046663B">
              <w:rPr>
                <w:sz w:val="20"/>
                <w:szCs w:val="20"/>
                <w:rPrChange w:id="1917" w:author="Björn Genfors" w:date="2014-03-28T15:54: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46663B" w:rsidRDefault="008A6494" w:rsidP="003A6D72">
            <w:pPr>
              <w:widowControl/>
              <w:spacing w:line="226" w:lineRule="exact"/>
              <w:ind w:left="102"/>
              <w:jc w:val="center"/>
              <w:rPr>
                <w:rFonts w:cs="Times New Roman"/>
                <w:spacing w:val="-1"/>
                <w:sz w:val="20"/>
                <w:szCs w:val="20"/>
                <w:lang w:val="sv-SE"/>
                <w:rPrChange w:id="1918" w:author="Björn Genfors" w:date="2014-03-28T15:54:00Z">
                  <w:rPr>
                    <w:rFonts w:cs="Times New Roman"/>
                    <w:spacing w:val="-1"/>
                    <w:sz w:val="20"/>
                    <w:szCs w:val="20"/>
                    <w:lang w:val="sv-SE"/>
                  </w:rPr>
                </w:rPrChange>
              </w:rPr>
            </w:pPr>
            <w:r w:rsidRPr="0046663B">
              <w:rPr>
                <w:spacing w:val="-1"/>
                <w:sz w:val="20"/>
                <w:szCs w:val="20"/>
                <w:rPrChange w:id="1919" w:author="Björn Genfors" w:date="2014-03-28T15:54:00Z">
                  <w:rPr>
                    <w:spacing w:val="-1"/>
                    <w:sz w:val="20"/>
                    <w:szCs w:val="20"/>
                  </w:rPr>
                </w:rPrChange>
              </w:rPr>
              <w:t>0..1</w:t>
            </w:r>
          </w:p>
        </w:tc>
      </w:tr>
      <w:tr w:rsidR="008A6494" w:rsidRPr="0046663B"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46663B" w:rsidRDefault="008A6494" w:rsidP="008A6494">
            <w:pPr>
              <w:widowControl/>
              <w:spacing w:line="229" w:lineRule="exact"/>
              <w:ind w:left="102"/>
              <w:rPr>
                <w:rFonts w:cs="Times New Roman"/>
                <w:sz w:val="20"/>
                <w:szCs w:val="20"/>
                <w:lang w:val="sv-SE"/>
                <w:rPrChange w:id="1920" w:author="Björn Genfors" w:date="2014-03-28T15:54:00Z">
                  <w:rPr>
                    <w:rFonts w:cs="Times New Roman"/>
                    <w:sz w:val="20"/>
                    <w:szCs w:val="20"/>
                    <w:lang w:val="sv-SE"/>
                  </w:rPr>
                </w:rPrChange>
              </w:rPr>
            </w:pPr>
            <w:r w:rsidRPr="0046663B">
              <w:rPr>
                <w:sz w:val="20"/>
                <w:szCs w:val="20"/>
                <w:rPrChange w:id="1921" w:author="Björn Genfors" w:date="2014-03-28T15:54:00Z">
                  <w:rPr>
                    <w:sz w:val="20"/>
                    <w:szCs w:val="20"/>
                  </w:rPr>
                </w:rPrChange>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46663B" w:rsidRDefault="008A6494" w:rsidP="008A6494">
            <w:pPr>
              <w:widowControl/>
              <w:spacing w:line="229" w:lineRule="exact"/>
              <w:ind w:left="102"/>
              <w:rPr>
                <w:rFonts w:cs="Times New Roman"/>
                <w:sz w:val="20"/>
                <w:szCs w:val="20"/>
                <w:lang w:val="sv-SE"/>
                <w:rPrChange w:id="1922" w:author="Björn Genfors" w:date="2014-03-28T15:54:00Z">
                  <w:rPr>
                    <w:rFonts w:cs="Times New Roman"/>
                    <w:sz w:val="20"/>
                    <w:szCs w:val="20"/>
                    <w:lang w:val="sv-SE"/>
                  </w:rPr>
                </w:rPrChange>
              </w:rPr>
            </w:pPr>
            <w:r w:rsidRPr="0046663B">
              <w:rPr>
                <w:sz w:val="20"/>
                <w:szCs w:val="20"/>
                <w:rPrChange w:id="1923" w:author="Björn Genfors" w:date="2014-03-28T15:54:00Z">
                  <w:rPr>
                    <w:sz w:val="20"/>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46663B" w:rsidRDefault="008A6494" w:rsidP="008A6494">
            <w:pPr>
              <w:widowControl/>
              <w:spacing w:line="226" w:lineRule="exact"/>
              <w:ind w:left="102"/>
              <w:rPr>
                <w:rFonts w:cs="Times New Roman"/>
                <w:spacing w:val="-1"/>
                <w:sz w:val="20"/>
                <w:szCs w:val="20"/>
                <w:lang w:val="sv-SE"/>
                <w:rPrChange w:id="1924" w:author="Björn Genfors" w:date="2014-03-28T15:54:00Z">
                  <w:rPr>
                    <w:rFonts w:cs="Times New Roman"/>
                    <w:spacing w:val="-1"/>
                    <w:sz w:val="20"/>
                    <w:szCs w:val="20"/>
                    <w:lang w:val="sv-SE"/>
                  </w:rPr>
                </w:rPrChange>
              </w:rPr>
            </w:pPr>
            <w:r w:rsidRPr="0046663B">
              <w:rPr>
                <w:spacing w:val="-1"/>
                <w:sz w:val="20"/>
                <w:szCs w:val="20"/>
                <w:rPrChange w:id="1925" w:author="Björn Genfors" w:date="2014-03-28T15:54:00Z">
                  <w:rPr>
                    <w:spacing w:val="-1"/>
                    <w:sz w:val="20"/>
                    <w:szCs w:val="20"/>
                  </w:rPr>
                </w:rPrChange>
              </w:rPr>
              <w:t xml:space="preserve">Diabetes mellitus </w:t>
            </w:r>
            <w:r w:rsidRPr="0046663B">
              <w:rPr>
                <w:sz w:val="20"/>
                <w:szCs w:val="20"/>
                <w:rPrChange w:id="1926" w:author="Björn Genfors" w:date="2014-03-28T15:54: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46663B" w:rsidRDefault="008A6494" w:rsidP="003A6D72">
            <w:pPr>
              <w:widowControl/>
              <w:spacing w:line="226" w:lineRule="exact"/>
              <w:ind w:left="102"/>
              <w:jc w:val="center"/>
              <w:rPr>
                <w:rFonts w:cs="Times New Roman"/>
                <w:spacing w:val="-1"/>
                <w:sz w:val="20"/>
                <w:szCs w:val="20"/>
                <w:lang w:val="sv-SE"/>
                <w:rPrChange w:id="1927" w:author="Björn Genfors" w:date="2014-03-28T15:54:00Z">
                  <w:rPr>
                    <w:rFonts w:cs="Times New Roman"/>
                    <w:spacing w:val="-1"/>
                    <w:sz w:val="20"/>
                    <w:szCs w:val="20"/>
                    <w:lang w:val="sv-SE"/>
                  </w:rPr>
                </w:rPrChange>
              </w:rPr>
            </w:pPr>
            <w:r w:rsidRPr="0046663B">
              <w:rPr>
                <w:spacing w:val="-1"/>
                <w:sz w:val="20"/>
                <w:szCs w:val="20"/>
                <w:rPrChange w:id="1928" w:author="Björn Genfors" w:date="2014-03-28T15:54:00Z">
                  <w:rPr>
                    <w:spacing w:val="-1"/>
                    <w:sz w:val="20"/>
                    <w:szCs w:val="20"/>
                  </w:rPr>
                </w:rPrChange>
              </w:rPr>
              <w:t>0..1</w:t>
            </w:r>
          </w:p>
        </w:tc>
      </w:tr>
      <w:tr w:rsidR="008A6494" w:rsidRPr="0046663B"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46663B" w:rsidRDefault="008A6494" w:rsidP="008A6494">
            <w:pPr>
              <w:widowControl/>
              <w:spacing w:line="229" w:lineRule="exact"/>
              <w:ind w:left="102"/>
              <w:rPr>
                <w:rFonts w:cs="Times New Roman"/>
                <w:sz w:val="20"/>
                <w:szCs w:val="20"/>
                <w:lang w:val="sv-SE"/>
                <w:rPrChange w:id="1929" w:author="Björn Genfors" w:date="2014-03-28T15:54:00Z">
                  <w:rPr>
                    <w:rFonts w:cs="Times New Roman"/>
                    <w:sz w:val="20"/>
                    <w:szCs w:val="20"/>
                    <w:lang w:val="sv-SE"/>
                  </w:rPr>
                </w:rPrChange>
              </w:rPr>
            </w:pPr>
            <w:r w:rsidRPr="0046663B">
              <w:rPr>
                <w:sz w:val="20"/>
                <w:szCs w:val="20"/>
                <w:rPrChange w:id="1930" w:author="Björn Genfors" w:date="2014-03-28T15:54:00Z">
                  <w:rPr>
                    <w:sz w:val="20"/>
                    <w:szCs w:val="20"/>
                  </w:rPr>
                </w:rPrChange>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46663B" w:rsidRDefault="008A6494" w:rsidP="008A6494">
            <w:pPr>
              <w:widowControl/>
              <w:spacing w:line="229" w:lineRule="exact"/>
              <w:ind w:left="102"/>
              <w:rPr>
                <w:rFonts w:cs="Times New Roman"/>
                <w:sz w:val="20"/>
                <w:szCs w:val="20"/>
                <w:lang w:val="sv-SE"/>
                <w:rPrChange w:id="1931" w:author="Björn Genfors" w:date="2014-03-28T15:54:00Z">
                  <w:rPr>
                    <w:rFonts w:cs="Times New Roman"/>
                    <w:sz w:val="20"/>
                    <w:szCs w:val="20"/>
                    <w:lang w:val="sv-SE"/>
                  </w:rPr>
                </w:rPrChange>
              </w:rPr>
            </w:pPr>
            <w:r w:rsidRPr="0046663B">
              <w:rPr>
                <w:sz w:val="20"/>
                <w:szCs w:val="20"/>
                <w:rPrChange w:id="1932" w:author="Björn Genfors" w:date="2014-03-28T15:54:00Z">
                  <w:rPr>
                    <w:sz w:val="20"/>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46663B" w:rsidRDefault="008A6494" w:rsidP="008A6494">
            <w:pPr>
              <w:widowControl/>
              <w:spacing w:line="226" w:lineRule="exact"/>
              <w:ind w:left="102"/>
              <w:rPr>
                <w:rFonts w:cs="Times New Roman"/>
                <w:spacing w:val="-1"/>
                <w:sz w:val="20"/>
                <w:szCs w:val="20"/>
                <w:lang w:val="sv-SE"/>
                <w:rPrChange w:id="1933" w:author="Björn Genfors" w:date="2014-03-28T15:54:00Z">
                  <w:rPr>
                    <w:rFonts w:cs="Times New Roman"/>
                    <w:spacing w:val="-1"/>
                    <w:sz w:val="20"/>
                    <w:szCs w:val="20"/>
                    <w:lang w:val="sv-SE"/>
                  </w:rPr>
                </w:rPrChange>
              </w:rPr>
            </w:pPr>
            <w:r w:rsidRPr="0046663B">
              <w:rPr>
                <w:spacing w:val="-1"/>
                <w:sz w:val="20"/>
                <w:szCs w:val="20"/>
                <w:lang w:val="sv-SE"/>
                <w:rPrChange w:id="1934" w:author="Björn Genfors" w:date="2014-03-28T15:54: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46663B" w:rsidRDefault="008A6494" w:rsidP="003A6D72">
            <w:pPr>
              <w:widowControl/>
              <w:spacing w:line="226" w:lineRule="exact"/>
              <w:ind w:left="102"/>
              <w:jc w:val="center"/>
              <w:rPr>
                <w:rFonts w:cs="Times New Roman"/>
                <w:spacing w:val="-1"/>
                <w:sz w:val="20"/>
                <w:szCs w:val="20"/>
                <w:lang w:val="sv-SE"/>
                <w:rPrChange w:id="1935" w:author="Björn Genfors" w:date="2014-03-28T15:54:00Z">
                  <w:rPr>
                    <w:rFonts w:cs="Times New Roman"/>
                    <w:spacing w:val="-1"/>
                    <w:sz w:val="20"/>
                    <w:szCs w:val="20"/>
                    <w:lang w:val="sv-SE"/>
                  </w:rPr>
                </w:rPrChange>
              </w:rPr>
            </w:pPr>
            <w:r w:rsidRPr="0046663B">
              <w:rPr>
                <w:spacing w:val="-1"/>
                <w:sz w:val="20"/>
                <w:szCs w:val="20"/>
                <w:rPrChange w:id="1936" w:author="Björn Genfors" w:date="2014-03-28T15:54:00Z">
                  <w:rPr>
                    <w:spacing w:val="-1"/>
                    <w:sz w:val="20"/>
                    <w:szCs w:val="20"/>
                  </w:rPr>
                </w:rPrChange>
              </w:rPr>
              <w:t>0..*</w:t>
            </w:r>
          </w:p>
        </w:tc>
      </w:tr>
      <w:tr w:rsidR="008A6494" w:rsidRPr="0046663B"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46663B" w:rsidRDefault="008A6494" w:rsidP="008A6494">
            <w:pPr>
              <w:widowControl/>
              <w:spacing w:line="229" w:lineRule="exact"/>
              <w:ind w:left="102"/>
              <w:rPr>
                <w:rFonts w:cs="Times New Roman"/>
                <w:sz w:val="20"/>
                <w:szCs w:val="20"/>
                <w:lang w:val="sv-SE"/>
                <w:rPrChange w:id="1937" w:author="Björn Genfors" w:date="2014-03-28T15:54:00Z">
                  <w:rPr>
                    <w:rFonts w:cs="Times New Roman"/>
                    <w:sz w:val="20"/>
                    <w:szCs w:val="20"/>
                    <w:lang w:val="sv-SE"/>
                  </w:rPr>
                </w:rPrChange>
              </w:rPr>
            </w:pPr>
            <w:r w:rsidRPr="0046663B">
              <w:rPr>
                <w:sz w:val="20"/>
                <w:szCs w:val="20"/>
                <w:rPrChange w:id="1938" w:author="Björn Genfors" w:date="2014-03-28T15:54:00Z">
                  <w:rPr>
                    <w:sz w:val="20"/>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46663B" w:rsidRDefault="008A6494" w:rsidP="008A6494">
            <w:pPr>
              <w:widowControl/>
              <w:spacing w:line="229" w:lineRule="exact"/>
              <w:ind w:left="102"/>
              <w:rPr>
                <w:rFonts w:cs="Times New Roman"/>
                <w:sz w:val="20"/>
                <w:szCs w:val="20"/>
                <w:lang w:val="sv-SE"/>
                <w:rPrChange w:id="1939" w:author="Björn Genfors" w:date="2014-03-28T15:54:00Z">
                  <w:rPr>
                    <w:rFonts w:cs="Times New Roman"/>
                    <w:sz w:val="20"/>
                    <w:szCs w:val="20"/>
                    <w:lang w:val="sv-SE"/>
                  </w:rPr>
                </w:rPrChange>
              </w:rPr>
            </w:pPr>
            <w:r w:rsidRPr="0046663B">
              <w:rPr>
                <w:sz w:val="20"/>
                <w:szCs w:val="20"/>
                <w:rPrChange w:id="1940"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46663B" w:rsidRDefault="008A6494" w:rsidP="008A6494">
            <w:pPr>
              <w:widowControl/>
              <w:spacing w:line="226" w:lineRule="exact"/>
              <w:ind w:left="102"/>
              <w:rPr>
                <w:rFonts w:cs="Times New Roman"/>
                <w:spacing w:val="-1"/>
                <w:sz w:val="20"/>
                <w:szCs w:val="20"/>
                <w:lang w:val="sv-SE"/>
                <w:rPrChange w:id="1941" w:author="Björn Genfors" w:date="2014-03-28T15:54:00Z">
                  <w:rPr>
                    <w:rFonts w:cs="Times New Roman"/>
                    <w:spacing w:val="-1"/>
                    <w:sz w:val="20"/>
                    <w:szCs w:val="20"/>
                    <w:lang w:val="sv-SE"/>
                  </w:rPr>
                </w:rPrChange>
              </w:rPr>
            </w:pPr>
            <w:r w:rsidRPr="0046663B">
              <w:rPr>
                <w:spacing w:val="-1"/>
                <w:sz w:val="20"/>
                <w:szCs w:val="20"/>
                <w:rPrChange w:id="1942" w:author="Björn Genfors" w:date="2014-03-28T15:54:00Z">
                  <w:rPr>
                    <w:spacing w:val="-1"/>
                    <w:sz w:val="20"/>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46663B" w:rsidRDefault="008A6494" w:rsidP="003A6D72">
            <w:pPr>
              <w:widowControl/>
              <w:spacing w:line="226" w:lineRule="exact"/>
              <w:ind w:left="102"/>
              <w:jc w:val="center"/>
              <w:rPr>
                <w:rFonts w:cs="Times New Roman"/>
                <w:spacing w:val="-1"/>
                <w:sz w:val="20"/>
                <w:szCs w:val="20"/>
                <w:lang w:val="sv-SE"/>
                <w:rPrChange w:id="1943" w:author="Björn Genfors" w:date="2014-03-28T15:54:00Z">
                  <w:rPr>
                    <w:rFonts w:cs="Times New Roman"/>
                    <w:spacing w:val="-1"/>
                    <w:sz w:val="20"/>
                    <w:szCs w:val="20"/>
                    <w:lang w:val="sv-SE"/>
                  </w:rPr>
                </w:rPrChange>
              </w:rPr>
            </w:pPr>
            <w:r w:rsidRPr="0046663B">
              <w:rPr>
                <w:spacing w:val="-1"/>
                <w:sz w:val="20"/>
                <w:szCs w:val="20"/>
                <w:rPrChange w:id="1944" w:author="Björn Genfors" w:date="2014-03-28T15:54:00Z">
                  <w:rPr>
                    <w:spacing w:val="-1"/>
                    <w:sz w:val="20"/>
                    <w:szCs w:val="20"/>
                  </w:rPr>
                </w:rPrChange>
              </w:rPr>
              <w:t>1..1</w:t>
            </w:r>
          </w:p>
        </w:tc>
      </w:tr>
      <w:tr w:rsidR="008A6494" w:rsidRPr="0046663B"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46663B" w:rsidRDefault="008A6494" w:rsidP="008A6494">
            <w:pPr>
              <w:widowControl/>
              <w:spacing w:line="229" w:lineRule="exact"/>
              <w:ind w:left="102"/>
              <w:rPr>
                <w:rFonts w:cs="Times New Roman"/>
                <w:sz w:val="20"/>
                <w:szCs w:val="20"/>
                <w:lang w:val="sv-SE"/>
                <w:rPrChange w:id="1945" w:author="Björn Genfors" w:date="2014-03-28T15:54:00Z">
                  <w:rPr>
                    <w:rFonts w:cs="Times New Roman"/>
                    <w:sz w:val="20"/>
                    <w:szCs w:val="20"/>
                    <w:lang w:val="sv-SE"/>
                  </w:rPr>
                </w:rPrChange>
              </w:rPr>
            </w:pPr>
            <w:r w:rsidRPr="0046663B">
              <w:rPr>
                <w:sz w:val="20"/>
                <w:szCs w:val="20"/>
                <w:rPrChange w:id="1946" w:author="Björn Genfors" w:date="2014-03-28T15:54:00Z">
                  <w:rPr>
                    <w:sz w:val="20"/>
                    <w:szCs w:val="20"/>
                  </w:rPr>
                </w:rPrChange>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46663B" w:rsidRDefault="008A6494" w:rsidP="008A6494">
            <w:pPr>
              <w:widowControl/>
              <w:spacing w:line="229" w:lineRule="exact"/>
              <w:ind w:left="102"/>
              <w:rPr>
                <w:rFonts w:cs="Times New Roman"/>
                <w:sz w:val="20"/>
                <w:szCs w:val="20"/>
                <w:lang w:val="sv-SE"/>
                <w:rPrChange w:id="1947" w:author="Björn Genfors" w:date="2014-03-28T15:54:00Z">
                  <w:rPr>
                    <w:rFonts w:cs="Times New Roman"/>
                    <w:sz w:val="20"/>
                    <w:szCs w:val="20"/>
                    <w:lang w:val="sv-SE"/>
                  </w:rPr>
                </w:rPrChange>
              </w:rPr>
            </w:pPr>
            <w:r w:rsidRPr="0046663B">
              <w:rPr>
                <w:sz w:val="20"/>
                <w:szCs w:val="20"/>
                <w:rPrChange w:id="1948" w:author="Björn Genfors" w:date="2014-03-28T15:54:00Z">
                  <w:rPr>
                    <w:sz w:val="20"/>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46663B" w:rsidRDefault="008A6494" w:rsidP="008A6494">
            <w:pPr>
              <w:widowControl/>
              <w:spacing w:line="226" w:lineRule="exact"/>
              <w:ind w:left="102"/>
              <w:rPr>
                <w:rFonts w:cs="Times New Roman"/>
                <w:spacing w:val="-1"/>
                <w:sz w:val="20"/>
                <w:szCs w:val="20"/>
                <w:lang w:val="sv-SE"/>
                <w:rPrChange w:id="1949" w:author="Björn Genfors" w:date="2014-03-28T15:54:00Z">
                  <w:rPr>
                    <w:rFonts w:cs="Times New Roman"/>
                    <w:spacing w:val="-1"/>
                    <w:sz w:val="20"/>
                    <w:szCs w:val="20"/>
                    <w:lang w:val="sv-SE"/>
                  </w:rPr>
                </w:rPrChange>
              </w:rPr>
            </w:pPr>
            <w:r w:rsidRPr="0046663B">
              <w:rPr>
                <w:spacing w:val="-1"/>
                <w:sz w:val="20"/>
                <w:szCs w:val="20"/>
                <w:lang w:val="sv-SE"/>
                <w:rPrChange w:id="1950" w:author="Björn Genfors" w:date="2014-03-28T15:54:00Z">
                  <w:rPr>
                    <w:spacing w:val="-1"/>
                    <w:szCs w:val="20"/>
                  </w:rPr>
                </w:rPrChange>
              </w:rPr>
              <w:t xml:space="preserve">Bedömning vid 1:a besök: basprogram </w:t>
            </w:r>
            <w:r w:rsidRPr="0046663B">
              <w:rPr>
                <w:sz w:val="20"/>
                <w:szCs w:val="20"/>
                <w:lang w:val="sv-SE"/>
                <w:rPrChange w:id="1951" w:author="Björn Genfors" w:date="2014-03-28T15:54: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46663B" w:rsidRDefault="008A6494" w:rsidP="003A6D72">
            <w:pPr>
              <w:widowControl/>
              <w:spacing w:line="226" w:lineRule="exact"/>
              <w:ind w:left="102"/>
              <w:jc w:val="center"/>
              <w:rPr>
                <w:rFonts w:cs="Times New Roman"/>
                <w:spacing w:val="-1"/>
                <w:sz w:val="20"/>
                <w:szCs w:val="20"/>
                <w:lang w:val="sv-SE"/>
                <w:rPrChange w:id="1952" w:author="Björn Genfors" w:date="2014-03-28T15:54:00Z">
                  <w:rPr>
                    <w:rFonts w:cs="Times New Roman"/>
                    <w:spacing w:val="-1"/>
                    <w:sz w:val="20"/>
                    <w:szCs w:val="20"/>
                    <w:lang w:val="sv-SE"/>
                  </w:rPr>
                </w:rPrChange>
              </w:rPr>
            </w:pPr>
            <w:r w:rsidRPr="0046663B">
              <w:rPr>
                <w:spacing w:val="-1"/>
                <w:sz w:val="20"/>
                <w:szCs w:val="20"/>
                <w:rPrChange w:id="1953" w:author="Björn Genfors" w:date="2014-03-28T15:54:00Z">
                  <w:rPr>
                    <w:spacing w:val="-1"/>
                    <w:sz w:val="20"/>
                    <w:szCs w:val="20"/>
                  </w:rPr>
                </w:rPrChange>
              </w:rPr>
              <w:t>0..1</w:t>
            </w:r>
          </w:p>
        </w:tc>
      </w:tr>
      <w:tr w:rsidR="008A6494" w:rsidRPr="0046663B"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46663B" w:rsidRDefault="008A6494" w:rsidP="008A6494">
            <w:pPr>
              <w:widowControl/>
              <w:spacing w:line="229" w:lineRule="exact"/>
              <w:ind w:left="102"/>
              <w:rPr>
                <w:rFonts w:cs="Times New Roman"/>
                <w:b/>
                <w:i/>
                <w:sz w:val="20"/>
                <w:szCs w:val="20"/>
                <w:lang w:val="sv-SE"/>
                <w:rPrChange w:id="1954" w:author="Björn Genfors" w:date="2014-03-28T15:54:00Z">
                  <w:rPr>
                    <w:rFonts w:cs="Times New Roman"/>
                    <w:b/>
                    <w:i/>
                    <w:sz w:val="20"/>
                    <w:szCs w:val="20"/>
                    <w:lang w:val="sv-SE"/>
                  </w:rPr>
                </w:rPrChange>
              </w:rPr>
            </w:pPr>
            <w:r w:rsidRPr="0046663B">
              <w:rPr>
                <w:b/>
                <w:i/>
                <w:sz w:val="20"/>
                <w:szCs w:val="20"/>
                <w:rPrChange w:id="1955" w:author="Björn Genfors" w:date="2014-03-28T15:54:00Z">
                  <w:rPr>
                    <w:b/>
                    <w:i/>
                    <w:sz w:val="20"/>
                    <w:szCs w:val="20"/>
                  </w:rPr>
                </w:rPrChange>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46663B" w:rsidRDefault="008A6494" w:rsidP="008A6494">
            <w:pPr>
              <w:widowControl/>
              <w:spacing w:line="229" w:lineRule="exact"/>
              <w:ind w:left="102"/>
              <w:rPr>
                <w:rFonts w:cs="Times New Roman"/>
                <w:i/>
                <w:sz w:val="20"/>
                <w:szCs w:val="20"/>
                <w:lang w:val="sv-SE"/>
                <w:rPrChange w:id="1956" w:author="Björn Genfors" w:date="2014-03-28T15:54:00Z">
                  <w:rPr>
                    <w:rFonts w:cs="Times New Roman"/>
                    <w:i/>
                    <w:sz w:val="20"/>
                    <w:szCs w:val="20"/>
                    <w:lang w:val="sv-SE"/>
                  </w:rPr>
                </w:rPrChange>
              </w:rPr>
            </w:pPr>
            <w:r w:rsidRPr="0046663B">
              <w:rPr>
                <w:i/>
                <w:sz w:val="20"/>
                <w:szCs w:val="20"/>
                <w:rPrChange w:id="1957" w:author="Björn Genfors" w:date="2014-03-28T15:54:00Z">
                  <w:rPr>
                    <w:i/>
                    <w:sz w:val="20"/>
                    <w:szCs w:val="20"/>
                  </w:rPr>
                </w:rPrChange>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46663B" w:rsidRDefault="008A6494" w:rsidP="008A6494">
            <w:pPr>
              <w:widowControl/>
              <w:spacing w:line="226" w:lineRule="exact"/>
              <w:ind w:left="102"/>
              <w:rPr>
                <w:rFonts w:cs="Times New Roman"/>
                <w:i/>
                <w:spacing w:val="-1"/>
                <w:sz w:val="20"/>
                <w:szCs w:val="20"/>
                <w:lang w:val="sv-SE"/>
                <w:rPrChange w:id="1958" w:author="Björn Genfors" w:date="2014-03-28T15:54:00Z">
                  <w:rPr>
                    <w:rFonts w:cs="Times New Roman"/>
                    <w:i/>
                    <w:spacing w:val="-1"/>
                    <w:sz w:val="20"/>
                    <w:szCs w:val="20"/>
                    <w:lang w:val="sv-SE"/>
                  </w:rPr>
                </w:rPrChange>
              </w:rPr>
            </w:pPr>
            <w:r w:rsidRPr="0046663B">
              <w:rPr>
                <w:i/>
                <w:spacing w:val="-1"/>
                <w:sz w:val="20"/>
                <w:szCs w:val="20"/>
                <w:rPrChange w:id="1959" w:author="Björn Genfors" w:date="2014-03-28T15:54:00Z">
                  <w:rPr>
                    <w:i/>
                    <w:spacing w:val="-1"/>
                    <w:sz w:val="20"/>
                    <w:szCs w:val="20"/>
                  </w:rPr>
                </w:rPrChange>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46663B" w:rsidRDefault="008A6494" w:rsidP="003A6D72">
            <w:pPr>
              <w:widowControl/>
              <w:spacing w:line="226" w:lineRule="exact"/>
              <w:ind w:left="102"/>
              <w:jc w:val="center"/>
              <w:rPr>
                <w:rFonts w:cs="Times New Roman"/>
                <w:i/>
                <w:spacing w:val="-1"/>
                <w:sz w:val="20"/>
                <w:szCs w:val="20"/>
                <w:lang w:val="sv-SE"/>
                <w:rPrChange w:id="1960" w:author="Björn Genfors" w:date="2014-03-28T15:54:00Z">
                  <w:rPr>
                    <w:rFonts w:cs="Times New Roman"/>
                    <w:i/>
                    <w:spacing w:val="-1"/>
                    <w:sz w:val="20"/>
                    <w:szCs w:val="20"/>
                    <w:lang w:val="sv-SE"/>
                  </w:rPr>
                </w:rPrChange>
              </w:rPr>
            </w:pPr>
            <w:r w:rsidRPr="0046663B">
              <w:rPr>
                <w:i/>
                <w:spacing w:val="-1"/>
                <w:sz w:val="20"/>
                <w:szCs w:val="20"/>
                <w:rPrChange w:id="1961" w:author="Björn Genfors" w:date="2014-03-28T15:54:00Z">
                  <w:rPr>
                    <w:i/>
                    <w:spacing w:val="-1"/>
                    <w:sz w:val="20"/>
                    <w:szCs w:val="20"/>
                  </w:rPr>
                </w:rPrChange>
              </w:rPr>
              <w:t>0..1</w:t>
            </w:r>
          </w:p>
        </w:tc>
      </w:tr>
      <w:tr w:rsidR="008A6494" w:rsidRPr="0046663B"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46663B" w:rsidRDefault="008A6494" w:rsidP="008A6494">
            <w:pPr>
              <w:widowControl/>
              <w:spacing w:line="229" w:lineRule="exact"/>
              <w:ind w:left="102"/>
              <w:rPr>
                <w:rFonts w:cs="Times New Roman"/>
                <w:sz w:val="20"/>
                <w:szCs w:val="20"/>
                <w:lang w:val="sv-SE"/>
                <w:rPrChange w:id="1962" w:author="Björn Genfors" w:date="2014-03-28T15:54:00Z">
                  <w:rPr>
                    <w:rFonts w:cs="Times New Roman"/>
                    <w:sz w:val="20"/>
                    <w:szCs w:val="20"/>
                    <w:lang w:val="sv-SE"/>
                  </w:rPr>
                </w:rPrChange>
              </w:rPr>
            </w:pPr>
            <w:r w:rsidRPr="0046663B">
              <w:rPr>
                <w:sz w:val="20"/>
                <w:szCs w:val="20"/>
                <w:rPrChange w:id="1963" w:author="Björn Genfors" w:date="2014-03-28T15:54:00Z">
                  <w:rPr>
                    <w:sz w:val="20"/>
                    <w:szCs w:val="20"/>
                  </w:rPr>
                </w:rPrChange>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46663B" w:rsidRDefault="008A6494" w:rsidP="008A6494">
            <w:pPr>
              <w:widowControl/>
              <w:spacing w:line="229" w:lineRule="exact"/>
              <w:ind w:left="102"/>
              <w:rPr>
                <w:rFonts w:cs="Times New Roman"/>
                <w:sz w:val="20"/>
                <w:szCs w:val="20"/>
                <w:lang w:val="sv-SE"/>
                <w:rPrChange w:id="1964" w:author="Björn Genfors" w:date="2014-03-28T15:54:00Z">
                  <w:rPr>
                    <w:rFonts w:cs="Times New Roman"/>
                    <w:sz w:val="20"/>
                    <w:szCs w:val="20"/>
                    <w:lang w:val="sv-SE"/>
                  </w:rPr>
                </w:rPrChange>
              </w:rPr>
            </w:pPr>
            <w:r w:rsidRPr="0046663B">
              <w:rPr>
                <w:sz w:val="20"/>
                <w:szCs w:val="20"/>
                <w:rPrChange w:id="1965"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46663B" w:rsidRDefault="008A6494" w:rsidP="008A6494">
            <w:pPr>
              <w:widowControl/>
              <w:spacing w:line="226" w:lineRule="exact"/>
              <w:ind w:left="102"/>
              <w:rPr>
                <w:rFonts w:cs="Times New Roman"/>
                <w:spacing w:val="-1"/>
                <w:sz w:val="20"/>
                <w:szCs w:val="20"/>
                <w:lang w:val="sv-SE"/>
                <w:rPrChange w:id="1966" w:author="Björn Genfors" w:date="2014-03-28T15:54:00Z">
                  <w:rPr>
                    <w:rFonts w:cs="Times New Roman"/>
                    <w:spacing w:val="-1"/>
                    <w:sz w:val="20"/>
                    <w:szCs w:val="20"/>
                    <w:lang w:val="sv-SE"/>
                  </w:rPr>
                </w:rPrChange>
              </w:rPr>
            </w:pPr>
            <w:r w:rsidRPr="0046663B">
              <w:rPr>
                <w:spacing w:val="-1"/>
                <w:sz w:val="20"/>
                <w:szCs w:val="20"/>
                <w:rPrChange w:id="1967" w:author="Björn Genfors" w:date="2014-03-28T15:54:00Z">
                  <w:rPr>
                    <w:spacing w:val="-1"/>
                    <w:sz w:val="20"/>
                    <w:szCs w:val="20"/>
                  </w:rPr>
                </w:rPrChange>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46663B" w:rsidRDefault="008A6494" w:rsidP="003A6D72">
            <w:pPr>
              <w:widowControl/>
              <w:spacing w:line="226" w:lineRule="exact"/>
              <w:ind w:left="102"/>
              <w:jc w:val="center"/>
              <w:rPr>
                <w:rFonts w:cs="Times New Roman"/>
                <w:spacing w:val="-1"/>
                <w:sz w:val="20"/>
                <w:szCs w:val="20"/>
                <w:lang w:val="sv-SE"/>
                <w:rPrChange w:id="1968" w:author="Björn Genfors" w:date="2014-03-28T15:54:00Z">
                  <w:rPr>
                    <w:rFonts w:cs="Times New Roman"/>
                    <w:spacing w:val="-1"/>
                    <w:sz w:val="20"/>
                    <w:szCs w:val="20"/>
                    <w:lang w:val="sv-SE"/>
                  </w:rPr>
                </w:rPrChange>
              </w:rPr>
            </w:pPr>
            <w:r w:rsidRPr="0046663B">
              <w:rPr>
                <w:spacing w:val="-1"/>
                <w:sz w:val="20"/>
                <w:szCs w:val="20"/>
                <w:rPrChange w:id="1969" w:author="Björn Genfors" w:date="2014-03-28T15:54:00Z">
                  <w:rPr>
                    <w:spacing w:val="-1"/>
                    <w:sz w:val="20"/>
                    <w:szCs w:val="20"/>
                  </w:rPr>
                </w:rPrChange>
              </w:rPr>
              <w:t>0..1</w:t>
            </w:r>
          </w:p>
        </w:tc>
      </w:tr>
      <w:tr w:rsidR="008A6494" w:rsidRPr="0046663B"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46663B" w:rsidRDefault="008A6494" w:rsidP="008A6494">
            <w:pPr>
              <w:widowControl/>
              <w:spacing w:line="229" w:lineRule="exact"/>
              <w:ind w:left="102"/>
              <w:rPr>
                <w:rFonts w:cs="Times New Roman"/>
                <w:sz w:val="20"/>
                <w:szCs w:val="20"/>
                <w:lang w:val="sv-SE"/>
                <w:rPrChange w:id="1970" w:author="Björn Genfors" w:date="2014-03-28T15:54:00Z">
                  <w:rPr>
                    <w:rFonts w:cs="Times New Roman"/>
                    <w:sz w:val="20"/>
                    <w:szCs w:val="20"/>
                    <w:lang w:val="sv-SE"/>
                  </w:rPr>
                </w:rPrChange>
              </w:rPr>
            </w:pPr>
            <w:r w:rsidRPr="0046663B">
              <w:rPr>
                <w:sz w:val="20"/>
                <w:szCs w:val="20"/>
                <w:rPrChange w:id="1971" w:author="Björn Genfors" w:date="2014-03-28T15:54:00Z">
                  <w:rPr>
                    <w:sz w:val="20"/>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46663B" w:rsidRDefault="008A6494" w:rsidP="008A6494">
            <w:pPr>
              <w:widowControl/>
              <w:spacing w:line="229" w:lineRule="exact"/>
              <w:ind w:left="102"/>
              <w:rPr>
                <w:rFonts w:cs="Times New Roman"/>
                <w:sz w:val="20"/>
                <w:szCs w:val="20"/>
                <w:lang w:val="sv-SE"/>
                <w:rPrChange w:id="1972" w:author="Björn Genfors" w:date="2014-03-28T15:54:00Z">
                  <w:rPr>
                    <w:rFonts w:cs="Times New Roman"/>
                    <w:sz w:val="20"/>
                    <w:szCs w:val="20"/>
                    <w:lang w:val="sv-SE"/>
                  </w:rPr>
                </w:rPrChange>
              </w:rPr>
            </w:pPr>
            <w:r w:rsidRPr="0046663B">
              <w:rPr>
                <w:sz w:val="20"/>
                <w:szCs w:val="20"/>
                <w:rPrChange w:id="1973"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46663B" w:rsidRDefault="008A6494" w:rsidP="008A6494">
            <w:pPr>
              <w:widowControl/>
              <w:spacing w:line="226" w:lineRule="exact"/>
              <w:ind w:left="102"/>
              <w:rPr>
                <w:rFonts w:cs="Times New Roman"/>
                <w:spacing w:val="-1"/>
                <w:sz w:val="20"/>
                <w:szCs w:val="20"/>
                <w:lang w:val="sv-SE"/>
                <w:rPrChange w:id="1974" w:author="Björn Genfors" w:date="2014-03-28T15:54:00Z">
                  <w:rPr>
                    <w:rFonts w:cs="Times New Roman"/>
                    <w:spacing w:val="-1"/>
                    <w:sz w:val="20"/>
                    <w:szCs w:val="20"/>
                    <w:lang w:val="sv-SE"/>
                  </w:rPr>
                </w:rPrChange>
              </w:rPr>
            </w:pPr>
            <w:r w:rsidRPr="0046663B">
              <w:rPr>
                <w:spacing w:val="-1"/>
                <w:sz w:val="20"/>
                <w:szCs w:val="20"/>
                <w:rPrChange w:id="1975" w:author="Björn Genfors" w:date="2014-03-28T15:54:00Z">
                  <w:rPr>
                    <w:spacing w:val="-1"/>
                    <w:sz w:val="20"/>
                    <w:szCs w:val="20"/>
                  </w:rPr>
                </w:rPrChange>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46663B" w:rsidRDefault="008A6494" w:rsidP="003A6D72">
            <w:pPr>
              <w:widowControl/>
              <w:spacing w:line="226" w:lineRule="exact"/>
              <w:ind w:left="102"/>
              <w:jc w:val="center"/>
              <w:rPr>
                <w:rFonts w:cs="Times New Roman"/>
                <w:spacing w:val="-1"/>
                <w:sz w:val="20"/>
                <w:szCs w:val="20"/>
                <w:lang w:val="sv-SE"/>
                <w:rPrChange w:id="1976" w:author="Björn Genfors" w:date="2014-03-28T15:54:00Z">
                  <w:rPr>
                    <w:rFonts w:cs="Times New Roman"/>
                    <w:spacing w:val="-1"/>
                    <w:sz w:val="20"/>
                    <w:szCs w:val="20"/>
                    <w:lang w:val="sv-SE"/>
                  </w:rPr>
                </w:rPrChange>
              </w:rPr>
            </w:pPr>
            <w:r w:rsidRPr="0046663B">
              <w:rPr>
                <w:spacing w:val="-1"/>
                <w:sz w:val="20"/>
                <w:szCs w:val="20"/>
                <w:rPrChange w:id="1977" w:author="Björn Genfors" w:date="2014-03-28T15:54:00Z">
                  <w:rPr>
                    <w:spacing w:val="-1"/>
                    <w:sz w:val="20"/>
                    <w:szCs w:val="20"/>
                  </w:rPr>
                </w:rPrChange>
              </w:rPr>
              <w:t>0..1</w:t>
            </w:r>
          </w:p>
        </w:tc>
      </w:tr>
      <w:tr w:rsidR="008A6494" w:rsidRPr="0046663B"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46663B" w:rsidRDefault="008A6494" w:rsidP="008A6494">
            <w:pPr>
              <w:widowControl/>
              <w:spacing w:line="229" w:lineRule="exact"/>
              <w:ind w:left="102"/>
              <w:rPr>
                <w:rFonts w:cs="Times New Roman"/>
                <w:sz w:val="20"/>
                <w:szCs w:val="20"/>
                <w:lang w:val="sv-SE"/>
                <w:rPrChange w:id="1978" w:author="Björn Genfors" w:date="2014-03-28T15:54:00Z">
                  <w:rPr>
                    <w:rFonts w:cs="Times New Roman"/>
                    <w:sz w:val="20"/>
                    <w:szCs w:val="20"/>
                    <w:lang w:val="sv-SE"/>
                  </w:rPr>
                </w:rPrChange>
              </w:rPr>
            </w:pPr>
            <w:r w:rsidRPr="0046663B">
              <w:rPr>
                <w:sz w:val="20"/>
                <w:szCs w:val="20"/>
                <w:rPrChange w:id="1979" w:author="Björn Genfors" w:date="2014-03-28T15:54:00Z">
                  <w:rPr>
                    <w:sz w:val="20"/>
                    <w:szCs w:val="20"/>
                  </w:rPr>
                </w:rPrChange>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46663B" w:rsidRDefault="008A6494" w:rsidP="008A6494">
            <w:pPr>
              <w:widowControl/>
              <w:spacing w:line="229" w:lineRule="exact"/>
              <w:ind w:left="102"/>
              <w:rPr>
                <w:rFonts w:cs="Times New Roman"/>
                <w:sz w:val="20"/>
                <w:szCs w:val="20"/>
                <w:lang w:val="sv-SE"/>
                <w:rPrChange w:id="1980" w:author="Björn Genfors" w:date="2014-03-28T15:54:00Z">
                  <w:rPr>
                    <w:rFonts w:cs="Times New Roman"/>
                    <w:sz w:val="20"/>
                    <w:szCs w:val="20"/>
                    <w:lang w:val="sv-SE"/>
                  </w:rPr>
                </w:rPrChange>
              </w:rPr>
            </w:pPr>
            <w:r w:rsidRPr="0046663B">
              <w:rPr>
                <w:sz w:val="20"/>
                <w:szCs w:val="20"/>
                <w:rPrChange w:id="1981"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46663B" w:rsidRDefault="008A6494" w:rsidP="008A6494">
            <w:pPr>
              <w:widowControl/>
              <w:spacing w:line="226" w:lineRule="exact"/>
              <w:ind w:left="102"/>
              <w:rPr>
                <w:rFonts w:cs="Times New Roman"/>
                <w:spacing w:val="-1"/>
                <w:sz w:val="20"/>
                <w:szCs w:val="20"/>
                <w:lang w:val="sv-SE"/>
                <w:rPrChange w:id="1982" w:author="Björn Genfors" w:date="2014-03-28T15:54:00Z">
                  <w:rPr>
                    <w:rFonts w:cs="Times New Roman"/>
                    <w:spacing w:val="-1"/>
                    <w:sz w:val="20"/>
                    <w:szCs w:val="20"/>
                    <w:lang w:val="sv-SE"/>
                  </w:rPr>
                </w:rPrChange>
              </w:rPr>
            </w:pPr>
            <w:r w:rsidRPr="0046663B">
              <w:rPr>
                <w:spacing w:val="-1"/>
                <w:sz w:val="20"/>
                <w:szCs w:val="20"/>
                <w:rPrChange w:id="1983" w:author="Björn Genfors" w:date="2014-03-28T15:54:00Z">
                  <w:rPr>
                    <w:spacing w:val="-1"/>
                    <w:sz w:val="20"/>
                    <w:szCs w:val="20"/>
                  </w:rPr>
                </w:rPrChange>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46663B" w:rsidRDefault="008A6494" w:rsidP="003A6D72">
            <w:pPr>
              <w:widowControl/>
              <w:spacing w:line="226" w:lineRule="exact"/>
              <w:ind w:left="102"/>
              <w:jc w:val="center"/>
              <w:rPr>
                <w:rFonts w:cs="Times New Roman"/>
                <w:spacing w:val="-1"/>
                <w:sz w:val="20"/>
                <w:szCs w:val="20"/>
                <w:lang w:val="sv-SE"/>
                <w:rPrChange w:id="1984" w:author="Björn Genfors" w:date="2014-03-28T15:54:00Z">
                  <w:rPr>
                    <w:rFonts w:cs="Times New Roman"/>
                    <w:spacing w:val="-1"/>
                    <w:sz w:val="20"/>
                    <w:szCs w:val="20"/>
                    <w:lang w:val="sv-SE"/>
                  </w:rPr>
                </w:rPrChange>
              </w:rPr>
            </w:pPr>
            <w:r w:rsidRPr="0046663B">
              <w:rPr>
                <w:spacing w:val="-1"/>
                <w:sz w:val="20"/>
                <w:szCs w:val="20"/>
                <w:rPrChange w:id="1985" w:author="Björn Genfors" w:date="2014-03-28T15:54:00Z">
                  <w:rPr>
                    <w:spacing w:val="-1"/>
                    <w:sz w:val="20"/>
                    <w:szCs w:val="20"/>
                  </w:rPr>
                </w:rPrChange>
              </w:rPr>
              <w:t>0..1</w:t>
            </w:r>
          </w:p>
        </w:tc>
      </w:tr>
      <w:tr w:rsidR="008A6494" w:rsidRPr="0046663B"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46663B" w:rsidRDefault="008A6494" w:rsidP="008A6494">
            <w:pPr>
              <w:widowControl/>
              <w:spacing w:line="229" w:lineRule="exact"/>
              <w:ind w:left="102"/>
              <w:rPr>
                <w:rFonts w:cs="Times New Roman"/>
                <w:sz w:val="20"/>
                <w:szCs w:val="20"/>
                <w:lang w:val="sv-SE"/>
                <w:rPrChange w:id="1986" w:author="Björn Genfors" w:date="2014-03-28T15:54:00Z">
                  <w:rPr>
                    <w:rFonts w:cs="Times New Roman"/>
                    <w:sz w:val="20"/>
                    <w:szCs w:val="20"/>
                    <w:lang w:val="sv-SE"/>
                  </w:rPr>
                </w:rPrChange>
              </w:rPr>
            </w:pPr>
            <w:r w:rsidRPr="0046663B">
              <w:rPr>
                <w:sz w:val="20"/>
                <w:szCs w:val="20"/>
                <w:rPrChange w:id="1987" w:author="Björn Genfors" w:date="2014-03-28T15:54:00Z">
                  <w:rPr>
                    <w:sz w:val="20"/>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46663B" w:rsidRDefault="008A6494" w:rsidP="008A6494">
            <w:pPr>
              <w:widowControl/>
              <w:spacing w:line="229" w:lineRule="exact"/>
              <w:ind w:left="102"/>
              <w:rPr>
                <w:rFonts w:cs="Times New Roman"/>
                <w:sz w:val="20"/>
                <w:szCs w:val="20"/>
                <w:lang w:val="sv-SE"/>
                <w:rPrChange w:id="1988" w:author="Björn Genfors" w:date="2014-03-28T15:54:00Z">
                  <w:rPr>
                    <w:rFonts w:cs="Times New Roman"/>
                    <w:sz w:val="20"/>
                    <w:szCs w:val="20"/>
                    <w:lang w:val="sv-SE"/>
                  </w:rPr>
                </w:rPrChange>
              </w:rPr>
            </w:pPr>
            <w:r w:rsidRPr="0046663B">
              <w:rPr>
                <w:sz w:val="20"/>
                <w:szCs w:val="20"/>
                <w:rPrChange w:id="1989"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46663B" w:rsidRDefault="008A6494" w:rsidP="008A6494">
            <w:pPr>
              <w:widowControl/>
              <w:spacing w:line="226" w:lineRule="exact"/>
              <w:ind w:left="102"/>
              <w:rPr>
                <w:rFonts w:cs="Times New Roman"/>
                <w:spacing w:val="-1"/>
                <w:sz w:val="20"/>
                <w:szCs w:val="20"/>
                <w:lang w:val="sv-SE"/>
                <w:rPrChange w:id="1990" w:author="Björn Genfors" w:date="2014-03-28T15:54:00Z">
                  <w:rPr>
                    <w:rFonts w:cs="Times New Roman"/>
                    <w:spacing w:val="-1"/>
                    <w:sz w:val="20"/>
                    <w:szCs w:val="20"/>
                    <w:lang w:val="sv-SE"/>
                  </w:rPr>
                </w:rPrChange>
              </w:rPr>
            </w:pPr>
            <w:r w:rsidRPr="0046663B">
              <w:rPr>
                <w:spacing w:val="-1"/>
                <w:sz w:val="20"/>
                <w:szCs w:val="20"/>
                <w:rPrChange w:id="1991" w:author="Björn Genfors" w:date="2014-03-28T15:54:00Z">
                  <w:rPr>
                    <w:spacing w:val="-1"/>
                    <w:sz w:val="20"/>
                    <w:szCs w:val="20"/>
                  </w:rPr>
                </w:rPrChange>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46663B" w:rsidRDefault="008A6494" w:rsidP="003A6D72">
            <w:pPr>
              <w:widowControl/>
              <w:spacing w:line="226" w:lineRule="exact"/>
              <w:ind w:left="102"/>
              <w:jc w:val="center"/>
              <w:rPr>
                <w:rFonts w:cs="Times New Roman"/>
                <w:spacing w:val="-1"/>
                <w:sz w:val="20"/>
                <w:szCs w:val="20"/>
                <w:lang w:val="sv-SE"/>
                <w:rPrChange w:id="1992" w:author="Björn Genfors" w:date="2014-03-28T15:54:00Z">
                  <w:rPr>
                    <w:rFonts w:cs="Times New Roman"/>
                    <w:spacing w:val="-1"/>
                    <w:sz w:val="20"/>
                    <w:szCs w:val="20"/>
                    <w:lang w:val="sv-SE"/>
                  </w:rPr>
                </w:rPrChange>
              </w:rPr>
            </w:pPr>
            <w:r w:rsidRPr="0046663B">
              <w:rPr>
                <w:spacing w:val="-1"/>
                <w:sz w:val="20"/>
                <w:szCs w:val="20"/>
                <w:rPrChange w:id="1993" w:author="Björn Genfors" w:date="2014-03-28T15:54:00Z">
                  <w:rPr>
                    <w:spacing w:val="-1"/>
                    <w:sz w:val="20"/>
                    <w:szCs w:val="20"/>
                  </w:rPr>
                </w:rPrChange>
              </w:rPr>
              <w:t>0..1</w:t>
            </w:r>
          </w:p>
        </w:tc>
      </w:tr>
      <w:tr w:rsidR="008A6494" w:rsidRPr="0046663B"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46663B" w:rsidRDefault="008A6494" w:rsidP="008A6494">
            <w:pPr>
              <w:widowControl/>
              <w:spacing w:line="229" w:lineRule="exact"/>
              <w:ind w:left="102"/>
              <w:rPr>
                <w:rFonts w:cs="Times New Roman"/>
                <w:sz w:val="20"/>
                <w:szCs w:val="20"/>
                <w:lang w:val="sv-SE"/>
                <w:rPrChange w:id="1994" w:author="Björn Genfors" w:date="2014-03-28T15:54:00Z">
                  <w:rPr>
                    <w:rFonts w:cs="Times New Roman"/>
                    <w:sz w:val="20"/>
                    <w:szCs w:val="20"/>
                    <w:lang w:val="sv-SE"/>
                  </w:rPr>
                </w:rPrChange>
              </w:rPr>
            </w:pPr>
            <w:r w:rsidRPr="0046663B">
              <w:rPr>
                <w:sz w:val="20"/>
                <w:szCs w:val="20"/>
                <w:rPrChange w:id="1995" w:author="Björn Genfors" w:date="2014-03-28T15:54:00Z">
                  <w:rPr>
                    <w:sz w:val="20"/>
                    <w:szCs w:val="20"/>
                  </w:rPr>
                </w:rPrChange>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46663B" w:rsidRDefault="008A6494" w:rsidP="008A6494">
            <w:pPr>
              <w:widowControl/>
              <w:spacing w:line="229" w:lineRule="exact"/>
              <w:ind w:left="102"/>
              <w:rPr>
                <w:rFonts w:cs="Times New Roman"/>
                <w:sz w:val="20"/>
                <w:szCs w:val="20"/>
                <w:lang w:val="sv-SE"/>
                <w:rPrChange w:id="1996" w:author="Björn Genfors" w:date="2014-03-28T15:54:00Z">
                  <w:rPr>
                    <w:rFonts w:cs="Times New Roman"/>
                    <w:sz w:val="20"/>
                    <w:szCs w:val="20"/>
                    <w:lang w:val="sv-SE"/>
                  </w:rPr>
                </w:rPrChange>
              </w:rPr>
            </w:pPr>
            <w:r w:rsidRPr="0046663B">
              <w:rPr>
                <w:sz w:val="20"/>
                <w:szCs w:val="20"/>
                <w:rPrChange w:id="1997"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46663B" w:rsidRDefault="008A6494" w:rsidP="008A6494">
            <w:pPr>
              <w:widowControl/>
              <w:spacing w:line="226" w:lineRule="exact"/>
              <w:ind w:left="102"/>
              <w:rPr>
                <w:rFonts w:cs="Times New Roman"/>
                <w:spacing w:val="-1"/>
                <w:sz w:val="20"/>
                <w:szCs w:val="20"/>
                <w:lang w:val="sv-SE"/>
                <w:rPrChange w:id="1998" w:author="Björn Genfors" w:date="2014-03-28T15:54:00Z">
                  <w:rPr>
                    <w:rFonts w:cs="Times New Roman"/>
                    <w:spacing w:val="-1"/>
                    <w:sz w:val="20"/>
                    <w:szCs w:val="20"/>
                    <w:lang w:val="sv-SE"/>
                  </w:rPr>
                </w:rPrChange>
              </w:rPr>
            </w:pPr>
            <w:r w:rsidRPr="0046663B">
              <w:rPr>
                <w:spacing w:val="-1"/>
                <w:sz w:val="20"/>
                <w:szCs w:val="20"/>
                <w:rPrChange w:id="1999" w:author="Björn Genfors" w:date="2014-03-28T15:54:00Z">
                  <w:rPr>
                    <w:spacing w:val="-1"/>
                    <w:sz w:val="20"/>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46663B" w:rsidRDefault="008A6494" w:rsidP="003A6D72">
            <w:pPr>
              <w:widowControl/>
              <w:spacing w:line="226" w:lineRule="exact"/>
              <w:ind w:left="102"/>
              <w:jc w:val="center"/>
              <w:rPr>
                <w:rFonts w:cs="Times New Roman"/>
                <w:spacing w:val="-1"/>
                <w:sz w:val="20"/>
                <w:szCs w:val="20"/>
                <w:lang w:val="sv-SE"/>
                <w:rPrChange w:id="2000" w:author="Björn Genfors" w:date="2014-03-28T15:54:00Z">
                  <w:rPr>
                    <w:rFonts w:cs="Times New Roman"/>
                    <w:spacing w:val="-1"/>
                    <w:sz w:val="20"/>
                    <w:szCs w:val="20"/>
                    <w:lang w:val="sv-SE"/>
                  </w:rPr>
                </w:rPrChange>
              </w:rPr>
            </w:pPr>
            <w:r w:rsidRPr="0046663B">
              <w:rPr>
                <w:spacing w:val="-1"/>
                <w:sz w:val="20"/>
                <w:szCs w:val="20"/>
                <w:rPrChange w:id="2001" w:author="Björn Genfors" w:date="2014-03-28T15:54:00Z">
                  <w:rPr>
                    <w:spacing w:val="-1"/>
                    <w:sz w:val="20"/>
                    <w:szCs w:val="20"/>
                  </w:rPr>
                </w:rPrChange>
              </w:rPr>
              <w:t>0..1</w:t>
            </w:r>
          </w:p>
        </w:tc>
      </w:tr>
      <w:tr w:rsidR="008A6494" w:rsidRPr="0046663B"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46663B" w:rsidRDefault="008A6494" w:rsidP="008A6494">
            <w:pPr>
              <w:widowControl/>
              <w:spacing w:line="229" w:lineRule="exact"/>
              <w:ind w:left="102"/>
              <w:rPr>
                <w:rFonts w:cs="Times New Roman"/>
                <w:sz w:val="20"/>
                <w:szCs w:val="20"/>
                <w:lang w:val="sv-SE"/>
                <w:rPrChange w:id="2002" w:author="Björn Genfors" w:date="2014-03-28T15:54:00Z">
                  <w:rPr>
                    <w:rFonts w:cs="Times New Roman"/>
                    <w:sz w:val="20"/>
                    <w:szCs w:val="20"/>
                    <w:lang w:val="sv-SE"/>
                  </w:rPr>
                </w:rPrChange>
              </w:rPr>
            </w:pPr>
            <w:r w:rsidRPr="0046663B">
              <w:rPr>
                <w:sz w:val="20"/>
                <w:szCs w:val="20"/>
                <w:rPrChange w:id="2003" w:author="Björn Genfors" w:date="2014-03-28T15:54:00Z">
                  <w:rPr>
                    <w:sz w:val="20"/>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46663B" w:rsidRDefault="008A6494" w:rsidP="008A6494">
            <w:pPr>
              <w:widowControl/>
              <w:spacing w:line="229" w:lineRule="exact"/>
              <w:ind w:left="102"/>
              <w:rPr>
                <w:rFonts w:cs="Times New Roman"/>
                <w:sz w:val="20"/>
                <w:szCs w:val="20"/>
                <w:lang w:val="sv-SE"/>
                <w:rPrChange w:id="2004" w:author="Björn Genfors" w:date="2014-03-28T15:54:00Z">
                  <w:rPr>
                    <w:rFonts w:cs="Times New Roman"/>
                    <w:sz w:val="20"/>
                    <w:szCs w:val="20"/>
                    <w:lang w:val="sv-SE"/>
                  </w:rPr>
                </w:rPrChange>
              </w:rPr>
            </w:pPr>
            <w:r w:rsidRPr="0046663B">
              <w:rPr>
                <w:sz w:val="20"/>
                <w:szCs w:val="20"/>
                <w:rPrChange w:id="2005"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46663B" w:rsidRDefault="008A6494" w:rsidP="008A6494">
            <w:pPr>
              <w:widowControl/>
              <w:spacing w:line="226" w:lineRule="exact"/>
              <w:ind w:left="102"/>
              <w:rPr>
                <w:rFonts w:cs="Times New Roman"/>
                <w:spacing w:val="-1"/>
                <w:sz w:val="20"/>
                <w:szCs w:val="20"/>
                <w:lang w:val="sv-SE"/>
                <w:rPrChange w:id="2006" w:author="Björn Genfors" w:date="2014-03-28T15:54:00Z">
                  <w:rPr>
                    <w:rFonts w:cs="Times New Roman"/>
                    <w:spacing w:val="-1"/>
                    <w:sz w:val="20"/>
                    <w:szCs w:val="20"/>
                    <w:lang w:val="sv-SE"/>
                  </w:rPr>
                </w:rPrChange>
              </w:rPr>
            </w:pPr>
            <w:r w:rsidRPr="0046663B">
              <w:rPr>
                <w:spacing w:val="-1"/>
                <w:sz w:val="20"/>
                <w:szCs w:val="20"/>
                <w:rPrChange w:id="2007" w:author="Björn Genfors" w:date="2014-03-28T15:54:00Z">
                  <w:rPr>
                    <w:spacing w:val="-1"/>
                    <w:sz w:val="20"/>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46663B" w:rsidRDefault="008A6494" w:rsidP="003A6D72">
            <w:pPr>
              <w:widowControl/>
              <w:spacing w:line="226" w:lineRule="exact"/>
              <w:ind w:left="102"/>
              <w:jc w:val="center"/>
              <w:rPr>
                <w:rFonts w:cs="Times New Roman"/>
                <w:spacing w:val="-1"/>
                <w:sz w:val="20"/>
                <w:szCs w:val="20"/>
                <w:lang w:val="sv-SE"/>
                <w:rPrChange w:id="2008" w:author="Björn Genfors" w:date="2014-03-28T15:54:00Z">
                  <w:rPr>
                    <w:rFonts w:cs="Times New Roman"/>
                    <w:spacing w:val="-1"/>
                    <w:sz w:val="20"/>
                    <w:szCs w:val="20"/>
                    <w:lang w:val="sv-SE"/>
                  </w:rPr>
                </w:rPrChange>
              </w:rPr>
            </w:pPr>
            <w:r w:rsidRPr="0046663B">
              <w:rPr>
                <w:spacing w:val="-1"/>
                <w:sz w:val="20"/>
                <w:szCs w:val="20"/>
                <w:rPrChange w:id="2009" w:author="Björn Genfors" w:date="2014-03-28T15:54:00Z">
                  <w:rPr>
                    <w:spacing w:val="-1"/>
                    <w:sz w:val="20"/>
                    <w:szCs w:val="20"/>
                  </w:rPr>
                </w:rPrChange>
              </w:rPr>
              <w:t>0..1</w:t>
            </w:r>
          </w:p>
        </w:tc>
      </w:tr>
      <w:tr w:rsidR="0093168E" w:rsidRPr="0046663B"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46663B" w:rsidRDefault="0093168E" w:rsidP="008A6494">
            <w:pPr>
              <w:widowControl/>
              <w:spacing w:line="229" w:lineRule="exact"/>
              <w:ind w:left="102"/>
              <w:rPr>
                <w:sz w:val="20"/>
                <w:szCs w:val="20"/>
                <w:highlight w:val="yellow"/>
                <w:lang w:val="sv-SE"/>
                <w:rPrChange w:id="2010" w:author="Björn Genfors" w:date="2014-03-28T15:54:00Z">
                  <w:rPr>
                    <w:sz w:val="20"/>
                    <w:szCs w:val="20"/>
                    <w:highlight w:val="yellow"/>
                    <w:lang w:val="sv-SE"/>
                  </w:rPr>
                </w:rPrChange>
              </w:rPr>
            </w:pPr>
            <w:r w:rsidRPr="0046663B">
              <w:rPr>
                <w:sz w:val="20"/>
                <w:szCs w:val="20"/>
                <w:rPrChange w:id="2011" w:author="Björn Genfors" w:date="2014-03-28T15:54:00Z">
                  <w:rPr>
                    <w:sz w:val="20"/>
                    <w:szCs w:val="20"/>
                  </w:rPr>
                </w:rPrChange>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46663B" w:rsidRDefault="0093168E" w:rsidP="008A6494">
            <w:pPr>
              <w:widowControl/>
              <w:spacing w:line="229" w:lineRule="exact"/>
              <w:ind w:left="102"/>
              <w:rPr>
                <w:sz w:val="20"/>
                <w:szCs w:val="20"/>
                <w:highlight w:val="yellow"/>
                <w:lang w:val="sv-SE"/>
                <w:rPrChange w:id="2012" w:author="Björn Genfors" w:date="2014-03-28T15:54:00Z">
                  <w:rPr>
                    <w:sz w:val="20"/>
                    <w:szCs w:val="20"/>
                    <w:highlight w:val="yellow"/>
                    <w:lang w:val="sv-SE"/>
                  </w:rPr>
                </w:rPrChange>
              </w:rPr>
            </w:pPr>
            <w:r w:rsidRPr="0046663B">
              <w:rPr>
                <w:sz w:val="20"/>
                <w:szCs w:val="20"/>
                <w:rPrChange w:id="2013"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46663B" w:rsidRDefault="0093168E" w:rsidP="00CC412F">
            <w:pPr>
              <w:widowControl/>
              <w:spacing w:line="226" w:lineRule="exact"/>
              <w:ind w:left="102"/>
              <w:rPr>
                <w:spacing w:val="-1"/>
                <w:sz w:val="20"/>
                <w:szCs w:val="20"/>
                <w:lang w:val="sv-SE"/>
                <w:rPrChange w:id="2014" w:author="Björn Genfors" w:date="2014-03-28T15:54:00Z">
                  <w:rPr>
                    <w:spacing w:val="-1"/>
                    <w:sz w:val="20"/>
                    <w:szCs w:val="20"/>
                    <w:lang w:val="sv-SE"/>
                  </w:rPr>
                </w:rPrChange>
              </w:rPr>
            </w:pPr>
            <w:r w:rsidRPr="0046663B">
              <w:rPr>
                <w:spacing w:val="-1"/>
                <w:sz w:val="20"/>
                <w:szCs w:val="20"/>
                <w:lang w:val="sv-SE"/>
                <w:rPrChange w:id="2015" w:author="Björn Genfors" w:date="2014-03-28T15:54:00Z">
                  <w:rPr>
                    <w:spacing w:val="-1"/>
                    <w:szCs w:val="20"/>
                  </w:rPr>
                </w:rPrChange>
              </w:rPr>
              <w:t>Proteinuri - Protein i urinet [massa / volym]</w:t>
            </w:r>
          </w:p>
          <w:p w14:paraId="374D9CDD" w14:textId="6E88D09C" w:rsidR="0093168E" w:rsidRPr="0046663B" w:rsidRDefault="0093168E" w:rsidP="008A6494">
            <w:pPr>
              <w:widowControl/>
              <w:spacing w:line="226" w:lineRule="exact"/>
              <w:ind w:left="102"/>
              <w:rPr>
                <w:spacing w:val="-1"/>
                <w:sz w:val="20"/>
                <w:szCs w:val="20"/>
                <w:highlight w:val="yellow"/>
                <w:lang w:val="sv-SE"/>
                <w:rPrChange w:id="2016" w:author="Björn Genfors" w:date="2014-03-28T15:54:00Z">
                  <w:rPr>
                    <w:spacing w:val="-1"/>
                    <w:sz w:val="20"/>
                    <w:szCs w:val="20"/>
                    <w:highlight w:val="yellow"/>
                    <w:lang w:val="sv-SE"/>
                  </w:rPr>
                </w:rPrChange>
              </w:rPr>
            </w:pPr>
            <w:r w:rsidRPr="0046663B">
              <w:rPr>
                <w:spacing w:val="-1"/>
                <w:sz w:val="20"/>
                <w:szCs w:val="20"/>
                <w:lang w:val="sv-SE"/>
                <w:rPrChange w:id="2017" w:author="Björn Genfors" w:date="2014-03-28T15:54:00Z">
                  <w:rPr>
                    <w:spacing w:val="-1"/>
                    <w:szCs w:val="20"/>
                  </w:rPr>
                </w:rPrChange>
              </w:rPr>
              <w:t xml:space="preserve">Mängden protein skall alltså anges i g/l eller motsvarande. </w:t>
            </w:r>
            <w:r w:rsidRPr="0046663B">
              <w:rPr>
                <w:spacing w:val="-1"/>
                <w:sz w:val="20"/>
                <w:szCs w:val="20"/>
                <w:rPrChange w:id="2018" w:author="Björn Genfors" w:date="2014-03-28T15:54:00Z">
                  <w:rPr>
                    <w:spacing w:val="-1"/>
                    <w:sz w:val="20"/>
                    <w:szCs w:val="20"/>
                  </w:rPr>
                </w:rPrChange>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46663B" w:rsidRDefault="0093168E" w:rsidP="003A6D72">
            <w:pPr>
              <w:widowControl/>
              <w:spacing w:line="226" w:lineRule="exact"/>
              <w:ind w:left="102"/>
              <w:jc w:val="center"/>
              <w:rPr>
                <w:spacing w:val="-1"/>
                <w:sz w:val="20"/>
                <w:szCs w:val="20"/>
                <w:highlight w:val="yellow"/>
                <w:lang w:val="sv-SE"/>
                <w:rPrChange w:id="2019" w:author="Björn Genfors" w:date="2014-03-28T15:54:00Z">
                  <w:rPr>
                    <w:spacing w:val="-1"/>
                    <w:sz w:val="20"/>
                    <w:szCs w:val="20"/>
                    <w:highlight w:val="yellow"/>
                    <w:lang w:val="sv-SE"/>
                  </w:rPr>
                </w:rPrChange>
              </w:rPr>
            </w:pPr>
            <w:r w:rsidRPr="0046663B">
              <w:rPr>
                <w:spacing w:val="-1"/>
                <w:sz w:val="20"/>
                <w:szCs w:val="20"/>
                <w:rPrChange w:id="2020" w:author="Björn Genfors" w:date="2014-03-28T15:54:00Z">
                  <w:rPr>
                    <w:spacing w:val="-1"/>
                    <w:sz w:val="20"/>
                    <w:szCs w:val="20"/>
                  </w:rPr>
                </w:rPrChange>
              </w:rPr>
              <w:t>0..1</w:t>
            </w:r>
          </w:p>
        </w:tc>
      </w:tr>
      <w:tr w:rsidR="0093168E" w:rsidRPr="0046663B"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46663B" w:rsidRDefault="0093168E" w:rsidP="008A6494">
            <w:pPr>
              <w:widowControl/>
              <w:spacing w:line="229" w:lineRule="exact"/>
              <w:ind w:left="102"/>
              <w:rPr>
                <w:sz w:val="20"/>
                <w:szCs w:val="20"/>
                <w:highlight w:val="yellow"/>
                <w:lang w:val="sv-SE"/>
                <w:rPrChange w:id="2021" w:author="Björn Genfors" w:date="2014-03-28T15:54:00Z">
                  <w:rPr>
                    <w:sz w:val="20"/>
                    <w:szCs w:val="20"/>
                    <w:highlight w:val="yellow"/>
                    <w:lang w:val="sv-SE"/>
                  </w:rPr>
                </w:rPrChange>
              </w:rPr>
            </w:pPr>
            <w:r w:rsidRPr="0046663B">
              <w:rPr>
                <w:sz w:val="20"/>
                <w:szCs w:val="20"/>
                <w:rPrChange w:id="2022" w:author="Björn Genfors" w:date="2014-03-28T15:54:00Z">
                  <w:rPr>
                    <w:sz w:val="20"/>
                    <w:szCs w:val="20"/>
                  </w:rPr>
                </w:rPrChange>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46663B" w:rsidRDefault="0093168E" w:rsidP="008A6494">
            <w:pPr>
              <w:widowControl/>
              <w:spacing w:line="229" w:lineRule="exact"/>
              <w:ind w:left="102"/>
              <w:rPr>
                <w:sz w:val="20"/>
                <w:szCs w:val="20"/>
                <w:highlight w:val="yellow"/>
                <w:lang w:val="sv-SE"/>
                <w:rPrChange w:id="2023" w:author="Björn Genfors" w:date="2014-03-28T15:54:00Z">
                  <w:rPr>
                    <w:sz w:val="20"/>
                    <w:szCs w:val="20"/>
                    <w:highlight w:val="yellow"/>
                    <w:lang w:val="sv-SE"/>
                  </w:rPr>
                </w:rPrChange>
              </w:rPr>
            </w:pPr>
            <w:r w:rsidRPr="0046663B">
              <w:rPr>
                <w:sz w:val="20"/>
                <w:szCs w:val="20"/>
                <w:rPrChange w:id="2024"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46663B" w:rsidRDefault="0093168E" w:rsidP="00CC412F">
            <w:pPr>
              <w:widowControl/>
              <w:spacing w:line="226" w:lineRule="exact"/>
              <w:ind w:left="102"/>
              <w:rPr>
                <w:spacing w:val="-1"/>
                <w:sz w:val="20"/>
                <w:szCs w:val="20"/>
                <w:lang w:val="sv-SE"/>
                <w:rPrChange w:id="2025" w:author="Björn Genfors" w:date="2014-03-28T15:54:00Z">
                  <w:rPr>
                    <w:spacing w:val="-1"/>
                    <w:sz w:val="20"/>
                    <w:szCs w:val="20"/>
                    <w:lang w:val="sv-SE"/>
                  </w:rPr>
                </w:rPrChange>
              </w:rPr>
            </w:pPr>
            <w:r w:rsidRPr="0046663B">
              <w:rPr>
                <w:spacing w:val="-1"/>
                <w:sz w:val="20"/>
                <w:szCs w:val="20"/>
                <w:lang w:val="sv-SE"/>
                <w:rPrChange w:id="2026" w:author="Björn Genfors" w:date="2014-03-28T15:54:00Z">
                  <w:rPr>
                    <w:spacing w:val="-1"/>
                    <w:szCs w:val="20"/>
                  </w:rPr>
                </w:rPrChange>
              </w:rPr>
              <w:t>Glucosuri - Glucos i urinet [antal / volym]</w:t>
            </w:r>
          </w:p>
          <w:p w14:paraId="58BB8205" w14:textId="77777777" w:rsidR="0093168E" w:rsidRPr="0046663B" w:rsidRDefault="0093168E" w:rsidP="00CC412F">
            <w:pPr>
              <w:widowControl/>
              <w:spacing w:line="226" w:lineRule="exact"/>
              <w:ind w:left="102"/>
              <w:rPr>
                <w:spacing w:val="-1"/>
                <w:sz w:val="20"/>
                <w:szCs w:val="20"/>
                <w:lang w:val="sv-SE"/>
                <w:rPrChange w:id="2027" w:author="Björn Genfors" w:date="2014-03-28T15:54:00Z">
                  <w:rPr>
                    <w:spacing w:val="-1"/>
                    <w:sz w:val="20"/>
                    <w:szCs w:val="20"/>
                    <w:lang w:val="sv-SE"/>
                  </w:rPr>
                </w:rPrChange>
              </w:rPr>
            </w:pPr>
            <w:r w:rsidRPr="0046663B">
              <w:rPr>
                <w:spacing w:val="-1"/>
                <w:sz w:val="20"/>
                <w:szCs w:val="20"/>
                <w:lang w:val="sv-SE"/>
                <w:rPrChange w:id="2028" w:author="Björn Genfors" w:date="2014-03-28T15:54:00Z">
                  <w:rPr>
                    <w:spacing w:val="-1"/>
                    <w:szCs w:val="20"/>
                  </w:rPr>
                </w:rPrChange>
              </w:rPr>
              <w:t>Förväntad enhet är mmol/l. Använd INTE mätstickans kodning (0, 1+, 2+…)</w:t>
            </w:r>
          </w:p>
          <w:p w14:paraId="0F1AF5D0" w14:textId="2C77E03F" w:rsidR="0093168E" w:rsidRPr="0046663B" w:rsidRDefault="0093168E" w:rsidP="008A6494">
            <w:pPr>
              <w:widowControl/>
              <w:spacing w:line="226" w:lineRule="exact"/>
              <w:ind w:left="102"/>
              <w:rPr>
                <w:spacing w:val="-1"/>
                <w:sz w:val="20"/>
                <w:szCs w:val="20"/>
                <w:highlight w:val="yellow"/>
                <w:lang w:val="sv-SE"/>
                <w:rPrChange w:id="2029" w:author="Björn Genfors" w:date="2014-03-28T15:54:00Z">
                  <w:rPr>
                    <w:spacing w:val="-1"/>
                    <w:sz w:val="20"/>
                    <w:szCs w:val="20"/>
                    <w:highlight w:val="yellow"/>
                    <w:lang w:val="sv-SE"/>
                  </w:rPr>
                </w:rPrChange>
              </w:rPr>
            </w:pPr>
            <w:r w:rsidRPr="0046663B">
              <w:rPr>
                <w:spacing w:val="-1"/>
                <w:sz w:val="20"/>
                <w:szCs w:val="20"/>
                <w:lang w:val="sv-SE"/>
                <w:rPrChange w:id="2030" w:author="Björn Genfors" w:date="2014-03-28T15:54: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46663B" w:rsidRDefault="0093168E" w:rsidP="003A6D72">
            <w:pPr>
              <w:widowControl/>
              <w:spacing w:line="226" w:lineRule="exact"/>
              <w:ind w:left="102"/>
              <w:jc w:val="center"/>
              <w:rPr>
                <w:spacing w:val="-1"/>
                <w:sz w:val="20"/>
                <w:szCs w:val="20"/>
                <w:highlight w:val="yellow"/>
                <w:lang w:val="sv-SE"/>
                <w:rPrChange w:id="2031" w:author="Björn Genfors" w:date="2014-03-28T15:54:00Z">
                  <w:rPr>
                    <w:spacing w:val="-1"/>
                    <w:sz w:val="20"/>
                    <w:szCs w:val="20"/>
                    <w:highlight w:val="yellow"/>
                    <w:lang w:val="sv-SE"/>
                  </w:rPr>
                </w:rPrChange>
              </w:rPr>
            </w:pPr>
            <w:r w:rsidRPr="0046663B">
              <w:rPr>
                <w:spacing w:val="-1"/>
                <w:sz w:val="20"/>
                <w:szCs w:val="20"/>
                <w:rPrChange w:id="2032" w:author="Björn Genfors" w:date="2014-03-28T15:54:00Z">
                  <w:rPr>
                    <w:spacing w:val="-1"/>
                    <w:sz w:val="20"/>
                    <w:szCs w:val="20"/>
                  </w:rPr>
                </w:rPrChange>
              </w:rPr>
              <w:t>0..1</w:t>
            </w:r>
          </w:p>
        </w:tc>
      </w:tr>
      <w:tr w:rsidR="00000D1C" w:rsidRPr="0046663B"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46663B" w:rsidRDefault="00000D1C" w:rsidP="008A6494">
            <w:pPr>
              <w:widowControl/>
              <w:spacing w:line="229" w:lineRule="exact"/>
              <w:ind w:left="102"/>
              <w:rPr>
                <w:rFonts w:cs="Times New Roman"/>
                <w:sz w:val="20"/>
                <w:szCs w:val="20"/>
                <w:lang w:val="sv-SE"/>
                <w:rPrChange w:id="2033" w:author="Björn Genfors" w:date="2014-03-28T15:54:00Z">
                  <w:rPr>
                    <w:rFonts w:cs="Times New Roman"/>
                    <w:sz w:val="20"/>
                    <w:szCs w:val="20"/>
                    <w:lang w:val="sv-SE"/>
                  </w:rPr>
                </w:rPrChange>
              </w:rPr>
            </w:pPr>
            <w:r w:rsidRPr="0046663B">
              <w:rPr>
                <w:sz w:val="20"/>
                <w:szCs w:val="20"/>
                <w:rPrChange w:id="2034" w:author="Björn Genfors" w:date="2014-03-28T15:54:00Z">
                  <w:rPr>
                    <w:sz w:val="20"/>
                    <w:szCs w:val="20"/>
                  </w:rPr>
                </w:rPrChange>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46663B" w:rsidRDefault="00000D1C" w:rsidP="008A6494">
            <w:pPr>
              <w:widowControl/>
              <w:spacing w:line="229" w:lineRule="exact"/>
              <w:ind w:left="102"/>
              <w:rPr>
                <w:rFonts w:cs="Times New Roman"/>
                <w:sz w:val="20"/>
                <w:szCs w:val="20"/>
                <w:lang w:val="sv-SE"/>
                <w:rPrChange w:id="2035" w:author="Björn Genfors" w:date="2014-03-28T15:54:00Z">
                  <w:rPr>
                    <w:rFonts w:cs="Times New Roman"/>
                    <w:sz w:val="20"/>
                    <w:szCs w:val="20"/>
                    <w:lang w:val="sv-SE"/>
                  </w:rPr>
                </w:rPrChange>
              </w:rPr>
            </w:pPr>
            <w:r w:rsidRPr="0046663B">
              <w:rPr>
                <w:sz w:val="20"/>
                <w:szCs w:val="20"/>
                <w:rPrChange w:id="2036" w:author="Björn Genfors" w:date="2014-03-28T15:54:00Z">
                  <w:rPr>
                    <w:sz w:val="20"/>
                    <w:szCs w:val="20"/>
                  </w:rPr>
                </w:rPrChange>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46663B" w:rsidRDefault="00000D1C" w:rsidP="008A6494">
            <w:pPr>
              <w:widowControl/>
              <w:spacing w:line="226" w:lineRule="exact"/>
              <w:ind w:left="102"/>
              <w:rPr>
                <w:rFonts w:cs="Times New Roman"/>
                <w:spacing w:val="-1"/>
                <w:sz w:val="20"/>
                <w:szCs w:val="20"/>
                <w:lang w:val="sv-SE"/>
                <w:rPrChange w:id="2037" w:author="Björn Genfors" w:date="2014-03-28T15:54:00Z">
                  <w:rPr>
                    <w:rFonts w:cs="Times New Roman"/>
                    <w:spacing w:val="-1"/>
                    <w:sz w:val="20"/>
                    <w:szCs w:val="20"/>
                    <w:lang w:val="sv-SE"/>
                  </w:rPr>
                </w:rPrChange>
              </w:rPr>
            </w:pPr>
            <w:r w:rsidRPr="0046663B">
              <w:rPr>
                <w:spacing w:val="-1"/>
                <w:sz w:val="20"/>
                <w:szCs w:val="20"/>
                <w:rPrChange w:id="2038" w:author="Björn Genfors" w:date="2014-03-28T15:54:00Z">
                  <w:rPr>
                    <w:spacing w:val="-1"/>
                    <w:sz w:val="20"/>
                    <w:szCs w:val="20"/>
                  </w:rPr>
                </w:rPrChange>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46663B" w:rsidRDefault="00000D1C" w:rsidP="003A6D72">
            <w:pPr>
              <w:widowControl/>
              <w:spacing w:line="226" w:lineRule="exact"/>
              <w:ind w:left="102"/>
              <w:jc w:val="center"/>
              <w:rPr>
                <w:rFonts w:cs="Times New Roman"/>
                <w:spacing w:val="-1"/>
                <w:sz w:val="20"/>
                <w:szCs w:val="20"/>
                <w:lang w:val="sv-SE"/>
                <w:rPrChange w:id="2039" w:author="Björn Genfors" w:date="2014-03-28T15:54:00Z">
                  <w:rPr>
                    <w:rFonts w:cs="Times New Roman"/>
                    <w:spacing w:val="-1"/>
                    <w:sz w:val="20"/>
                    <w:szCs w:val="20"/>
                    <w:lang w:val="sv-SE"/>
                  </w:rPr>
                </w:rPrChange>
              </w:rPr>
            </w:pPr>
            <w:r w:rsidRPr="0046663B">
              <w:rPr>
                <w:spacing w:val="-1"/>
                <w:sz w:val="20"/>
                <w:szCs w:val="20"/>
                <w:rPrChange w:id="2040" w:author="Björn Genfors" w:date="2014-03-28T15:54:00Z">
                  <w:rPr>
                    <w:spacing w:val="-1"/>
                    <w:sz w:val="20"/>
                    <w:szCs w:val="20"/>
                  </w:rPr>
                </w:rPrChange>
              </w:rPr>
              <w:t>0..1</w:t>
            </w:r>
          </w:p>
        </w:tc>
      </w:tr>
      <w:tr w:rsidR="00000D1C" w:rsidRPr="0046663B"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46663B" w:rsidRDefault="00000D1C" w:rsidP="008A6494">
            <w:pPr>
              <w:widowControl/>
              <w:spacing w:line="229" w:lineRule="exact"/>
              <w:ind w:left="102"/>
              <w:rPr>
                <w:rFonts w:cs="Times New Roman"/>
                <w:sz w:val="20"/>
                <w:szCs w:val="20"/>
                <w:lang w:val="sv-SE"/>
                <w:rPrChange w:id="2041" w:author="Björn Genfors" w:date="2014-03-28T15:54:00Z">
                  <w:rPr>
                    <w:rFonts w:cs="Times New Roman"/>
                    <w:sz w:val="20"/>
                    <w:szCs w:val="20"/>
                    <w:lang w:val="sv-SE"/>
                  </w:rPr>
                </w:rPrChange>
              </w:rPr>
            </w:pPr>
            <w:r w:rsidRPr="0046663B">
              <w:rPr>
                <w:sz w:val="20"/>
                <w:szCs w:val="20"/>
                <w:rPrChange w:id="2042" w:author="Björn Genfors" w:date="2014-03-28T15:54:00Z">
                  <w:rPr>
                    <w:sz w:val="20"/>
                    <w:szCs w:val="20"/>
                  </w:rPr>
                </w:rPrChange>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46663B" w:rsidRDefault="00000D1C" w:rsidP="008A6494">
            <w:pPr>
              <w:widowControl/>
              <w:spacing w:line="229" w:lineRule="exact"/>
              <w:ind w:left="102"/>
              <w:rPr>
                <w:rFonts w:cs="Times New Roman"/>
                <w:sz w:val="20"/>
                <w:szCs w:val="20"/>
                <w:lang w:val="sv-SE"/>
                <w:rPrChange w:id="2043" w:author="Björn Genfors" w:date="2014-03-28T15:54:00Z">
                  <w:rPr>
                    <w:rFonts w:cs="Times New Roman"/>
                    <w:sz w:val="20"/>
                    <w:szCs w:val="20"/>
                    <w:lang w:val="sv-SE"/>
                  </w:rPr>
                </w:rPrChange>
              </w:rPr>
            </w:pPr>
            <w:r w:rsidRPr="0046663B">
              <w:rPr>
                <w:sz w:val="20"/>
                <w:szCs w:val="20"/>
                <w:rPrChange w:id="2044" w:author="Björn Genfors" w:date="2014-03-28T15:54:00Z">
                  <w:rPr>
                    <w:sz w:val="20"/>
                    <w:szCs w:val="20"/>
                  </w:rPr>
                </w:rPrChange>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46663B" w:rsidRDefault="00000D1C" w:rsidP="008A6494">
            <w:pPr>
              <w:widowControl/>
              <w:spacing w:line="226" w:lineRule="exact"/>
              <w:ind w:left="102"/>
              <w:rPr>
                <w:rFonts w:cs="Times New Roman"/>
                <w:spacing w:val="-1"/>
                <w:sz w:val="20"/>
                <w:szCs w:val="20"/>
                <w:lang w:val="sv-SE"/>
                <w:rPrChange w:id="2045" w:author="Björn Genfors" w:date="2014-03-28T15:54:00Z">
                  <w:rPr>
                    <w:rFonts w:cs="Times New Roman"/>
                    <w:spacing w:val="-1"/>
                    <w:sz w:val="20"/>
                    <w:szCs w:val="20"/>
                    <w:lang w:val="sv-SE"/>
                  </w:rPr>
                </w:rPrChange>
              </w:rPr>
            </w:pPr>
            <w:r w:rsidRPr="0046663B">
              <w:rPr>
                <w:spacing w:val="-1"/>
                <w:sz w:val="20"/>
                <w:szCs w:val="20"/>
                <w:lang w:val="sv-SE"/>
                <w:rPrChange w:id="2046" w:author="Björn Genfors" w:date="2014-03-28T15:54: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46663B" w:rsidRDefault="00000D1C" w:rsidP="003A6D72">
            <w:pPr>
              <w:widowControl/>
              <w:spacing w:line="226" w:lineRule="exact"/>
              <w:ind w:left="102"/>
              <w:jc w:val="center"/>
              <w:rPr>
                <w:rFonts w:cs="Times New Roman"/>
                <w:spacing w:val="-1"/>
                <w:sz w:val="20"/>
                <w:szCs w:val="20"/>
                <w:lang w:val="sv-SE"/>
                <w:rPrChange w:id="2047" w:author="Björn Genfors" w:date="2014-03-28T15:54:00Z">
                  <w:rPr>
                    <w:rFonts w:cs="Times New Roman"/>
                    <w:spacing w:val="-1"/>
                    <w:sz w:val="20"/>
                    <w:szCs w:val="20"/>
                    <w:lang w:val="sv-SE"/>
                  </w:rPr>
                </w:rPrChange>
              </w:rPr>
            </w:pPr>
            <w:r w:rsidRPr="0046663B">
              <w:rPr>
                <w:spacing w:val="-1"/>
                <w:sz w:val="20"/>
                <w:szCs w:val="20"/>
                <w:rPrChange w:id="2048" w:author="Björn Genfors" w:date="2014-03-28T15:54:00Z">
                  <w:rPr>
                    <w:spacing w:val="-1"/>
                    <w:sz w:val="20"/>
                    <w:szCs w:val="20"/>
                  </w:rPr>
                </w:rPrChange>
              </w:rPr>
              <w:t>1..1</w:t>
            </w:r>
          </w:p>
        </w:tc>
      </w:tr>
      <w:tr w:rsidR="00000D1C" w:rsidRPr="0046663B"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46663B" w:rsidRDefault="00000D1C" w:rsidP="008A6494">
            <w:pPr>
              <w:widowControl/>
              <w:spacing w:line="229" w:lineRule="exact"/>
              <w:ind w:left="102"/>
              <w:rPr>
                <w:rFonts w:cs="Times New Roman"/>
                <w:sz w:val="20"/>
                <w:szCs w:val="20"/>
                <w:lang w:val="sv-SE"/>
                <w:rPrChange w:id="2049" w:author="Björn Genfors" w:date="2014-03-28T15:54:00Z">
                  <w:rPr>
                    <w:rFonts w:cs="Times New Roman"/>
                    <w:sz w:val="20"/>
                    <w:szCs w:val="20"/>
                    <w:lang w:val="sv-SE"/>
                  </w:rPr>
                </w:rPrChange>
              </w:rPr>
            </w:pPr>
            <w:r w:rsidRPr="0046663B">
              <w:rPr>
                <w:sz w:val="20"/>
                <w:szCs w:val="20"/>
                <w:rPrChange w:id="2050" w:author="Björn Genfors" w:date="2014-03-28T15:54:00Z">
                  <w:rPr>
                    <w:sz w:val="20"/>
                    <w:szCs w:val="20"/>
                  </w:rPr>
                </w:rPrChange>
              </w:rPr>
              <w:lastRenderedPageBreak/>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46663B" w:rsidRDefault="00000D1C" w:rsidP="008A6494">
            <w:pPr>
              <w:widowControl/>
              <w:spacing w:line="229" w:lineRule="exact"/>
              <w:ind w:left="102"/>
              <w:rPr>
                <w:rFonts w:cs="Times New Roman"/>
                <w:sz w:val="20"/>
                <w:szCs w:val="20"/>
                <w:lang w:val="sv-SE"/>
                <w:rPrChange w:id="2051" w:author="Björn Genfors" w:date="2014-03-28T15:54:00Z">
                  <w:rPr>
                    <w:rFonts w:cs="Times New Roman"/>
                    <w:sz w:val="20"/>
                    <w:szCs w:val="20"/>
                    <w:lang w:val="sv-SE"/>
                  </w:rPr>
                </w:rPrChange>
              </w:rPr>
            </w:pPr>
            <w:r w:rsidRPr="0046663B">
              <w:rPr>
                <w:sz w:val="20"/>
                <w:szCs w:val="20"/>
                <w:rPrChange w:id="2052"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46663B" w:rsidRDefault="00000D1C" w:rsidP="005B612A">
            <w:pPr>
              <w:widowControl/>
              <w:spacing w:line="226" w:lineRule="exact"/>
              <w:ind w:left="102"/>
              <w:rPr>
                <w:rFonts w:cs="Times New Roman"/>
                <w:spacing w:val="-1"/>
                <w:sz w:val="20"/>
                <w:szCs w:val="20"/>
                <w:lang w:val="sv-SE"/>
                <w:rPrChange w:id="2053" w:author="Björn Genfors" w:date="2014-03-28T15:54:00Z">
                  <w:rPr>
                    <w:rFonts w:cs="Times New Roman"/>
                    <w:spacing w:val="-1"/>
                    <w:sz w:val="20"/>
                    <w:szCs w:val="20"/>
                    <w:lang w:val="sv-SE"/>
                  </w:rPr>
                </w:rPrChange>
              </w:rPr>
            </w:pPr>
            <w:r w:rsidRPr="0046663B">
              <w:rPr>
                <w:spacing w:val="-1"/>
                <w:sz w:val="20"/>
                <w:szCs w:val="20"/>
                <w:lang w:val="sv-SE"/>
                <w:rPrChange w:id="2054" w:author="Björn Genfors" w:date="2014-03-28T15:54:00Z">
                  <w:rPr>
                    <w:spacing w:val="-1"/>
                    <w:szCs w:val="20"/>
                  </w:rPr>
                </w:rPrChange>
              </w:rPr>
              <w:t>p-glukos – blodsocker [antal / volym]</w:t>
            </w:r>
          </w:p>
          <w:p w14:paraId="281B1FDA" w14:textId="5EEB3779" w:rsidR="00000D1C" w:rsidRPr="0046663B" w:rsidRDefault="00000D1C" w:rsidP="008A6494">
            <w:pPr>
              <w:widowControl/>
              <w:spacing w:line="226" w:lineRule="exact"/>
              <w:ind w:left="102"/>
              <w:rPr>
                <w:rFonts w:cs="Times New Roman"/>
                <w:spacing w:val="-1"/>
                <w:sz w:val="20"/>
                <w:szCs w:val="20"/>
                <w:lang w:val="sv-SE"/>
                <w:rPrChange w:id="2055" w:author="Björn Genfors" w:date="2014-03-28T15:54:00Z">
                  <w:rPr>
                    <w:rFonts w:cs="Times New Roman"/>
                    <w:spacing w:val="-1"/>
                    <w:sz w:val="20"/>
                    <w:szCs w:val="20"/>
                    <w:lang w:val="sv-SE"/>
                  </w:rPr>
                </w:rPrChange>
              </w:rPr>
            </w:pPr>
            <w:r w:rsidRPr="0046663B">
              <w:rPr>
                <w:spacing w:val="-1"/>
                <w:sz w:val="20"/>
                <w:szCs w:val="20"/>
                <w:lang w:val="sv-SE"/>
                <w:rPrChange w:id="2056" w:author="Björn Genfors" w:date="2014-03-28T15:54: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46663B" w:rsidRDefault="00000D1C" w:rsidP="003A6D72">
            <w:pPr>
              <w:widowControl/>
              <w:spacing w:line="226" w:lineRule="exact"/>
              <w:ind w:left="102"/>
              <w:jc w:val="center"/>
              <w:rPr>
                <w:rFonts w:cs="Times New Roman"/>
                <w:spacing w:val="-1"/>
                <w:sz w:val="20"/>
                <w:szCs w:val="20"/>
                <w:lang w:val="sv-SE"/>
                <w:rPrChange w:id="2057" w:author="Björn Genfors" w:date="2014-03-28T15:54:00Z">
                  <w:rPr>
                    <w:rFonts w:cs="Times New Roman"/>
                    <w:spacing w:val="-1"/>
                    <w:sz w:val="20"/>
                    <w:szCs w:val="20"/>
                    <w:lang w:val="sv-SE"/>
                  </w:rPr>
                </w:rPrChange>
              </w:rPr>
            </w:pPr>
            <w:r w:rsidRPr="0046663B">
              <w:rPr>
                <w:spacing w:val="-1"/>
                <w:sz w:val="20"/>
                <w:szCs w:val="20"/>
                <w:rPrChange w:id="2058" w:author="Björn Genfors" w:date="2014-03-28T15:54:00Z">
                  <w:rPr>
                    <w:spacing w:val="-1"/>
                    <w:sz w:val="20"/>
                    <w:szCs w:val="20"/>
                  </w:rPr>
                </w:rPrChange>
              </w:rPr>
              <w:t>1..1</w:t>
            </w:r>
          </w:p>
        </w:tc>
      </w:tr>
      <w:tr w:rsidR="00000D1C" w:rsidRPr="0046663B"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46663B" w:rsidRDefault="00000D1C" w:rsidP="008A6494">
            <w:pPr>
              <w:widowControl/>
              <w:spacing w:line="229" w:lineRule="exact"/>
              <w:ind w:left="102"/>
              <w:rPr>
                <w:rFonts w:cs="Times New Roman"/>
                <w:sz w:val="20"/>
                <w:szCs w:val="20"/>
                <w:lang w:val="sv-SE"/>
                <w:rPrChange w:id="2059" w:author="Björn Genfors" w:date="2014-03-28T15:54:00Z">
                  <w:rPr>
                    <w:rFonts w:cs="Times New Roman"/>
                    <w:sz w:val="20"/>
                    <w:szCs w:val="20"/>
                    <w:lang w:val="sv-SE"/>
                  </w:rPr>
                </w:rPrChange>
              </w:rPr>
            </w:pPr>
            <w:r w:rsidRPr="0046663B">
              <w:rPr>
                <w:sz w:val="20"/>
                <w:szCs w:val="20"/>
                <w:rPrChange w:id="2060" w:author="Björn Genfors" w:date="2014-03-28T15:54:00Z">
                  <w:rPr>
                    <w:sz w:val="20"/>
                    <w:szCs w:val="20"/>
                  </w:rPr>
                </w:rPrChange>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46663B" w:rsidRDefault="00000D1C" w:rsidP="008A6494">
            <w:pPr>
              <w:widowControl/>
              <w:spacing w:line="229" w:lineRule="exact"/>
              <w:ind w:left="102"/>
              <w:rPr>
                <w:rFonts w:cs="Times New Roman"/>
                <w:sz w:val="20"/>
                <w:szCs w:val="20"/>
                <w:lang w:val="sv-SE"/>
                <w:rPrChange w:id="2061" w:author="Björn Genfors" w:date="2014-03-28T15:54:00Z">
                  <w:rPr>
                    <w:rFonts w:cs="Times New Roman"/>
                    <w:sz w:val="20"/>
                    <w:szCs w:val="20"/>
                    <w:lang w:val="sv-SE"/>
                  </w:rPr>
                </w:rPrChange>
              </w:rPr>
            </w:pPr>
            <w:r w:rsidRPr="0046663B">
              <w:rPr>
                <w:sz w:val="20"/>
                <w:szCs w:val="20"/>
                <w:rPrChange w:id="2062" w:author="Björn Genfors" w:date="2014-03-28T15:54:00Z">
                  <w:rPr>
                    <w:sz w:val="20"/>
                    <w:szCs w:val="20"/>
                  </w:rPr>
                </w:rPrChange>
              </w:rPr>
              <w:t>FetalPositionCodeEnum</w:t>
            </w:r>
          </w:p>
          <w:p w14:paraId="62D2F208" w14:textId="77777777" w:rsidR="00000D1C" w:rsidRPr="0046663B" w:rsidRDefault="00000D1C" w:rsidP="008A6494">
            <w:pPr>
              <w:widowControl/>
              <w:spacing w:line="229" w:lineRule="exact"/>
              <w:ind w:left="102"/>
              <w:rPr>
                <w:rFonts w:cs="Times New Roman"/>
                <w:sz w:val="20"/>
                <w:szCs w:val="20"/>
                <w:lang w:val="sv-SE"/>
                <w:rPrChange w:id="2063" w:author="Björn Genfors" w:date="2014-03-28T15:54:00Z">
                  <w:rPr>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46663B" w:rsidRDefault="00000D1C" w:rsidP="008A6494">
            <w:pPr>
              <w:widowControl/>
              <w:spacing w:line="226" w:lineRule="exact"/>
              <w:ind w:left="102"/>
              <w:rPr>
                <w:rFonts w:cs="Times New Roman"/>
                <w:spacing w:val="-1"/>
                <w:sz w:val="20"/>
                <w:szCs w:val="20"/>
                <w:lang w:val="sv-SE"/>
                <w:rPrChange w:id="2064" w:author="Björn Genfors" w:date="2014-03-28T15:54:00Z">
                  <w:rPr>
                    <w:rFonts w:cs="Times New Roman"/>
                    <w:spacing w:val="-1"/>
                    <w:sz w:val="20"/>
                    <w:szCs w:val="20"/>
                    <w:lang w:val="sv-SE"/>
                  </w:rPr>
                </w:rPrChange>
              </w:rPr>
            </w:pPr>
            <w:r w:rsidRPr="0046663B">
              <w:rPr>
                <w:spacing w:val="-1"/>
                <w:sz w:val="20"/>
                <w:szCs w:val="20"/>
                <w:lang w:val="sv-SE"/>
                <w:rPrChange w:id="2065" w:author="Björn Genfors" w:date="2014-03-28T15:54:00Z">
                  <w:rPr>
                    <w:spacing w:val="-1"/>
                    <w:szCs w:val="20"/>
                  </w:rPr>
                </w:rPrChange>
              </w:rPr>
              <w:t>Fosterläge enligt kodverk:</w:t>
            </w:r>
          </w:p>
          <w:p w14:paraId="6C29D772" w14:textId="77777777" w:rsidR="00000D1C" w:rsidRPr="0046663B" w:rsidRDefault="00000D1C" w:rsidP="008A6494">
            <w:pPr>
              <w:widowControl/>
              <w:spacing w:line="226" w:lineRule="exact"/>
              <w:ind w:left="102"/>
              <w:rPr>
                <w:rFonts w:cs="Times New Roman"/>
                <w:spacing w:val="-1"/>
                <w:sz w:val="20"/>
                <w:szCs w:val="20"/>
                <w:lang w:val="sv-SE"/>
                <w:rPrChange w:id="2066" w:author="Björn Genfors" w:date="2014-03-28T15:54:00Z">
                  <w:rPr>
                    <w:rFonts w:cs="Times New Roman"/>
                    <w:spacing w:val="-1"/>
                    <w:sz w:val="20"/>
                    <w:szCs w:val="20"/>
                    <w:lang w:val="sv-SE"/>
                  </w:rPr>
                </w:rPrChange>
              </w:rPr>
            </w:pPr>
          </w:p>
          <w:p w14:paraId="1C3B28D4" w14:textId="77777777" w:rsidR="00000D1C" w:rsidRPr="0046663B" w:rsidRDefault="00000D1C" w:rsidP="008A6494">
            <w:pPr>
              <w:widowControl/>
              <w:spacing w:line="226" w:lineRule="exact"/>
              <w:ind w:left="102"/>
              <w:rPr>
                <w:rFonts w:cs="Times New Roman"/>
                <w:spacing w:val="-1"/>
                <w:sz w:val="20"/>
                <w:szCs w:val="20"/>
                <w:lang w:val="sv-SE"/>
                <w:rPrChange w:id="2067" w:author="Björn Genfors" w:date="2014-03-28T15:54:00Z">
                  <w:rPr>
                    <w:rFonts w:cs="Times New Roman"/>
                    <w:spacing w:val="-1"/>
                    <w:sz w:val="20"/>
                    <w:szCs w:val="20"/>
                    <w:lang w:val="sv-SE"/>
                  </w:rPr>
                </w:rPrChange>
              </w:rPr>
            </w:pPr>
            <w:r w:rsidRPr="0046663B">
              <w:rPr>
                <w:spacing w:val="-1"/>
                <w:sz w:val="20"/>
                <w:szCs w:val="20"/>
                <w:lang w:val="sv-SE"/>
                <w:rPrChange w:id="2068" w:author="Björn Genfors" w:date="2014-03-28T15:54:00Z">
                  <w:rPr>
                    <w:spacing w:val="-1"/>
                    <w:szCs w:val="20"/>
                  </w:rPr>
                </w:rPrChange>
              </w:rPr>
              <w:t>0 = head (huvud )</w:t>
            </w:r>
          </w:p>
          <w:p w14:paraId="2499FC99" w14:textId="77777777" w:rsidR="00000D1C" w:rsidRPr="0046663B" w:rsidRDefault="00000D1C" w:rsidP="008A6494">
            <w:pPr>
              <w:widowControl/>
              <w:spacing w:line="226" w:lineRule="exact"/>
              <w:ind w:left="102"/>
              <w:rPr>
                <w:rFonts w:cs="Times New Roman"/>
                <w:spacing w:val="-1"/>
                <w:sz w:val="20"/>
                <w:szCs w:val="20"/>
                <w:lang w:val="sv-SE"/>
                <w:rPrChange w:id="2069" w:author="Björn Genfors" w:date="2014-03-28T15:54:00Z">
                  <w:rPr>
                    <w:rFonts w:cs="Times New Roman"/>
                    <w:spacing w:val="-1"/>
                    <w:sz w:val="20"/>
                    <w:szCs w:val="20"/>
                    <w:lang w:val="sv-SE"/>
                  </w:rPr>
                </w:rPrChange>
              </w:rPr>
            </w:pPr>
            <w:r w:rsidRPr="0046663B">
              <w:rPr>
                <w:spacing w:val="-1"/>
                <w:sz w:val="20"/>
                <w:szCs w:val="20"/>
                <w:lang w:val="sv-SE"/>
                <w:rPrChange w:id="2070" w:author="Björn Genfors" w:date="2014-03-28T15:54:00Z">
                  <w:rPr>
                    <w:spacing w:val="-1"/>
                    <w:szCs w:val="20"/>
                  </w:rPr>
                </w:rPrChange>
              </w:rPr>
              <w:t>1 = breech (säte)</w:t>
            </w:r>
          </w:p>
          <w:p w14:paraId="427C3A2C" w14:textId="77777777" w:rsidR="00000D1C" w:rsidRPr="0046663B" w:rsidRDefault="00000D1C" w:rsidP="008A6494">
            <w:pPr>
              <w:widowControl/>
              <w:spacing w:line="226" w:lineRule="exact"/>
              <w:ind w:left="102"/>
              <w:rPr>
                <w:rFonts w:cs="Times New Roman"/>
                <w:spacing w:val="-1"/>
                <w:sz w:val="20"/>
                <w:szCs w:val="20"/>
                <w:lang w:val="sv-SE"/>
                <w:rPrChange w:id="2071" w:author="Björn Genfors" w:date="2014-03-28T15:54:00Z">
                  <w:rPr>
                    <w:rFonts w:cs="Times New Roman"/>
                    <w:spacing w:val="-1"/>
                    <w:sz w:val="20"/>
                    <w:szCs w:val="20"/>
                    <w:lang w:val="sv-SE"/>
                  </w:rPr>
                </w:rPrChange>
              </w:rPr>
            </w:pPr>
            <w:r w:rsidRPr="0046663B">
              <w:rPr>
                <w:spacing w:val="-1"/>
                <w:sz w:val="20"/>
                <w:szCs w:val="20"/>
                <w:lang w:val="sv-SE"/>
                <w:rPrChange w:id="2072" w:author="Björn Genfors" w:date="2014-03-28T15:54:00Z">
                  <w:rPr>
                    <w:spacing w:val="-1"/>
                    <w:szCs w:val="20"/>
                  </w:rPr>
                </w:rPrChange>
              </w:rPr>
              <w:t xml:space="preserve">2 = oblique (snedläge) </w:t>
            </w:r>
          </w:p>
          <w:p w14:paraId="32D0737D" w14:textId="77777777" w:rsidR="00000D1C" w:rsidRPr="0046663B" w:rsidRDefault="00000D1C" w:rsidP="008A6494">
            <w:pPr>
              <w:widowControl/>
              <w:spacing w:line="226" w:lineRule="exact"/>
              <w:ind w:left="102"/>
              <w:rPr>
                <w:rFonts w:cs="Times New Roman"/>
                <w:spacing w:val="-1"/>
                <w:sz w:val="20"/>
                <w:szCs w:val="20"/>
                <w:lang w:val="sv-SE"/>
                <w:rPrChange w:id="2073" w:author="Björn Genfors" w:date="2014-03-28T15:54:00Z">
                  <w:rPr>
                    <w:rFonts w:cs="Times New Roman"/>
                    <w:spacing w:val="-1"/>
                    <w:sz w:val="20"/>
                    <w:szCs w:val="20"/>
                    <w:lang w:val="sv-SE"/>
                  </w:rPr>
                </w:rPrChange>
              </w:rPr>
            </w:pPr>
            <w:r w:rsidRPr="0046663B">
              <w:rPr>
                <w:spacing w:val="-1"/>
                <w:sz w:val="20"/>
                <w:szCs w:val="20"/>
                <w:lang w:val="sv-SE"/>
                <w:rPrChange w:id="2074" w:author="Björn Genfors" w:date="2014-03-28T15:54:00Z">
                  <w:rPr>
                    <w:spacing w:val="-1"/>
                    <w:szCs w:val="20"/>
                  </w:rPr>
                </w:rPrChange>
              </w:rPr>
              <w:t>3 = transverse (tvärläge)</w:t>
            </w:r>
          </w:p>
          <w:p w14:paraId="01EB6385" w14:textId="77777777" w:rsidR="00000D1C" w:rsidRPr="0046663B" w:rsidRDefault="00000D1C" w:rsidP="008A6494">
            <w:pPr>
              <w:widowControl/>
              <w:spacing w:line="226" w:lineRule="exact"/>
              <w:rPr>
                <w:rFonts w:cs="Times New Roman"/>
                <w:spacing w:val="-1"/>
                <w:sz w:val="20"/>
                <w:szCs w:val="20"/>
                <w:lang w:val="sv-SE"/>
                <w:rPrChange w:id="2075" w:author="Björn Genfors" w:date="2014-03-28T15:54:00Z">
                  <w:rPr>
                    <w:rFonts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46663B" w:rsidRDefault="00000D1C" w:rsidP="003A6D72">
            <w:pPr>
              <w:widowControl/>
              <w:spacing w:line="226" w:lineRule="exact"/>
              <w:ind w:left="102"/>
              <w:jc w:val="center"/>
              <w:rPr>
                <w:rFonts w:cs="Times New Roman"/>
                <w:spacing w:val="-1"/>
                <w:sz w:val="20"/>
                <w:szCs w:val="20"/>
                <w:lang w:val="sv-SE"/>
                <w:rPrChange w:id="2076" w:author="Björn Genfors" w:date="2014-03-28T15:54:00Z">
                  <w:rPr>
                    <w:rFonts w:cs="Times New Roman"/>
                    <w:spacing w:val="-1"/>
                    <w:sz w:val="20"/>
                    <w:szCs w:val="20"/>
                    <w:lang w:val="sv-SE"/>
                  </w:rPr>
                </w:rPrChange>
              </w:rPr>
            </w:pPr>
            <w:r w:rsidRPr="0046663B">
              <w:rPr>
                <w:spacing w:val="-1"/>
                <w:sz w:val="20"/>
                <w:szCs w:val="20"/>
                <w:rPrChange w:id="2077" w:author="Björn Genfors" w:date="2014-03-28T15:54:00Z">
                  <w:rPr>
                    <w:spacing w:val="-1"/>
                    <w:sz w:val="20"/>
                    <w:szCs w:val="20"/>
                  </w:rPr>
                </w:rPrChange>
              </w:rPr>
              <w:t>0..*</w:t>
            </w:r>
          </w:p>
        </w:tc>
      </w:tr>
      <w:tr w:rsidR="00000D1C" w:rsidRPr="0046663B"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46663B" w:rsidRDefault="00000D1C" w:rsidP="008A6494">
            <w:pPr>
              <w:widowControl/>
              <w:spacing w:line="229" w:lineRule="exact"/>
              <w:ind w:left="102"/>
              <w:rPr>
                <w:rFonts w:cs="Times New Roman"/>
                <w:sz w:val="20"/>
                <w:szCs w:val="20"/>
                <w:lang w:val="sv-SE"/>
                <w:rPrChange w:id="2078" w:author="Björn Genfors" w:date="2014-03-28T15:54:00Z">
                  <w:rPr>
                    <w:rFonts w:cs="Times New Roman"/>
                    <w:sz w:val="20"/>
                    <w:szCs w:val="20"/>
                    <w:lang w:val="sv-SE"/>
                  </w:rPr>
                </w:rPrChange>
              </w:rPr>
            </w:pPr>
            <w:r w:rsidRPr="0046663B">
              <w:rPr>
                <w:sz w:val="20"/>
                <w:szCs w:val="20"/>
                <w:rPrChange w:id="2079" w:author="Björn Genfors" w:date="2014-03-28T15:54:00Z">
                  <w:rPr>
                    <w:sz w:val="20"/>
                    <w:szCs w:val="20"/>
                  </w:rPr>
                </w:rPrChange>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46663B" w:rsidRDefault="00000D1C" w:rsidP="008A6494">
            <w:pPr>
              <w:widowControl/>
              <w:spacing w:line="229" w:lineRule="exact"/>
              <w:ind w:left="102"/>
              <w:rPr>
                <w:rFonts w:cs="Times New Roman"/>
                <w:sz w:val="20"/>
                <w:szCs w:val="20"/>
                <w:lang w:val="sv-SE"/>
                <w:rPrChange w:id="2080" w:author="Björn Genfors" w:date="2014-03-28T15:54:00Z">
                  <w:rPr>
                    <w:rFonts w:cs="Times New Roman"/>
                    <w:sz w:val="20"/>
                    <w:szCs w:val="20"/>
                    <w:lang w:val="sv-SE"/>
                  </w:rPr>
                </w:rPrChange>
              </w:rPr>
            </w:pPr>
            <w:r w:rsidRPr="0046663B">
              <w:rPr>
                <w:sz w:val="20"/>
                <w:szCs w:val="20"/>
                <w:rPrChange w:id="2081" w:author="Björn Genfors" w:date="2014-03-28T15:54:00Z">
                  <w:rPr>
                    <w:sz w:val="20"/>
                    <w:szCs w:val="20"/>
                  </w:rPr>
                </w:rPrChange>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46663B" w:rsidRDefault="00000D1C" w:rsidP="008A6494">
            <w:pPr>
              <w:widowControl/>
              <w:spacing w:line="226" w:lineRule="exact"/>
              <w:ind w:left="102"/>
              <w:rPr>
                <w:rFonts w:cs="Times New Roman"/>
                <w:spacing w:val="-1"/>
                <w:sz w:val="20"/>
                <w:szCs w:val="20"/>
                <w:lang w:val="sv-SE"/>
                <w:rPrChange w:id="2082" w:author="Björn Genfors" w:date="2014-03-28T15:54:00Z">
                  <w:rPr>
                    <w:rFonts w:cs="Times New Roman"/>
                    <w:spacing w:val="-1"/>
                    <w:sz w:val="20"/>
                    <w:szCs w:val="20"/>
                    <w:lang w:val="sv-SE"/>
                  </w:rPr>
                </w:rPrChange>
              </w:rPr>
            </w:pPr>
            <w:r w:rsidRPr="0046663B">
              <w:rPr>
                <w:spacing w:val="-1"/>
                <w:sz w:val="20"/>
                <w:szCs w:val="20"/>
                <w:lang w:val="sv-SE"/>
                <w:rPrChange w:id="2083" w:author="Björn Genfors" w:date="2014-03-28T15:54:00Z">
                  <w:rPr>
                    <w:spacing w:val="-1"/>
                    <w:szCs w:val="20"/>
                  </w:rPr>
                </w:rPrChange>
              </w:rPr>
              <w:t>Föregående fosterdel enligt kodverk:</w:t>
            </w:r>
          </w:p>
          <w:p w14:paraId="1B6407BB" w14:textId="77777777" w:rsidR="00000D1C" w:rsidRPr="0046663B" w:rsidRDefault="00000D1C" w:rsidP="008A6494">
            <w:pPr>
              <w:widowControl/>
              <w:spacing w:line="226" w:lineRule="exact"/>
              <w:ind w:left="102"/>
              <w:rPr>
                <w:rFonts w:cs="Times New Roman"/>
                <w:spacing w:val="-1"/>
                <w:sz w:val="20"/>
                <w:szCs w:val="20"/>
                <w:lang w:val="sv-SE"/>
                <w:rPrChange w:id="2084" w:author="Björn Genfors" w:date="2014-03-28T15:54:00Z">
                  <w:rPr>
                    <w:rFonts w:cs="Times New Roman"/>
                    <w:spacing w:val="-1"/>
                    <w:sz w:val="20"/>
                    <w:szCs w:val="20"/>
                    <w:lang w:val="sv-SE"/>
                  </w:rPr>
                </w:rPrChange>
              </w:rPr>
            </w:pPr>
          </w:p>
          <w:p w14:paraId="67894A7A" w14:textId="77777777" w:rsidR="00000D1C" w:rsidRPr="0046663B" w:rsidRDefault="00000D1C" w:rsidP="008A6494">
            <w:pPr>
              <w:widowControl/>
              <w:spacing w:line="226" w:lineRule="exact"/>
              <w:ind w:left="102"/>
              <w:rPr>
                <w:rFonts w:cs="Times New Roman"/>
                <w:spacing w:val="-1"/>
                <w:sz w:val="20"/>
                <w:szCs w:val="20"/>
                <w:lang w:val="sv-SE"/>
                <w:rPrChange w:id="2085" w:author="Björn Genfors" w:date="2014-03-28T15:54:00Z">
                  <w:rPr>
                    <w:rFonts w:cs="Times New Roman"/>
                    <w:spacing w:val="-1"/>
                    <w:sz w:val="20"/>
                    <w:szCs w:val="20"/>
                    <w:lang w:val="sv-SE"/>
                  </w:rPr>
                </w:rPrChange>
              </w:rPr>
            </w:pPr>
            <w:r w:rsidRPr="0046663B">
              <w:rPr>
                <w:spacing w:val="-1"/>
                <w:sz w:val="20"/>
                <w:szCs w:val="20"/>
                <w:lang w:val="sv-SE"/>
                <w:rPrChange w:id="2086" w:author="Björn Genfors" w:date="2014-03-28T15:54:00Z">
                  <w:rPr>
                    <w:spacing w:val="-1"/>
                    <w:szCs w:val="20"/>
                  </w:rPr>
                </w:rPrChange>
              </w:rPr>
              <w:t>0= mobile (rörligt),</w:t>
            </w:r>
          </w:p>
          <w:p w14:paraId="18FB1758" w14:textId="77777777" w:rsidR="00000D1C" w:rsidRPr="0046663B" w:rsidRDefault="00000D1C" w:rsidP="008A6494">
            <w:pPr>
              <w:widowControl/>
              <w:spacing w:line="226" w:lineRule="exact"/>
              <w:ind w:left="102"/>
              <w:rPr>
                <w:rFonts w:cs="Times New Roman"/>
                <w:spacing w:val="-1"/>
                <w:sz w:val="20"/>
                <w:szCs w:val="20"/>
                <w:lang w:val="sv-SE"/>
                <w:rPrChange w:id="2087" w:author="Björn Genfors" w:date="2014-03-28T15:54:00Z">
                  <w:rPr>
                    <w:rFonts w:cs="Times New Roman"/>
                    <w:spacing w:val="-1"/>
                    <w:sz w:val="20"/>
                    <w:szCs w:val="20"/>
                    <w:lang w:val="sv-SE"/>
                  </w:rPr>
                </w:rPrChange>
              </w:rPr>
            </w:pPr>
            <w:r w:rsidRPr="0046663B">
              <w:rPr>
                <w:spacing w:val="-1"/>
                <w:sz w:val="20"/>
                <w:szCs w:val="20"/>
                <w:rPrChange w:id="2088" w:author="Björn Genfors" w:date="2014-03-28T15:54:00Z">
                  <w:rPr>
                    <w:spacing w:val="-1"/>
                    <w:sz w:val="20"/>
                    <w:szCs w:val="20"/>
                  </w:rPr>
                </w:rPrChange>
              </w:rPr>
              <w:t>1 = movable (ruckbart),</w:t>
            </w:r>
          </w:p>
          <w:p w14:paraId="73BB4975" w14:textId="77777777" w:rsidR="00000D1C" w:rsidRPr="0046663B" w:rsidRDefault="00000D1C" w:rsidP="008A6494">
            <w:pPr>
              <w:widowControl/>
              <w:spacing w:line="226" w:lineRule="exact"/>
              <w:ind w:left="102"/>
              <w:rPr>
                <w:rFonts w:cs="Times New Roman"/>
                <w:spacing w:val="-1"/>
                <w:sz w:val="20"/>
                <w:szCs w:val="20"/>
                <w:lang w:val="sv-SE"/>
                <w:rPrChange w:id="2089" w:author="Björn Genfors" w:date="2014-03-28T15:54:00Z">
                  <w:rPr>
                    <w:rFonts w:cs="Times New Roman"/>
                    <w:spacing w:val="-1"/>
                    <w:sz w:val="20"/>
                    <w:szCs w:val="20"/>
                    <w:lang w:val="sv-SE"/>
                  </w:rPr>
                </w:rPrChange>
              </w:rPr>
            </w:pPr>
            <w:r w:rsidRPr="0046663B">
              <w:rPr>
                <w:spacing w:val="-1"/>
                <w:sz w:val="20"/>
                <w:szCs w:val="20"/>
                <w:rPrChange w:id="2090" w:author="Björn Genfors" w:date="2014-03-28T15:54:00Z">
                  <w:rPr>
                    <w:spacing w:val="-1"/>
                    <w:sz w:val="20"/>
                    <w:szCs w:val="20"/>
                  </w:rPr>
                </w:rPrChange>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46663B" w:rsidRDefault="00000D1C" w:rsidP="003A6D72">
            <w:pPr>
              <w:widowControl/>
              <w:spacing w:line="226" w:lineRule="exact"/>
              <w:ind w:left="102"/>
              <w:jc w:val="center"/>
              <w:rPr>
                <w:rFonts w:cs="Times New Roman"/>
                <w:spacing w:val="-1"/>
                <w:sz w:val="20"/>
                <w:szCs w:val="20"/>
                <w:lang w:val="sv-SE"/>
                <w:rPrChange w:id="2091" w:author="Björn Genfors" w:date="2014-03-28T15:54:00Z">
                  <w:rPr>
                    <w:rFonts w:cs="Times New Roman"/>
                    <w:spacing w:val="-1"/>
                    <w:sz w:val="20"/>
                    <w:szCs w:val="20"/>
                    <w:lang w:val="sv-SE"/>
                  </w:rPr>
                </w:rPrChange>
              </w:rPr>
            </w:pPr>
            <w:r w:rsidRPr="0046663B">
              <w:rPr>
                <w:spacing w:val="-1"/>
                <w:sz w:val="20"/>
                <w:szCs w:val="20"/>
                <w:rPrChange w:id="2092" w:author="Björn Genfors" w:date="2014-03-28T15:54:00Z">
                  <w:rPr>
                    <w:spacing w:val="-1"/>
                    <w:sz w:val="20"/>
                    <w:szCs w:val="20"/>
                  </w:rPr>
                </w:rPrChange>
              </w:rPr>
              <w:t>0..*</w:t>
            </w:r>
          </w:p>
        </w:tc>
      </w:tr>
      <w:tr w:rsidR="00000D1C" w:rsidRPr="0046663B" w14:paraId="0498E0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6697195" w14:textId="77777777" w:rsidR="00000D1C" w:rsidRPr="0046663B" w:rsidRDefault="00000D1C" w:rsidP="008A6494">
            <w:pPr>
              <w:widowControl/>
              <w:spacing w:line="229" w:lineRule="exact"/>
              <w:ind w:left="102"/>
              <w:rPr>
                <w:rFonts w:cs="Times New Roman"/>
                <w:sz w:val="20"/>
                <w:szCs w:val="20"/>
                <w:lang w:val="sv-SE"/>
                <w:rPrChange w:id="2093" w:author="Björn Genfors" w:date="2014-03-28T15:54:00Z">
                  <w:rPr>
                    <w:rFonts w:cs="Times New Roman"/>
                    <w:sz w:val="20"/>
                    <w:szCs w:val="20"/>
                    <w:lang w:val="sv-SE"/>
                  </w:rPr>
                </w:rPrChange>
              </w:rPr>
            </w:pPr>
            <w:r w:rsidRPr="0046663B">
              <w:rPr>
                <w:sz w:val="20"/>
                <w:szCs w:val="20"/>
                <w:rPrChange w:id="2094" w:author="Björn Genfors" w:date="2014-03-28T15:54:00Z">
                  <w:rPr>
                    <w:sz w:val="20"/>
                    <w:szCs w:val="20"/>
                  </w:rPr>
                </w:rPrChange>
              </w:rPr>
              <w:t>../../../fetalHeartRate</w:t>
            </w:r>
          </w:p>
        </w:tc>
        <w:tc>
          <w:tcPr>
            <w:tcW w:w="1559" w:type="dxa"/>
            <w:tcBorders>
              <w:top w:val="single" w:sz="5" w:space="0" w:color="000000"/>
              <w:left w:val="single" w:sz="5" w:space="0" w:color="000000"/>
              <w:bottom w:val="single" w:sz="5" w:space="0" w:color="000000"/>
              <w:right w:val="single" w:sz="5" w:space="0" w:color="000000"/>
            </w:tcBorders>
          </w:tcPr>
          <w:p w14:paraId="66371CC5" w14:textId="77777777" w:rsidR="00000D1C" w:rsidRPr="0046663B" w:rsidRDefault="00000D1C" w:rsidP="008A6494">
            <w:pPr>
              <w:widowControl/>
              <w:spacing w:line="229" w:lineRule="exact"/>
              <w:ind w:left="102"/>
              <w:rPr>
                <w:rFonts w:cs="Times New Roman"/>
                <w:sz w:val="20"/>
                <w:szCs w:val="20"/>
                <w:lang w:val="sv-SE"/>
                <w:rPrChange w:id="2095" w:author="Björn Genfors" w:date="2014-03-28T15:54:00Z">
                  <w:rPr>
                    <w:rFonts w:cs="Times New Roman"/>
                    <w:sz w:val="20"/>
                    <w:szCs w:val="20"/>
                    <w:lang w:val="sv-SE"/>
                  </w:rPr>
                </w:rPrChange>
              </w:rPr>
            </w:pPr>
            <w:r w:rsidRPr="0046663B">
              <w:rPr>
                <w:sz w:val="20"/>
                <w:szCs w:val="20"/>
                <w:rPrChange w:id="2096"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B57A1E2" w14:textId="77777777" w:rsidR="00000D1C" w:rsidRPr="0046663B" w:rsidRDefault="00000D1C" w:rsidP="008A6494">
            <w:pPr>
              <w:widowControl/>
              <w:spacing w:line="226" w:lineRule="exact"/>
              <w:ind w:left="102"/>
              <w:rPr>
                <w:rFonts w:cs="Times New Roman"/>
                <w:spacing w:val="-1"/>
                <w:sz w:val="20"/>
                <w:szCs w:val="20"/>
                <w:lang w:val="sv-SE"/>
                <w:rPrChange w:id="2097" w:author="Björn Genfors" w:date="2014-03-28T15:54:00Z">
                  <w:rPr>
                    <w:rFonts w:cs="Times New Roman"/>
                    <w:spacing w:val="-1"/>
                    <w:sz w:val="20"/>
                    <w:szCs w:val="20"/>
                    <w:lang w:val="sv-SE"/>
                  </w:rPr>
                </w:rPrChange>
              </w:rPr>
            </w:pPr>
            <w:r w:rsidRPr="0046663B">
              <w:rPr>
                <w:spacing w:val="-1"/>
                <w:sz w:val="20"/>
                <w:szCs w:val="20"/>
                <w:lang w:val="sv-SE"/>
                <w:rPrChange w:id="2098" w:author="Björn Genfors" w:date="2014-03-28T15:54: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
          <w:p w14:paraId="1BEA3FA8" w14:textId="77777777" w:rsidR="00000D1C" w:rsidRPr="0046663B" w:rsidRDefault="00000D1C" w:rsidP="003A6D72">
            <w:pPr>
              <w:widowControl/>
              <w:spacing w:line="226" w:lineRule="exact"/>
              <w:ind w:left="102"/>
              <w:jc w:val="center"/>
              <w:rPr>
                <w:rFonts w:cs="Times New Roman"/>
                <w:spacing w:val="-1"/>
                <w:sz w:val="20"/>
                <w:szCs w:val="20"/>
                <w:lang w:val="sv-SE"/>
                <w:rPrChange w:id="2099" w:author="Björn Genfors" w:date="2014-03-28T15:54:00Z">
                  <w:rPr>
                    <w:rFonts w:cs="Times New Roman"/>
                    <w:spacing w:val="-1"/>
                    <w:sz w:val="20"/>
                    <w:szCs w:val="20"/>
                    <w:lang w:val="sv-SE"/>
                  </w:rPr>
                </w:rPrChange>
              </w:rPr>
            </w:pPr>
            <w:r w:rsidRPr="0046663B">
              <w:rPr>
                <w:spacing w:val="-1"/>
                <w:sz w:val="20"/>
                <w:szCs w:val="20"/>
                <w:rPrChange w:id="2100" w:author="Björn Genfors" w:date="2014-03-28T15:54:00Z">
                  <w:rPr>
                    <w:spacing w:val="-1"/>
                    <w:sz w:val="20"/>
                    <w:szCs w:val="20"/>
                  </w:rPr>
                </w:rPrChange>
              </w:rPr>
              <w:t>0..*</w:t>
            </w:r>
          </w:p>
        </w:tc>
      </w:tr>
      <w:tr w:rsidR="00000D1C" w:rsidRPr="0046663B" w14:paraId="3533829E" w14:textId="77777777" w:rsidTr="00265DFD">
        <w:trPr>
          <w:trHeight w:hRule="exact" w:val="1541"/>
          <w:tblHeader/>
        </w:trPr>
        <w:tc>
          <w:tcPr>
            <w:tcW w:w="2836" w:type="dxa"/>
            <w:tcBorders>
              <w:top w:val="single" w:sz="5" w:space="0" w:color="000000"/>
              <w:left w:val="single" w:sz="5" w:space="0" w:color="000000"/>
              <w:bottom w:val="single" w:sz="5" w:space="0" w:color="000000"/>
              <w:right w:val="single" w:sz="5" w:space="0" w:color="000000"/>
            </w:tcBorders>
          </w:tcPr>
          <w:p w14:paraId="77F7F133" w14:textId="77777777" w:rsidR="00000D1C" w:rsidRPr="0046663B" w:rsidRDefault="00000D1C" w:rsidP="008A6494">
            <w:pPr>
              <w:widowControl/>
              <w:spacing w:line="229" w:lineRule="exact"/>
              <w:ind w:left="102"/>
              <w:rPr>
                <w:rFonts w:cs="Times New Roman"/>
                <w:sz w:val="20"/>
                <w:szCs w:val="20"/>
                <w:lang w:val="sv-SE"/>
                <w:rPrChange w:id="2101" w:author="Björn Genfors" w:date="2014-03-28T15:54:00Z">
                  <w:rPr>
                    <w:rFonts w:cs="Times New Roman"/>
                    <w:sz w:val="20"/>
                    <w:szCs w:val="20"/>
                    <w:lang w:val="sv-SE"/>
                  </w:rPr>
                </w:rPrChange>
              </w:rPr>
            </w:pPr>
            <w:r w:rsidRPr="0046663B">
              <w:rPr>
                <w:sz w:val="20"/>
                <w:szCs w:val="20"/>
                <w:rPrChange w:id="2102" w:author="Björn Genfors" w:date="2014-03-28T15:54:00Z">
                  <w:rPr>
                    <w:sz w:val="20"/>
                    <w:szCs w:val="20"/>
                  </w:rPr>
                </w:rPrChange>
              </w:rPr>
              <w:t>../../../typeOfLeave</w:t>
            </w:r>
          </w:p>
        </w:tc>
        <w:tc>
          <w:tcPr>
            <w:tcW w:w="1559" w:type="dxa"/>
            <w:tcBorders>
              <w:top w:val="single" w:sz="5" w:space="0" w:color="000000"/>
              <w:left w:val="single" w:sz="5" w:space="0" w:color="000000"/>
              <w:bottom w:val="single" w:sz="5" w:space="0" w:color="000000"/>
              <w:right w:val="single" w:sz="5" w:space="0" w:color="000000"/>
            </w:tcBorders>
          </w:tcPr>
          <w:p w14:paraId="7DED2D15" w14:textId="77777777" w:rsidR="00000D1C" w:rsidRPr="0046663B" w:rsidRDefault="00000D1C" w:rsidP="008A6494">
            <w:pPr>
              <w:widowControl/>
              <w:spacing w:line="229" w:lineRule="exact"/>
              <w:ind w:left="102"/>
              <w:rPr>
                <w:rFonts w:cs="Times New Roman"/>
                <w:sz w:val="20"/>
                <w:szCs w:val="20"/>
                <w:lang w:val="sv-SE"/>
                <w:rPrChange w:id="2103" w:author="Björn Genfors" w:date="2014-03-28T15:54:00Z">
                  <w:rPr>
                    <w:rFonts w:cs="Times New Roman"/>
                    <w:sz w:val="20"/>
                    <w:szCs w:val="20"/>
                    <w:lang w:val="sv-SE"/>
                  </w:rPr>
                </w:rPrChange>
              </w:rPr>
            </w:pPr>
            <w:r w:rsidRPr="0046663B">
              <w:rPr>
                <w:sz w:val="20"/>
                <w:szCs w:val="20"/>
                <w:rPrChange w:id="2104" w:author="Björn Genfors" w:date="2014-03-28T15:54:00Z">
                  <w:rPr>
                    <w:sz w:val="20"/>
                    <w:szCs w:val="20"/>
                  </w:rPr>
                </w:rPrChange>
              </w:rPr>
              <w:t>TypeOfLeaveCodeEnum</w:t>
            </w:r>
          </w:p>
        </w:tc>
        <w:tc>
          <w:tcPr>
            <w:tcW w:w="3969" w:type="dxa"/>
            <w:tcBorders>
              <w:top w:val="single" w:sz="5" w:space="0" w:color="000000"/>
              <w:left w:val="single" w:sz="5" w:space="0" w:color="000000"/>
              <w:bottom w:val="single" w:sz="5" w:space="0" w:color="000000"/>
              <w:right w:val="single" w:sz="5" w:space="0" w:color="000000"/>
            </w:tcBorders>
          </w:tcPr>
          <w:p w14:paraId="0EE76CB4" w14:textId="77777777" w:rsidR="00000D1C" w:rsidRPr="0046663B" w:rsidRDefault="00000D1C" w:rsidP="008A6494">
            <w:pPr>
              <w:widowControl/>
              <w:spacing w:line="226" w:lineRule="exact"/>
              <w:ind w:left="102"/>
              <w:rPr>
                <w:rFonts w:cs="Times New Roman"/>
                <w:spacing w:val="-1"/>
                <w:sz w:val="20"/>
                <w:szCs w:val="20"/>
                <w:lang w:val="sv-SE"/>
                <w:rPrChange w:id="2105" w:author="Björn Genfors" w:date="2014-03-28T15:54:00Z">
                  <w:rPr>
                    <w:rFonts w:cs="Times New Roman"/>
                    <w:spacing w:val="-1"/>
                    <w:sz w:val="20"/>
                    <w:szCs w:val="20"/>
                    <w:lang w:val="sv-SE"/>
                  </w:rPr>
                </w:rPrChange>
              </w:rPr>
            </w:pPr>
            <w:r w:rsidRPr="0046663B">
              <w:rPr>
                <w:spacing w:val="-1"/>
                <w:sz w:val="20"/>
                <w:szCs w:val="20"/>
                <w:lang w:val="sv-SE"/>
                <w:rPrChange w:id="2106" w:author="Björn Genfors" w:date="2014-03-28T15:54:00Z">
                  <w:rPr>
                    <w:spacing w:val="-1"/>
                    <w:szCs w:val="20"/>
                  </w:rPr>
                </w:rPrChange>
              </w:rPr>
              <w:t>Typ av ledighet enligt kodverk</w:t>
            </w:r>
          </w:p>
          <w:p w14:paraId="5F41E26C" w14:textId="77777777" w:rsidR="00000D1C" w:rsidRPr="0046663B" w:rsidRDefault="00000D1C" w:rsidP="008A6494">
            <w:pPr>
              <w:widowControl/>
              <w:spacing w:line="226" w:lineRule="exact"/>
              <w:ind w:left="102"/>
              <w:rPr>
                <w:rFonts w:cs="Times New Roman"/>
                <w:spacing w:val="-1"/>
                <w:sz w:val="20"/>
                <w:szCs w:val="20"/>
                <w:lang w:val="sv-SE"/>
                <w:rPrChange w:id="2107" w:author="Björn Genfors" w:date="2014-03-28T15:54:00Z">
                  <w:rPr>
                    <w:rFonts w:cs="Times New Roman"/>
                    <w:spacing w:val="-1"/>
                    <w:sz w:val="20"/>
                    <w:szCs w:val="20"/>
                    <w:lang w:val="sv-SE"/>
                  </w:rPr>
                </w:rPrChange>
              </w:rPr>
            </w:pPr>
          </w:p>
          <w:p w14:paraId="7D982970" w14:textId="77777777" w:rsidR="00000D1C" w:rsidRPr="0046663B" w:rsidRDefault="00000D1C" w:rsidP="008A6494">
            <w:pPr>
              <w:widowControl/>
              <w:spacing w:line="226" w:lineRule="exact"/>
              <w:ind w:left="102"/>
              <w:rPr>
                <w:rFonts w:cs="Times New Roman"/>
                <w:spacing w:val="-1"/>
                <w:sz w:val="20"/>
                <w:szCs w:val="20"/>
                <w:lang w:val="sv-SE"/>
                <w:rPrChange w:id="2108" w:author="Björn Genfors" w:date="2014-03-28T15:54:00Z">
                  <w:rPr>
                    <w:rFonts w:cs="Times New Roman"/>
                    <w:spacing w:val="-1"/>
                    <w:sz w:val="20"/>
                    <w:szCs w:val="20"/>
                    <w:lang w:val="sv-SE"/>
                  </w:rPr>
                </w:rPrChange>
              </w:rPr>
            </w:pPr>
            <w:r w:rsidRPr="0046663B">
              <w:rPr>
                <w:spacing w:val="-1"/>
                <w:sz w:val="20"/>
                <w:szCs w:val="20"/>
                <w:lang w:val="sv-SE"/>
                <w:rPrChange w:id="2109" w:author="Björn Genfors" w:date="2014-03-28T15:54:00Z">
                  <w:rPr>
                    <w:spacing w:val="-1"/>
                    <w:szCs w:val="20"/>
                  </w:rPr>
                </w:rPrChange>
              </w:rPr>
              <w:t>0 = Sjukskrivning,</w:t>
            </w:r>
          </w:p>
          <w:p w14:paraId="517AB695" w14:textId="77777777" w:rsidR="00000D1C" w:rsidRPr="0046663B" w:rsidRDefault="00000D1C" w:rsidP="008A6494">
            <w:pPr>
              <w:widowControl/>
              <w:spacing w:line="226" w:lineRule="exact"/>
              <w:ind w:left="102"/>
              <w:rPr>
                <w:rFonts w:cs="Times New Roman"/>
                <w:spacing w:val="-1"/>
                <w:sz w:val="20"/>
                <w:szCs w:val="20"/>
                <w:lang w:val="sv-SE"/>
                <w:rPrChange w:id="2110" w:author="Björn Genfors" w:date="2014-03-28T15:54:00Z">
                  <w:rPr>
                    <w:rFonts w:cs="Times New Roman"/>
                    <w:spacing w:val="-1"/>
                    <w:sz w:val="20"/>
                    <w:szCs w:val="20"/>
                    <w:lang w:val="sv-SE"/>
                  </w:rPr>
                </w:rPrChange>
              </w:rPr>
            </w:pPr>
            <w:r w:rsidRPr="0046663B">
              <w:rPr>
                <w:spacing w:val="-1"/>
                <w:sz w:val="20"/>
                <w:szCs w:val="20"/>
                <w:rPrChange w:id="2111" w:author="Björn Genfors" w:date="2014-03-28T15:54:00Z">
                  <w:rPr>
                    <w:spacing w:val="-1"/>
                    <w:sz w:val="20"/>
                    <w:szCs w:val="20"/>
                  </w:rPr>
                </w:rPrChange>
              </w:rPr>
              <w:t>1 = Havandekapsledighet,</w:t>
            </w:r>
          </w:p>
          <w:p w14:paraId="6BBB4692" w14:textId="77777777" w:rsidR="00000D1C" w:rsidRPr="0046663B" w:rsidRDefault="00000D1C" w:rsidP="008A6494">
            <w:pPr>
              <w:widowControl/>
              <w:spacing w:line="226" w:lineRule="exact"/>
              <w:ind w:left="102"/>
              <w:rPr>
                <w:rFonts w:cs="Times New Roman"/>
                <w:spacing w:val="-1"/>
                <w:sz w:val="20"/>
                <w:szCs w:val="20"/>
                <w:lang w:val="sv-SE"/>
                <w:rPrChange w:id="2112" w:author="Björn Genfors" w:date="2014-03-28T15:54:00Z">
                  <w:rPr>
                    <w:rFonts w:cs="Times New Roman"/>
                    <w:spacing w:val="-1"/>
                    <w:sz w:val="20"/>
                    <w:szCs w:val="20"/>
                    <w:lang w:val="sv-SE"/>
                  </w:rPr>
                </w:rPrChange>
              </w:rPr>
            </w:pPr>
            <w:r w:rsidRPr="0046663B">
              <w:rPr>
                <w:spacing w:val="-1"/>
                <w:sz w:val="20"/>
                <w:szCs w:val="20"/>
                <w:rPrChange w:id="2113" w:author="Björn Genfors" w:date="2014-03-28T15:54:00Z">
                  <w:rPr>
                    <w:spacing w:val="-1"/>
                    <w:sz w:val="20"/>
                    <w:szCs w:val="20"/>
                  </w:rPr>
                </w:rPrChange>
              </w:rPr>
              <w:t>2 = Föräldrarledighet</w:t>
            </w:r>
          </w:p>
        </w:tc>
        <w:tc>
          <w:tcPr>
            <w:tcW w:w="1276" w:type="dxa"/>
            <w:tcBorders>
              <w:top w:val="single" w:sz="5" w:space="0" w:color="000000"/>
              <w:left w:val="single" w:sz="5" w:space="0" w:color="000000"/>
              <w:bottom w:val="single" w:sz="5" w:space="0" w:color="000000"/>
              <w:right w:val="single" w:sz="5" w:space="0" w:color="000000"/>
            </w:tcBorders>
          </w:tcPr>
          <w:p w14:paraId="0A8F4415" w14:textId="77777777" w:rsidR="00000D1C" w:rsidRPr="0046663B" w:rsidRDefault="00000D1C" w:rsidP="003A6D72">
            <w:pPr>
              <w:widowControl/>
              <w:spacing w:line="226" w:lineRule="exact"/>
              <w:ind w:left="102"/>
              <w:jc w:val="center"/>
              <w:rPr>
                <w:rFonts w:cs="Times New Roman"/>
                <w:spacing w:val="-1"/>
                <w:sz w:val="20"/>
                <w:szCs w:val="20"/>
                <w:lang w:val="sv-SE"/>
                <w:rPrChange w:id="2114" w:author="Björn Genfors" w:date="2014-03-28T15:54:00Z">
                  <w:rPr>
                    <w:rFonts w:cs="Times New Roman"/>
                    <w:spacing w:val="-1"/>
                    <w:sz w:val="20"/>
                    <w:szCs w:val="20"/>
                    <w:lang w:val="sv-SE"/>
                  </w:rPr>
                </w:rPrChange>
              </w:rPr>
            </w:pPr>
            <w:r w:rsidRPr="0046663B">
              <w:rPr>
                <w:spacing w:val="-1"/>
                <w:sz w:val="20"/>
                <w:szCs w:val="20"/>
                <w:rPrChange w:id="2115" w:author="Björn Genfors" w:date="2014-03-28T15:54:00Z">
                  <w:rPr>
                    <w:spacing w:val="-1"/>
                    <w:sz w:val="20"/>
                    <w:szCs w:val="20"/>
                  </w:rPr>
                </w:rPrChange>
              </w:rPr>
              <w:t>0..*</w:t>
            </w:r>
          </w:p>
        </w:tc>
      </w:tr>
      <w:tr w:rsidR="00000D1C" w:rsidRPr="0046663B"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46663B" w:rsidRDefault="00000D1C" w:rsidP="008A6494">
            <w:pPr>
              <w:widowControl/>
              <w:spacing w:line="229" w:lineRule="exact"/>
              <w:ind w:left="102"/>
              <w:rPr>
                <w:rFonts w:cs="Times New Roman"/>
                <w:sz w:val="20"/>
                <w:szCs w:val="20"/>
                <w:lang w:val="sv-SE"/>
                <w:rPrChange w:id="2116" w:author="Björn Genfors" w:date="2014-03-28T15:54:00Z">
                  <w:rPr>
                    <w:rFonts w:cs="Times New Roman"/>
                    <w:sz w:val="20"/>
                    <w:szCs w:val="20"/>
                    <w:lang w:val="sv-SE"/>
                  </w:rPr>
                </w:rPrChange>
              </w:rPr>
            </w:pPr>
            <w:r w:rsidRPr="0046663B">
              <w:rPr>
                <w:sz w:val="20"/>
                <w:szCs w:val="20"/>
                <w:rPrChange w:id="2117" w:author="Björn Genfors" w:date="2014-03-28T15:54:00Z">
                  <w:rPr>
                    <w:sz w:val="20"/>
                    <w:szCs w:val="20"/>
                  </w:rPr>
                </w:rPrChange>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46663B" w:rsidRDefault="00000D1C" w:rsidP="008A6494">
            <w:pPr>
              <w:widowControl/>
              <w:spacing w:line="229" w:lineRule="exact"/>
              <w:ind w:left="102"/>
              <w:rPr>
                <w:rFonts w:cs="Times New Roman"/>
                <w:sz w:val="20"/>
                <w:szCs w:val="20"/>
                <w:lang w:val="sv-SE"/>
                <w:rPrChange w:id="2118" w:author="Björn Genfors" w:date="2014-03-28T15:54:00Z">
                  <w:rPr>
                    <w:rFonts w:cs="Times New Roman"/>
                    <w:sz w:val="20"/>
                    <w:szCs w:val="20"/>
                    <w:lang w:val="sv-SE"/>
                  </w:rPr>
                </w:rPrChange>
              </w:rPr>
            </w:pPr>
            <w:r w:rsidRPr="0046663B">
              <w:rPr>
                <w:sz w:val="20"/>
                <w:szCs w:val="20"/>
                <w:rPrChange w:id="2119" w:author="Björn Genfors" w:date="2014-03-28T15:54:00Z">
                  <w:rPr>
                    <w:sz w:val="20"/>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46663B" w:rsidRDefault="00000D1C" w:rsidP="008A6494">
            <w:pPr>
              <w:widowControl/>
              <w:spacing w:line="226" w:lineRule="exact"/>
              <w:ind w:left="102"/>
              <w:rPr>
                <w:rFonts w:cs="Times New Roman"/>
                <w:spacing w:val="-1"/>
                <w:sz w:val="20"/>
                <w:szCs w:val="20"/>
                <w:lang w:val="sv-SE"/>
                <w:rPrChange w:id="2120" w:author="Björn Genfors" w:date="2014-03-28T15:54:00Z">
                  <w:rPr>
                    <w:rFonts w:cs="Times New Roman"/>
                    <w:spacing w:val="-1"/>
                    <w:sz w:val="20"/>
                    <w:szCs w:val="20"/>
                    <w:lang w:val="sv-SE"/>
                  </w:rPr>
                </w:rPrChange>
              </w:rPr>
            </w:pPr>
            <w:r w:rsidRPr="0046663B">
              <w:rPr>
                <w:spacing w:val="-1"/>
                <w:sz w:val="20"/>
                <w:szCs w:val="20"/>
                <w:lang w:val="sv-SE"/>
                <w:rPrChange w:id="2121" w:author="Björn Genfors" w:date="2014-03-28T15:54:00Z">
                  <w:rPr>
                    <w:spacing w:val="-1"/>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46663B" w:rsidRDefault="00000D1C" w:rsidP="003A6D72">
            <w:pPr>
              <w:widowControl/>
              <w:spacing w:line="226" w:lineRule="exact"/>
              <w:ind w:left="102"/>
              <w:jc w:val="center"/>
              <w:rPr>
                <w:rFonts w:cs="Times New Roman"/>
                <w:spacing w:val="-1"/>
                <w:sz w:val="20"/>
                <w:szCs w:val="20"/>
                <w:lang w:val="sv-SE"/>
                <w:rPrChange w:id="2122" w:author="Björn Genfors" w:date="2014-03-28T15:54:00Z">
                  <w:rPr>
                    <w:rFonts w:cs="Times New Roman"/>
                    <w:spacing w:val="-1"/>
                    <w:sz w:val="20"/>
                    <w:szCs w:val="20"/>
                    <w:lang w:val="sv-SE"/>
                  </w:rPr>
                </w:rPrChange>
              </w:rPr>
            </w:pPr>
            <w:r w:rsidRPr="0046663B">
              <w:rPr>
                <w:spacing w:val="-1"/>
                <w:sz w:val="20"/>
                <w:szCs w:val="20"/>
                <w:rPrChange w:id="2123" w:author="Björn Genfors" w:date="2014-03-28T15:54:00Z">
                  <w:rPr>
                    <w:spacing w:val="-1"/>
                    <w:sz w:val="20"/>
                    <w:szCs w:val="20"/>
                  </w:rPr>
                </w:rPrChange>
              </w:rPr>
              <w:t>0..*</w:t>
            </w:r>
          </w:p>
        </w:tc>
      </w:tr>
      <w:tr w:rsidR="00000D1C" w:rsidRPr="0046663B"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46663B" w:rsidRDefault="00000D1C" w:rsidP="008A6494">
            <w:pPr>
              <w:widowControl/>
              <w:spacing w:line="229" w:lineRule="exact"/>
              <w:ind w:left="102"/>
              <w:rPr>
                <w:rFonts w:cs="Times New Roman"/>
                <w:sz w:val="20"/>
                <w:szCs w:val="20"/>
                <w:lang w:val="sv-SE"/>
                <w:rPrChange w:id="2124" w:author="Björn Genfors" w:date="2014-03-28T15:54:00Z">
                  <w:rPr>
                    <w:rFonts w:cs="Times New Roman"/>
                    <w:sz w:val="20"/>
                    <w:szCs w:val="20"/>
                    <w:lang w:val="sv-SE"/>
                  </w:rPr>
                </w:rPrChange>
              </w:rPr>
            </w:pPr>
            <w:r w:rsidRPr="0046663B">
              <w:rPr>
                <w:sz w:val="20"/>
                <w:szCs w:val="20"/>
                <w:rPrChange w:id="2125" w:author="Björn Genfors" w:date="2014-03-28T15:54:00Z">
                  <w:rPr>
                    <w:sz w:val="20"/>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46663B" w:rsidRDefault="00000D1C" w:rsidP="008A6494">
            <w:pPr>
              <w:widowControl/>
              <w:spacing w:line="229" w:lineRule="exact"/>
              <w:ind w:left="102"/>
              <w:rPr>
                <w:rFonts w:cs="Times New Roman"/>
                <w:sz w:val="20"/>
                <w:szCs w:val="20"/>
                <w:lang w:val="sv-SE"/>
                <w:rPrChange w:id="2126" w:author="Björn Genfors" w:date="2014-03-28T15:54:00Z">
                  <w:rPr>
                    <w:rFonts w:cs="Times New Roman"/>
                    <w:sz w:val="20"/>
                    <w:szCs w:val="20"/>
                    <w:lang w:val="sv-SE"/>
                  </w:rPr>
                </w:rPrChange>
              </w:rPr>
            </w:pPr>
            <w:r w:rsidRPr="0046663B">
              <w:rPr>
                <w:sz w:val="20"/>
                <w:szCs w:val="20"/>
                <w:rPrChange w:id="2127"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46663B" w:rsidRDefault="00000D1C" w:rsidP="008A6494">
            <w:pPr>
              <w:widowControl/>
              <w:spacing w:line="226" w:lineRule="exact"/>
              <w:ind w:left="102"/>
              <w:rPr>
                <w:rFonts w:cs="Times New Roman"/>
                <w:spacing w:val="-1"/>
                <w:sz w:val="20"/>
                <w:szCs w:val="20"/>
                <w:lang w:val="sv-SE"/>
                <w:rPrChange w:id="2128" w:author="Björn Genfors" w:date="2014-03-28T15:54:00Z">
                  <w:rPr>
                    <w:rFonts w:cs="Times New Roman"/>
                    <w:spacing w:val="-1"/>
                    <w:sz w:val="20"/>
                    <w:szCs w:val="20"/>
                    <w:lang w:val="sv-SE"/>
                  </w:rPr>
                </w:rPrChange>
              </w:rPr>
            </w:pPr>
            <w:r w:rsidRPr="0046663B">
              <w:rPr>
                <w:spacing w:val="-1"/>
                <w:sz w:val="20"/>
                <w:szCs w:val="20"/>
                <w:rPrChange w:id="2129" w:author="Björn Genfors" w:date="2014-03-28T15:54:00Z">
                  <w:rPr>
                    <w:spacing w:val="-1"/>
                    <w:sz w:val="20"/>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46663B" w:rsidRDefault="00000D1C" w:rsidP="003A6D72">
            <w:pPr>
              <w:widowControl/>
              <w:spacing w:line="226" w:lineRule="exact"/>
              <w:ind w:left="102"/>
              <w:jc w:val="center"/>
              <w:rPr>
                <w:rFonts w:cs="Times New Roman"/>
                <w:spacing w:val="-1"/>
                <w:sz w:val="20"/>
                <w:szCs w:val="20"/>
                <w:lang w:val="sv-SE"/>
                <w:rPrChange w:id="2130" w:author="Björn Genfors" w:date="2014-03-28T15:54:00Z">
                  <w:rPr>
                    <w:rFonts w:cs="Times New Roman"/>
                    <w:spacing w:val="-1"/>
                    <w:sz w:val="20"/>
                    <w:szCs w:val="20"/>
                    <w:lang w:val="sv-SE"/>
                  </w:rPr>
                </w:rPrChange>
              </w:rPr>
            </w:pPr>
            <w:r w:rsidRPr="0046663B">
              <w:rPr>
                <w:spacing w:val="-1"/>
                <w:sz w:val="20"/>
                <w:szCs w:val="20"/>
                <w:rPrChange w:id="2131" w:author="Björn Genfors" w:date="2014-03-28T15:54:00Z">
                  <w:rPr>
                    <w:spacing w:val="-1"/>
                    <w:sz w:val="20"/>
                    <w:szCs w:val="20"/>
                  </w:rPr>
                </w:rPrChange>
              </w:rPr>
              <w:t>1..1</w:t>
            </w:r>
          </w:p>
          <w:p w14:paraId="42AEFEEC" w14:textId="77777777" w:rsidR="00000D1C" w:rsidRPr="0046663B" w:rsidRDefault="00000D1C" w:rsidP="003A6D72">
            <w:pPr>
              <w:widowControl/>
              <w:spacing w:line="226" w:lineRule="exact"/>
              <w:ind w:left="102"/>
              <w:jc w:val="center"/>
              <w:rPr>
                <w:rFonts w:cs="Times New Roman"/>
                <w:spacing w:val="-1"/>
                <w:sz w:val="20"/>
                <w:szCs w:val="20"/>
                <w:lang w:val="sv-SE"/>
                <w:rPrChange w:id="2132" w:author="Björn Genfors" w:date="2014-03-28T15:54:00Z">
                  <w:rPr>
                    <w:rFonts w:cs="Times New Roman"/>
                    <w:spacing w:val="-1"/>
                    <w:sz w:val="20"/>
                    <w:szCs w:val="20"/>
                    <w:lang w:val="sv-SE"/>
                  </w:rPr>
                </w:rPrChange>
              </w:rPr>
            </w:pPr>
          </w:p>
        </w:tc>
      </w:tr>
      <w:tr w:rsidR="00000D1C" w:rsidRPr="0046663B"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46663B" w:rsidRDefault="00000D1C" w:rsidP="008A6494">
            <w:pPr>
              <w:widowControl/>
              <w:spacing w:line="229" w:lineRule="exact"/>
              <w:ind w:left="102"/>
              <w:rPr>
                <w:rFonts w:cs="Times New Roman"/>
                <w:sz w:val="20"/>
                <w:szCs w:val="20"/>
                <w:lang w:val="sv-SE"/>
                <w:rPrChange w:id="2133" w:author="Björn Genfors" w:date="2014-03-28T15:54:00Z">
                  <w:rPr>
                    <w:rFonts w:cs="Times New Roman"/>
                    <w:sz w:val="20"/>
                    <w:szCs w:val="20"/>
                    <w:lang w:val="sv-SE"/>
                  </w:rPr>
                </w:rPrChange>
              </w:rPr>
            </w:pPr>
            <w:r w:rsidRPr="0046663B">
              <w:rPr>
                <w:sz w:val="20"/>
                <w:szCs w:val="20"/>
                <w:rPrChange w:id="2134" w:author="Björn Genfors" w:date="2014-03-28T15:54:00Z">
                  <w:rPr>
                    <w:sz w:val="20"/>
                    <w:szCs w:val="20"/>
                  </w:rPr>
                </w:rPrChange>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46663B" w:rsidRDefault="00000D1C" w:rsidP="008A6494">
            <w:pPr>
              <w:widowControl/>
              <w:spacing w:line="229" w:lineRule="exact"/>
              <w:ind w:left="102"/>
              <w:rPr>
                <w:rFonts w:cs="Times New Roman"/>
                <w:sz w:val="20"/>
                <w:szCs w:val="20"/>
                <w:lang w:val="sv-SE"/>
                <w:rPrChange w:id="2135" w:author="Björn Genfors" w:date="2014-03-28T15:54:00Z">
                  <w:rPr>
                    <w:rFonts w:cs="Times New Roman"/>
                    <w:sz w:val="20"/>
                    <w:szCs w:val="20"/>
                    <w:lang w:val="sv-SE"/>
                  </w:rPr>
                </w:rPrChange>
              </w:rPr>
            </w:pPr>
            <w:r w:rsidRPr="0046663B">
              <w:rPr>
                <w:sz w:val="20"/>
                <w:szCs w:val="20"/>
                <w:rPrChange w:id="2136"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46663B" w:rsidRDefault="00000D1C" w:rsidP="008A6494">
            <w:pPr>
              <w:widowControl/>
              <w:spacing w:line="226" w:lineRule="exact"/>
              <w:ind w:left="102"/>
              <w:rPr>
                <w:rFonts w:cs="Times New Roman"/>
                <w:spacing w:val="-1"/>
                <w:sz w:val="20"/>
                <w:szCs w:val="20"/>
                <w:lang w:val="sv-SE"/>
                <w:rPrChange w:id="2137" w:author="Björn Genfors" w:date="2014-03-28T15:54:00Z">
                  <w:rPr>
                    <w:rFonts w:cs="Times New Roman"/>
                    <w:spacing w:val="-1"/>
                    <w:sz w:val="20"/>
                    <w:szCs w:val="20"/>
                    <w:lang w:val="sv-SE"/>
                  </w:rPr>
                </w:rPrChange>
              </w:rPr>
            </w:pPr>
            <w:r w:rsidRPr="0046663B">
              <w:rPr>
                <w:spacing w:val="-1"/>
                <w:sz w:val="20"/>
                <w:szCs w:val="20"/>
                <w:rPrChange w:id="2138" w:author="Björn Genfors" w:date="2014-03-28T15:54:00Z">
                  <w:rPr>
                    <w:spacing w:val="-1"/>
                    <w:sz w:val="20"/>
                    <w:szCs w:val="20"/>
                  </w:rPr>
                </w:rPrChange>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46663B" w:rsidRDefault="00000D1C" w:rsidP="003A6D72">
            <w:pPr>
              <w:widowControl/>
              <w:spacing w:line="226" w:lineRule="exact"/>
              <w:ind w:left="102"/>
              <w:jc w:val="center"/>
              <w:rPr>
                <w:rFonts w:cs="Times New Roman"/>
                <w:spacing w:val="-1"/>
                <w:sz w:val="20"/>
                <w:szCs w:val="20"/>
                <w:lang w:val="sv-SE"/>
                <w:rPrChange w:id="2139" w:author="Björn Genfors" w:date="2014-03-28T15:54:00Z">
                  <w:rPr>
                    <w:rFonts w:cs="Times New Roman"/>
                    <w:spacing w:val="-1"/>
                    <w:sz w:val="20"/>
                    <w:szCs w:val="20"/>
                    <w:lang w:val="sv-SE"/>
                  </w:rPr>
                </w:rPrChange>
              </w:rPr>
            </w:pPr>
            <w:r w:rsidRPr="0046663B">
              <w:rPr>
                <w:spacing w:val="-1"/>
                <w:sz w:val="20"/>
                <w:szCs w:val="20"/>
                <w:rPrChange w:id="2140" w:author="Björn Genfors" w:date="2014-03-28T15:54:00Z">
                  <w:rPr>
                    <w:spacing w:val="-1"/>
                    <w:sz w:val="20"/>
                    <w:szCs w:val="20"/>
                  </w:rPr>
                </w:rPrChange>
              </w:rPr>
              <w:t>0..1</w:t>
            </w:r>
          </w:p>
        </w:tc>
      </w:tr>
      <w:tr w:rsidR="00000D1C" w:rsidRPr="0046663B"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46663B" w:rsidRDefault="00000D1C" w:rsidP="008A6494">
            <w:pPr>
              <w:widowControl/>
              <w:spacing w:line="229" w:lineRule="exact"/>
              <w:ind w:left="102"/>
              <w:rPr>
                <w:rFonts w:cs="Times New Roman"/>
                <w:b/>
                <w:i/>
                <w:sz w:val="20"/>
                <w:szCs w:val="20"/>
                <w:lang w:val="sv-SE"/>
                <w:rPrChange w:id="2141" w:author="Björn Genfors" w:date="2014-03-28T15:54:00Z">
                  <w:rPr>
                    <w:rFonts w:cs="Times New Roman"/>
                    <w:b/>
                    <w:i/>
                    <w:sz w:val="20"/>
                    <w:szCs w:val="20"/>
                    <w:lang w:val="sv-SE"/>
                  </w:rPr>
                </w:rPrChange>
              </w:rPr>
            </w:pPr>
            <w:r w:rsidRPr="0046663B">
              <w:rPr>
                <w:b/>
                <w:i/>
                <w:sz w:val="20"/>
                <w:szCs w:val="20"/>
                <w:rPrChange w:id="2142" w:author="Björn Genfors" w:date="2014-03-28T15:54:00Z">
                  <w:rPr>
                    <w:b/>
                    <w:i/>
                    <w:sz w:val="20"/>
                    <w:szCs w:val="20"/>
                  </w:rPr>
                </w:rPrChange>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46663B" w:rsidRDefault="00000D1C" w:rsidP="008A6494">
            <w:pPr>
              <w:widowControl/>
              <w:spacing w:line="229" w:lineRule="exact"/>
              <w:ind w:left="102"/>
              <w:rPr>
                <w:rFonts w:cs="Times New Roman"/>
                <w:i/>
                <w:sz w:val="20"/>
                <w:szCs w:val="20"/>
                <w:lang w:val="sv-SE"/>
                <w:rPrChange w:id="2143" w:author="Björn Genfors" w:date="2014-03-28T15:54:00Z">
                  <w:rPr>
                    <w:rFonts w:cs="Times New Roman"/>
                    <w:i/>
                    <w:sz w:val="20"/>
                    <w:szCs w:val="20"/>
                    <w:lang w:val="sv-SE"/>
                  </w:rPr>
                </w:rPrChange>
              </w:rPr>
            </w:pPr>
            <w:r w:rsidRPr="0046663B">
              <w:rPr>
                <w:i/>
                <w:sz w:val="20"/>
                <w:szCs w:val="20"/>
                <w:rPrChange w:id="2144" w:author="Björn Genfors" w:date="2014-03-28T15:54:00Z">
                  <w:rPr>
                    <w:i/>
                    <w:sz w:val="20"/>
                    <w:szCs w:val="20"/>
                  </w:rPr>
                </w:rPrChange>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46663B" w:rsidRDefault="00000D1C" w:rsidP="008A6494">
            <w:pPr>
              <w:widowControl/>
              <w:spacing w:line="226" w:lineRule="exact"/>
              <w:ind w:left="102"/>
              <w:rPr>
                <w:rFonts w:cs="Times New Roman"/>
                <w:i/>
                <w:spacing w:val="-1"/>
                <w:sz w:val="20"/>
                <w:szCs w:val="20"/>
                <w:lang w:val="sv-SE"/>
                <w:rPrChange w:id="2145" w:author="Björn Genfors" w:date="2014-03-28T15:54:00Z">
                  <w:rPr>
                    <w:rFonts w:cs="Times New Roman"/>
                    <w:i/>
                    <w:spacing w:val="-1"/>
                    <w:sz w:val="20"/>
                    <w:szCs w:val="20"/>
                    <w:lang w:val="sv-SE"/>
                  </w:rPr>
                </w:rPrChange>
              </w:rPr>
            </w:pPr>
            <w:r w:rsidRPr="0046663B">
              <w:rPr>
                <w:i/>
                <w:spacing w:val="-1"/>
                <w:sz w:val="20"/>
                <w:szCs w:val="20"/>
                <w:rPrChange w:id="2146" w:author="Björn Genfors" w:date="2014-03-28T15:54:00Z">
                  <w:rPr>
                    <w:i/>
                    <w:spacing w:val="-1"/>
                    <w:sz w:val="20"/>
                    <w:szCs w:val="20"/>
                  </w:rPr>
                </w:rPrChange>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46663B" w:rsidRDefault="00000D1C" w:rsidP="003A6D72">
            <w:pPr>
              <w:widowControl/>
              <w:spacing w:line="226" w:lineRule="exact"/>
              <w:ind w:left="102"/>
              <w:jc w:val="center"/>
              <w:rPr>
                <w:rFonts w:cs="Times New Roman"/>
                <w:i/>
                <w:spacing w:val="-1"/>
                <w:sz w:val="20"/>
                <w:szCs w:val="20"/>
                <w:lang w:val="sv-SE"/>
                <w:rPrChange w:id="2147" w:author="Björn Genfors" w:date="2014-03-28T15:54:00Z">
                  <w:rPr>
                    <w:rFonts w:cs="Times New Roman"/>
                    <w:i/>
                    <w:spacing w:val="-1"/>
                    <w:sz w:val="20"/>
                    <w:szCs w:val="20"/>
                    <w:lang w:val="sv-SE"/>
                  </w:rPr>
                </w:rPrChange>
              </w:rPr>
            </w:pPr>
            <w:r w:rsidRPr="0046663B">
              <w:rPr>
                <w:i/>
                <w:spacing w:val="-1"/>
                <w:sz w:val="20"/>
                <w:szCs w:val="20"/>
                <w:rPrChange w:id="2148" w:author="Björn Genfors" w:date="2014-03-28T15:54:00Z">
                  <w:rPr>
                    <w:i/>
                    <w:spacing w:val="-1"/>
                    <w:sz w:val="20"/>
                    <w:szCs w:val="20"/>
                  </w:rPr>
                </w:rPrChange>
              </w:rPr>
              <w:t>0..1</w:t>
            </w:r>
          </w:p>
        </w:tc>
      </w:tr>
      <w:tr w:rsidR="00000D1C" w:rsidRPr="0046663B"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46663B" w:rsidRDefault="00000D1C" w:rsidP="008A6494">
            <w:pPr>
              <w:widowControl/>
              <w:spacing w:line="229" w:lineRule="exact"/>
              <w:ind w:left="102"/>
              <w:rPr>
                <w:rFonts w:cs="Times New Roman"/>
                <w:sz w:val="20"/>
                <w:szCs w:val="20"/>
                <w:lang w:val="sv-SE"/>
                <w:rPrChange w:id="2149" w:author="Björn Genfors" w:date="2014-03-28T15:54:00Z">
                  <w:rPr>
                    <w:rFonts w:cs="Times New Roman"/>
                    <w:sz w:val="20"/>
                    <w:szCs w:val="20"/>
                    <w:lang w:val="sv-SE"/>
                  </w:rPr>
                </w:rPrChange>
              </w:rPr>
            </w:pPr>
            <w:r w:rsidRPr="0046663B">
              <w:rPr>
                <w:sz w:val="20"/>
                <w:szCs w:val="20"/>
                <w:rPrChange w:id="2150" w:author="Björn Genfors" w:date="2014-03-28T15:54:00Z">
                  <w:rPr>
                    <w:sz w:val="20"/>
                    <w:szCs w:val="20"/>
                  </w:rPr>
                </w:rPrChange>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46663B" w:rsidRDefault="00000D1C" w:rsidP="008A6494">
            <w:pPr>
              <w:widowControl/>
              <w:spacing w:line="229" w:lineRule="exact"/>
              <w:ind w:left="102"/>
              <w:rPr>
                <w:rFonts w:cs="Times New Roman"/>
                <w:sz w:val="20"/>
                <w:szCs w:val="20"/>
                <w:lang w:val="sv-SE"/>
                <w:rPrChange w:id="2151" w:author="Björn Genfors" w:date="2014-03-28T15:54:00Z">
                  <w:rPr>
                    <w:rFonts w:cs="Times New Roman"/>
                    <w:sz w:val="20"/>
                    <w:szCs w:val="20"/>
                    <w:lang w:val="sv-SE"/>
                  </w:rPr>
                </w:rPrChange>
              </w:rPr>
            </w:pPr>
            <w:r w:rsidRPr="0046663B">
              <w:rPr>
                <w:sz w:val="20"/>
                <w:szCs w:val="20"/>
                <w:rPrChange w:id="2152" w:author="Björn Genfors" w:date="2014-03-28T15:54:00Z">
                  <w:rPr>
                    <w:sz w:val="20"/>
                    <w:szCs w:val="20"/>
                  </w:rPr>
                </w:rPrChange>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46663B" w:rsidRDefault="00000D1C" w:rsidP="008A6494">
            <w:pPr>
              <w:widowControl/>
              <w:spacing w:line="226" w:lineRule="exact"/>
              <w:ind w:left="102"/>
              <w:rPr>
                <w:rFonts w:cs="Times New Roman"/>
                <w:spacing w:val="-1"/>
                <w:sz w:val="20"/>
                <w:szCs w:val="20"/>
                <w:lang w:val="sv-SE"/>
                <w:rPrChange w:id="2153" w:author="Björn Genfors" w:date="2014-03-28T15:54:00Z">
                  <w:rPr>
                    <w:rFonts w:cs="Times New Roman"/>
                    <w:spacing w:val="-1"/>
                    <w:sz w:val="20"/>
                    <w:szCs w:val="20"/>
                    <w:lang w:val="sv-SE"/>
                  </w:rPr>
                </w:rPrChange>
              </w:rPr>
            </w:pPr>
            <w:r w:rsidRPr="0046663B">
              <w:rPr>
                <w:spacing w:val="-1"/>
                <w:sz w:val="20"/>
                <w:szCs w:val="20"/>
                <w:rPrChange w:id="2154" w:author="Björn Genfors" w:date="2014-03-28T15:54:00Z">
                  <w:rPr>
                    <w:spacing w:val="-1"/>
                    <w:sz w:val="20"/>
                    <w:szCs w:val="20"/>
                  </w:rPr>
                </w:rPrChange>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46663B" w:rsidRDefault="00000D1C" w:rsidP="003A6D72">
            <w:pPr>
              <w:widowControl/>
              <w:spacing w:line="226" w:lineRule="exact"/>
              <w:ind w:left="102"/>
              <w:jc w:val="center"/>
              <w:rPr>
                <w:rFonts w:cs="Times New Roman"/>
                <w:spacing w:val="-1"/>
                <w:sz w:val="20"/>
                <w:szCs w:val="20"/>
                <w:lang w:val="sv-SE"/>
                <w:rPrChange w:id="2155" w:author="Björn Genfors" w:date="2014-03-28T15:54:00Z">
                  <w:rPr>
                    <w:rFonts w:cs="Times New Roman"/>
                    <w:spacing w:val="-1"/>
                    <w:sz w:val="20"/>
                    <w:szCs w:val="20"/>
                    <w:lang w:val="sv-SE"/>
                  </w:rPr>
                </w:rPrChange>
              </w:rPr>
            </w:pPr>
            <w:r w:rsidRPr="0046663B">
              <w:rPr>
                <w:spacing w:val="-1"/>
                <w:sz w:val="20"/>
                <w:szCs w:val="20"/>
                <w:rPrChange w:id="2156" w:author="Björn Genfors" w:date="2014-03-28T15:54:00Z">
                  <w:rPr>
                    <w:spacing w:val="-1"/>
                    <w:sz w:val="20"/>
                    <w:szCs w:val="20"/>
                  </w:rPr>
                </w:rPrChange>
              </w:rPr>
              <w:t>1..1</w:t>
            </w:r>
          </w:p>
        </w:tc>
      </w:tr>
      <w:tr w:rsidR="00000D1C" w:rsidRPr="0046663B"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46663B" w:rsidRDefault="00000D1C" w:rsidP="008A6494">
            <w:pPr>
              <w:widowControl/>
              <w:spacing w:line="229" w:lineRule="exact"/>
              <w:ind w:left="102"/>
              <w:rPr>
                <w:rFonts w:cs="Times New Roman"/>
                <w:sz w:val="20"/>
                <w:szCs w:val="20"/>
                <w:lang w:val="sv-SE"/>
                <w:rPrChange w:id="2157" w:author="Björn Genfors" w:date="2014-03-28T15:54:00Z">
                  <w:rPr>
                    <w:rFonts w:cs="Times New Roman"/>
                    <w:sz w:val="20"/>
                    <w:szCs w:val="20"/>
                    <w:lang w:val="sv-SE"/>
                  </w:rPr>
                </w:rPrChange>
              </w:rPr>
            </w:pPr>
            <w:r w:rsidRPr="0046663B">
              <w:rPr>
                <w:sz w:val="20"/>
                <w:szCs w:val="20"/>
                <w:rPrChange w:id="2158" w:author="Björn Genfors" w:date="2014-03-28T15:54:00Z">
                  <w:rPr>
                    <w:sz w:val="20"/>
                    <w:szCs w:val="20"/>
                  </w:rPr>
                </w:rPrChange>
              </w:rPr>
              <w:t>../../../../breastfeeding</w:t>
            </w:r>
          </w:p>
          <w:p w14:paraId="33D18339" w14:textId="77777777" w:rsidR="00000D1C" w:rsidRPr="0046663B" w:rsidRDefault="00000D1C" w:rsidP="008A6494">
            <w:pPr>
              <w:widowControl/>
              <w:spacing w:line="229" w:lineRule="exact"/>
              <w:ind w:left="102"/>
              <w:rPr>
                <w:rFonts w:cs="Times New Roman"/>
                <w:sz w:val="20"/>
                <w:szCs w:val="20"/>
                <w:lang w:val="sv-SE"/>
                <w:rPrChange w:id="2159"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46663B" w:rsidRDefault="00000D1C" w:rsidP="008A6494">
            <w:pPr>
              <w:widowControl/>
              <w:spacing w:line="229" w:lineRule="exact"/>
              <w:ind w:left="102"/>
              <w:rPr>
                <w:rFonts w:cs="Times New Roman"/>
                <w:sz w:val="20"/>
                <w:szCs w:val="20"/>
                <w:lang w:val="sv-SE"/>
                <w:rPrChange w:id="2160" w:author="Björn Genfors" w:date="2014-03-28T15:54:00Z">
                  <w:rPr>
                    <w:rFonts w:cs="Times New Roman"/>
                    <w:sz w:val="20"/>
                    <w:szCs w:val="20"/>
                    <w:lang w:val="sv-SE"/>
                  </w:rPr>
                </w:rPrChange>
              </w:rPr>
            </w:pPr>
            <w:r w:rsidRPr="0046663B">
              <w:rPr>
                <w:sz w:val="20"/>
                <w:szCs w:val="20"/>
                <w:rPrChange w:id="2161"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46663B" w:rsidRDefault="00000D1C" w:rsidP="008A6494">
            <w:pPr>
              <w:widowControl/>
              <w:spacing w:line="226" w:lineRule="exact"/>
              <w:ind w:left="102"/>
              <w:rPr>
                <w:rFonts w:cs="Times New Roman"/>
                <w:spacing w:val="-1"/>
                <w:sz w:val="20"/>
                <w:szCs w:val="20"/>
                <w:lang w:val="sv-SE"/>
                <w:rPrChange w:id="2162" w:author="Björn Genfors" w:date="2014-03-28T15:54:00Z">
                  <w:rPr>
                    <w:rFonts w:cs="Times New Roman"/>
                    <w:spacing w:val="-1"/>
                    <w:sz w:val="20"/>
                    <w:szCs w:val="20"/>
                    <w:lang w:val="sv-SE"/>
                  </w:rPr>
                </w:rPrChange>
              </w:rPr>
            </w:pPr>
            <w:r w:rsidRPr="0046663B">
              <w:rPr>
                <w:spacing w:val="-1"/>
                <w:sz w:val="20"/>
                <w:szCs w:val="20"/>
                <w:rPrChange w:id="2163" w:author="Björn Genfors" w:date="2014-03-28T15:54:00Z">
                  <w:rPr>
                    <w:spacing w:val="-1"/>
                    <w:sz w:val="20"/>
                    <w:szCs w:val="20"/>
                  </w:rPr>
                </w:rPrChange>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46663B" w:rsidRDefault="00000D1C" w:rsidP="003A6D72">
            <w:pPr>
              <w:widowControl/>
              <w:spacing w:line="226" w:lineRule="exact"/>
              <w:ind w:left="102"/>
              <w:jc w:val="center"/>
              <w:rPr>
                <w:rFonts w:cs="Times New Roman"/>
                <w:spacing w:val="-1"/>
                <w:sz w:val="20"/>
                <w:szCs w:val="20"/>
                <w:lang w:val="sv-SE"/>
                <w:rPrChange w:id="2164" w:author="Björn Genfors" w:date="2014-03-28T15:54:00Z">
                  <w:rPr>
                    <w:rFonts w:cs="Times New Roman"/>
                    <w:spacing w:val="-1"/>
                    <w:sz w:val="20"/>
                    <w:szCs w:val="20"/>
                    <w:lang w:val="sv-SE"/>
                  </w:rPr>
                </w:rPrChange>
              </w:rPr>
            </w:pPr>
            <w:r w:rsidRPr="0046663B">
              <w:rPr>
                <w:spacing w:val="-1"/>
                <w:sz w:val="20"/>
                <w:szCs w:val="20"/>
                <w:rPrChange w:id="2165" w:author="Björn Genfors" w:date="2014-03-28T15:54:00Z">
                  <w:rPr>
                    <w:spacing w:val="-1"/>
                    <w:sz w:val="20"/>
                    <w:szCs w:val="20"/>
                  </w:rPr>
                </w:rPrChange>
              </w:rPr>
              <w:t>0..1</w:t>
            </w:r>
          </w:p>
        </w:tc>
      </w:tr>
      <w:tr w:rsidR="00000D1C" w:rsidRPr="0046663B"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46663B" w:rsidRDefault="00000D1C" w:rsidP="008A6494">
            <w:pPr>
              <w:widowControl/>
              <w:spacing w:line="229" w:lineRule="exact"/>
              <w:ind w:left="102"/>
              <w:rPr>
                <w:rFonts w:cs="Times New Roman"/>
                <w:sz w:val="20"/>
                <w:szCs w:val="20"/>
                <w:lang w:val="sv-SE"/>
                <w:rPrChange w:id="2166" w:author="Björn Genfors" w:date="2014-03-28T15:54:00Z">
                  <w:rPr>
                    <w:rFonts w:cs="Times New Roman"/>
                    <w:sz w:val="20"/>
                    <w:szCs w:val="20"/>
                    <w:lang w:val="sv-SE"/>
                  </w:rPr>
                </w:rPrChange>
              </w:rPr>
            </w:pPr>
            <w:r w:rsidRPr="0046663B">
              <w:rPr>
                <w:sz w:val="20"/>
                <w:szCs w:val="20"/>
                <w:rPrChange w:id="2167" w:author="Björn Genfors" w:date="2014-03-28T15:54:00Z">
                  <w:rPr>
                    <w:sz w:val="20"/>
                    <w:szCs w:val="20"/>
                  </w:rPr>
                </w:rPrChange>
              </w:rPr>
              <w:t>../../../../bloodPressureSystolic</w:t>
            </w:r>
          </w:p>
          <w:p w14:paraId="53A2257F" w14:textId="77777777" w:rsidR="00000D1C" w:rsidRPr="0046663B" w:rsidRDefault="00000D1C" w:rsidP="008A6494">
            <w:pPr>
              <w:widowControl/>
              <w:spacing w:line="229" w:lineRule="exact"/>
              <w:ind w:left="102"/>
              <w:rPr>
                <w:rFonts w:cs="Times New Roman"/>
                <w:sz w:val="20"/>
                <w:szCs w:val="20"/>
                <w:lang w:val="sv-SE"/>
                <w:rPrChange w:id="2168" w:author="Björn Genfors" w:date="2014-03-28T15:54:00Z">
                  <w:rPr>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46663B" w:rsidRDefault="00000D1C" w:rsidP="008A6494">
            <w:pPr>
              <w:widowControl/>
              <w:spacing w:line="229" w:lineRule="exact"/>
              <w:ind w:left="102"/>
              <w:rPr>
                <w:rFonts w:cs="Times New Roman"/>
                <w:sz w:val="20"/>
                <w:szCs w:val="20"/>
                <w:lang w:val="sv-SE"/>
                <w:rPrChange w:id="2169" w:author="Björn Genfors" w:date="2014-03-28T15:54:00Z">
                  <w:rPr>
                    <w:rFonts w:cs="Times New Roman"/>
                    <w:sz w:val="20"/>
                    <w:szCs w:val="20"/>
                    <w:lang w:val="sv-SE"/>
                  </w:rPr>
                </w:rPrChange>
              </w:rPr>
            </w:pPr>
            <w:r w:rsidRPr="0046663B">
              <w:rPr>
                <w:sz w:val="20"/>
                <w:szCs w:val="20"/>
                <w:rPrChange w:id="2170"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46663B" w:rsidRDefault="00000D1C" w:rsidP="008A6494">
            <w:pPr>
              <w:widowControl/>
              <w:spacing w:line="226" w:lineRule="exact"/>
              <w:ind w:left="102"/>
              <w:rPr>
                <w:rFonts w:cs="Times New Roman"/>
                <w:spacing w:val="-1"/>
                <w:sz w:val="20"/>
                <w:szCs w:val="20"/>
                <w:lang w:val="sv-SE"/>
                <w:rPrChange w:id="2171" w:author="Björn Genfors" w:date="2014-03-28T15:54:00Z">
                  <w:rPr>
                    <w:rFonts w:cs="Times New Roman"/>
                    <w:spacing w:val="-1"/>
                    <w:sz w:val="20"/>
                    <w:szCs w:val="20"/>
                    <w:lang w:val="sv-SE"/>
                  </w:rPr>
                </w:rPrChange>
              </w:rPr>
            </w:pPr>
            <w:r w:rsidRPr="0046663B">
              <w:rPr>
                <w:spacing w:val="-1"/>
                <w:sz w:val="20"/>
                <w:szCs w:val="20"/>
                <w:rPrChange w:id="2172" w:author="Björn Genfors" w:date="2014-03-28T15:54:00Z">
                  <w:rPr>
                    <w:spacing w:val="-1"/>
                    <w:sz w:val="20"/>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46663B" w:rsidRDefault="00000D1C" w:rsidP="003A6D72">
            <w:pPr>
              <w:widowControl/>
              <w:spacing w:line="226" w:lineRule="exact"/>
              <w:ind w:left="102"/>
              <w:jc w:val="center"/>
              <w:rPr>
                <w:rFonts w:cs="Times New Roman"/>
                <w:spacing w:val="-1"/>
                <w:sz w:val="20"/>
                <w:szCs w:val="20"/>
                <w:lang w:val="sv-SE"/>
                <w:rPrChange w:id="2173" w:author="Björn Genfors" w:date="2014-03-28T15:54:00Z">
                  <w:rPr>
                    <w:rFonts w:cs="Times New Roman"/>
                    <w:spacing w:val="-1"/>
                    <w:sz w:val="20"/>
                    <w:szCs w:val="20"/>
                    <w:lang w:val="sv-SE"/>
                  </w:rPr>
                </w:rPrChange>
              </w:rPr>
            </w:pPr>
            <w:r w:rsidRPr="0046663B">
              <w:rPr>
                <w:spacing w:val="-1"/>
                <w:sz w:val="20"/>
                <w:szCs w:val="20"/>
                <w:rPrChange w:id="2174" w:author="Björn Genfors" w:date="2014-03-28T15:54:00Z">
                  <w:rPr>
                    <w:spacing w:val="-1"/>
                    <w:sz w:val="20"/>
                    <w:szCs w:val="20"/>
                  </w:rPr>
                </w:rPrChange>
              </w:rPr>
              <w:t>0..1</w:t>
            </w:r>
          </w:p>
        </w:tc>
      </w:tr>
      <w:tr w:rsidR="00000D1C" w:rsidRPr="0046663B"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46663B" w:rsidRDefault="00000D1C" w:rsidP="008A6494">
            <w:pPr>
              <w:widowControl/>
              <w:spacing w:line="229" w:lineRule="exact"/>
              <w:ind w:left="102"/>
              <w:rPr>
                <w:rFonts w:cs="Times New Roman"/>
                <w:sz w:val="20"/>
                <w:szCs w:val="20"/>
                <w:lang w:val="sv-SE"/>
                <w:rPrChange w:id="2175" w:author="Björn Genfors" w:date="2014-03-28T15:54:00Z">
                  <w:rPr>
                    <w:rFonts w:cs="Times New Roman"/>
                    <w:sz w:val="20"/>
                    <w:szCs w:val="20"/>
                    <w:lang w:val="sv-SE"/>
                  </w:rPr>
                </w:rPrChange>
              </w:rPr>
            </w:pPr>
            <w:r w:rsidRPr="0046663B">
              <w:rPr>
                <w:sz w:val="20"/>
                <w:szCs w:val="20"/>
                <w:rPrChange w:id="2176" w:author="Björn Genfors" w:date="2014-03-28T15:54:00Z">
                  <w:rPr>
                    <w:sz w:val="20"/>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46663B" w:rsidRDefault="00000D1C" w:rsidP="008A6494">
            <w:pPr>
              <w:widowControl/>
              <w:spacing w:line="229" w:lineRule="exact"/>
              <w:ind w:left="102"/>
              <w:rPr>
                <w:rFonts w:cs="Times New Roman"/>
                <w:sz w:val="20"/>
                <w:szCs w:val="20"/>
                <w:lang w:val="sv-SE"/>
                <w:rPrChange w:id="2177" w:author="Björn Genfors" w:date="2014-03-28T15:54:00Z">
                  <w:rPr>
                    <w:rFonts w:cs="Times New Roman"/>
                    <w:sz w:val="20"/>
                    <w:szCs w:val="20"/>
                    <w:lang w:val="sv-SE"/>
                  </w:rPr>
                </w:rPrChange>
              </w:rPr>
            </w:pPr>
            <w:r w:rsidRPr="0046663B">
              <w:rPr>
                <w:sz w:val="20"/>
                <w:szCs w:val="20"/>
                <w:rPrChange w:id="2178"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46663B" w:rsidRDefault="00000D1C" w:rsidP="008A6494">
            <w:pPr>
              <w:widowControl/>
              <w:spacing w:line="226" w:lineRule="exact"/>
              <w:ind w:left="102"/>
              <w:rPr>
                <w:rFonts w:cs="Times New Roman"/>
                <w:spacing w:val="-1"/>
                <w:sz w:val="20"/>
                <w:szCs w:val="20"/>
                <w:lang w:val="sv-SE"/>
                <w:rPrChange w:id="2179" w:author="Björn Genfors" w:date="2014-03-28T15:54:00Z">
                  <w:rPr>
                    <w:rFonts w:cs="Times New Roman"/>
                    <w:spacing w:val="-1"/>
                    <w:sz w:val="20"/>
                    <w:szCs w:val="20"/>
                    <w:lang w:val="sv-SE"/>
                  </w:rPr>
                </w:rPrChange>
              </w:rPr>
            </w:pPr>
            <w:r w:rsidRPr="0046663B">
              <w:rPr>
                <w:spacing w:val="-1"/>
                <w:sz w:val="20"/>
                <w:szCs w:val="20"/>
                <w:rPrChange w:id="2180" w:author="Björn Genfors" w:date="2014-03-28T15:54:00Z">
                  <w:rPr>
                    <w:spacing w:val="-1"/>
                    <w:sz w:val="20"/>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46663B" w:rsidRDefault="00000D1C" w:rsidP="003A6D72">
            <w:pPr>
              <w:widowControl/>
              <w:spacing w:line="226" w:lineRule="exact"/>
              <w:ind w:left="102"/>
              <w:jc w:val="center"/>
              <w:rPr>
                <w:rFonts w:cs="Times New Roman"/>
                <w:spacing w:val="-1"/>
                <w:sz w:val="20"/>
                <w:szCs w:val="20"/>
                <w:lang w:val="sv-SE"/>
                <w:rPrChange w:id="2181" w:author="Björn Genfors" w:date="2014-03-28T15:54:00Z">
                  <w:rPr>
                    <w:rFonts w:cs="Times New Roman"/>
                    <w:spacing w:val="-1"/>
                    <w:sz w:val="20"/>
                    <w:szCs w:val="20"/>
                    <w:lang w:val="sv-SE"/>
                  </w:rPr>
                </w:rPrChange>
              </w:rPr>
            </w:pPr>
            <w:r w:rsidRPr="0046663B">
              <w:rPr>
                <w:spacing w:val="-1"/>
                <w:sz w:val="20"/>
                <w:szCs w:val="20"/>
                <w:rPrChange w:id="2182" w:author="Björn Genfors" w:date="2014-03-28T15:54:00Z">
                  <w:rPr>
                    <w:spacing w:val="-1"/>
                    <w:sz w:val="20"/>
                    <w:szCs w:val="20"/>
                  </w:rPr>
                </w:rPrChange>
              </w:rPr>
              <w:t>0..1</w:t>
            </w:r>
          </w:p>
        </w:tc>
      </w:tr>
      <w:tr w:rsidR="00000D1C" w:rsidRPr="0046663B"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46663B" w:rsidRDefault="00000D1C" w:rsidP="008A6494">
            <w:pPr>
              <w:widowControl/>
              <w:spacing w:line="229" w:lineRule="exact"/>
              <w:ind w:left="102"/>
              <w:rPr>
                <w:rFonts w:cs="Times New Roman"/>
                <w:sz w:val="20"/>
                <w:szCs w:val="20"/>
                <w:lang w:val="sv-SE"/>
                <w:rPrChange w:id="2183" w:author="Björn Genfors" w:date="2014-03-28T15:54:00Z">
                  <w:rPr>
                    <w:rFonts w:cs="Times New Roman"/>
                    <w:sz w:val="20"/>
                    <w:szCs w:val="20"/>
                    <w:lang w:val="sv-SE"/>
                  </w:rPr>
                </w:rPrChange>
              </w:rPr>
            </w:pPr>
            <w:r w:rsidRPr="0046663B">
              <w:rPr>
                <w:sz w:val="20"/>
                <w:szCs w:val="20"/>
                <w:rPrChange w:id="2184" w:author="Björn Genfors" w:date="2014-03-28T15:54:00Z">
                  <w:rPr>
                    <w:sz w:val="20"/>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46663B" w:rsidRDefault="00000D1C" w:rsidP="008A6494">
            <w:pPr>
              <w:widowControl/>
              <w:spacing w:line="229" w:lineRule="exact"/>
              <w:ind w:left="102"/>
              <w:rPr>
                <w:rFonts w:cs="Times New Roman"/>
                <w:sz w:val="20"/>
                <w:szCs w:val="20"/>
                <w:lang w:val="sv-SE"/>
                <w:rPrChange w:id="2185" w:author="Björn Genfors" w:date="2014-03-28T15:54:00Z">
                  <w:rPr>
                    <w:rFonts w:cs="Times New Roman"/>
                    <w:sz w:val="20"/>
                    <w:szCs w:val="20"/>
                    <w:lang w:val="sv-SE"/>
                  </w:rPr>
                </w:rPrChange>
              </w:rPr>
            </w:pPr>
            <w:r w:rsidRPr="0046663B">
              <w:rPr>
                <w:sz w:val="20"/>
                <w:szCs w:val="20"/>
                <w:rPrChange w:id="2186"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46663B" w:rsidRDefault="00000D1C" w:rsidP="008A6494">
            <w:pPr>
              <w:widowControl/>
              <w:spacing w:line="226" w:lineRule="exact"/>
              <w:ind w:left="102"/>
              <w:rPr>
                <w:rFonts w:cs="Times New Roman"/>
                <w:spacing w:val="-1"/>
                <w:sz w:val="20"/>
                <w:szCs w:val="20"/>
                <w:lang w:val="sv-SE"/>
                <w:rPrChange w:id="2187" w:author="Björn Genfors" w:date="2014-03-28T15:54:00Z">
                  <w:rPr>
                    <w:rFonts w:cs="Times New Roman"/>
                    <w:spacing w:val="-1"/>
                    <w:sz w:val="20"/>
                    <w:szCs w:val="20"/>
                    <w:lang w:val="sv-SE"/>
                  </w:rPr>
                </w:rPrChange>
              </w:rPr>
            </w:pPr>
            <w:r w:rsidRPr="0046663B">
              <w:rPr>
                <w:spacing w:val="-1"/>
                <w:sz w:val="20"/>
                <w:szCs w:val="20"/>
                <w:lang w:val="sv-SE"/>
                <w:rPrChange w:id="2188" w:author="Björn Genfors" w:date="2014-03-28T15:54:00Z">
                  <w:rPr>
                    <w:spacing w:val="-1"/>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46663B" w:rsidRDefault="00000D1C" w:rsidP="003A6D72">
            <w:pPr>
              <w:widowControl/>
              <w:spacing w:line="226" w:lineRule="exact"/>
              <w:ind w:left="102"/>
              <w:jc w:val="center"/>
              <w:rPr>
                <w:rFonts w:cs="Times New Roman"/>
                <w:spacing w:val="-1"/>
                <w:sz w:val="20"/>
                <w:szCs w:val="20"/>
                <w:lang w:val="sv-SE"/>
                <w:rPrChange w:id="2189" w:author="Björn Genfors" w:date="2014-03-28T15:54:00Z">
                  <w:rPr>
                    <w:rFonts w:cs="Times New Roman"/>
                    <w:spacing w:val="-1"/>
                    <w:sz w:val="20"/>
                    <w:szCs w:val="20"/>
                    <w:lang w:val="sv-SE"/>
                  </w:rPr>
                </w:rPrChange>
              </w:rPr>
            </w:pPr>
            <w:r w:rsidRPr="0046663B">
              <w:rPr>
                <w:spacing w:val="-1"/>
                <w:sz w:val="20"/>
                <w:szCs w:val="20"/>
                <w:rPrChange w:id="2190" w:author="Björn Genfors" w:date="2014-03-28T15:54:00Z">
                  <w:rPr>
                    <w:spacing w:val="-1"/>
                    <w:sz w:val="20"/>
                    <w:szCs w:val="20"/>
                  </w:rPr>
                </w:rPrChange>
              </w:rPr>
              <w:t>0..1</w:t>
            </w:r>
          </w:p>
        </w:tc>
      </w:tr>
      <w:tr w:rsidR="00000D1C" w:rsidRPr="0046663B"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46663B" w:rsidRDefault="00000D1C" w:rsidP="008A6494">
            <w:pPr>
              <w:widowControl/>
              <w:spacing w:line="229" w:lineRule="exact"/>
              <w:ind w:left="102"/>
              <w:rPr>
                <w:rFonts w:cs="Times New Roman"/>
                <w:sz w:val="20"/>
                <w:szCs w:val="20"/>
                <w:lang w:val="sv-SE"/>
                <w:rPrChange w:id="2191" w:author="Björn Genfors" w:date="2014-03-28T15:54:00Z">
                  <w:rPr>
                    <w:rFonts w:cs="Times New Roman"/>
                    <w:sz w:val="20"/>
                    <w:szCs w:val="20"/>
                    <w:lang w:val="sv-SE"/>
                  </w:rPr>
                </w:rPrChange>
              </w:rPr>
            </w:pPr>
            <w:r w:rsidRPr="0046663B">
              <w:rPr>
                <w:sz w:val="20"/>
                <w:szCs w:val="20"/>
                <w:rPrChange w:id="2192" w:author="Björn Genfors" w:date="2014-03-28T15:54:00Z">
                  <w:rPr>
                    <w:sz w:val="20"/>
                    <w:szCs w:val="20"/>
                  </w:rPr>
                </w:rPrChange>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46663B" w:rsidRDefault="00000D1C" w:rsidP="008A6494">
            <w:pPr>
              <w:widowControl/>
              <w:spacing w:line="229" w:lineRule="exact"/>
              <w:ind w:left="102"/>
              <w:rPr>
                <w:rFonts w:cs="Times New Roman"/>
                <w:sz w:val="20"/>
                <w:szCs w:val="20"/>
                <w:lang w:val="sv-SE"/>
                <w:rPrChange w:id="2193" w:author="Björn Genfors" w:date="2014-03-28T15:54:00Z">
                  <w:rPr>
                    <w:rFonts w:cs="Times New Roman"/>
                    <w:sz w:val="20"/>
                    <w:szCs w:val="20"/>
                    <w:lang w:val="sv-SE"/>
                  </w:rPr>
                </w:rPrChange>
              </w:rPr>
            </w:pPr>
            <w:r w:rsidRPr="0046663B">
              <w:rPr>
                <w:sz w:val="20"/>
                <w:szCs w:val="20"/>
                <w:rPrChange w:id="2194"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46663B" w:rsidRDefault="00000D1C" w:rsidP="008A6494">
            <w:pPr>
              <w:widowControl/>
              <w:spacing w:line="226" w:lineRule="exact"/>
              <w:ind w:left="102"/>
              <w:rPr>
                <w:rFonts w:cs="Times New Roman"/>
                <w:spacing w:val="-1"/>
                <w:sz w:val="20"/>
                <w:szCs w:val="20"/>
                <w:lang w:val="sv-SE"/>
                <w:rPrChange w:id="2195" w:author="Björn Genfors" w:date="2014-03-28T15:54:00Z">
                  <w:rPr>
                    <w:rFonts w:cs="Times New Roman"/>
                    <w:spacing w:val="-1"/>
                    <w:sz w:val="20"/>
                    <w:szCs w:val="20"/>
                    <w:lang w:val="sv-SE"/>
                  </w:rPr>
                </w:rPrChange>
              </w:rPr>
            </w:pPr>
            <w:r w:rsidRPr="0046663B">
              <w:rPr>
                <w:spacing w:val="-1"/>
                <w:sz w:val="20"/>
                <w:szCs w:val="20"/>
                <w:lang w:val="sv-SE"/>
                <w:rPrChange w:id="2196" w:author="Björn Genfors" w:date="2014-03-28T15:54:00Z">
                  <w:rPr>
                    <w:spacing w:val="-1"/>
                    <w:szCs w:val="20"/>
                  </w:rPr>
                </w:rPrChange>
              </w:rPr>
              <w:t xml:space="preserve">Sår/bristningar/klipp utan anmärkning </w:t>
            </w:r>
            <w:r w:rsidRPr="0046663B">
              <w:rPr>
                <w:sz w:val="20"/>
                <w:szCs w:val="20"/>
                <w:lang w:val="sv-SE"/>
                <w:rPrChange w:id="2197" w:author="Björn Genfors" w:date="2014-03-28T15:54: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46663B" w:rsidRDefault="00000D1C" w:rsidP="003A6D72">
            <w:pPr>
              <w:widowControl/>
              <w:spacing w:line="226" w:lineRule="exact"/>
              <w:ind w:left="102"/>
              <w:jc w:val="center"/>
              <w:rPr>
                <w:rFonts w:cs="Times New Roman"/>
                <w:spacing w:val="-1"/>
                <w:sz w:val="20"/>
                <w:szCs w:val="20"/>
                <w:lang w:val="sv-SE"/>
                <w:rPrChange w:id="2198" w:author="Björn Genfors" w:date="2014-03-28T15:54:00Z">
                  <w:rPr>
                    <w:rFonts w:cs="Times New Roman"/>
                    <w:spacing w:val="-1"/>
                    <w:sz w:val="20"/>
                    <w:szCs w:val="20"/>
                    <w:lang w:val="sv-SE"/>
                  </w:rPr>
                </w:rPrChange>
              </w:rPr>
            </w:pPr>
            <w:r w:rsidRPr="0046663B">
              <w:rPr>
                <w:spacing w:val="-1"/>
                <w:sz w:val="20"/>
                <w:szCs w:val="20"/>
                <w:rPrChange w:id="2199" w:author="Björn Genfors" w:date="2014-03-28T15:54:00Z">
                  <w:rPr>
                    <w:spacing w:val="-1"/>
                    <w:sz w:val="20"/>
                    <w:szCs w:val="20"/>
                  </w:rPr>
                </w:rPrChange>
              </w:rPr>
              <w:t>0..1</w:t>
            </w:r>
          </w:p>
        </w:tc>
      </w:tr>
      <w:tr w:rsidR="00000D1C" w:rsidRPr="0046663B"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46663B" w:rsidRDefault="00000D1C" w:rsidP="008A6494">
            <w:pPr>
              <w:widowControl/>
              <w:spacing w:line="229" w:lineRule="exact"/>
              <w:ind w:left="102"/>
              <w:rPr>
                <w:rFonts w:cs="Times New Roman"/>
                <w:sz w:val="20"/>
                <w:szCs w:val="20"/>
                <w:lang w:val="sv-SE"/>
                <w:rPrChange w:id="2200" w:author="Björn Genfors" w:date="2014-03-28T15:54:00Z">
                  <w:rPr>
                    <w:rFonts w:cs="Times New Roman"/>
                    <w:sz w:val="20"/>
                    <w:szCs w:val="20"/>
                    <w:lang w:val="sv-SE"/>
                  </w:rPr>
                </w:rPrChange>
              </w:rPr>
            </w:pPr>
            <w:r w:rsidRPr="0046663B">
              <w:rPr>
                <w:sz w:val="20"/>
                <w:szCs w:val="20"/>
                <w:rPrChange w:id="2201" w:author="Björn Genfors" w:date="2014-03-28T15:54:00Z">
                  <w:rPr>
                    <w:sz w:val="20"/>
                    <w:szCs w:val="20"/>
                  </w:rPr>
                </w:rPrChange>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46663B" w:rsidRDefault="00000D1C" w:rsidP="008A6494">
            <w:pPr>
              <w:widowControl/>
              <w:spacing w:line="229" w:lineRule="exact"/>
              <w:ind w:left="102"/>
              <w:rPr>
                <w:rFonts w:cs="Times New Roman"/>
                <w:sz w:val="20"/>
                <w:szCs w:val="20"/>
                <w:lang w:val="sv-SE"/>
                <w:rPrChange w:id="2202" w:author="Björn Genfors" w:date="2014-03-28T15:54:00Z">
                  <w:rPr>
                    <w:rFonts w:cs="Times New Roman"/>
                    <w:sz w:val="20"/>
                    <w:szCs w:val="20"/>
                    <w:lang w:val="sv-SE"/>
                  </w:rPr>
                </w:rPrChange>
              </w:rPr>
            </w:pPr>
            <w:r w:rsidRPr="0046663B">
              <w:rPr>
                <w:sz w:val="20"/>
                <w:szCs w:val="20"/>
                <w:rPrChange w:id="2203"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46663B" w:rsidRDefault="00000D1C" w:rsidP="008A6494">
            <w:pPr>
              <w:widowControl/>
              <w:spacing w:line="226" w:lineRule="exact"/>
              <w:ind w:left="102"/>
              <w:rPr>
                <w:rFonts w:cs="Times New Roman"/>
                <w:spacing w:val="-1"/>
                <w:sz w:val="20"/>
                <w:szCs w:val="20"/>
                <w:lang w:val="sv-SE"/>
                <w:rPrChange w:id="2204" w:author="Björn Genfors" w:date="2014-03-28T15:54:00Z">
                  <w:rPr>
                    <w:rFonts w:cs="Times New Roman"/>
                    <w:spacing w:val="-1"/>
                    <w:sz w:val="20"/>
                    <w:szCs w:val="20"/>
                    <w:lang w:val="sv-SE"/>
                  </w:rPr>
                </w:rPrChange>
              </w:rPr>
            </w:pPr>
            <w:r w:rsidRPr="0046663B">
              <w:rPr>
                <w:spacing w:val="-1"/>
                <w:sz w:val="20"/>
                <w:szCs w:val="20"/>
                <w:rPrChange w:id="2205" w:author="Björn Genfors" w:date="2014-03-28T15:54:00Z">
                  <w:rPr>
                    <w:spacing w:val="-1"/>
                    <w:sz w:val="20"/>
                    <w:szCs w:val="20"/>
                  </w:rPr>
                </w:rPrChange>
              </w:rPr>
              <w:t xml:space="preserve">Suturer borttagna </w:t>
            </w:r>
            <w:r w:rsidRPr="0046663B">
              <w:rPr>
                <w:sz w:val="20"/>
                <w:szCs w:val="20"/>
                <w:rPrChange w:id="2206" w:author="Björn Genfors" w:date="2014-03-28T15:54: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46663B" w:rsidRDefault="00000D1C" w:rsidP="003A6D72">
            <w:pPr>
              <w:widowControl/>
              <w:spacing w:line="226" w:lineRule="exact"/>
              <w:ind w:left="102"/>
              <w:jc w:val="center"/>
              <w:rPr>
                <w:rFonts w:cs="Times New Roman"/>
                <w:spacing w:val="-1"/>
                <w:sz w:val="20"/>
                <w:szCs w:val="20"/>
                <w:lang w:val="sv-SE"/>
                <w:rPrChange w:id="2207" w:author="Björn Genfors" w:date="2014-03-28T15:54:00Z">
                  <w:rPr>
                    <w:rFonts w:cs="Times New Roman"/>
                    <w:spacing w:val="-1"/>
                    <w:sz w:val="20"/>
                    <w:szCs w:val="20"/>
                    <w:lang w:val="sv-SE"/>
                  </w:rPr>
                </w:rPrChange>
              </w:rPr>
            </w:pPr>
            <w:r w:rsidRPr="0046663B">
              <w:rPr>
                <w:spacing w:val="-1"/>
                <w:sz w:val="20"/>
                <w:szCs w:val="20"/>
                <w:rPrChange w:id="2208" w:author="Björn Genfors" w:date="2014-03-28T15:54:00Z">
                  <w:rPr>
                    <w:spacing w:val="-1"/>
                    <w:sz w:val="20"/>
                    <w:szCs w:val="20"/>
                  </w:rPr>
                </w:rPrChange>
              </w:rPr>
              <w:t>0..1</w:t>
            </w:r>
          </w:p>
        </w:tc>
      </w:tr>
      <w:tr w:rsidR="00000D1C" w:rsidRPr="0046663B"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46663B" w:rsidRDefault="00000D1C" w:rsidP="008A6494">
            <w:pPr>
              <w:widowControl/>
              <w:spacing w:line="229" w:lineRule="exact"/>
              <w:ind w:left="102"/>
              <w:rPr>
                <w:rFonts w:cs="Times New Roman"/>
                <w:sz w:val="20"/>
                <w:szCs w:val="20"/>
                <w:lang w:val="sv-SE"/>
                <w:rPrChange w:id="2209" w:author="Björn Genfors" w:date="2014-03-28T15:54:00Z">
                  <w:rPr>
                    <w:rFonts w:cs="Times New Roman"/>
                    <w:sz w:val="20"/>
                    <w:szCs w:val="20"/>
                    <w:lang w:val="sv-SE"/>
                  </w:rPr>
                </w:rPrChange>
              </w:rPr>
            </w:pPr>
            <w:r w:rsidRPr="0046663B">
              <w:rPr>
                <w:sz w:val="20"/>
                <w:szCs w:val="20"/>
                <w:rPrChange w:id="2210" w:author="Björn Genfors" w:date="2014-03-28T15:54:00Z">
                  <w:rPr>
                    <w:sz w:val="20"/>
                    <w:szCs w:val="20"/>
                  </w:rPr>
                </w:rPrChange>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46663B" w:rsidRDefault="00000D1C" w:rsidP="008A6494">
            <w:pPr>
              <w:widowControl/>
              <w:spacing w:line="229" w:lineRule="exact"/>
              <w:ind w:left="102"/>
              <w:rPr>
                <w:rFonts w:cs="Times New Roman"/>
                <w:sz w:val="20"/>
                <w:szCs w:val="20"/>
                <w:lang w:val="sv-SE"/>
                <w:rPrChange w:id="2211" w:author="Björn Genfors" w:date="2014-03-28T15:54:00Z">
                  <w:rPr>
                    <w:rFonts w:cs="Times New Roman"/>
                    <w:sz w:val="20"/>
                    <w:szCs w:val="20"/>
                    <w:lang w:val="sv-SE"/>
                  </w:rPr>
                </w:rPrChange>
              </w:rPr>
            </w:pPr>
            <w:r w:rsidRPr="0046663B">
              <w:rPr>
                <w:sz w:val="20"/>
                <w:szCs w:val="20"/>
                <w:rPrChange w:id="2212"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46663B" w:rsidRDefault="00000D1C" w:rsidP="008A6494">
            <w:pPr>
              <w:widowControl/>
              <w:spacing w:line="226" w:lineRule="exact"/>
              <w:ind w:left="102"/>
              <w:rPr>
                <w:rFonts w:cs="Times New Roman"/>
                <w:spacing w:val="-1"/>
                <w:sz w:val="20"/>
                <w:szCs w:val="20"/>
                <w:lang w:val="sv-SE"/>
                <w:rPrChange w:id="2213" w:author="Björn Genfors" w:date="2014-03-28T15:54:00Z">
                  <w:rPr>
                    <w:rFonts w:cs="Times New Roman"/>
                    <w:spacing w:val="-1"/>
                    <w:sz w:val="20"/>
                    <w:szCs w:val="20"/>
                    <w:lang w:val="sv-SE"/>
                  </w:rPr>
                </w:rPrChange>
              </w:rPr>
            </w:pPr>
            <w:r w:rsidRPr="0046663B">
              <w:rPr>
                <w:spacing w:val="-1"/>
                <w:sz w:val="20"/>
                <w:szCs w:val="20"/>
                <w:lang w:val="sv-SE"/>
                <w:rPrChange w:id="2214" w:author="Björn Genfors" w:date="2014-03-28T15:54:00Z">
                  <w:rPr>
                    <w:spacing w:val="-1"/>
                    <w:szCs w:val="20"/>
                  </w:rPr>
                </w:rPrChange>
              </w:rPr>
              <w:t xml:space="preserve">Bäckenbotten utan anmärkning </w:t>
            </w:r>
            <w:r w:rsidRPr="0046663B">
              <w:rPr>
                <w:sz w:val="20"/>
                <w:szCs w:val="20"/>
                <w:lang w:val="sv-SE"/>
                <w:rPrChange w:id="2215" w:author="Björn Genfors" w:date="2014-03-28T15:54: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46663B" w:rsidRDefault="00000D1C" w:rsidP="003A6D72">
            <w:pPr>
              <w:widowControl/>
              <w:spacing w:line="226" w:lineRule="exact"/>
              <w:ind w:left="102"/>
              <w:jc w:val="center"/>
              <w:rPr>
                <w:rFonts w:cs="Times New Roman"/>
                <w:spacing w:val="-1"/>
                <w:sz w:val="20"/>
                <w:szCs w:val="20"/>
                <w:lang w:val="sv-SE"/>
                <w:rPrChange w:id="2216" w:author="Björn Genfors" w:date="2014-03-28T15:54:00Z">
                  <w:rPr>
                    <w:rFonts w:cs="Times New Roman"/>
                    <w:spacing w:val="-1"/>
                    <w:sz w:val="20"/>
                    <w:szCs w:val="20"/>
                    <w:lang w:val="sv-SE"/>
                  </w:rPr>
                </w:rPrChange>
              </w:rPr>
            </w:pPr>
            <w:r w:rsidRPr="0046663B">
              <w:rPr>
                <w:spacing w:val="-1"/>
                <w:sz w:val="20"/>
                <w:szCs w:val="20"/>
                <w:rPrChange w:id="2217" w:author="Björn Genfors" w:date="2014-03-28T15:54:00Z">
                  <w:rPr>
                    <w:spacing w:val="-1"/>
                    <w:sz w:val="20"/>
                    <w:szCs w:val="20"/>
                  </w:rPr>
                </w:rPrChange>
              </w:rPr>
              <w:t>0..1</w:t>
            </w:r>
          </w:p>
        </w:tc>
      </w:tr>
      <w:tr w:rsidR="00000D1C" w:rsidRPr="0046663B"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46663B" w:rsidRDefault="00000D1C" w:rsidP="008A6494">
            <w:pPr>
              <w:widowControl/>
              <w:spacing w:line="229" w:lineRule="exact"/>
              <w:ind w:left="102"/>
              <w:rPr>
                <w:rFonts w:cs="Times New Roman"/>
                <w:sz w:val="20"/>
                <w:szCs w:val="20"/>
                <w:lang w:val="sv-SE"/>
                <w:rPrChange w:id="2218" w:author="Björn Genfors" w:date="2014-03-28T15:54:00Z">
                  <w:rPr>
                    <w:rFonts w:cs="Times New Roman"/>
                    <w:sz w:val="20"/>
                    <w:szCs w:val="20"/>
                    <w:lang w:val="sv-SE"/>
                  </w:rPr>
                </w:rPrChange>
              </w:rPr>
            </w:pPr>
            <w:r w:rsidRPr="0046663B">
              <w:rPr>
                <w:sz w:val="20"/>
                <w:szCs w:val="20"/>
                <w:rPrChange w:id="2219" w:author="Björn Genfors" w:date="2014-03-28T15:54:00Z">
                  <w:rPr>
                    <w:sz w:val="20"/>
                    <w:szCs w:val="20"/>
                  </w:rPr>
                </w:rPrChange>
              </w:rPr>
              <w:lastRenderedPageBreak/>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46663B" w:rsidRDefault="00000D1C" w:rsidP="008A6494">
            <w:pPr>
              <w:widowControl/>
              <w:spacing w:line="226" w:lineRule="exact"/>
              <w:ind w:left="102"/>
              <w:rPr>
                <w:rFonts w:cs="Times New Roman"/>
                <w:sz w:val="20"/>
                <w:szCs w:val="20"/>
                <w:lang w:val="sv-SE"/>
                <w:rPrChange w:id="2220" w:author="Björn Genfors" w:date="2014-03-28T15:54:00Z">
                  <w:rPr>
                    <w:rFonts w:cs="Times New Roman"/>
                    <w:sz w:val="20"/>
                    <w:szCs w:val="20"/>
                    <w:lang w:val="sv-SE"/>
                  </w:rPr>
                </w:rPrChange>
              </w:rPr>
            </w:pPr>
            <w:r w:rsidRPr="0046663B">
              <w:rPr>
                <w:sz w:val="20"/>
                <w:szCs w:val="20"/>
                <w:rPrChange w:id="2221"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46663B" w:rsidRDefault="00000D1C" w:rsidP="008A6494">
            <w:pPr>
              <w:widowControl/>
              <w:spacing w:line="226" w:lineRule="exact"/>
              <w:ind w:left="102"/>
              <w:rPr>
                <w:rFonts w:cs="Times New Roman"/>
                <w:spacing w:val="-1"/>
                <w:sz w:val="20"/>
                <w:szCs w:val="20"/>
                <w:lang w:val="sv-SE"/>
                <w:rPrChange w:id="2222" w:author="Björn Genfors" w:date="2014-03-28T15:54:00Z">
                  <w:rPr>
                    <w:rFonts w:cs="Times New Roman"/>
                    <w:spacing w:val="-1"/>
                    <w:sz w:val="20"/>
                    <w:szCs w:val="20"/>
                    <w:lang w:val="sv-SE"/>
                  </w:rPr>
                </w:rPrChange>
              </w:rPr>
            </w:pPr>
            <w:r w:rsidRPr="0046663B">
              <w:rPr>
                <w:sz w:val="20"/>
                <w:szCs w:val="20"/>
                <w:lang w:val="sv-SE"/>
                <w:rPrChange w:id="2223" w:author="Björn Genfors" w:date="2014-03-28T15:54: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46663B" w:rsidRDefault="00000D1C" w:rsidP="003A6D72">
            <w:pPr>
              <w:widowControl/>
              <w:spacing w:line="226" w:lineRule="exact"/>
              <w:ind w:left="102"/>
              <w:jc w:val="center"/>
              <w:rPr>
                <w:rFonts w:cs="Times New Roman"/>
                <w:spacing w:val="-1"/>
                <w:sz w:val="20"/>
                <w:szCs w:val="20"/>
                <w:lang w:val="sv-SE"/>
                <w:rPrChange w:id="2224" w:author="Björn Genfors" w:date="2014-03-28T15:54:00Z">
                  <w:rPr>
                    <w:rFonts w:cs="Times New Roman"/>
                    <w:spacing w:val="-1"/>
                    <w:sz w:val="20"/>
                    <w:szCs w:val="20"/>
                    <w:lang w:val="sv-SE"/>
                  </w:rPr>
                </w:rPrChange>
              </w:rPr>
            </w:pPr>
            <w:r w:rsidRPr="0046663B">
              <w:rPr>
                <w:spacing w:val="-1"/>
                <w:sz w:val="20"/>
                <w:szCs w:val="20"/>
                <w:rPrChange w:id="2225" w:author="Björn Genfors" w:date="2014-03-28T15:54:00Z">
                  <w:rPr>
                    <w:spacing w:val="-1"/>
                    <w:sz w:val="20"/>
                    <w:szCs w:val="20"/>
                  </w:rPr>
                </w:rPrChange>
              </w:rPr>
              <w:t>0..1</w:t>
            </w:r>
          </w:p>
        </w:tc>
      </w:tr>
      <w:tr w:rsidR="00000D1C" w:rsidRPr="0046663B"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46663B" w:rsidRDefault="00000D1C" w:rsidP="008A6494">
            <w:pPr>
              <w:widowControl/>
              <w:spacing w:line="229" w:lineRule="exact"/>
              <w:ind w:left="102"/>
              <w:rPr>
                <w:rFonts w:cs="Times New Roman"/>
                <w:sz w:val="20"/>
                <w:szCs w:val="20"/>
                <w:lang w:val="sv-SE"/>
                <w:rPrChange w:id="2226" w:author="Björn Genfors" w:date="2014-03-28T15:54:00Z">
                  <w:rPr>
                    <w:rFonts w:cs="Times New Roman"/>
                    <w:sz w:val="20"/>
                    <w:szCs w:val="20"/>
                    <w:lang w:val="sv-SE"/>
                  </w:rPr>
                </w:rPrChange>
              </w:rPr>
            </w:pPr>
            <w:r w:rsidRPr="0046663B">
              <w:rPr>
                <w:sz w:val="20"/>
                <w:szCs w:val="20"/>
                <w:rPrChange w:id="2227" w:author="Björn Genfors" w:date="2014-03-28T15:54:00Z">
                  <w:rPr>
                    <w:sz w:val="20"/>
                    <w:szCs w:val="20"/>
                  </w:rPr>
                </w:rPrChange>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46663B" w:rsidRDefault="00000D1C" w:rsidP="008A6494">
            <w:pPr>
              <w:widowControl/>
              <w:spacing w:line="226" w:lineRule="exact"/>
              <w:ind w:left="102"/>
              <w:rPr>
                <w:rFonts w:cs="Times New Roman"/>
                <w:spacing w:val="-1"/>
                <w:sz w:val="20"/>
                <w:szCs w:val="20"/>
                <w:lang w:val="sv-SE"/>
                <w:rPrChange w:id="2228" w:author="Björn Genfors" w:date="2014-03-28T15:54:00Z">
                  <w:rPr>
                    <w:rFonts w:cs="Times New Roman"/>
                    <w:spacing w:val="-1"/>
                    <w:sz w:val="20"/>
                    <w:szCs w:val="20"/>
                    <w:lang w:val="sv-SE"/>
                  </w:rPr>
                </w:rPrChange>
              </w:rPr>
            </w:pPr>
            <w:r w:rsidRPr="0046663B">
              <w:rPr>
                <w:sz w:val="20"/>
                <w:szCs w:val="20"/>
                <w:rPrChange w:id="2229" w:author="Björn Genfors" w:date="2014-03-28T15:54:00Z">
                  <w:rPr>
                    <w:sz w:val="20"/>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46663B" w:rsidRDefault="00000D1C" w:rsidP="008A6494">
            <w:pPr>
              <w:widowControl/>
              <w:spacing w:line="226" w:lineRule="exact"/>
              <w:ind w:left="102"/>
              <w:rPr>
                <w:rFonts w:cs="Times New Roman"/>
                <w:spacing w:val="-1"/>
                <w:sz w:val="20"/>
                <w:szCs w:val="20"/>
                <w:lang w:val="sv-SE"/>
                <w:rPrChange w:id="2230" w:author="Björn Genfors" w:date="2014-03-28T15:54:00Z">
                  <w:rPr>
                    <w:rFonts w:cs="Times New Roman"/>
                    <w:spacing w:val="-1"/>
                    <w:sz w:val="20"/>
                    <w:szCs w:val="20"/>
                    <w:lang w:val="sv-SE"/>
                  </w:rPr>
                </w:rPrChange>
              </w:rPr>
            </w:pPr>
            <w:r w:rsidRPr="0046663B">
              <w:rPr>
                <w:spacing w:val="-1"/>
                <w:sz w:val="20"/>
                <w:szCs w:val="20"/>
                <w:lang w:val="sv-SE"/>
                <w:rPrChange w:id="2231" w:author="Björn Genfors" w:date="2014-03-28T15:54: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46663B" w:rsidRDefault="00000D1C" w:rsidP="003A6D72">
            <w:pPr>
              <w:widowControl/>
              <w:spacing w:line="226" w:lineRule="exact"/>
              <w:ind w:left="102"/>
              <w:jc w:val="center"/>
              <w:rPr>
                <w:rFonts w:cs="Times New Roman"/>
                <w:spacing w:val="-1"/>
                <w:sz w:val="20"/>
                <w:szCs w:val="20"/>
                <w:lang w:val="sv-SE"/>
                <w:rPrChange w:id="2232" w:author="Björn Genfors" w:date="2014-03-28T15:54:00Z">
                  <w:rPr>
                    <w:rFonts w:cs="Times New Roman"/>
                    <w:spacing w:val="-1"/>
                    <w:sz w:val="20"/>
                    <w:szCs w:val="20"/>
                    <w:lang w:val="sv-SE"/>
                  </w:rPr>
                </w:rPrChange>
              </w:rPr>
            </w:pPr>
            <w:r w:rsidRPr="0046663B">
              <w:rPr>
                <w:spacing w:val="-1"/>
                <w:sz w:val="20"/>
                <w:szCs w:val="20"/>
                <w:rPrChange w:id="2233" w:author="Björn Genfors" w:date="2014-03-28T15:54:00Z">
                  <w:rPr>
                    <w:spacing w:val="-1"/>
                    <w:sz w:val="20"/>
                    <w:szCs w:val="20"/>
                  </w:rPr>
                </w:rPrChange>
              </w:rPr>
              <w:t>0..1</w:t>
            </w:r>
          </w:p>
        </w:tc>
      </w:tr>
      <w:tr w:rsidR="00000D1C" w:rsidRPr="0046663B"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46663B" w:rsidRDefault="00000D1C" w:rsidP="008A6494">
            <w:pPr>
              <w:widowControl/>
              <w:spacing w:line="229" w:lineRule="exact"/>
              <w:ind w:left="102"/>
              <w:rPr>
                <w:rFonts w:cs="Times New Roman"/>
                <w:sz w:val="20"/>
                <w:szCs w:val="20"/>
                <w:lang w:val="sv-SE"/>
                <w:rPrChange w:id="2234" w:author="Björn Genfors" w:date="2014-03-28T15:54:00Z">
                  <w:rPr>
                    <w:rFonts w:cs="Times New Roman"/>
                    <w:sz w:val="20"/>
                    <w:szCs w:val="20"/>
                    <w:lang w:val="sv-SE"/>
                  </w:rPr>
                </w:rPrChange>
              </w:rPr>
            </w:pPr>
            <w:r w:rsidRPr="0046663B">
              <w:rPr>
                <w:sz w:val="20"/>
                <w:szCs w:val="20"/>
                <w:rPrChange w:id="2235" w:author="Björn Genfors" w:date="2014-03-28T15:54:00Z">
                  <w:rPr>
                    <w:sz w:val="20"/>
                    <w:szCs w:val="20"/>
                  </w:rPr>
                </w:rPrChange>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46663B" w:rsidRDefault="00000D1C" w:rsidP="008A6494">
            <w:pPr>
              <w:widowControl/>
              <w:spacing w:line="226" w:lineRule="exact"/>
              <w:ind w:left="102"/>
              <w:rPr>
                <w:rFonts w:cs="Times New Roman"/>
                <w:sz w:val="20"/>
                <w:szCs w:val="20"/>
                <w:lang w:val="sv-SE"/>
                <w:rPrChange w:id="2236" w:author="Björn Genfors" w:date="2014-03-28T15:54:00Z">
                  <w:rPr>
                    <w:rFonts w:cs="Times New Roman"/>
                    <w:sz w:val="20"/>
                    <w:szCs w:val="20"/>
                    <w:lang w:val="sv-SE"/>
                  </w:rPr>
                </w:rPrChange>
              </w:rPr>
            </w:pPr>
            <w:r w:rsidRPr="0046663B">
              <w:rPr>
                <w:sz w:val="20"/>
                <w:szCs w:val="20"/>
                <w:rPrChange w:id="2237" w:author="Björn Genfors" w:date="2014-03-28T15:54:00Z">
                  <w:rPr>
                    <w:sz w:val="20"/>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46663B" w:rsidRDefault="00000D1C" w:rsidP="006878CE">
            <w:pPr>
              <w:widowControl/>
              <w:spacing w:line="226" w:lineRule="exact"/>
              <w:ind w:left="142"/>
              <w:rPr>
                <w:rFonts w:cs="Times New Roman"/>
                <w:spacing w:val="-1"/>
                <w:sz w:val="20"/>
                <w:szCs w:val="20"/>
                <w:lang w:val="sv-SE"/>
                <w:rPrChange w:id="2238" w:author="Björn Genfors" w:date="2014-03-28T15:54:00Z">
                  <w:rPr>
                    <w:rFonts w:cs="Times New Roman"/>
                    <w:spacing w:val="-1"/>
                    <w:sz w:val="20"/>
                    <w:szCs w:val="20"/>
                    <w:lang w:val="sv-SE"/>
                  </w:rPr>
                </w:rPrChange>
              </w:rPr>
            </w:pPr>
            <w:r w:rsidRPr="0046663B">
              <w:rPr>
                <w:spacing w:val="-1"/>
                <w:sz w:val="20"/>
                <w:szCs w:val="20"/>
                <w:lang w:val="sv-SE"/>
                <w:rPrChange w:id="2239" w:author="Björn Genfors" w:date="2014-03-28T15:54:00Z">
                  <w:rPr>
                    <w:spacing w:val="-1"/>
                    <w:szCs w:val="20"/>
                  </w:rPr>
                </w:rPrChange>
              </w:rPr>
              <w:t xml:space="preserve">Kommentar till uterus med anmärkning. Kan endast anges då </w:t>
            </w:r>
            <w:r w:rsidRPr="0046663B">
              <w:rPr>
                <w:sz w:val="20"/>
                <w:szCs w:val="20"/>
                <w:lang w:val="sv-SE"/>
                <w:rPrChange w:id="2240" w:author="Björn Genfors" w:date="2014-03-28T15:54:00Z">
                  <w:rPr>
                    <w:szCs w:val="20"/>
                  </w:rPr>
                </w:rPrChange>
              </w:rPr>
              <w:t>uterusContracted</w:t>
            </w:r>
            <w:r w:rsidRPr="0046663B">
              <w:rPr>
                <w:spacing w:val="-1"/>
                <w:sz w:val="20"/>
                <w:szCs w:val="20"/>
                <w:lang w:val="sv-SE"/>
                <w:rPrChange w:id="2241" w:author="Björn Genfors" w:date="2014-03-28T15:54: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46663B" w:rsidRDefault="00000D1C" w:rsidP="003A6D72">
            <w:pPr>
              <w:widowControl/>
              <w:spacing w:line="226" w:lineRule="exact"/>
              <w:ind w:left="102"/>
              <w:jc w:val="center"/>
              <w:rPr>
                <w:rFonts w:cs="Times New Roman"/>
                <w:spacing w:val="-1"/>
                <w:sz w:val="20"/>
                <w:szCs w:val="20"/>
                <w:lang w:val="sv-SE"/>
                <w:rPrChange w:id="2242" w:author="Björn Genfors" w:date="2014-03-28T15:54:00Z">
                  <w:rPr>
                    <w:rFonts w:cs="Times New Roman"/>
                    <w:spacing w:val="-1"/>
                    <w:sz w:val="20"/>
                    <w:szCs w:val="20"/>
                    <w:lang w:val="sv-SE"/>
                  </w:rPr>
                </w:rPrChange>
              </w:rPr>
            </w:pPr>
            <w:r w:rsidRPr="0046663B">
              <w:rPr>
                <w:spacing w:val="-1"/>
                <w:sz w:val="20"/>
                <w:szCs w:val="20"/>
                <w:rPrChange w:id="2243" w:author="Björn Genfors" w:date="2014-03-28T15:54:00Z">
                  <w:rPr>
                    <w:spacing w:val="-1"/>
                    <w:sz w:val="20"/>
                    <w:szCs w:val="20"/>
                  </w:rPr>
                </w:rPrChange>
              </w:rPr>
              <w:t>0..1</w:t>
            </w:r>
          </w:p>
        </w:tc>
      </w:tr>
      <w:tr w:rsidR="00000D1C" w:rsidRPr="0046663B" w14:paraId="205BE3CD" w14:textId="77777777" w:rsidTr="006878CE">
        <w:trPr>
          <w:trHeight w:hRule="exact" w:val="872"/>
          <w:tblHeader/>
        </w:trPr>
        <w:tc>
          <w:tcPr>
            <w:tcW w:w="2836" w:type="dxa"/>
            <w:tcBorders>
              <w:top w:val="single" w:sz="5" w:space="0" w:color="000000"/>
              <w:left w:val="single" w:sz="5" w:space="0" w:color="000000"/>
              <w:bottom w:val="single" w:sz="5" w:space="0" w:color="000000"/>
              <w:right w:val="single" w:sz="5" w:space="0" w:color="000000"/>
            </w:tcBorders>
          </w:tcPr>
          <w:p w14:paraId="5522B748" w14:textId="77777777" w:rsidR="00000D1C" w:rsidRPr="0046663B" w:rsidRDefault="00000D1C" w:rsidP="008A6494">
            <w:pPr>
              <w:widowControl/>
              <w:spacing w:line="229" w:lineRule="exact"/>
              <w:ind w:left="102"/>
              <w:rPr>
                <w:rFonts w:cs="Times New Roman"/>
                <w:sz w:val="20"/>
                <w:szCs w:val="20"/>
                <w:lang w:val="sv-SE"/>
                <w:rPrChange w:id="2244" w:author="Björn Genfors" w:date="2014-03-28T15:54:00Z">
                  <w:rPr>
                    <w:rFonts w:cs="Times New Roman"/>
                    <w:sz w:val="20"/>
                    <w:szCs w:val="20"/>
                    <w:lang w:val="sv-SE"/>
                  </w:rPr>
                </w:rPrChange>
              </w:rPr>
            </w:pPr>
            <w:r w:rsidRPr="0046663B">
              <w:rPr>
                <w:sz w:val="20"/>
                <w:szCs w:val="20"/>
                <w:rPrChange w:id="2245" w:author="Björn Genfors" w:date="2014-03-28T15:54:00Z">
                  <w:rPr>
                    <w:sz w:val="20"/>
                    <w:szCs w:val="20"/>
                  </w:rPr>
                </w:rPrChange>
              </w:rPr>
              <w:t>../../../childPostDeliveryRecord</w:t>
            </w:r>
          </w:p>
        </w:tc>
        <w:tc>
          <w:tcPr>
            <w:tcW w:w="1559" w:type="dxa"/>
            <w:tcBorders>
              <w:top w:val="single" w:sz="5" w:space="0" w:color="000000"/>
              <w:left w:val="single" w:sz="5" w:space="0" w:color="000000"/>
              <w:bottom w:val="single" w:sz="5" w:space="0" w:color="000000"/>
              <w:right w:val="single" w:sz="5" w:space="0" w:color="000000"/>
            </w:tcBorders>
          </w:tcPr>
          <w:p w14:paraId="2FDE20DF" w14:textId="77777777" w:rsidR="00000D1C" w:rsidRPr="0046663B" w:rsidRDefault="00000D1C" w:rsidP="008A6494">
            <w:pPr>
              <w:widowControl/>
              <w:spacing w:line="226" w:lineRule="exact"/>
              <w:ind w:left="102"/>
              <w:rPr>
                <w:rFonts w:cs="Times New Roman"/>
                <w:sz w:val="20"/>
                <w:szCs w:val="20"/>
                <w:lang w:val="sv-SE"/>
                <w:rPrChange w:id="2246" w:author="Björn Genfors" w:date="2014-03-28T15:54:00Z">
                  <w:rPr>
                    <w:rFonts w:cs="Times New Roman"/>
                    <w:sz w:val="20"/>
                    <w:szCs w:val="20"/>
                    <w:lang w:val="sv-SE"/>
                  </w:rPr>
                </w:rPrChange>
              </w:rPr>
            </w:pPr>
            <w:r w:rsidRPr="0046663B">
              <w:rPr>
                <w:sz w:val="20"/>
                <w:szCs w:val="20"/>
                <w:rPrChange w:id="2247" w:author="Björn Genfors" w:date="2014-03-28T15:54:00Z">
                  <w:rPr>
                    <w:sz w:val="20"/>
                    <w:szCs w:val="20"/>
                  </w:rPr>
                </w:rPrChange>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
          <w:p w14:paraId="779FCB13" w14:textId="77777777" w:rsidR="00000D1C" w:rsidRPr="0046663B" w:rsidRDefault="00000D1C" w:rsidP="008A6494">
            <w:pPr>
              <w:widowControl/>
              <w:spacing w:line="226" w:lineRule="exact"/>
              <w:ind w:left="102"/>
              <w:rPr>
                <w:rFonts w:cs="Times New Roman"/>
                <w:spacing w:val="-1"/>
                <w:sz w:val="20"/>
                <w:szCs w:val="20"/>
                <w:lang w:val="sv-SE"/>
                <w:rPrChange w:id="2248" w:author="Björn Genfors" w:date="2014-03-28T15:54:00Z">
                  <w:rPr>
                    <w:rFonts w:cs="Times New Roman"/>
                    <w:spacing w:val="-1"/>
                    <w:sz w:val="20"/>
                    <w:szCs w:val="20"/>
                    <w:lang w:val="sv-SE"/>
                  </w:rPr>
                </w:rPrChange>
              </w:rPr>
            </w:pPr>
            <w:r w:rsidRPr="0046663B">
              <w:rPr>
                <w:spacing w:val="-1"/>
                <w:sz w:val="20"/>
                <w:szCs w:val="20"/>
                <w:lang w:val="sv-SE"/>
                <w:rPrChange w:id="2249" w:author="Björn Genfors" w:date="2014-03-28T15:54: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
          <w:p w14:paraId="483E7D5B" w14:textId="77777777" w:rsidR="00000D1C" w:rsidRPr="0046663B" w:rsidRDefault="00000D1C" w:rsidP="003A6D72">
            <w:pPr>
              <w:widowControl/>
              <w:spacing w:line="226" w:lineRule="exact"/>
              <w:ind w:left="102"/>
              <w:jc w:val="center"/>
              <w:rPr>
                <w:rFonts w:cs="Times New Roman"/>
                <w:spacing w:val="-1"/>
                <w:sz w:val="20"/>
                <w:szCs w:val="20"/>
                <w:lang w:val="sv-SE"/>
                <w:rPrChange w:id="2250" w:author="Björn Genfors" w:date="2014-03-28T15:54:00Z">
                  <w:rPr>
                    <w:rFonts w:cs="Times New Roman"/>
                    <w:spacing w:val="-1"/>
                    <w:sz w:val="20"/>
                    <w:szCs w:val="20"/>
                    <w:lang w:val="sv-SE"/>
                  </w:rPr>
                </w:rPrChange>
              </w:rPr>
            </w:pPr>
            <w:r w:rsidRPr="0046663B">
              <w:rPr>
                <w:spacing w:val="-1"/>
                <w:sz w:val="20"/>
                <w:szCs w:val="20"/>
                <w:rPrChange w:id="2251" w:author="Björn Genfors" w:date="2014-03-28T15:54:00Z">
                  <w:rPr>
                    <w:spacing w:val="-1"/>
                    <w:sz w:val="20"/>
                    <w:szCs w:val="20"/>
                  </w:rPr>
                </w:rPrChange>
              </w:rPr>
              <w:t>1..*</w:t>
            </w:r>
          </w:p>
        </w:tc>
      </w:tr>
      <w:tr w:rsidR="00000D1C" w:rsidRPr="0046663B"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46663B" w:rsidRDefault="00000D1C" w:rsidP="008A6494">
            <w:pPr>
              <w:widowControl/>
              <w:spacing w:line="229" w:lineRule="exact"/>
              <w:ind w:left="102"/>
              <w:rPr>
                <w:rFonts w:cs="Times New Roman"/>
                <w:sz w:val="20"/>
                <w:szCs w:val="20"/>
                <w:lang w:val="sv-SE"/>
                <w:rPrChange w:id="2252" w:author="Björn Genfors" w:date="2014-03-28T15:54:00Z">
                  <w:rPr>
                    <w:rFonts w:cs="Times New Roman"/>
                    <w:sz w:val="20"/>
                    <w:szCs w:val="20"/>
                    <w:lang w:val="sv-SE"/>
                  </w:rPr>
                </w:rPrChange>
              </w:rPr>
            </w:pPr>
            <w:r w:rsidRPr="0046663B">
              <w:rPr>
                <w:sz w:val="20"/>
                <w:szCs w:val="20"/>
                <w:rPrChange w:id="2253" w:author="Björn Genfors" w:date="2014-03-28T15:54:00Z">
                  <w:rPr>
                    <w:sz w:val="20"/>
                    <w:szCs w:val="20"/>
                  </w:rPr>
                </w:rPrChange>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46663B" w:rsidRDefault="00000D1C" w:rsidP="008A6494">
            <w:pPr>
              <w:widowControl/>
              <w:spacing w:line="226" w:lineRule="exact"/>
              <w:ind w:left="102"/>
              <w:rPr>
                <w:rFonts w:cs="Times New Roman"/>
                <w:sz w:val="20"/>
                <w:szCs w:val="20"/>
                <w:lang w:val="sv-SE"/>
                <w:rPrChange w:id="2254" w:author="Björn Genfors" w:date="2014-03-28T15:54:00Z">
                  <w:rPr>
                    <w:rFonts w:cs="Times New Roman"/>
                    <w:sz w:val="20"/>
                    <w:szCs w:val="20"/>
                    <w:lang w:val="sv-SE"/>
                  </w:rPr>
                </w:rPrChange>
              </w:rPr>
            </w:pPr>
            <w:r w:rsidRPr="0046663B">
              <w:rPr>
                <w:sz w:val="20"/>
                <w:szCs w:val="20"/>
                <w:rPrChange w:id="2255" w:author="Björn Genfors" w:date="2014-03-28T15:54:00Z">
                  <w:rPr>
                    <w:sz w:val="20"/>
                    <w:szCs w:val="20"/>
                  </w:rPr>
                </w:rPrChange>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46663B" w:rsidRDefault="00000D1C" w:rsidP="008A6494">
            <w:pPr>
              <w:widowControl/>
              <w:spacing w:line="226" w:lineRule="exact"/>
              <w:ind w:left="102"/>
              <w:rPr>
                <w:rFonts w:cs="Times New Roman"/>
                <w:spacing w:val="-1"/>
                <w:sz w:val="20"/>
                <w:szCs w:val="20"/>
                <w:lang w:val="sv-SE"/>
                <w:rPrChange w:id="2256" w:author="Björn Genfors" w:date="2014-03-28T15:54:00Z">
                  <w:rPr>
                    <w:rFonts w:cs="Times New Roman"/>
                    <w:spacing w:val="-1"/>
                    <w:sz w:val="20"/>
                    <w:szCs w:val="20"/>
                    <w:lang w:val="sv-SE"/>
                  </w:rPr>
                </w:rPrChange>
              </w:rPr>
            </w:pPr>
            <w:r w:rsidRPr="0046663B">
              <w:rPr>
                <w:spacing w:val="-1"/>
                <w:sz w:val="20"/>
                <w:szCs w:val="20"/>
                <w:lang w:val="sv-SE"/>
                <w:rPrChange w:id="2257" w:author="Björn Genfors" w:date="2014-03-28T15:54: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46663B" w:rsidRDefault="00000D1C" w:rsidP="003A6D72">
            <w:pPr>
              <w:widowControl/>
              <w:spacing w:line="226" w:lineRule="exact"/>
              <w:ind w:left="102"/>
              <w:jc w:val="center"/>
              <w:rPr>
                <w:rFonts w:cs="Times New Roman"/>
                <w:spacing w:val="-1"/>
                <w:sz w:val="20"/>
                <w:szCs w:val="20"/>
                <w:lang w:val="sv-SE"/>
                <w:rPrChange w:id="2258" w:author="Björn Genfors" w:date="2014-03-28T15:54:00Z">
                  <w:rPr>
                    <w:rFonts w:cs="Times New Roman"/>
                    <w:spacing w:val="-1"/>
                    <w:sz w:val="20"/>
                    <w:szCs w:val="20"/>
                    <w:lang w:val="sv-SE"/>
                  </w:rPr>
                </w:rPrChange>
              </w:rPr>
            </w:pPr>
            <w:r w:rsidRPr="0046663B">
              <w:rPr>
                <w:spacing w:val="-1"/>
                <w:sz w:val="20"/>
                <w:szCs w:val="20"/>
                <w:rPrChange w:id="2259" w:author="Björn Genfors" w:date="2014-03-28T15:54:00Z">
                  <w:rPr>
                    <w:spacing w:val="-1"/>
                    <w:sz w:val="20"/>
                    <w:szCs w:val="20"/>
                  </w:rPr>
                </w:rPrChange>
              </w:rPr>
              <w:t>1..1</w:t>
            </w:r>
          </w:p>
        </w:tc>
      </w:tr>
      <w:tr w:rsidR="00000D1C" w:rsidRPr="0046663B"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46663B" w:rsidRDefault="00000D1C" w:rsidP="008A6494">
            <w:pPr>
              <w:widowControl/>
              <w:spacing w:line="229" w:lineRule="exact"/>
              <w:ind w:left="102"/>
              <w:rPr>
                <w:rFonts w:cs="Times New Roman"/>
                <w:sz w:val="20"/>
                <w:szCs w:val="20"/>
                <w:lang w:val="sv-SE"/>
                <w:rPrChange w:id="2260" w:author="Björn Genfors" w:date="2014-03-28T15:54:00Z">
                  <w:rPr>
                    <w:rFonts w:cs="Times New Roman"/>
                    <w:sz w:val="20"/>
                    <w:szCs w:val="20"/>
                    <w:lang w:val="sv-SE"/>
                  </w:rPr>
                </w:rPrChange>
              </w:rPr>
            </w:pPr>
            <w:r w:rsidRPr="0046663B">
              <w:rPr>
                <w:sz w:val="20"/>
                <w:szCs w:val="20"/>
                <w:rPrChange w:id="2261" w:author="Björn Genfors" w:date="2014-03-28T15:54:00Z">
                  <w:rPr>
                    <w:sz w:val="20"/>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46663B" w:rsidRDefault="00000D1C" w:rsidP="008A6494">
            <w:pPr>
              <w:widowControl/>
              <w:spacing w:line="226" w:lineRule="exact"/>
              <w:ind w:left="102"/>
              <w:rPr>
                <w:rFonts w:cs="Times New Roman"/>
                <w:sz w:val="20"/>
                <w:szCs w:val="20"/>
                <w:lang w:val="sv-SE"/>
                <w:rPrChange w:id="2262" w:author="Björn Genfors" w:date="2014-03-28T15:54:00Z">
                  <w:rPr>
                    <w:rFonts w:cs="Times New Roman"/>
                    <w:sz w:val="20"/>
                    <w:szCs w:val="20"/>
                    <w:lang w:val="sv-SE"/>
                  </w:rPr>
                </w:rPrChange>
              </w:rPr>
            </w:pPr>
            <w:r w:rsidRPr="0046663B">
              <w:rPr>
                <w:sz w:val="20"/>
                <w:szCs w:val="20"/>
                <w:rPrChange w:id="2263" w:author="Björn Genfors" w:date="2014-03-28T15:54:00Z">
                  <w:rPr>
                    <w:sz w:val="20"/>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46663B" w:rsidRDefault="00000D1C" w:rsidP="008A6494">
            <w:pPr>
              <w:widowControl/>
              <w:spacing w:line="226" w:lineRule="exact"/>
              <w:ind w:left="102"/>
              <w:rPr>
                <w:rFonts w:cs="Times New Roman"/>
                <w:spacing w:val="-1"/>
                <w:sz w:val="20"/>
                <w:szCs w:val="20"/>
                <w:lang w:val="sv-SE"/>
                <w:rPrChange w:id="2264" w:author="Björn Genfors" w:date="2014-03-28T15:54:00Z">
                  <w:rPr>
                    <w:rFonts w:cs="Times New Roman"/>
                    <w:spacing w:val="-1"/>
                    <w:sz w:val="20"/>
                    <w:szCs w:val="20"/>
                    <w:lang w:val="sv-SE"/>
                  </w:rPr>
                </w:rPrChange>
              </w:rPr>
            </w:pPr>
            <w:r w:rsidRPr="0046663B">
              <w:rPr>
                <w:spacing w:val="-1"/>
                <w:sz w:val="20"/>
                <w:szCs w:val="20"/>
                <w:rPrChange w:id="2265" w:author="Björn Genfors" w:date="2014-03-28T15:54:00Z">
                  <w:rPr>
                    <w:spacing w:val="-1"/>
                    <w:sz w:val="20"/>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46663B" w:rsidRDefault="00000D1C" w:rsidP="003A6D72">
            <w:pPr>
              <w:widowControl/>
              <w:spacing w:line="226" w:lineRule="exact"/>
              <w:ind w:left="102"/>
              <w:jc w:val="center"/>
              <w:rPr>
                <w:rFonts w:cs="Times New Roman"/>
                <w:spacing w:val="-1"/>
                <w:sz w:val="20"/>
                <w:szCs w:val="20"/>
                <w:lang w:val="sv-SE"/>
                <w:rPrChange w:id="2266" w:author="Björn Genfors" w:date="2014-03-28T15:54:00Z">
                  <w:rPr>
                    <w:rFonts w:cs="Times New Roman"/>
                    <w:spacing w:val="-1"/>
                    <w:sz w:val="20"/>
                    <w:szCs w:val="20"/>
                    <w:lang w:val="sv-SE"/>
                  </w:rPr>
                </w:rPrChange>
              </w:rPr>
            </w:pPr>
            <w:r w:rsidRPr="0046663B">
              <w:rPr>
                <w:spacing w:val="-1"/>
                <w:sz w:val="20"/>
                <w:szCs w:val="20"/>
                <w:rPrChange w:id="2267" w:author="Björn Genfors" w:date="2014-03-28T15:54:00Z">
                  <w:rPr>
                    <w:spacing w:val="-1"/>
                    <w:sz w:val="20"/>
                    <w:szCs w:val="20"/>
                  </w:rPr>
                </w:rPrChange>
              </w:rPr>
              <w:t>0..1</w:t>
            </w:r>
          </w:p>
        </w:tc>
      </w:tr>
      <w:tr w:rsidR="00000D1C" w:rsidRPr="0046663B"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46663B" w:rsidRDefault="00000D1C" w:rsidP="008A6494">
            <w:pPr>
              <w:widowControl/>
              <w:spacing w:line="229" w:lineRule="exact"/>
              <w:ind w:left="102"/>
              <w:rPr>
                <w:rFonts w:cs="Times New Roman"/>
                <w:sz w:val="20"/>
                <w:szCs w:val="20"/>
                <w:lang w:val="sv-SE"/>
                <w:rPrChange w:id="2268" w:author="Björn Genfors" w:date="2014-03-28T15:54:00Z">
                  <w:rPr>
                    <w:rFonts w:cs="Times New Roman"/>
                    <w:sz w:val="20"/>
                    <w:szCs w:val="20"/>
                    <w:lang w:val="sv-SE"/>
                  </w:rPr>
                </w:rPrChange>
              </w:rPr>
            </w:pPr>
            <w:r w:rsidRPr="0046663B">
              <w:rPr>
                <w:sz w:val="20"/>
                <w:szCs w:val="20"/>
                <w:rPrChange w:id="2269" w:author="Björn Genfors" w:date="2014-03-28T15:54:00Z">
                  <w:rPr>
                    <w:sz w:val="20"/>
                    <w:szCs w:val="20"/>
                  </w:rPr>
                </w:rPrChange>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46663B" w:rsidRDefault="00000D1C" w:rsidP="008A6494">
            <w:pPr>
              <w:widowControl/>
              <w:spacing w:line="226" w:lineRule="exact"/>
              <w:ind w:left="102"/>
              <w:rPr>
                <w:rFonts w:cs="Times New Roman"/>
                <w:sz w:val="20"/>
                <w:szCs w:val="20"/>
                <w:lang w:val="sv-SE"/>
                <w:rPrChange w:id="2270" w:author="Björn Genfors" w:date="2014-03-28T15:54:00Z">
                  <w:rPr>
                    <w:rFonts w:cs="Times New Roman"/>
                    <w:sz w:val="20"/>
                    <w:szCs w:val="20"/>
                    <w:lang w:val="sv-SE"/>
                  </w:rPr>
                </w:rPrChange>
              </w:rPr>
            </w:pPr>
            <w:r w:rsidRPr="0046663B">
              <w:rPr>
                <w:sz w:val="20"/>
                <w:szCs w:val="20"/>
                <w:rPrChange w:id="2271"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46663B" w:rsidRDefault="00000D1C" w:rsidP="008A6494">
            <w:pPr>
              <w:widowControl/>
              <w:spacing w:line="226" w:lineRule="exact"/>
              <w:ind w:left="102"/>
              <w:rPr>
                <w:rFonts w:cs="Times New Roman"/>
                <w:spacing w:val="-1"/>
                <w:sz w:val="20"/>
                <w:szCs w:val="20"/>
                <w:lang w:val="sv-SE"/>
                <w:rPrChange w:id="2272" w:author="Björn Genfors" w:date="2014-03-28T15:54:00Z">
                  <w:rPr>
                    <w:rFonts w:cs="Times New Roman"/>
                    <w:spacing w:val="-1"/>
                    <w:sz w:val="20"/>
                    <w:szCs w:val="20"/>
                    <w:lang w:val="sv-SE"/>
                  </w:rPr>
                </w:rPrChange>
              </w:rPr>
            </w:pPr>
            <w:r w:rsidRPr="0046663B">
              <w:rPr>
                <w:spacing w:val="-1"/>
                <w:sz w:val="20"/>
                <w:szCs w:val="20"/>
                <w:rPrChange w:id="2273" w:author="Björn Genfors" w:date="2014-03-28T15:54:00Z">
                  <w:rPr>
                    <w:spacing w:val="-1"/>
                    <w:sz w:val="20"/>
                    <w:szCs w:val="20"/>
                  </w:rPr>
                </w:rPrChange>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46663B" w:rsidRDefault="00000D1C" w:rsidP="003A6D72">
            <w:pPr>
              <w:widowControl/>
              <w:spacing w:line="226" w:lineRule="exact"/>
              <w:ind w:left="102"/>
              <w:jc w:val="center"/>
              <w:rPr>
                <w:rFonts w:cs="Times New Roman"/>
                <w:spacing w:val="-1"/>
                <w:sz w:val="20"/>
                <w:szCs w:val="20"/>
                <w:lang w:val="sv-SE"/>
                <w:rPrChange w:id="2274" w:author="Björn Genfors" w:date="2014-03-28T15:54:00Z">
                  <w:rPr>
                    <w:rFonts w:cs="Times New Roman"/>
                    <w:spacing w:val="-1"/>
                    <w:sz w:val="20"/>
                    <w:szCs w:val="20"/>
                    <w:lang w:val="sv-SE"/>
                  </w:rPr>
                </w:rPrChange>
              </w:rPr>
            </w:pPr>
            <w:r w:rsidRPr="0046663B">
              <w:rPr>
                <w:spacing w:val="-1"/>
                <w:sz w:val="20"/>
                <w:szCs w:val="20"/>
                <w:rPrChange w:id="2275" w:author="Björn Genfors" w:date="2014-03-28T15:54:00Z">
                  <w:rPr>
                    <w:spacing w:val="-1"/>
                    <w:sz w:val="20"/>
                    <w:szCs w:val="20"/>
                  </w:rPr>
                </w:rPrChange>
              </w:rPr>
              <w:t>0..1</w:t>
            </w:r>
          </w:p>
        </w:tc>
      </w:tr>
      <w:tr w:rsidR="00000D1C" w:rsidRPr="0046663B"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46663B" w:rsidRDefault="00000D1C" w:rsidP="008A6494">
            <w:pPr>
              <w:widowControl/>
              <w:spacing w:line="229" w:lineRule="exact"/>
              <w:ind w:left="102"/>
              <w:rPr>
                <w:rFonts w:cs="Times New Roman"/>
                <w:sz w:val="20"/>
                <w:szCs w:val="20"/>
                <w:lang w:val="sv-SE"/>
                <w:rPrChange w:id="2276" w:author="Björn Genfors" w:date="2014-03-28T15:54:00Z">
                  <w:rPr>
                    <w:rFonts w:cs="Times New Roman"/>
                    <w:sz w:val="20"/>
                    <w:szCs w:val="20"/>
                    <w:lang w:val="sv-SE"/>
                  </w:rPr>
                </w:rPrChange>
              </w:rPr>
            </w:pPr>
            <w:r w:rsidRPr="0046663B">
              <w:rPr>
                <w:sz w:val="20"/>
                <w:szCs w:val="20"/>
                <w:rPrChange w:id="2277" w:author="Björn Genfors" w:date="2014-03-28T15:54:00Z">
                  <w:rPr>
                    <w:sz w:val="20"/>
                    <w:szCs w:val="20"/>
                  </w:rPr>
                </w:rPrChange>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46663B" w:rsidRDefault="00000D1C" w:rsidP="008A6494">
            <w:pPr>
              <w:widowControl/>
              <w:spacing w:line="226" w:lineRule="exact"/>
              <w:ind w:left="102"/>
              <w:rPr>
                <w:rFonts w:cs="Times New Roman"/>
                <w:sz w:val="20"/>
                <w:szCs w:val="20"/>
                <w:lang w:val="sv-SE"/>
                <w:rPrChange w:id="2278" w:author="Björn Genfors" w:date="2014-03-28T15:54:00Z">
                  <w:rPr>
                    <w:rFonts w:cs="Times New Roman"/>
                    <w:sz w:val="20"/>
                    <w:szCs w:val="20"/>
                    <w:lang w:val="sv-SE"/>
                  </w:rPr>
                </w:rPrChange>
              </w:rPr>
            </w:pPr>
            <w:r w:rsidRPr="0046663B">
              <w:rPr>
                <w:sz w:val="20"/>
                <w:szCs w:val="20"/>
                <w:rPrChange w:id="2279"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46663B" w:rsidRDefault="00000D1C" w:rsidP="008A6494">
            <w:pPr>
              <w:widowControl/>
              <w:spacing w:line="226" w:lineRule="exact"/>
              <w:ind w:left="102"/>
              <w:rPr>
                <w:rFonts w:cs="Times New Roman"/>
                <w:spacing w:val="-1"/>
                <w:sz w:val="20"/>
                <w:szCs w:val="20"/>
                <w:lang w:val="sv-SE"/>
                <w:rPrChange w:id="2280" w:author="Björn Genfors" w:date="2014-03-28T15:54:00Z">
                  <w:rPr>
                    <w:rFonts w:cs="Times New Roman"/>
                    <w:spacing w:val="-1"/>
                    <w:sz w:val="20"/>
                    <w:szCs w:val="20"/>
                    <w:lang w:val="sv-SE"/>
                  </w:rPr>
                </w:rPrChange>
              </w:rPr>
            </w:pPr>
            <w:r w:rsidRPr="0046663B">
              <w:rPr>
                <w:spacing w:val="-1"/>
                <w:sz w:val="20"/>
                <w:szCs w:val="20"/>
                <w:rPrChange w:id="2281" w:author="Björn Genfors" w:date="2014-03-28T15:54:00Z">
                  <w:rPr>
                    <w:spacing w:val="-1"/>
                    <w:sz w:val="20"/>
                    <w:szCs w:val="20"/>
                  </w:rPr>
                </w:rPrChange>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46663B" w:rsidRDefault="00000D1C" w:rsidP="003A6D72">
            <w:pPr>
              <w:widowControl/>
              <w:spacing w:line="226" w:lineRule="exact"/>
              <w:ind w:left="102"/>
              <w:jc w:val="center"/>
              <w:rPr>
                <w:rFonts w:cs="Times New Roman"/>
                <w:spacing w:val="-1"/>
                <w:sz w:val="20"/>
                <w:szCs w:val="20"/>
                <w:lang w:val="sv-SE"/>
                <w:rPrChange w:id="2282" w:author="Björn Genfors" w:date="2014-03-28T15:54:00Z">
                  <w:rPr>
                    <w:rFonts w:cs="Times New Roman"/>
                    <w:spacing w:val="-1"/>
                    <w:sz w:val="20"/>
                    <w:szCs w:val="20"/>
                    <w:lang w:val="sv-SE"/>
                  </w:rPr>
                </w:rPrChange>
              </w:rPr>
            </w:pPr>
            <w:r w:rsidRPr="0046663B">
              <w:rPr>
                <w:spacing w:val="-1"/>
                <w:sz w:val="20"/>
                <w:szCs w:val="20"/>
                <w:rPrChange w:id="2283" w:author="Björn Genfors" w:date="2014-03-28T15:54:00Z">
                  <w:rPr>
                    <w:spacing w:val="-1"/>
                    <w:sz w:val="20"/>
                    <w:szCs w:val="20"/>
                  </w:rPr>
                </w:rPrChange>
              </w:rPr>
              <w:t>0..1</w:t>
            </w:r>
          </w:p>
        </w:tc>
      </w:tr>
      <w:tr w:rsidR="00000D1C" w:rsidRPr="0046663B"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46663B" w:rsidRDefault="00000D1C" w:rsidP="008A6494">
            <w:pPr>
              <w:widowControl/>
              <w:spacing w:line="229" w:lineRule="exact"/>
              <w:ind w:left="102"/>
              <w:rPr>
                <w:rFonts w:cs="Times New Roman"/>
                <w:sz w:val="20"/>
                <w:szCs w:val="20"/>
                <w:lang w:val="sv-SE"/>
                <w:rPrChange w:id="2284" w:author="Björn Genfors" w:date="2014-03-28T15:54:00Z">
                  <w:rPr>
                    <w:rFonts w:cs="Times New Roman"/>
                    <w:sz w:val="20"/>
                    <w:szCs w:val="20"/>
                    <w:lang w:val="sv-SE"/>
                  </w:rPr>
                </w:rPrChange>
              </w:rPr>
            </w:pPr>
            <w:r w:rsidRPr="0046663B">
              <w:rPr>
                <w:sz w:val="20"/>
                <w:szCs w:val="20"/>
                <w:rPrChange w:id="2285" w:author="Björn Genfors" w:date="2014-03-28T15:54:00Z">
                  <w:rPr>
                    <w:sz w:val="20"/>
                    <w:szCs w:val="20"/>
                  </w:rPr>
                </w:rPrChange>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46663B" w:rsidRDefault="00000D1C" w:rsidP="008A6494">
            <w:pPr>
              <w:widowControl/>
              <w:spacing w:line="226" w:lineRule="exact"/>
              <w:ind w:left="102"/>
              <w:rPr>
                <w:rFonts w:cs="Times New Roman"/>
                <w:sz w:val="20"/>
                <w:szCs w:val="20"/>
                <w:lang w:val="sv-SE"/>
                <w:rPrChange w:id="2286" w:author="Björn Genfors" w:date="2014-03-28T15:54:00Z">
                  <w:rPr>
                    <w:rFonts w:cs="Times New Roman"/>
                    <w:sz w:val="20"/>
                    <w:szCs w:val="20"/>
                    <w:lang w:val="sv-SE"/>
                  </w:rPr>
                </w:rPrChange>
              </w:rPr>
            </w:pPr>
            <w:r w:rsidRPr="0046663B">
              <w:rPr>
                <w:sz w:val="20"/>
                <w:szCs w:val="20"/>
                <w:rPrChange w:id="2287" w:author="Björn Genfors" w:date="2014-03-28T15:54:00Z">
                  <w:rPr>
                    <w:sz w:val="20"/>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46663B" w:rsidRDefault="00000D1C" w:rsidP="008A6494">
            <w:pPr>
              <w:widowControl/>
              <w:spacing w:line="226" w:lineRule="exact"/>
              <w:ind w:left="102"/>
              <w:rPr>
                <w:rFonts w:cs="Times New Roman"/>
                <w:spacing w:val="-1"/>
                <w:sz w:val="20"/>
                <w:szCs w:val="20"/>
                <w:lang w:val="sv-SE"/>
                <w:rPrChange w:id="2288" w:author="Björn Genfors" w:date="2014-03-28T15:54:00Z">
                  <w:rPr>
                    <w:rFonts w:cs="Times New Roman"/>
                    <w:spacing w:val="-1"/>
                    <w:sz w:val="20"/>
                    <w:szCs w:val="20"/>
                    <w:lang w:val="sv-SE"/>
                  </w:rPr>
                </w:rPrChange>
              </w:rPr>
            </w:pPr>
            <w:r w:rsidRPr="0046663B">
              <w:rPr>
                <w:spacing w:val="-1"/>
                <w:sz w:val="20"/>
                <w:szCs w:val="20"/>
                <w:rPrChange w:id="2289" w:author="Björn Genfors" w:date="2014-03-28T15:54:00Z">
                  <w:rPr>
                    <w:spacing w:val="-1"/>
                    <w:sz w:val="20"/>
                    <w:szCs w:val="20"/>
                  </w:rPr>
                </w:rPrChange>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46663B" w:rsidRDefault="00000D1C" w:rsidP="003A6D72">
            <w:pPr>
              <w:widowControl/>
              <w:spacing w:line="226" w:lineRule="exact"/>
              <w:ind w:left="102"/>
              <w:jc w:val="center"/>
              <w:rPr>
                <w:rFonts w:cs="Times New Roman"/>
                <w:spacing w:val="-1"/>
                <w:sz w:val="20"/>
                <w:szCs w:val="20"/>
                <w:lang w:val="sv-SE"/>
                <w:rPrChange w:id="2290" w:author="Björn Genfors" w:date="2014-03-28T15:54:00Z">
                  <w:rPr>
                    <w:rFonts w:cs="Times New Roman"/>
                    <w:spacing w:val="-1"/>
                    <w:sz w:val="20"/>
                    <w:szCs w:val="20"/>
                    <w:lang w:val="sv-SE"/>
                  </w:rPr>
                </w:rPrChange>
              </w:rPr>
            </w:pPr>
            <w:r w:rsidRPr="0046663B">
              <w:rPr>
                <w:spacing w:val="-1"/>
                <w:sz w:val="20"/>
                <w:szCs w:val="20"/>
                <w:rPrChange w:id="2291" w:author="Björn Genfors" w:date="2014-03-28T15:54:00Z">
                  <w:rPr>
                    <w:spacing w:val="-1"/>
                    <w:sz w:val="20"/>
                    <w:szCs w:val="20"/>
                  </w:rPr>
                </w:rPrChange>
              </w:rPr>
              <w:t>0..1</w:t>
            </w:r>
          </w:p>
        </w:tc>
      </w:tr>
      <w:tr w:rsidR="00327A85" w:rsidRPr="0046663B" w14:paraId="5B05D2AF" w14:textId="77777777" w:rsidTr="00265DFD">
        <w:trPr>
          <w:trHeight w:hRule="exact" w:val="559"/>
          <w:tblHeader/>
          <w:ins w:id="2292"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46663B" w:rsidRDefault="00327A85" w:rsidP="00327A85">
            <w:pPr>
              <w:spacing w:line="229" w:lineRule="exact"/>
              <w:ind w:left="102"/>
              <w:rPr>
                <w:ins w:id="2293" w:author="Björn Genfors" w:date="2014-03-28T14:31:00Z"/>
                <w:sz w:val="20"/>
                <w:szCs w:val="20"/>
                <w:rPrChange w:id="2294" w:author="Björn Genfors" w:date="2014-03-28T15:54:00Z">
                  <w:rPr>
                    <w:ins w:id="2295" w:author="Björn Genfors" w:date="2014-03-28T14:31:00Z"/>
                    <w:szCs w:val="20"/>
                  </w:rPr>
                </w:rPrChange>
              </w:rPr>
            </w:pPr>
            <w:ins w:id="2296" w:author="Björn Genfors" w:date="2014-03-28T14:31:00Z">
              <w:r w:rsidRPr="0046663B">
                <w:rPr>
                  <w:rFonts w:cs="Arial"/>
                  <w:sz w:val="20"/>
                  <w:szCs w:val="20"/>
                  <w:rPrChange w:id="2297" w:author="Björn Genfors" w:date="2014-03-28T15:54:00Z">
                    <w:rPr>
                      <w:rFonts w:cs="Arial"/>
                      <w:sz w:val="20"/>
                      <w:szCs w:val="20"/>
                    </w:rPr>
                  </w:rPrChange>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46663B" w:rsidRDefault="00327A85" w:rsidP="00327A85">
            <w:pPr>
              <w:spacing w:line="226" w:lineRule="exact"/>
              <w:ind w:left="102"/>
              <w:rPr>
                <w:ins w:id="2298" w:author="Björn Genfors" w:date="2014-03-28T14:31:00Z"/>
                <w:sz w:val="20"/>
                <w:szCs w:val="20"/>
                <w:rPrChange w:id="2299" w:author="Björn Genfors" w:date="2014-03-28T15:54:00Z">
                  <w:rPr>
                    <w:ins w:id="2300" w:author="Björn Genfors" w:date="2014-03-28T14:31:00Z"/>
                    <w:szCs w:val="20"/>
                  </w:rPr>
                </w:rPrChange>
              </w:rPr>
            </w:pPr>
            <w:ins w:id="2301" w:author="Björn Genfors" w:date="2014-03-28T14:31:00Z">
              <w:r w:rsidRPr="0046663B">
                <w:rPr>
                  <w:spacing w:val="-1"/>
                  <w:sz w:val="20"/>
                  <w:szCs w:val="20"/>
                  <w:rPrChange w:id="2302" w:author="Björn Genfors" w:date="2014-03-28T15:54:00Z">
                    <w:rPr>
                      <w:spacing w:val="-1"/>
                      <w:sz w:val="20"/>
                      <w:szCs w:val="20"/>
                    </w:rPr>
                  </w:rPrChange>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46663B" w:rsidRDefault="00327A85" w:rsidP="00327A85">
            <w:pPr>
              <w:widowControl/>
              <w:spacing w:line="226" w:lineRule="exact"/>
              <w:ind w:left="102"/>
              <w:rPr>
                <w:ins w:id="2303" w:author="Björn Genfors" w:date="2014-03-28T14:31:00Z"/>
                <w:spacing w:val="-1"/>
                <w:sz w:val="20"/>
                <w:szCs w:val="20"/>
                <w:lang w:val="sv-SE"/>
                <w:rPrChange w:id="2304" w:author="Björn Genfors" w:date="2014-03-28T15:54:00Z">
                  <w:rPr>
                    <w:ins w:id="2305" w:author="Björn Genfors" w:date="2014-03-28T14:31:00Z"/>
                    <w:rFonts w:eastAsia="Calibri" w:cs="Times New Roman"/>
                    <w:spacing w:val="-1"/>
                    <w:sz w:val="20"/>
                    <w:szCs w:val="20"/>
                    <w:lang w:val="sv-SE"/>
                  </w:rPr>
                </w:rPrChange>
              </w:rPr>
            </w:pPr>
            <w:ins w:id="2306" w:author="Björn Genfors" w:date="2014-03-28T14:31:00Z">
              <w:r w:rsidRPr="0046663B">
                <w:rPr>
                  <w:sz w:val="20"/>
                  <w:szCs w:val="20"/>
                  <w:lang w:val="sv-SE"/>
                  <w:rPrChange w:id="2307" w:author="Björn Genfors" w:date="2014-03-28T15:54:00Z">
                    <w:rPr>
                      <w:sz w:val="20"/>
                      <w:szCs w:val="20"/>
                      <w:lang w:val="sv-SE"/>
                    </w:rPr>
                  </w:rPrChang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46663B" w:rsidRDefault="00327A85" w:rsidP="00327A85">
            <w:pPr>
              <w:spacing w:line="226" w:lineRule="exact"/>
              <w:ind w:left="102"/>
              <w:jc w:val="center"/>
              <w:rPr>
                <w:ins w:id="2308" w:author="Björn Genfors" w:date="2014-03-28T14:31:00Z"/>
                <w:spacing w:val="-1"/>
                <w:sz w:val="20"/>
                <w:szCs w:val="20"/>
                <w:rPrChange w:id="2309" w:author="Björn Genfors" w:date="2014-03-28T15:54:00Z">
                  <w:rPr>
                    <w:ins w:id="2310" w:author="Björn Genfors" w:date="2014-03-28T14:31:00Z"/>
                    <w:spacing w:val="-1"/>
                    <w:szCs w:val="20"/>
                  </w:rPr>
                </w:rPrChange>
              </w:rPr>
            </w:pPr>
            <w:ins w:id="2311" w:author="Björn Genfors" w:date="2014-03-28T14:31:00Z">
              <w:r w:rsidRPr="0046663B">
                <w:rPr>
                  <w:sz w:val="20"/>
                  <w:szCs w:val="20"/>
                  <w:rPrChange w:id="2312" w:author="Björn Genfors" w:date="2014-03-28T15:54:00Z">
                    <w:rPr>
                      <w:sz w:val="20"/>
                      <w:szCs w:val="20"/>
                    </w:rPr>
                  </w:rPrChange>
                </w:rPr>
                <w:t>1..1</w:t>
              </w:r>
            </w:ins>
          </w:p>
        </w:tc>
      </w:tr>
      <w:tr w:rsidR="00327A85" w:rsidRPr="0046663B" w14:paraId="2582A2EA" w14:textId="77777777" w:rsidTr="00265DFD">
        <w:trPr>
          <w:trHeight w:hRule="exact" w:val="559"/>
          <w:tblHeader/>
          <w:ins w:id="231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46663B" w:rsidRDefault="00327A85" w:rsidP="00327A85">
            <w:pPr>
              <w:spacing w:line="229" w:lineRule="exact"/>
              <w:ind w:left="102"/>
              <w:rPr>
                <w:ins w:id="2314" w:author="Björn Genfors" w:date="2014-03-28T14:31:00Z"/>
                <w:sz w:val="20"/>
                <w:szCs w:val="20"/>
                <w:rPrChange w:id="2315" w:author="Björn Genfors" w:date="2014-03-28T15:54:00Z">
                  <w:rPr>
                    <w:ins w:id="2316" w:author="Björn Genfors" w:date="2014-03-28T14:31:00Z"/>
                    <w:szCs w:val="20"/>
                  </w:rPr>
                </w:rPrChange>
              </w:rPr>
            </w:pPr>
            <w:ins w:id="2317" w:author="Björn Genfors" w:date="2014-03-28T14:31:00Z">
              <w:r w:rsidRPr="0046663B">
                <w:rPr>
                  <w:rFonts w:cs="Arial"/>
                  <w:sz w:val="20"/>
                  <w:szCs w:val="20"/>
                  <w:rPrChange w:id="2318" w:author="Björn Genfors" w:date="2014-03-28T15:54:00Z">
                    <w:rPr>
                      <w:rFonts w:cs="Arial"/>
                      <w:sz w:val="20"/>
                      <w:szCs w:val="20"/>
                    </w:rPr>
                  </w:rPrChange>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46663B" w:rsidRDefault="00327A85" w:rsidP="00327A85">
            <w:pPr>
              <w:spacing w:line="226" w:lineRule="exact"/>
              <w:ind w:left="102"/>
              <w:rPr>
                <w:ins w:id="2319" w:author="Björn Genfors" w:date="2014-03-28T14:31:00Z"/>
                <w:sz w:val="20"/>
                <w:szCs w:val="20"/>
                <w:rPrChange w:id="2320" w:author="Björn Genfors" w:date="2014-03-28T15:54:00Z">
                  <w:rPr>
                    <w:ins w:id="2321" w:author="Björn Genfors" w:date="2014-03-28T14:31:00Z"/>
                    <w:szCs w:val="20"/>
                  </w:rPr>
                </w:rPrChange>
              </w:rPr>
            </w:pPr>
            <w:ins w:id="2322" w:author="Björn Genfors" w:date="2014-03-28T14:31:00Z">
              <w:r w:rsidRPr="0046663B">
                <w:rPr>
                  <w:spacing w:val="-1"/>
                  <w:sz w:val="20"/>
                  <w:szCs w:val="20"/>
                  <w:rPrChange w:id="2323" w:author="Björn Genfors" w:date="2014-03-28T15:54:00Z">
                    <w:rPr>
                      <w:spacing w:val="-1"/>
                      <w:sz w:val="20"/>
                      <w:szCs w:val="20"/>
                    </w:rPr>
                  </w:rPrChange>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46663B" w:rsidRDefault="00327A85" w:rsidP="00327A85">
            <w:pPr>
              <w:widowControl/>
              <w:spacing w:line="226" w:lineRule="exact"/>
              <w:ind w:left="102"/>
              <w:rPr>
                <w:ins w:id="2324" w:author="Björn Genfors" w:date="2014-03-28T14:31:00Z"/>
                <w:spacing w:val="-1"/>
                <w:sz w:val="20"/>
                <w:szCs w:val="20"/>
                <w:lang w:val="sv-SE"/>
                <w:rPrChange w:id="2325" w:author="Björn Genfors" w:date="2014-03-28T15:54:00Z">
                  <w:rPr>
                    <w:ins w:id="2326" w:author="Björn Genfors" w:date="2014-03-28T14:31:00Z"/>
                    <w:rFonts w:eastAsia="Calibri" w:cs="Times New Roman"/>
                    <w:spacing w:val="-1"/>
                    <w:sz w:val="20"/>
                    <w:szCs w:val="20"/>
                    <w:lang w:val="sv-SE"/>
                  </w:rPr>
                </w:rPrChange>
              </w:rPr>
            </w:pPr>
            <w:ins w:id="2327" w:author="Björn Genfors" w:date="2014-03-28T14:31:00Z">
              <w:r w:rsidRPr="0046663B">
                <w:rPr>
                  <w:sz w:val="20"/>
                  <w:szCs w:val="20"/>
                  <w:lang w:val="sv-SE"/>
                  <w:rPrChange w:id="2328" w:author="Björn Genfors" w:date="2014-03-28T15:54:00Z">
                    <w:rPr>
                      <w:sz w:val="20"/>
                      <w:szCs w:val="20"/>
                      <w:lang w:val="sv-SE"/>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46663B" w:rsidRDefault="00327A85" w:rsidP="00327A85">
            <w:pPr>
              <w:spacing w:line="226" w:lineRule="exact"/>
              <w:ind w:left="102"/>
              <w:jc w:val="center"/>
              <w:rPr>
                <w:ins w:id="2329" w:author="Björn Genfors" w:date="2014-03-28T14:31:00Z"/>
                <w:spacing w:val="-1"/>
                <w:sz w:val="20"/>
                <w:szCs w:val="20"/>
                <w:rPrChange w:id="2330" w:author="Björn Genfors" w:date="2014-03-28T15:54:00Z">
                  <w:rPr>
                    <w:ins w:id="2331" w:author="Björn Genfors" w:date="2014-03-28T14:31:00Z"/>
                    <w:spacing w:val="-1"/>
                    <w:szCs w:val="20"/>
                  </w:rPr>
                </w:rPrChange>
              </w:rPr>
            </w:pPr>
            <w:ins w:id="2332" w:author="Björn Genfors" w:date="2014-03-28T14:31:00Z">
              <w:r w:rsidRPr="0046663B">
                <w:rPr>
                  <w:sz w:val="20"/>
                  <w:szCs w:val="20"/>
                  <w:rPrChange w:id="2333" w:author="Björn Genfors" w:date="2014-03-28T15:54:00Z">
                    <w:rPr>
                      <w:sz w:val="20"/>
                      <w:szCs w:val="20"/>
                    </w:rPr>
                  </w:rPrChange>
                </w:rPr>
                <w:t>1..1</w:t>
              </w:r>
            </w:ins>
          </w:p>
        </w:tc>
      </w:tr>
      <w:tr w:rsidR="00327A85" w:rsidRPr="0046663B" w14:paraId="617425FD" w14:textId="77777777" w:rsidTr="00265DFD">
        <w:trPr>
          <w:trHeight w:hRule="exact" w:val="559"/>
          <w:tblHeader/>
          <w:ins w:id="233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46663B" w:rsidRDefault="00327A85" w:rsidP="00327A85">
            <w:pPr>
              <w:spacing w:line="229" w:lineRule="exact"/>
              <w:ind w:left="102"/>
              <w:rPr>
                <w:ins w:id="2335" w:author="Björn Genfors" w:date="2014-03-28T14:31:00Z"/>
                <w:sz w:val="20"/>
                <w:szCs w:val="20"/>
                <w:rPrChange w:id="2336" w:author="Björn Genfors" w:date="2014-03-28T15:54:00Z">
                  <w:rPr>
                    <w:ins w:id="2337" w:author="Björn Genfors" w:date="2014-03-28T14:31:00Z"/>
                    <w:szCs w:val="20"/>
                  </w:rPr>
                </w:rPrChange>
              </w:rPr>
            </w:pPr>
            <w:ins w:id="2338" w:author="Björn Genfors" w:date="2014-03-28T14:31:00Z">
              <w:r w:rsidRPr="0046663B">
                <w:rPr>
                  <w:rFonts w:cs="Arial"/>
                  <w:sz w:val="20"/>
                  <w:szCs w:val="20"/>
                  <w:rPrChange w:id="2339" w:author="Björn Genfors" w:date="2014-03-28T15:54:00Z">
                    <w:rPr>
                      <w:rFonts w:cs="Arial"/>
                      <w:sz w:val="20"/>
                      <w:szCs w:val="20"/>
                    </w:rPr>
                  </w:rPrChange>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46663B" w:rsidRDefault="00327A85" w:rsidP="00327A85">
            <w:pPr>
              <w:spacing w:line="226" w:lineRule="exact"/>
              <w:ind w:left="102"/>
              <w:rPr>
                <w:ins w:id="2340" w:author="Björn Genfors" w:date="2014-03-28T14:31:00Z"/>
                <w:sz w:val="20"/>
                <w:szCs w:val="20"/>
                <w:rPrChange w:id="2341" w:author="Björn Genfors" w:date="2014-03-28T15:54:00Z">
                  <w:rPr>
                    <w:ins w:id="2342" w:author="Björn Genfors" w:date="2014-03-28T14:31:00Z"/>
                    <w:szCs w:val="20"/>
                  </w:rPr>
                </w:rPrChange>
              </w:rPr>
            </w:pPr>
            <w:ins w:id="2343" w:author="Björn Genfors" w:date="2014-03-28T14:31:00Z">
              <w:r w:rsidRPr="0046663B">
                <w:rPr>
                  <w:spacing w:val="-1"/>
                  <w:sz w:val="20"/>
                  <w:szCs w:val="20"/>
                  <w:rPrChange w:id="2344" w:author="Björn Genfors" w:date="2014-03-28T15:54:00Z">
                    <w:rPr>
                      <w:spacing w:val="-1"/>
                      <w:sz w:val="20"/>
                      <w:szCs w:val="20"/>
                    </w:rPr>
                  </w:rPrChange>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46663B" w:rsidRDefault="00327A85" w:rsidP="00327A85">
            <w:pPr>
              <w:widowControl/>
              <w:spacing w:line="226" w:lineRule="exact"/>
              <w:ind w:left="102"/>
              <w:rPr>
                <w:ins w:id="2345" w:author="Björn Genfors" w:date="2014-03-28T14:31:00Z"/>
                <w:spacing w:val="-1"/>
                <w:sz w:val="20"/>
                <w:szCs w:val="20"/>
                <w:lang w:val="sv-SE"/>
                <w:rPrChange w:id="2346" w:author="Björn Genfors" w:date="2014-03-28T15:54:00Z">
                  <w:rPr>
                    <w:ins w:id="2347" w:author="Björn Genfors" w:date="2014-03-28T14:31:00Z"/>
                    <w:rFonts w:eastAsia="Calibri" w:cs="Times New Roman"/>
                    <w:spacing w:val="-1"/>
                    <w:sz w:val="20"/>
                    <w:szCs w:val="20"/>
                    <w:lang w:val="sv-SE"/>
                  </w:rPr>
                </w:rPrChange>
              </w:rPr>
            </w:pPr>
            <w:ins w:id="2348" w:author="Björn Genfors" w:date="2014-03-28T14:31:00Z">
              <w:r w:rsidRPr="0046663B">
                <w:rPr>
                  <w:sz w:val="20"/>
                  <w:szCs w:val="20"/>
                  <w:lang w:val="sv-SE"/>
                  <w:rPrChange w:id="2349" w:author="Björn Genfors" w:date="2014-03-28T15:54:00Z">
                    <w:rPr>
                      <w:sz w:val="20"/>
                      <w:szCs w:val="20"/>
                      <w:lang w:val="sv-SE"/>
                    </w:rPr>
                  </w:rPrChange>
                </w:rPr>
                <w:t xml:space="preserve">Sätts endast om resultCode är ERROR, se kapitel </w:t>
              </w:r>
              <w:r w:rsidRPr="0046663B">
                <w:rPr>
                  <w:sz w:val="20"/>
                  <w:szCs w:val="20"/>
                  <w:rPrChange w:id="2350" w:author="Björn Genfors" w:date="2014-03-28T15:54:00Z">
                    <w:rPr>
                      <w:szCs w:val="20"/>
                    </w:rPr>
                  </w:rPrChange>
                </w:rPr>
                <w:fldChar w:fldCharType="begin"/>
              </w:r>
              <w:r w:rsidRPr="0046663B">
                <w:rPr>
                  <w:sz w:val="20"/>
                  <w:szCs w:val="20"/>
                  <w:lang w:val="sv-SE"/>
                  <w:rPrChange w:id="2351" w:author="Björn Genfors" w:date="2014-03-28T15:54:00Z">
                    <w:rPr>
                      <w:sz w:val="20"/>
                      <w:szCs w:val="20"/>
                      <w:lang w:val="sv-SE"/>
                    </w:rPr>
                  </w:rPrChange>
                </w:rPr>
                <w:instrText xml:space="preserve"> REF _Ref383780140 \r \h  \* MERGEFORMAT </w:instrText>
              </w:r>
            </w:ins>
            <w:r w:rsidRPr="0046663B">
              <w:rPr>
                <w:sz w:val="20"/>
                <w:szCs w:val="20"/>
                <w:rPrChange w:id="2352" w:author="Björn Genfors" w:date="2014-03-28T15:54:00Z">
                  <w:rPr>
                    <w:szCs w:val="20"/>
                  </w:rPr>
                </w:rPrChange>
              </w:rPr>
            </w:r>
            <w:ins w:id="2353" w:author="Björn Genfors" w:date="2014-03-28T14:31:00Z">
              <w:r w:rsidRPr="0046663B">
                <w:rPr>
                  <w:sz w:val="20"/>
                  <w:szCs w:val="20"/>
                  <w:rPrChange w:id="2354" w:author="Björn Genfors" w:date="2014-03-28T15:54:00Z">
                    <w:rPr>
                      <w:szCs w:val="20"/>
                    </w:rPr>
                  </w:rPrChange>
                </w:rPr>
                <w:fldChar w:fldCharType="separate"/>
              </w:r>
              <w:r w:rsidRPr="0046663B">
                <w:rPr>
                  <w:sz w:val="20"/>
                  <w:szCs w:val="20"/>
                  <w:lang w:val="sv-SE"/>
                  <w:rPrChange w:id="2355" w:author="Björn Genfors" w:date="2014-03-28T15:54:00Z">
                    <w:rPr>
                      <w:sz w:val="20"/>
                      <w:szCs w:val="20"/>
                      <w:lang w:val="sv-SE"/>
                    </w:rPr>
                  </w:rPrChange>
                </w:rPr>
                <w:t>4.3</w:t>
              </w:r>
              <w:r w:rsidRPr="0046663B">
                <w:rPr>
                  <w:sz w:val="20"/>
                  <w:szCs w:val="20"/>
                  <w:rPrChange w:id="2356" w:author="Björn Genfors" w:date="2014-03-28T15:54:00Z">
                    <w:rPr>
                      <w:szCs w:val="20"/>
                    </w:rPr>
                  </w:rPrChange>
                </w:rPr>
                <w:fldChar w:fldCharType="end"/>
              </w:r>
              <w:r w:rsidRPr="0046663B">
                <w:rPr>
                  <w:sz w:val="20"/>
                  <w:szCs w:val="20"/>
                  <w:lang w:val="sv-SE"/>
                  <w:rPrChange w:id="2357" w:author="Björn Genfors" w:date="2014-03-28T15:54:00Z">
                    <w:rPr>
                      <w:sz w:val="20"/>
                      <w:szCs w:val="20"/>
                      <w:lang w:val="sv-SE"/>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46663B" w:rsidRDefault="00327A85" w:rsidP="00327A85">
            <w:pPr>
              <w:spacing w:line="226" w:lineRule="exact"/>
              <w:ind w:left="102"/>
              <w:jc w:val="center"/>
              <w:rPr>
                <w:ins w:id="2358" w:author="Björn Genfors" w:date="2014-03-28T14:31:00Z"/>
                <w:spacing w:val="-1"/>
                <w:sz w:val="20"/>
                <w:szCs w:val="20"/>
                <w:rPrChange w:id="2359" w:author="Björn Genfors" w:date="2014-03-28T15:54:00Z">
                  <w:rPr>
                    <w:ins w:id="2360" w:author="Björn Genfors" w:date="2014-03-28T14:31:00Z"/>
                    <w:spacing w:val="-1"/>
                    <w:szCs w:val="20"/>
                  </w:rPr>
                </w:rPrChange>
              </w:rPr>
            </w:pPr>
            <w:ins w:id="2361" w:author="Björn Genfors" w:date="2014-03-28T14:31:00Z">
              <w:r w:rsidRPr="0046663B">
                <w:rPr>
                  <w:sz w:val="20"/>
                  <w:szCs w:val="20"/>
                  <w:rPrChange w:id="2362" w:author="Björn Genfors" w:date="2014-03-28T15:54:00Z">
                    <w:rPr>
                      <w:sz w:val="20"/>
                      <w:szCs w:val="20"/>
                    </w:rPr>
                  </w:rPrChange>
                </w:rPr>
                <w:t>0..1</w:t>
              </w:r>
            </w:ins>
          </w:p>
        </w:tc>
      </w:tr>
      <w:tr w:rsidR="00327A85" w:rsidRPr="0046663B" w14:paraId="7F76F230" w14:textId="77777777" w:rsidTr="00265DFD">
        <w:trPr>
          <w:trHeight w:hRule="exact" w:val="559"/>
          <w:tblHeader/>
          <w:ins w:id="236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46663B" w:rsidRDefault="00327A85" w:rsidP="00327A85">
            <w:pPr>
              <w:spacing w:line="229" w:lineRule="exact"/>
              <w:ind w:left="102"/>
              <w:rPr>
                <w:ins w:id="2364" w:author="Björn Genfors" w:date="2014-03-28T14:31:00Z"/>
                <w:sz w:val="20"/>
                <w:szCs w:val="20"/>
                <w:rPrChange w:id="2365" w:author="Björn Genfors" w:date="2014-03-28T15:54:00Z">
                  <w:rPr>
                    <w:ins w:id="2366" w:author="Björn Genfors" w:date="2014-03-28T14:31:00Z"/>
                    <w:szCs w:val="20"/>
                  </w:rPr>
                </w:rPrChange>
              </w:rPr>
            </w:pPr>
            <w:ins w:id="2367" w:author="Björn Genfors" w:date="2014-03-28T14:31:00Z">
              <w:r w:rsidRPr="0046663B">
                <w:rPr>
                  <w:rFonts w:cs="Arial"/>
                  <w:sz w:val="20"/>
                  <w:szCs w:val="20"/>
                  <w:rPrChange w:id="2368" w:author="Björn Genfors" w:date="2014-03-28T15:54:00Z">
                    <w:rPr>
                      <w:rFonts w:cs="Arial"/>
                      <w:sz w:val="20"/>
                      <w:szCs w:val="20"/>
                    </w:rPr>
                  </w:rPrChange>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46663B" w:rsidRDefault="00327A85" w:rsidP="00327A85">
            <w:pPr>
              <w:spacing w:line="226" w:lineRule="exact"/>
              <w:ind w:left="102"/>
              <w:rPr>
                <w:ins w:id="2369" w:author="Björn Genfors" w:date="2014-03-28T14:31:00Z"/>
                <w:sz w:val="20"/>
                <w:szCs w:val="20"/>
                <w:rPrChange w:id="2370" w:author="Björn Genfors" w:date="2014-03-28T15:54:00Z">
                  <w:rPr>
                    <w:ins w:id="2371" w:author="Björn Genfors" w:date="2014-03-28T14:31:00Z"/>
                    <w:szCs w:val="20"/>
                  </w:rPr>
                </w:rPrChange>
              </w:rPr>
            </w:pPr>
            <w:ins w:id="2372" w:author="Björn Genfors" w:date="2014-03-28T14:31:00Z">
              <w:r w:rsidRPr="0046663B">
                <w:rPr>
                  <w:spacing w:val="-1"/>
                  <w:sz w:val="20"/>
                  <w:szCs w:val="20"/>
                  <w:rPrChange w:id="2373" w:author="Björn Genfors" w:date="2014-03-28T15:54: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46663B" w:rsidRDefault="00327A85" w:rsidP="00327A85">
            <w:pPr>
              <w:spacing w:line="226" w:lineRule="exact"/>
              <w:ind w:left="102"/>
              <w:rPr>
                <w:ins w:id="2374" w:author="Björn Genfors" w:date="2014-03-28T14:31:00Z"/>
                <w:spacing w:val="-1"/>
                <w:sz w:val="20"/>
                <w:szCs w:val="20"/>
                <w:rPrChange w:id="2375" w:author="Björn Genfors" w:date="2014-03-28T15:54:00Z">
                  <w:rPr>
                    <w:ins w:id="2376" w:author="Björn Genfors" w:date="2014-03-28T14:31:00Z"/>
                    <w:spacing w:val="-1"/>
                    <w:szCs w:val="20"/>
                  </w:rPr>
                </w:rPrChange>
              </w:rPr>
            </w:pPr>
            <w:ins w:id="2377" w:author="Björn Genfors" w:date="2014-03-28T14:31:00Z">
              <w:r w:rsidRPr="0046663B">
                <w:rPr>
                  <w:sz w:val="20"/>
                  <w:szCs w:val="20"/>
                  <w:rPrChange w:id="2378" w:author="Björn Genfors" w:date="2014-03-28T15:54:00Z">
                    <w:rPr>
                      <w:sz w:val="20"/>
                      <w:szCs w:val="20"/>
                    </w:rPr>
                  </w:rPrChange>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46663B" w:rsidRDefault="00327A85" w:rsidP="00327A85">
            <w:pPr>
              <w:spacing w:line="226" w:lineRule="exact"/>
              <w:ind w:left="102"/>
              <w:jc w:val="center"/>
              <w:rPr>
                <w:ins w:id="2379" w:author="Björn Genfors" w:date="2014-03-28T14:31:00Z"/>
                <w:spacing w:val="-1"/>
                <w:sz w:val="20"/>
                <w:szCs w:val="20"/>
                <w:rPrChange w:id="2380" w:author="Björn Genfors" w:date="2014-03-28T15:54:00Z">
                  <w:rPr>
                    <w:ins w:id="2381" w:author="Björn Genfors" w:date="2014-03-28T14:31:00Z"/>
                    <w:spacing w:val="-1"/>
                    <w:szCs w:val="20"/>
                  </w:rPr>
                </w:rPrChange>
              </w:rPr>
            </w:pPr>
            <w:ins w:id="2382" w:author="Björn Genfors" w:date="2014-03-28T14:31:00Z">
              <w:r w:rsidRPr="0046663B">
                <w:rPr>
                  <w:sz w:val="20"/>
                  <w:szCs w:val="20"/>
                  <w:rPrChange w:id="2383" w:author="Björn Genfors" w:date="2014-03-28T15:54:00Z">
                    <w:rPr>
                      <w:sz w:val="20"/>
                      <w:szCs w:val="20"/>
                    </w:rPr>
                  </w:rPrChange>
                </w:rPr>
                <w:t>0..1</w:t>
              </w:r>
            </w:ins>
          </w:p>
        </w:tc>
      </w:tr>
      <w:tr w:rsidR="00327A85" w:rsidRPr="0046663B" w14:paraId="74910995" w14:textId="77777777" w:rsidTr="00265DFD">
        <w:trPr>
          <w:trHeight w:hRule="exact" w:val="559"/>
          <w:tblHeader/>
          <w:ins w:id="238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46663B" w:rsidRDefault="00327A85" w:rsidP="00327A85">
            <w:pPr>
              <w:spacing w:line="229" w:lineRule="exact"/>
              <w:ind w:left="102"/>
              <w:rPr>
                <w:ins w:id="2385" w:author="Björn Genfors" w:date="2014-03-28T14:31:00Z"/>
                <w:sz w:val="20"/>
                <w:szCs w:val="20"/>
                <w:rPrChange w:id="2386" w:author="Björn Genfors" w:date="2014-03-28T15:54:00Z">
                  <w:rPr>
                    <w:ins w:id="2387" w:author="Björn Genfors" w:date="2014-03-28T14:31:00Z"/>
                    <w:szCs w:val="20"/>
                  </w:rPr>
                </w:rPrChange>
              </w:rPr>
            </w:pPr>
            <w:ins w:id="2388" w:author="Björn Genfors" w:date="2014-03-28T14:31:00Z">
              <w:r w:rsidRPr="0046663B">
                <w:rPr>
                  <w:rFonts w:cs="Arial"/>
                  <w:sz w:val="20"/>
                  <w:szCs w:val="20"/>
                  <w:rPrChange w:id="2389" w:author="Björn Genfors" w:date="2014-03-28T15:54:00Z">
                    <w:rPr>
                      <w:rFonts w:cs="Arial"/>
                      <w:sz w:val="20"/>
                      <w:szCs w:val="20"/>
                    </w:rPr>
                  </w:rPrChange>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46663B" w:rsidRDefault="00327A85" w:rsidP="00327A85">
            <w:pPr>
              <w:spacing w:line="226" w:lineRule="exact"/>
              <w:ind w:left="102"/>
              <w:rPr>
                <w:ins w:id="2390" w:author="Björn Genfors" w:date="2014-03-28T14:31:00Z"/>
                <w:sz w:val="20"/>
                <w:szCs w:val="20"/>
                <w:rPrChange w:id="2391" w:author="Björn Genfors" w:date="2014-03-28T15:54:00Z">
                  <w:rPr>
                    <w:ins w:id="2392" w:author="Björn Genfors" w:date="2014-03-28T14:31:00Z"/>
                    <w:szCs w:val="20"/>
                  </w:rPr>
                </w:rPrChange>
              </w:rPr>
            </w:pPr>
            <w:ins w:id="2393" w:author="Björn Genfors" w:date="2014-03-28T14:31:00Z">
              <w:r w:rsidRPr="0046663B">
                <w:rPr>
                  <w:spacing w:val="-1"/>
                  <w:sz w:val="20"/>
                  <w:szCs w:val="20"/>
                  <w:rPrChange w:id="2394" w:author="Björn Genfors" w:date="2014-03-28T15:54: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46663B" w:rsidRDefault="00327A85" w:rsidP="00327A85">
            <w:pPr>
              <w:widowControl/>
              <w:spacing w:line="226" w:lineRule="exact"/>
              <w:ind w:left="102"/>
              <w:rPr>
                <w:ins w:id="2395" w:author="Björn Genfors" w:date="2014-03-28T14:31:00Z"/>
                <w:spacing w:val="-1"/>
                <w:sz w:val="20"/>
                <w:szCs w:val="20"/>
                <w:lang w:val="sv-SE"/>
                <w:rPrChange w:id="2396" w:author="Björn Genfors" w:date="2014-03-28T15:54:00Z">
                  <w:rPr>
                    <w:ins w:id="2397" w:author="Björn Genfors" w:date="2014-03-28T14:31:00Z"/>
                    <w:rFonts w:eastAsia="Calibri" w:cs="Times New Roman"/>
                    <w:spacing w:val="-1"/>
                    <w:sz w:val="20"/>
                    <w:szCs w:val="20"/>
                    <w:lang w:val="sv-SE"/>
                  </w:rPr>
                </w:rPrChange>
              </w:rPr>
            </w:pPr>
            <w:ins w:id="2398" w:author="Björn Genfors" w:date="2014-03-28T14:31:00Z">
              <w:r w:rsidRPr="0046663B">
                <w:rPr>
                  <w:sz w:val="20"/>
                  <w:szCs w:val="20"/>
                  <w:lang w:val="sv-SE"/>
                  <w:rPrChange w:id="2399" w:author="Björn Genfors" w:date="2014-03-28T15:54:00Z">
                    <w:rPr>
                      <w:sz w:val="20"/>
                      <w:szCs w:val="20"/>
                      <w:lang w:val="sv-SE"/>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46663B" w:rsidRDefault="00327A85" w:rsidP="00327A85">
            <w:pPr>
              <w:spacing w:line="226" w:lineRule="exact"/>
              <w:ind w:left="102"/>
              <w:jc w:val="center"/>
              <w:rPr>
                <w:ins w:id="2400" w:author="Björn Genfors" w:date="2014-03-28T14:31:00Z"/>
                <w:spacing w:val="-1"/>
                <w:sz w:val="20"/>
                <w:szCs w:val="20"/>
                <w:rPrChange w:id="2401" w:author="Björn Genfors" w:date="2014-03-28T15:54:00Z">
                  <w:rPr>
                    <w:ins w:id="2402" w:author="Björn Genfors" w:date="2014-03-28T14:31:00Z"/>
                    <w:spacing w:val="-1"/>
                    <w:szCs w:val="20"/>
                  </w:rPr>
                </w:rPrChange>
              </w:rPr>
            </w:pPr>
            <w:ins w:id="2403" w:author="Björn Genfors" w:date="2014-03-28T14:31:00Z">
              <w:r w:rsidRPr="0046663B">
                <w:rPr>
                  <w:sz w:val="20"/>
                  <w:szCs w:val="20"/>
                  <w:rPrChange w:id="2404" w:author="Björn Genfors" w:date="2014-03-28T15:54:00Z">
                    <w:rPr>
                      <w:sz w:val="20"/>
                      <w:szCs w:val="20"/>
                    </w:rPr>
                  </w:rPrChange>
                </w:rPr>
                <w:t>1..1</w:t>
              </w:r>
            </w:ins>
          </w:p>
        </w:tc>
      </w:tr>
      <w:tr w:rsidR="00327A85" w:rsidRPr="0046663B" w14:paraId="3A1020E7" w14:textId="77777777" w:rsidTr="00265DFD">
        <w:trPr>
          <w:trHeight w:hRule="exact" w:val="559"/>
          <w:tblHeader/>
          <w:ins w:id="240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46663B" w:rsidRDefault="00327A85" w:rsidP="00327A85">
            <w:pPr>
              <w:spacing w:line="229" w:lineRule="exact"/>
              <w:ind w:left="102"/>
              <w:rPr>
                <w:ins w:id="2406" w:author="Björn Genfors" w:date="2014-03-28T14:31:00Z"/>
                <w:sz w:val="20"/>
                <w:szCs w:val="20"/>
                <w:rPrChange w:id="2407" w:author="Björn Genfors" w:date="2014-03-28T15:54:00Z">
                  <w:rPr>
                    <w:ins w:id="2408" w:author="Björn Genfors" w:date="2014-03-28T14:31:00Z"/>
                    <w:szCs w:val="20"/>
                  </w:rPr>
                </w:rPrChange>
              </w:rPr>
            </w:pPr>
            <w:ins w:id="2409" w:author="Björn Genfors" w:date="2014-03-28T14:31:00Z">
              <w:r w:rsidRPr="0046663B">
                <w:rPr>
                  <w:rFonts w:cs="Arial"/>
                  <w:sz w:val="20"/>
                  <w:szCs w:val="20"/>
                  <w:rPrChange w:id="2410" w:author="Björn Genfors" w:date="2014-03-28T15:54:00Z">
                    <w:rPr>
                      <w:rFonts w:cs="Arial"/>
                      <w:sz w:val="20"/>
                      <w:szCs w:val="20"/>
                    </w:rPr>
                  </w:rPrChange>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46663B" w:rsidRDefault="00327A85" w:rsidP="00327A85">
            <w:pPr>
              <w:spacing w:line="226" w:lineRule="exact"/>
              <w:ind w:left="102"/>
              <w:rPr>
                <w:ins w:id="2411" w:author="Björn Genfors" w:date="2014-03-28T14:31:00Z"/>
                <w:sz w:val="20"/>
                <w:szCs w:val="20"/>
                <w:rPrChange w:id="2412" w:author="Björn Genfors" w:date="2014-03-28T15:54:00Z">
                  <w:rPr>
                    <w:ins w:id="2413" w:author="Björn Genfors" w:date="2014-03-28T14:31:00Z"/>
                    <w:szCs w:val="20"/>
                  </w:rPr>
                </w:rPrChange>
              </w:rPr>
            </w:pPr>
            <w:ins w:id="2414" w:author="Björn Genfors" w:date="2014-03-28T14:31:00Z">
              <w:r w:rsidRPr="0046663B">
                <w:rPr>
                  <w:spacing w:val="-1"/>
                  <w:sz w:val="20"/>
                  <w:szCs w:val="20"/>
                  <w:rPrChange w:id="2415" w:author="Björn Genfors" w:date="2014-03-28T15:54: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46663B" w:rsidRDefault="00327A85" w:rsidP="00327A85">
            <w:pPr>
              <w:widowControl/>
              <w:spacing w:line="226" w:lineRule="exact"/>
              <w:ind w:left="102"/>
              <w:rPr>
                <w:ins w:id="2416" w:author="Björn Genfors" w:date="2014-03-28T14:31:00Z"/>
                <w:spacing w:val="-1"/>
                <w:sz w:val="20"/>
                <w:szCs w:val="20"/>
                <w:lang w:val="sv-SE"/>
                <w:rPrChange w:id="2417" w:author="Björn Genfors" w:date="2014-03-28T15:54:00Z">
                  <w:rPr>
                    <w:ins w:id="2418" w:author="Björn Genfors" w:date="2014-03-28T14:31:00Z"/>
                    <w:rFonts w:eastAsia="Calibri" w:cs="Times New Roman"/>
                    <w:spacing w:val="-1"/>
                    <w:sz w:val="20"/>
                    <w:szCs w:val="20"/>
                    <w:lang w:val="sv-SE"/>
                  </w:rPr>
                </w:rPrChange>
              </w:rPr>
            </w:pPr>
            <w:ins w:id="2419" w:author="Björn Genfors" w:date="2014-03-28T14:31:00Z">
              <w:r w:rsidRPr="0046663B">
                <w:rPr>
                  <w:sz w:val="20"/>
                  <w:szCs w:val="20"/>
                  <w:lang w:val="sv-SE"/>
                  <w:rPrChange w:id="2420" w:author="Björn Genfors" w:date="2014-03-28T15:54:00Z">
                    <w:rPr>
                      <w:sz w:val="20"/>
                      <w:szCs w:val="20"/>
                      <w:lang w:val="sv-SE"/>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46663B" w:rsidRDefault="00327A85" w:rsidP="00327A85">
            <w:pPr>
              <w:spacing w:line="226" w:lineRule="exact"/>
              <w:ind w:left="102"/>
              <w:jc w:val="center"/>
              <w:rPr>
                <w:ins w:id="2421" w:author="Björn Genfors" w:date="2014-03-28T14:31:00Z"/>
                <w:spacing w:val="-1"/>
                <w:sz w:val="20"/>
                <w:szCs w:val="20"/>
                <w:rPrChange w:id="2422" w:author="Björn Genfors" w:date="2014-03-28T15:54:00Z">
                  <w:rPr>
                    <w:ins w:id="2423" w:author="Björn Genfors" w:date="2014-03-28T14:31:00Z"/>
                    <w:spacing w:val="-1"/>
                    <w:szCs w:val="20"/>
                  </w:rPr>
                </w:rPrChange>
              </w:rPr>
            </w:pPr>
            <w:ins w:id="2424" w:author="Björn Genfors" w:date="2014-03-28T14:31:00Z">
              <w:r w:rsidRPr="0046663B">
                <w:rPr>
                  <w:sz w:val="20"/>
                  <w:szCs w:val="20"/>
                  <w:rPrChange w:id="2425" w:author="Björn Genfors" w:date="2014-03-28T15:54:00Z">
                    <w:rPr>
                      <w:sz w:val="20"/>
                      <w:szCs w:val="20"/>
                    </w:rPr>
                  </w:rPrChange>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2426" w:name="_Toc383102095"/>
      <w:r w:rsidRPr="00CC412F">
        <w:t>Övriga regler</w:t>
      </w:r>
      <w:bookmarkEnd w:id="2426"/>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2427" w:name="_Toc248640916"/>
    </w:p>
    <w:p w14:paraId="5D7C2C21" w14:textId="39C1913D" w:rsidR="006878CE" w:rsidRDefault="006878CE">
      <w:pPr>
        <w:spacing w:line="240" w:lineRule="auto"/>
        <w:rPr>
          <w:rFonts w:eastAsia="Times New Roman"/>
          <w:bCs/>
          <w:sz w:val="24"/>
          <w:szCs w:val="26"/>
        </w:rPr>
      </w:pPr>
      <w:bookmarkStart w:id="2428" w:name="_Toc383102096"/>
    </w:p>
    <w:p w14:paraId="62C3FDC9" w14:textId="77777777" w:rsidR="00DE71B1" w:rsidRDefault="00DE71B1">
      <w:pPr>
        <w:spacing w:line="240" w:lineRule="auto"/>
        <w:rPr>
          <w:ins w:id="2429" w:author="Björn Genfors" w:date="2014-03-28T14:33:00Z"/>
          <w:rFonts w:eastAsia="Times New Roman"/>
          <w:bCs/>
          <w:sz w:val="24"/>
          <w:szCs w:val="26"/>
        </w:rPr>
      </w:pPr>
      <w:ins w:id="2430" w:author="Björn Genfors" w:date="2014-03-28T14:33:00Z">
        <w:r>
          <w:br w:type="page"/>
        </w:r>
      </w:ins>
    </w:p>
    <w:p w14:paraId="000EB474" w14:textId="7C299848" w:rsidR="00D4194A" w:rsidRPr="00CC412F" w:rsidRDefault="00424B6F" w:rsidP="00D4194A">
      <w:pPr>
        <w:pStyle w:val="Rubrik2"/>
      </w:pPr>
      <w:r w:rsidRPr="00CC412F">
        <w:lastRenderedPageBreak/>
        <w:t>GetLaboratoryOrderOutcome</w:t>
      </w:r>
      <w:bookmarkEnd w:id="2427"/>
      <w:bookmarkEnd w:id="2428"/>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2431"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2432" w:author="Björn Genfors" w:date="2014-03-28T14:46:00Z"/>
          <w:spacing w:val="-1"/>
        </w:rPr>
      </w:pPr>
    </w:p>
    <w:p w14:paraId="627259E5" w14:textId="77777777" w:rsidR="0046387E" w:rsidRPr="00CC412F" w:rsidRDefault="0046387E" w:rsidP="0046387E">
      <w:pPr>
        <w:pStyle w:val="Rubrik3"/>
        <w:rPr>
          <w:ins w:id="2433" w:author="Björn Genfors" w:date="2014-03-28T14:46:00Z"/>
        </w:rPr>
      </w:pPr>
      <w:ins w:id="2434" w:author="Björn Genfors" w:date="2014-03-28T14:46:00Z">
        <w:r w:rsidRPr="00CC412F">
          <w:t>Gemensamma informationskomponenter</w:t>
        </w:r>
      </w:ins>
    </w:p>
    <w:p w14:paraId="134BEA90" w14:textId="1EE38CF8" w:rsidR="0046387E" w:rsidRPr="0046387E" w:rsidRDefault="0046387E">
      <w:pPr>
        <w:rPr>
          <w:rPrChange w:id="2435" w:author="Björn Genfors" w:date="2014-03-28T14:46:00Z">
            <w:rPr>
              <w:spacing w:val="-1"/>
            </w:rPr>
          </w:rPrChange>
        </w:rPr>
        <w:pPrChange w:id="2436" w:author="Björn Genfors" w:date="2014-03-28T14:46:00Z">
          <w:pPr>
            <w:spacing w:line="239" w:lineRule="auto"/>
            <w:ind w:right="145"/>
          </w:pPr>
        </w:pPrChange>
      </w:pPr>
      <w:ins w:id="2437"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2438" w:name="_Toc383102097"/>
      <w:r w:rsidRPr="00CC412F">
        <w:t>Version</w:t>
      </w:r>
      <w:bookmarkEnd w:id="2438"/>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2439" w:name="_Toc383102098"/>
      <w:moveToRangeStart w:id="2440" w:author="Björn Genfors" w:date="2014-03-28T14:34:00Z" w:name="move383780609"/>
      <w:moveTo w:id="2441" w:author="Björn Genfors" w:date="2014-03-28T14:34:00Z">
        <w:r w:rsidRPr="00CC412F">
          <w:t>Fältregler</w:t>
        </w:r>
      </w:moveTo>
    </w:p>
    <w:tbl>
      <w:tblPr>
        <w:tblStyle w:val="TableNormal3"/>
        <w:tblW w:w="9639" w:type="dxa"/>
        <w:tblLayout w:type="fixed"/>
        <w:tblLook w:val="01E0" w:firstRow="1" w:lastRow="1" w:firstColumn="1" w:lastColumn="1" w:noHBand="0" w:noVBand="0"/>
        <w:tblPrChange w:id="2442"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2443">
          <w:tblGrid>
            <w:gridCol w:w="6"/>
            <w:gridCol w:w="2910"/>
            <w:gridCol w:w="6"/>
            <w:gridCol w:w="1553"/>
            <w:gridCol w:w="6"/>
            <w:gridCol w:w="3963"/>
            <w:gridCol w:w="6"/>
            <w:gridCol w:w="1189"/>
            <w:gridCol w:w="6"/>
          </w:tblGrid>
        </w:tblGridChange>
      </w:tblGrid>
      <w:tr w:rsidR="00DE71B1" w:rsidRPr="006B6063" w14:paraId="3FD11A9B" w14:textId="77777777" w:rsidTr="0046387E">
        <w:trPr>
          <w:trHeight w:hRule="exact" w:val="586"/>
          <w:tblHeader/>
          <w:ins w:id="2444" w:author="Björn Genfors" w:date="2014-03-28T14:34:00Z"/>
          <w:trPrChange w:id="2445"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2440"/>
          <w:p w14:paraId="372B7E3E" w14:textId="77777777" w:rsidR="00DE71B1" w:rsidRPr="006B6063" w:rsidRDefault="00DE71B1" w:rsidP="0046387E">
            <w:pPr>
              <w:widowControl/>
              <w:spacing w:line="226" w:lineRule="exact"/>
              <w:ind w:left="102"/>
              <w:rPr>
                <w:ins w:id="2447" w:author="Björn Genfors" w:date="2014-03-28T14:34:00Z"/>
                <w:rFonts w:cs="Times New Roman"/>
                <w:b/>
                <w:sz w:val="20"/>
                <w:szCs w:val="20"/>
                <w:lang w:val="sv-SE"/>
              </w:rPr>
            </w:pPr>
            <w:ins w:id="2448"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2450" w:author="Björn Genfors" w:date="2014-03-28T14:34:00Z"/>
                <w:rFonts w:cs="Times New Roman"/>
                <w:b/>
                <w:sz w:val="20"/>
                <w:szCs w:val="20"/>
                <w:lang w:val="sv-SE"/>
              </w:rPr>
            </w:pPr>
            <w:ins w:id="2451"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5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2453" w:author="Björn Genfors" w:date="2014-03-28T14:34:00Z"/>
                <w:rFonts w:cs="Times New Roman"/>
                <w:b/>
                <w:sz w:val="20"/>
                <w:szCs w:val="20"/>
                <w:lang w:val="sv-SE"/>
              </w:rPr>
            </w:pPr>
            <w:ins w:id="2454"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2456" w:author="Björn Genfors" w:date="2014-03-28T14:34:00Z"/>
                <w:rFonts w:cs="Times New Roman"/>
                <w:b/>
                <w:sz w:val="20"/>
                <w:szCs w:val="20"/>
                <w:lang w:val="sv-SE"/>
              </w:rPr>
            </w:pPr>
            <w:ins w:id="2457"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2458" w:author="Björn Genfors" w:date="2014-03-28T14:34:00Z"/>
                <w:rFonts w:cs="Times New Roman"/>
                <w:sz w:val="20"/>
                <w:szCs w:val="20"/>
                <w:lang w:val="sv-SE"/>
              </w:rPr>
            </w:pPr>
            <w:ins w:id="2459"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2460" w:author="Björn Genfors" w:date="2014-03-28T14:34:00Z"/>
          <w:trPrChange w:id="2461"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2463" w:author="Björn Genfors" w:date="2014-03-28T14:34:00Z"/>
                <w:rFonts w:cs="Times New Roman"/>
                <w:b/>
                <w:sz w:val="20"/>
                <w:szCs w:val="20"/>
                <w:lang w:val="sv-SE"/>
              </w:rPr>
            </w:pPr>
            <w:ins w:id="2464"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246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246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2470" w:author="Björn Genfors" w:date="2014-03-28T14:34:00Z"/>
                <w:rFonts w:cs="Times New Roman"/>
                <w:sz w:val="20"/>
                <w:szCs w:val="20"/>
                <w:lang w:val="sv-SE"/>
              </w:rPr>
            </w:pPr>
          </w:p>
        </w:tc>
      </w:tr>
      <w:tr w:rsidR="00DE71B1" w:rsidRPr="006B6063" w14:paraId="3022272F" w14:textId="77777777" w:rsidTr="0046387E">
        <w:trPr>
          <w:trHeight w:hRule="exact" w:val="506"/>
          <w:tblHeader/>
          <w:ins w:id="2471" w:author="Björn Genfors" w:date="2014-03-28T14:34:00Z"/>
          <w:trPrChange w:id="2472"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2474" w:author="Björn Genfors" w:date="2014-03-28T14:34:00Z"/>
                <w:rFonts w:cs="Times New Roman"/>
                <w:sz w:val="20"/>
                <w:szCs w:val="20"/>
                <w:lang w:val="sv-SE"/>
              </w:rPr>
            </w:pPr>
            <w:ins w:id="2475"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24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2477" w:author="Björn Genfors" w:date="2014-03-28T14:34:00Z"/>
                <w:rFonts w:cs="Times New Roman"/>
                <w:spacing w:val="-1"/>
                <w:sz w:val="20"/>
                <w:szCs w:val="20"/>
                <w:lang w:val="sv-SE"/>
              </w:rPr>
            </w:pPr>
            <w:ins w:id="2478"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4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2480" w:author="Björn Genfors" w:date="2014-03-28T14:34:00Z"/>
                <w:rFonts w:cs="Times New Roman"/>
                <w:spacing w:val="-1"/>
                <w:sz w:val="20"/>
                <w:szCs w:val="20"/>
                <w:lang w:val="sv-SE"/>
              </w:rPr>
            </w:pPr>
            <w:ins w:id="2481"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24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2483" w:author="Björn Genfors" w:date="2014-03-28T14:34:00Z"/>
                <w:rFonts w:cs="Times New Roman"/>
                <w:sz w:val="20"/>
                <w:szCs w:val="20"/>
                <w:lang w:val="sv-SE"/>
              </w:rPr>
            </w:pPr>
            <w:ins w:id="2484"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2485" w:author="Björn Genfors" w:date="2014-03-28T14:34:00Z"/>
                <w:rFonts w:cs="Times New Roman"/>
                <w:sz w:val="20"/>
                <w:szCs w:val="20"/>
                <w:lang w:val="sv-SE"/>
              </w:rPr>
            </w:pPr>
          </w:p>
        </w:tc>
      </w:tr>
      <w:tr w:rsidR="00DE71B1" w:rsidRPr="006B6063" w14:paraId="774DCB3C" w14:textId="77777777" w:rsidTr="0046387E">
        <w:trPr>
          <w:trHeight w:hRule="exact" w:val="2571"/>
          <w:tblHeader/>
          <w:ins w:id="2486" w:author="Björn Genfors" w:date="2014-03-28T14:34:00Z"/>
          <w:trPrChange w:id="2487"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2489" w:author="Björn Genfors" w:date="2014-03-28T14:34:00Z"/>
                <w:rFonts w:cs="Times New Roman"/>
                <w:spacing w:val="-1"/>
                <w:sz w:val="20"/>
                <w:szCs w:val="20"/>
                <w:lang w:val="sv-SE"/>
              </w:rPr>
            </w:pPr>
            <w:ins w:id="2490"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4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2492" w:author="Björn Genfors" w:date="2014-03-28T14:34:00Z"/>
                <w:rFonts w:cs="Times New Roman"/>
                <w:spacing w:val="-1"/>
                <w:sz w:val="20"/>
                <w:szCs w:val="20"/>
                <w:lang w:val="sv-SE"/>
              </w:rPr>
            </w:pPr>
            <w:ins w:id="2493"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4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2495" w:author="Björn Genfors" w:date="2014-03-28T14:34:00Z"/>
                <w:rFonts w:cs="Times New Roman"/>
                <w:spacing w:val="-1"/>
                <w:sz w:val="20"/>
                <w:szCs w:val="20"/>
                <w:lang w:val="sv-SE"/>
              </w:rPr>
            </w:pPr>
            <w:ins w:id="2496"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24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2498" w:author="Björn Genfors" w:date="2014-03-28T14:34:00Z"/>
                <w:rFonts w:cs="Times New Roman"/>
                <w:sz w:val="20"/>
                <w:szCs w:val="20"/>
                <w:lang w:val="sv-SE"/>
              </w:rPr>
            </w:pPr>
            <w:ins w:id="2499" w:author="Björn Genfors" w:date="2014-03-28T14:34:00Z">
              <w:r w:rsidRPr="006B6063">
                <w:rPr>
                  <w:sz w:val="20"/>
                  <w:szCs w:val="20"/>
                </w:rPr>
                <w:t>1..1</w:t>
              </w:r>
            </w:ins>
          </w:p>
        </w:tc>
      </w:tr>
      <w:tr w:rsidR="00DE71B1" w:rsidRPr="006B6063" w14:paraId="0549DB29" w14:textId="77777777" w:rsidTr="0046387E">
        <w:trPr>
          <w:trHeight w:hRule="exact" w:val="2002"/>
          <w:tblHeader/>
          <w:ins w:id="2500" w:author="Björn Genfors" w:date="2014-03-28T14:34:00Z"/>
          <w:trPrChange w:id="2501" w:author="Björn Genfors" w:date="2014-03-28T14:44: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2503" w:author="Björn Genfors" w:date="2014-03-28T14:34:00Z"/>
                <w:rFonts w:cs="Times New Roman"/>
                <w:sz w:val="20"/>
                <w:szCs w:val="20"/>
                <w:lang w:val="sv-SE"/>
              </w:rPr>
            </w:pPr>
            <w:ins w:id="2504"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25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2506" w:author="Björn Genfors" w:date="2014-03-28T14:34:00Z"/>
                <w:rFonts w:cs="Times New Roman"/>
                <w:spacing w:val="-1"/>
                <w:sz w:val="20"/>
                <w:szCs w:val="20"/>
                <w:lang w:val="sv-SE"/>
              </w:rPr>
            </w:pPr>
            <w:ins w:id="2507"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25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DE71B1" w:rsidRDefault="00DE71B1">
            <w:pPr>
              <w:widowControl/>
              <w:spacing w:line="229" w:lineRule="exact"/>
              <w:ind w:left="102"/>
              <w:rPr>
                <w:ins w:id="2509" w:author="Björn Genfors" w:date="2014-03-28T14:34:00Z"/>
                <w:spacing w:val="-1"/>
                <w:sz w:val="20"/>
                <w:szCs w:val="20"/>
                <w:lang w:val="sv-SE"/>
                <w:rPrChange w:id="2510" w:author="Björn Genfors" w:date="2014-03-28T14:39:00Z">
                  <w:rPr>
                    <w:ins w:id="2511" w:author="Björn Genfors" w:date="2014-03-28T14:34:00Z"/>
                    <w:rFonts w:eastAsia="Calibri" w:cs="Times New Roman"/>
                    <w:sz w:val="20"/>
                    <w:szCs w:val="20"/>
                    <w:lang w:val="sv-SE"/>
                  </w:rPr>
                </w:rPrChange>
              </w:rPr>
              <w:pPrChange w:id="2512" w:author="Björn Genfors" w:date="2014-03-28T14:39:00Z">
                <w:pPr>
                  <w:framePr w:hSpace="180" w:wrap="around" w:vAnchor="text" w:hAnchor="margin" w:y="1047"/>
                  <w:widowControl/>
                  <w:spacing w:line="229" w:lineRule="exact"/>
                  <w:ind w:left="102"/>
                </w:pPr>
              </w:pPrChange>
            </w:pPr>
            <w:ins w:id="2513" w:author="Björn Genfors" w:date="2014-03-28T14:34:00Z">
              <w:r w:rsidRPr="006B6063">
                <w:rPr>
                  <w:rStyle w:val="Kommentarsreferens"/>
                  <w:rFonts w:eastAsia="ヒラギノ角ゴ Pro W3" w:cs="Times New Roman"/>
                  <w:i/>
                  <w:color w:val="000000"/>
                  <w:sz w:val="20"/>
                  <w:szCs w:val="20"/>
                  <w:lang w:val="en-GB"/>
                </w:rPr>
                <w:commentReference w:id="2514"/>
              </w:r>
            </w:ins>
            <w:ins w:id="2515" w:author="Björn Genfors" w:date="2014-03-28T14:38:00Z">
              <w:r w:rsidRPr="00174516">
                <w:rPr>
                  <w:color w:val="1F497D"/>
                  <w:szCs w:val="20"/>
                  <w:lang w:val="sv-SE"/>
                  <w:rPrChange w:id="2516" w:author="Björn Genfors" w:date="2014-03-28T15:32:00Z">
                    <w:rPr>
                      <w:rFonts w:ascii="Calibri" w:hAnsi="Calibri"/>
                      <w:color w:val="1F497D"/>
                    </w:rPr>
                  </w:rPrChange>
                </w:rPr>
                <w:t xml:space="preserve">Begränsning av sökningen i tid. Begränsningen sker genom att resultatet innehåller de poster vars, </w:t>
              </w:r>
            </w:ins>
            <w:ins w:id="2517" w:author="Björn Genfors" w:date="2014-03-28T14:39:00Z">
              <w:r w:rsidRPr="00174516">
                <w:rPr>
                  <w:color w:val="1F497D"/>
                  <w:szCs w:val="20"/>
                  <w:lang w:val="sv-SE"/>
                  <w:rPrChange w:id="2518" w:author="Björn Genfors" w:date="2014-03-28T15:32:00Z">
                    <w:rPr>
                      <w:color w:val="1F497D"/>
                      <w:szCs w:val="20"/>
                    </w:rPr>
                  </w:rPrChange>
                </w:rPr>
                <w:t xml:space="preserve">av </w:t>
              </w:r>
              <w:r>
                <w:rPr>
                  <w:color w:val="1F497D"/>
                  <w:sz w:val="20"/>
                  <w:szCs w:val="20"/>
                  <w:lang w:val="sv-SE"/>
                </w:rPr>
                <w:t xml:space="preserve">förekommande </w:t>
              </w:r>
              <w:r w:rsidRPr="00174516">
                <w:rPr>
                  <w:color w:val="1F497D"/>
                  <w:szCs w:val="20"/>
                  <w:lang w:val="sv-SE"/>
                  <w:rPrChange w:id="2519" w:author="Björn Genfors" w:date="2014-03-28T15:32:00Z">
                    <w:rPr>
                      <w:color w:val="1F497D"/>
                      <w:szCs w:val="20"/>
                    </w:rPr>
                  </w:rPrChange>
                </w:rPr>
                <w:t>tidfält</w:t>
              </w:r>
              <w:r>
                <w:rPr>
                  <w:color w:val="1F497D"/>
                  <w:sz w:val="20"/>
                  <w:szCs w:val="20"/>
                  <w:lang w:val="sv-SE"/>
                </w:rPr>
                <w:t xml:space="preserve"> analys/analysisTime</w:t>
              </w:r>
            </w:ins>
            <w:ins w:id="2520" w:author="Björn Genfors" w:date="2014-03-28T14:38:00Z">
              <w:r w:rsidRPr="00174516">
                <w:rPr>
                  <w:color w:val="1F497D"/>
                  <w:szCs w:val="20"/>
                  <w:lang w:val="sv-SE"/>
                  <w:rPrChange w:id="2521" w:author="Björn Genfors" w:date="2014-03-28T15:32:00Z">
                    <w:rPr>
                      <w:rFonts w:ascii="Calibri" w:hAnsi="Calibri"/>
                      <w:color w:val="1F497D"/>
                    </w:rPr>
                  </w:rPrChange>
                </w:rPr>
                <w:t xml:space="preserve">, bildade tidsintervall till någon del överlappar med det tidsintervall som anges i begäran. </w:t>
              </w:r>
              <w:r w:rsidRPr="00DE71B1">
                <w:rPr>
                  <w:color w:val="1F497D"/>
                  <w:szCs w:val="20"/>
                  <w:rPrChange w:id="2522" w:author="Björn Genfors" w:date="2014-03-28T14:39: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25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2524" w:author="Björn Genfors" w:date="2014-03-28T14:34:00Z"/>
                <w:rFonts w:cs="Times New Roman"/>
                <w:sz w:val="20"/>
                <w:szCs w:val="20"/>
                <w:lang w:val="sv-SE"/>
              </w:rPr>
            </w:pPr>
            <w:ins w:id="2525" w:author="Björn Genfors" w:date="2014-03-28T14:34:00Z">
              <w:r w:rsidRPr="006B6063">
                <w:rPr>
                  <w:sz w:val="20"/>
                  <w:szCs w:val="20"/>
                </w:rPr>
                <w:t>0..1</w:t>
              </w:r>
            </w:ins>
          </w:p>
        </w:tc>
      </w:tr>
      <w:tr w:rsidR="00DE71B1" w:rsidRPr="006B6063" w14:paraId="5C4BB044" w14:textId="77777777" w:rsidTr="0046387E">
        <w:trPr>
          <w:trHeight w:hRule="exact" w:val="287"/>
          <w:tblHeader/>
          <w:ins w:id="2526" w:author="Björn Genfors" w:date="2014-03-28T14:34:00Z"/>
          <w:trPrChange w:id="252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2529" w:author="Björn Genfors" w:date="2014-03-28T14:34:00Z"/>
                <w:rFonts w:cs="Times New Roman"/>
                <w:sz w:val="20"/>
                <w:szCs w:val="20"/>
                <w:lang w:val="sv-SE"/>
              </w:rPr>
            </w:pPr>
            <w:ins w:id="253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25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2532" w:author="Björn Genfors" w:date="2014-03-28T14:34:00Z"/>
                <w:rFonts w:cs="Times New Roman"/>
                <w:spacing w:val="-1"/>
                <w:sz w:val="20"/>
                <w:szCs w:val="20"/>
                <w:lang w:val="sv-SE"/>
              </w:rPr>
            </w:pPr>
            <w:ins w:id="253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2535" w:author="Björn Genfors" w:date="2014-03-28T14:34:00Z"/>
                <w:rFonts w:cs="Times New Roman"/>
                <w:sz w:val="20"/>
                <w:szCs w:val="20"/>
                <w:lang w:val="sv-SE"/>
              </w:rPr>
            </w:pPr>
            <w:ins w:id="2536"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25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2538" w:author="Björn Genfors" w:date="2014-03-28T14:34:00Z"/>
                <w:rFonts w:cs="Times New Roman"/>
                <w:sz w:val="20"/>
                <w:szCs w:val="20"/>
                <w:lang w:val="sv-SE"/>
              </w:rPr>
            </w:pPr>
            <w:ins w:id="2539" w:author="Björn Genfors" w:date="2014-03-28T14:34:00Z">
              <w:r w:rsidRPr="006B6063">
                <w:rPr>
                  <w:sz w:val="20"/>
                  <w:szCs w:val="20"/>
                </w:rPr>
                <w:t>1..1</w:t>
              </w:r>
            </w:ins>
          </w:p>
        </w:tc>
      </w:tr>
      <w:tr w:rsidR="00DE71B1" w:rsidRPr="006B6063" w14:paraId="41014904" w14:textId="77777777" w:rsidTr="0046387E">
        <w:trPr>
          <w:trHeight w:hRule="exact" w:val="287"/>
          <w:tblHeader/>
          <w:ins w:id="2540" w:author="Björn Genfors" w:date="2014-03-28T14:34:00Z"/>
          <w:trPrChange w:id="2541"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2543" w:author="Björn Genfors" w:date="2014-03-28T14:34:00Z"/>
                <w:rFonts w:cs="Times New Roman"/>
                <w:sz w:val="20"/>
                <w:szCs w:val="20"/>
                <w:lang w:val="sv-SE"/>
              </w:rPr>
            </w:pPr>
            <w:ins w:id="254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25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2546" w:author="Björn Genfors" w:date="2014-03-28T14:34:00Z"/>
                <w:rFonts w:cs="Times New Roman"/>
                <w:spacing w:val="-1"/>
                <w:sz w:val="20"/>
                <w:szCs w:val="20"/>
                <w:lang w:val="sv-SE"/>
              </w:rPr>
            </w:pPr>
            <w:ins w:id="254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2549" w:author="Björn Genfors" w:date="2014-03-28T14:34:00Z"/>
                <w:rFonts w:cs="Times New Roman"/>
                <w:sz w:val="20"/>
                <w:szCs w:val="20"/>
                <w:lang w:val="sv-SE"/>
              </w:rPr>
            </w:pPr>
            <w:ins w:id="2550"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25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2552" w:author="Björn Genfors" w:date="2014-03-28T14:34:00Z"/>
                <w:rFonts w:cs="Times New Roman"/>
                <w:sz w:val="20"/>
                <w:szCs w:val="20"/>
                <w:lang w:val="sv-SE"/>
              </w:rPr>
            </w:pPr>
            <w:ins w:id="2553" w:author="Björn Genfors" w:date="2014-03-28T14:34:00Z">
              <w:r w:rsidRPr="006B6063">
                <w:rPr>
                  <w:sz w:val="20"/>
                  <w:szCs w:val="20"/>
                </w:rPr>
                <w:t>1..1</w:t>
              </w:r>
            </w:ins>
          </w:p>
        </w:tc>
      </w:tr>
      <w:tr w:rsidR="00DE71B1" w:rsidRPr="006B6063" w14:paraId="3D307970" w14:textId="77777777" w:rsidTr="0046387E">
        <w:trPr>
          <w:trHeight w:hRule="exact" w:val="2978"/>
          <w:tblHeader/>
          <w:ins w:id="2554" w:author="Björn Genfors" w:date="2014-03-28T14:34:00Z"/>
          <w:trPrChange w:id="2555"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2557" w:author="Björn Genfors" w:date="2014-03-28T14:34:00Z"/>
                <w:rFonts w:cs="Times New Roman"/>
                <w:sz w:val="20"/>
                <w:szCs w:val="20"/>
                <w:lang w:val="sv-SE"/>
              </w:rPr>
            </w:pPr>
            <w:ins w:id="2558"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25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2560" w:author="Björn Genfors" w:date="2014-03-28T14:34:00Z"/>
                <w:rFonts w:cs="Times New Roman"/>
                <w:spacing w:val="-1"/>
                <w:sz w:val="20"/>
                <w:szCs w:val="20"/>
                <w:lang w:val="sv-SE"/>
              </w:rPr>
            </w:pPr>
            <w:ins w:id="2561"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5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2563" w:author="Björn Genfors" w:date="2014-03-28T14:34:00Z"/>
                <w:rFonts w:cs="Times New Roman"/>
                <w:sz w:val="20"/>
                <w:szCs w:val="20"/>
                <w:lang w:val="sv-SE"/>
              </w:rPr>
            </w:pPr>
            <w:commentRangeStart w:id="2564"/>
            <w:ins w:id="2565"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2566"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2567" w:author="Björn Genfors" w:date="2014-03-28T14:34:00Z"/>
                <w:rFonts w:cs="Times New Roman"/>
                <w:sz w:val="20"/>
                <w:szCs w:val="20"/>
                <w:lang w:val="sv-SE"/>
              </w:rPr>
            </w:pPr>
            <w:ins w:id="2568"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2569"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2570" w:author="Björn Genfors" w:date="2014-03-28T14:34:00Z"/>
                <w:rFonts w:cs="Times New Roman"/>
                <w:sz w:val="20"/>
                <w:szCs w:val="20"/>
                <w:lang w:val="sv-SE"/>
              </w:rPr>
            </w:pPr>
            <w:ins w:id="2571"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2572" w:author="Björn Genfors" w:date="2014-03-28T14:34:00Z"/>
                <w:rFonts w:cs="Times New Roman"/>
                <w:sz w:val="20"/>
                <w:szCs w:val="20"/>
                <w:lang w:val="sv-SE"/>
              </w:rPr>
            </w:pPr>
          </w:p>
          <w:p w14:paraId="770EA444" w14:textId="77777777" w:rsidR="00DE71B1" w:rsidRPr="006B6063" w:rsidRDefault="00DE71B1" w:rsidP="0046387E">
            <w:pPr>
              <w:widowControl/>
              <w:spacing w:line="229" w:lineRule="exact"/>
              <w:ind w:left="102"/>
              <w:rPr>
                <w:ins w:id="2573" w:author="Björn Genfors" w:date="2014-03-28T14:34:00Z"/>
                <w:rFonts w:cs="Times New Roman"/>
                <w:sz w:val="20"/>
                <w:szCs w:val="20"/>
                <w:lang w:val="sv-SE"/>
              </w:rPr>
            </w:pPr>
            <w:ins w:id="2574" w:author="Björn Genfors" w:date="2014-03-28T14:34:00Z">
              <w:r w:rsidRPr="00CA00A4">
                <w:rPr>
                  <w:sz w:val="20"/>
                  <w:szCs w:val="20"/>
                  <w:lang w:val="sv-SE"/>
                </w:rPr>
                <w:t>Fältet är tvingande om c§areContactId angivits.</w:t>
              </w:r>
              <w:commentRangeEnd w:id="2564"/>
              <w:r w:rsidRPr="006B6063">
                <w:rPr>
                  <w:rStyle w:val="Kommentarsreferens"/>
                  <w:rFonts w:eastAsia="ヒラギノ角ゴ Pro W3" w:cs="Times New Roman"/>
                  <w:i/>
                  <w:color w:val="000000"/>
                  <w:sz w:val="20"/>
                  <w:szCs w:val="20"/>
                  <w:lang w:val="en-GB"/>
                </w:rPr>
                <w:commentReference w:id="2564"/>
              </w:r>
            </w:ins>
          </w:p>
        </w:tc>
        <w:tc>
          <w:tcPr>
            <w:tcW w:w="1195" w:type="dxa"/>
            <w:tcBorders>
              <w:top w:val="single" w:sz="5" w:space="0" w:color="000000"/>
              <w:left w:val="single" w:sz="5" w:space="0" w:color="000000"/>
              <w:bottom w:val="single" w:sz="5" w:space="0" w:color="000000"/>
              <w:right w:val="single" w:sz="5" w:space="0" w:color="000000"/>
            </w:tcBorders>
            <w:tcPrChange w:id="25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2576" w:author="Björn Genfors" w:date="2014-03-28T14:34:00Z"/>
                <w:rFonts w:cs="Times New Roman"/>
                <w:sz w:val="20"/>
                <w:szCs w:val="20"/>
                <w:lang w:val="sv-SE"/>
              </w:rPr>
            </w:pPr>
            <w:ins w:id="2577"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2578"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2579"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2580" w:author="Björn Genfors" w:date="2014-03-28T14:34:00Z"/>
                <w:rFonts w:cs="Times New Roman"/>
                <w:sz w:val="20"/>
                <w:szCs w:val="20"/>
                <w:lang w:val="sv-SE"/>
              </w:rPr>
            </w:pPr>
          </w:p>
        </w:tc>
      </w:tr>
      <w:tr w:rsidR="00DE71B1" w:rsidRPr="006B6063" w14:paraId="42D6B673" w14:textId="77777777" w:rsidTr="0046387E">
        <w:trPr>
          <w:trHeight w:hRule="exact" w:val="978"/>
          <w:tblHeader/>
          <w:ins w:id="2581" w:author="Björn Genfors" w:date="2014-03-28T14:34:00Z"/>
          <w:trPrChange w:id="258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2584" w:author="Björn Genfors" w:date="2014-03-28T14:34:00Z"/>
                <w:rFonts w:cs="Times New Roman"/>
                <w:b/>
                <w:sz w:val="20"/>
                <w:szCs w:val="20"/>
                <w:lang w:val="sv-SE"/>
              </w:rPr>
            </w:pPr>
            <w:ins w:id="2585"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25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2587" w:author="Björn Genfors" w:date="2014-03-28T14:34:00Z"/>
                <w:rFonts w:cs="Times New Roman"/>
                <w:sz w:val="20"/>
                <w:szCs w:val="20"/>
                <w:lang w:val="sv-SE"/>
              </w:rPr>
            </w:pPr>
            <w:ins w:id="258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2590" w:author="Björn Genfors" w:date="2014-03-28T14:34:00Z"/>
                <w:rFonts w:cs="Times New Roman"/>
                <w:spacing w:val="-1"/>
                <w:sz w:val="20"/>
                <w:szCs w:val="20"/>
                <w:lang w:val="sv-SE"/>
              </w:rPr>
            </w:pPr>
            <w:ins w:id="2591"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259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5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2594" w:author="Björn Genfors" w:date="2014-03-28T14:34:00Z"/>
                <w:rFonts w:cs="Times New Roman"/>
                <w:sz w:val="20"/>
                <w:szCs w:val="20"/>
                <w:lang w:val="sv-SE"/>
              </w:rPr>
            </w:pPr>
            <w:ins w:id="2595" w:author="Björn Genfors" w:date="2014-03-28T14:34:00Z">
              <w:r w:rsidRPr="006B6063">
                <w:rPr>
                  <w:sz w:val="20"/>
                  <w:szCs w:val="20"/>
                </w:rPr>
                <w:t>0..*</w:t>
              </w:r>
            </w:ins>
          </w:p>
        </w:tc>
      </w:tr>
      <w:tr w:rsidR="00DE71B1" w:rsidRPr="006B6063" w14:paraId="54FDAA37" w14:textId="77777777" w:rsidTr="0046387E">
        <w:trPr>
          <w:trHeight w:hRule="exact" w:val="285"/>
          <w:tblHeader/>
          <w:ins w:id="2596" w:author="Björn Genfors" w:date="2014-03-28T14:34:00Z"/>
          <w:trPrChange w:id="2597"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2599" w:author="Björn Genfors" w:date="2014-03-28T14:34:00Z"/>
                <w:rFonts w:cs="Times New Roman"/>
                <w:sz w:val="20"/>
                <w:szCs w:val="20"/>
                <w:lang w:val="sv-SE"/>
              </w:rPr>
            </w:pPr>
            <w:ins w:id="2600"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260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260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2606" w:author="Björn Genfors" w:date="2014-03-28T14:34:00Z"/>
                <w:rFonts w:cs="Times New Roman"/>
                <w:sz w:val="20"/>
                <w:szCs w:val="20"/>
                <w:lang w:val="sv-SE"/>
              </w:rPr>
            </w:pPr>
          </w:p>
        </w:tc>
      </w:tr>
      <w:tr w:rsidR="00DE71B1" w:rsidRPr="006B6063" w14:paraId="0E2C5925" w14:textId="77777777" w:rsidTr="0046387E">
        <w:trPr>
          <w:trHeight w:hRule="exact" w:val="495"/>
          <w:tblHeader/>
          <w:ins w:id="2607" w:author="Björn Genfors" w:date="2014-03-28T14:34:00Z"/>
          <w:trPrChange w:id="2608"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2610" w:author="Björn Genfors" w:date="2014-03-28T14:34:00Z"/>
                <w:rFonts w:cs="Times New Roman"/>
                <w:sz w:val="20"/>
                <w:szCs w:val="20"/>
                <w:lang w:val="sv-SE"/>
              </w:rPr>
            </w:pPr>
            <w:ins w:id="2611"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26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2613" w:author="Björn Genfors" w:date="2014-03-28T14:34:00Z"/>
                <w:rFonts w:cs="Times New Roman"/>
                <w:sz w:val="20"/>
                <w:szCs w:val="20"/>
                <w:lang w:val="sv-SE"/>
              </w:rPr>
            </w:pPr>
            <w:ins w:id="2614"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26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2616" w:author="Björn Genfors" w:date="2014-03-28T14:34:00Z"/>
                <w:rFonts w:cs="Times New Roman"/>
                <w:spacing w:val="-1"/>
                <w:sz w:val="20"/>
                <w:szCs w:val="20"/>
                <w:lang w:val="sv-SE"/>
              </w:rPr>
            </w:pPr>
            <w:ins w:id="2617"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2618"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261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6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2621" w:author="Björn Genfors" w:date="2014-03-28T14:34:00Z"/>
                <w:rFonts w:cs="Times New Roman"/>
                <w:sz w:val="20"/>
                <w:szCs w:val="20"/>
                <w:lang w:val="sv-SE"/>
              </w:rPr>
            </w:pPr>
            <w:ins w:id="2622"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2623" w:author="Björn Genfors" w:date="2014-03-28T14:34:00Z"/>
          <w:trPrChange w:id="2624"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2626" w:author="Björn Genfors" w:date="2014-03-28T14:34:00Z"/>
                <w:rFonts w:cs="Times New Roman"/>
                <w:sz w:val="20"/>
                <w:szCs w:val="20"/>
                <w:lang w:val="sv-SE"/>
              </w:rPr>
            </w:pPr>
            <w:ins w:id="2627"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26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2629" w:author="Björn Genfors" w:date="2014-03-28T14:34:00Z"/>
                <w:rFonts w:cs="Times New Roman"/>
                <w:sz w:val="20"/>
                <w:szCs w:val="20"/>
                <w:lang w:val="sv-SE"/>
              </w:rPr>
            </w:pPr>
            <w:ins w:id="2630"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26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2632" w:author="Björn Genfors" w:date="2014-03-28T14:34:00Z"/>
                <w:rFonts w:cs="Times New Roman"/>
                <w:sz w:val="20"/>
                <w:szCs w:val="20"/>
                <w:lang w:val="sv-SE"/>
              </w:rPr>
            </w:pPr>
            <w:ins w:id="2633"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26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2635" w:author="Björn Genfors" w:date="2014-03-28T14:34:00Z"/>
                <w:rFonts w:cs="Times New Roman"/>
                <w:sz w:val="20"/>
                <w:szCs w:val="20"/>
                <w:lang w:val="sv-SE"/>
              </w:rPr>
            </w:pPr>
            <w:ins w:id="2636" w:author="Björn Genfors" w:date="2014-03-28T14:34:00Z">
              <w:r w:rsidRPr="006B6063">
                <w:rPr>
                  <w:sz w:val="20"/>
                  <w:szCs w:val="20"/>
                </w:rPr>
                <w:t>1..1</w:t>
              </w:r>
            </w:ins>
          </w:p>
        </w:tc>
      </w:tr>
      <w:tr w:rsidR="00DE71B1" w:rsidRPr="006B6063" w14:paraId="67E30AAA" w14:textId="77777777" w:rsidTr="0046387E">
        <w:trPr>
          <w:trHeight w:hRule="exact" w:val="699"/>
          <w:tblHeader/>
          <w:ins w:id="2637" w:author="Björn Genfors" w:date="2014-03-28T14:34:00Z"/>
          <w:trPrChange w:id="2638"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2640" w:author="Björn Genfors" w:date="2014-03-28T14:34:00Z"/>
                <w:rFonts w:cs="Times New Roman"/>
                <w:b/>
                <w:sz w:val="20"/>
                <w:szCs w:val="20"/>
                <w:lang w:val="sv-SE"/>
              </w:rPr>
            </w:pPr>
            <w:ins w:id="2641"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26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2643" w:author="Björn Genfors" w:date="2014-03-28T14:34:00Z"/>
                <w:rFonts w:cs="Times New Roman"/>
                <w:sz w:val="20"/>
                <w:szCs w:val="20"/>
                <w:lang w:val="sv-SE"/>
              </w:rPr>
            </w:pPr>
            <w:ins w:id="264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2646" w:author="Björn Genfors" w:date="2014-03-28T14:34:00Z"/>
                <w:rFonts w:cs="Times New Roman"/>
                <w:sz w:val="20"/>
                <w:szCs w:val="20"/>
                <w:lang w:val="sv-SE"/>
              </w:rPr>
            </w:pPr>
            <w:ins w:id="2647"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6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2649" w:author="Björn Genfors" w:date="2014-03-28T14:34:00Z"/>
                <w:rFonts w:cs="Times New Roman"/>
                <w:sz w:val="20"/>
                <w:szCs w:val="20"/>
                <w:lang w:val="sv-SE"/>
              </w:rPr>
            </w:pPr>
            <w:ins w:id="2650" w:author="Björn Genfors" w:date="2014-03-28T14:34:00Z">
              <w:r w:rsidRPr="006B6063">
                <w:rPr>
                  <w:sz w:val="20"/>
                  <w:szCs w:val="20"/>
                </w:rPr>
                <w:t>1..1</w:t>
              </w:r>
            </w:ins>
          </w:p>
        </w:tc>
      </w:tr>
      <w:tr w:rsidR="00DE71B1" w:rsidRPr="006B6063" w14:paraId="7A294FA6" w14:textId="77777777" w:rsidTr="0046387E">
        <w:trPr>
          <w:trHeight w:hRule="exact" w:val="573"/>
          <w:tblHeader/>
          <w:ins w:id="2651" w:author="Björn Genfors" w:date="2014-03-28T14:34:00Z"/>
          <w:trPrChange w:id="265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26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2654" w:author="Björn Genfors" w:date="2014-03-28T14:34:00Z"/>
                <w:rFonts w:cs="Times New Roman"/>
                <w:sz w:val="20"/>
                <w:szCs w:val="20"/>
                <w:lang w:val="sv-SE"/>
              </w:rPr>
            </w:pPr>
            <w:ins w:id="2655"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26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2657" w:author="Björn Genfors" w:date="2014-03-28T14:34:00Z"/>
                <w:rFonts w:cs="Times New Roman"/>
                <w:sz w:val="20"/>
                <w:szCs w:val="20"/>
                <w:lang w:val="sv-SE"/>
              </w:rPr>
            </w:pPr>
            <w:ins w:id="2658"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26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2660" w:author="Björn Genfors" w:date="2014-03-28T14:34:00Z"/>
                <w:rFonts w:cs="Times New Roman"/>
                <w:sz w:val="20"/>
                <w:szCs w:val="20"/>
                <w:lang w:val="sv-SE"/>
              </w:rPr>
            </w:pPr>
            <w:ins w:id="2661"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26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2663" w:author="Björn Genfors" w:date="2014-03-28T14:34:00Z"/>
                <w:rFonts w:cs="Times New Roman"/>
                <w:sz w:val="20"/>
                <w:szCs w:val="20"/>
                <w:lang w:val="sv-SE"/>
              </w:rPr>
            </w:pPr>
            <w:ins w:id="2664" w:author="Björn Genfors" w:date="2014-03-28T14:34:00Z">
              <w:r w:rsidRPr="006B6063">
                <w:rPr>
                  <w:sz w:val="20"/>
                  <w:szCs w:val="20"/>
                </w:rPr>
                <w:t>1..1</w:t>
              </w:r>
            </w:ins>
          </w:p>
        </w:tc>
      </w:tr>
      <w:tr w:rsidR="00DE71B1" w:rsidRPr="006B6063" w14:paraId="7A1F2788" w14:textId="77777777" w:rsidTr="0046387E">
        <w:trPr>
          <w:trHeight w:val="908"/>
          <w:tblHeader/>
          <w:ins w:id="2665" w:author="Björn Genfors" w:date="2014-03-28T14:34:00Z"/>
          <w:trPrChange w:id="2666"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2668" w:author="Björn Genfors" w:date="2014-03-28T14:34:00Z"/>
                <w:rFonts w:cs="Times New Roman"/>
                <w:sz w:val="20"/>
                <w:szCs w:val="20"/>
                <w:lang w:val="sv-SE"/>
              </w:rPr>
            </w:pPr>
            <w:ins w:id="2669"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267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6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2672" w:author="Björn Genfors" w:date="2014-03-28T14:34:00Z"/>
                <w:rFonts w:cs="Times New Roman"/>
                <w:sz w:val="20"/>
                <w:szCs w:val="20"/>
                <w:lang w:val="sv-SE"/>
              </w:rPr>
            </w:pPr>
            <w:ins w:id="2673"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267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6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2676" w:author="Björn Genfors" w:date="2014-03-28T14:34:00Z"/>
                <w:rFonts w:cs="Times New Roman"/>
                <w:sz w:val="20"/>
                <w:szCs w:val="20"/>
                <w:lang w:val="sv-SE"/>
              </w:rPr>
            </w:pPr>
            <w:ins w:id="2677"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26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2679" w:author="Björn Genfors" w:date="2014-03-28T14:34:00Z"/>
                <w:rFonts w:cs="Times New Roman"/>
                <w:sz w:val="20"/>
                <w:szCs w:val="20"/>
                <w:lang w:val="sv-SE"/>
              </w:rPr>
            </w:pPr>
            <w:ins w:id="2680" w:author="Björn Genfors" w:date="2014-03-28T14:34:00Z">
              <w:r w:rsidRPr="006B6063">
                <w:rPr>
                  <w:sz w:val="20"/>
                  <w:szCs w:val="20"/>
                </w:rPr>
                <w:t>1..1</w:t>
              </w:r>
            </w:ins>
          </w:p>
        </w:tc>
      </w:tr>
      <w:tr w:rsidR="00DE71B1" w:rsidRPr="006B6063" w14:paraId="1BAA7702" w14:textId="77777777" w:rsidTr="0046387E">
        <w:trPr>
          <w:trHeight w:val="529"/>
          <w:tblHeader/>
          <w:ins w:id="2681" w:author="Björn Genfors" w:date="2014-03-28T14:34:00Z"/>
          <w:trPrChange w:id="2682"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2684" w:author="Björn Genfors" w:date="2014-03-28T14:34:00Z"/>
                <w:rFonts w:cs="Times New Roman"/>
                <w:sz w:val="20"/>
                <w:szCs w:val="20"/>
                <w:lang w:val="sv-SE"/>
              </w:rPr>
            </w:pPr>
            <w:ins w:id="2685"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6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2687" w:author="Björn Genfors" w:date="2014-03-28T14:34:00Z"/>
                <w:rFonts w:cs="Times New Roman"/>
                <w:spacing w:val="-1"/>
                <w:sz w:val="20"/>
                <w:szCs w:val="20"/>
                <w:lang w:val="sv-SE"/>
              </w:rPr>
            </w:pPr>
            <w:ins w:id="2688"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6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2690" w:author="Björn Genfors" w:date="2014-03-28T14:34:00Z"/>
                <w:rFonts w:cs="Times New Roman"/>
                <w:spacing w:val="-1"/>
                <w:sz w:val="20"/>
                <w:szCs w:val="20"/>
                <w:lang w:val="sv-SE"/>
              </w:rPr>
            </w:pPr>
            <w:ins w:id="2691"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269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6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2694" w:author="Björn Genfors" w:date="2014-03-28T14:34:00Z"/>
                <w:rFonts w:cs="Times New Roman"/>
                <w:sz w:val="20"/>
                <w:szCs w:val="20"/>
                <w:lang w:val="sv-SE"/>
              </w:rPr>
            </w:pPr>
            <w:ins w:id="2695" w:author="Björn Genfors" w:date="2014-03-28T14:34:00Z">
              <w:r w:rsidRPr="006B6063">
                <w:rPr>
                  <w:sz w:val="20"/>
                  <w:szCs w:val="20"/>
                </w:rPr>
                <w:t>1..1</w:t>
              </w:r>
            </w:ins>
          </w:p>
        </w:tc>
      </w:tr>
      <w:tr w:rsidR="00DE71B1" w:rsidRPr="006B6063" w14:paraId="24F90FF6" w14:textId="77777777" w:rsidTr="0046387E">
        <w:trPr>
          <w:trHeight w:val="687"/>
          <w:tblHeader/>
          <w:ins w:id="2696" w:author="Björn Genfors" w:date="2014-03-28T14:34:00Z"/>
          <w:trPrChange w:id="2697"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2699" w:author="Björn Genfors" w:date="2014-03-28T14:34:00Z"/>
                <w:rFonts w:cs="Times New Roman"/>
                <w:sz w:val="20"/>
                <w:szCs w:val="20"/>
                <w:lang w:val="sv-SE"/>
              </w:rPr>
            </w:pPr>
            <w:ins w:id="2700"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27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2702" w:author="Björn Genfors" w:date="2014-03-28T14:34:00Z"/>
                <w:rFonts w:cs="Times New Roman"/>
                <w:sz w:val="20"/>
                <w:szCs w:val="20"/>
                <w:lang w:val="sv-SE"/>
              </w:rPr>
            </w:pPr>
            <w:ins w:id="270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2705" w:author="Björn Genfors" w:date="2014-03-28T14:34:00Z"/>
                <w:rFonts w:cs="Times New Roman"/>
                <w:spacing w:val="-1"/>
                <w:sz w:val="20"/>
                <w:szCs w:val="20"/>
                <w:lang w:val="sv-SE"/>
              </w:rPr>
            </w:pPr>
            <w:ins w:id="2706"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27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2708" w:author="Björn Genfors" w:date="2014-03-28T14:34:00Z"/>
                <w:rFonts w:cs="Times New Roman"/>
                <w:sz w:val="20"/>
                <w:szCs w:val="20"/>
                <w:lang w:val="sv-SE"/>
              </w:rPr>
            </w:pPr>
            <w:ins w:id="2709" w:author="Björn Genfors" w:date="2014-03-28T14:34:00Z">
              <w:r w:rsidRPr="006B6063">
                <w:rPr>
                  <w:sz w:val="20"/>
                  <w:szCs w:val="20"/>
                </w:rPr>
                <w:t>1..1</w:t>
              </w:r>
            </w:ins>
          </w:p>
        </w:tc>
      </w:tr>
      <w:tr w:rsidR="00DE71B1" w:rsidRPr="006B6063" w14:paraId="6862B2DD" w14:textId="77777777" w:rsidTr="0046387E">
        <w:trPr>
          <w:trHeight w:hRule="exact" w:val="2111"/>
          <w:tblHeader/>
          <w:ins w:id="2710" w:author="Björn Genfors" w:date="2014-03-28T14:34:00Z"/>
          <w:trPrChange w:id="2711"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2713" w:author="Björn Genfors" w:date="2014-03-28T14:34:00Z"/>
                <w:rFonts w:cs="Times New Roman"/>
                <w:sz w:val="20"/>
                <w:szCs w:val="20"/>
                <w:lang w:val="sv-SE"/>
              </w:rPr>
            </w:pPr>
            <w:ins w:id="2714"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27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2716" w:author="Björn Genfors" w:date="2014-03-28T14:34:00Z"/>
                <w:rFonts w:cs="Times New Roman"/>
                <w:sz w:val="20"/>
                <w:szCs w:val="20"/>
                <w:lang w:val="sv-SE"/>
              </w:rPr>
            </w:pPr>
            <w:ins w:id="271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2719" w:author="Björn Genfors" w:date="2014-03-28T14:34:00Z"/>
                <w:rFonts w:cs="Times New Roman"/>
                <w:sz w:val="20"/>
                <w:szCs w:val="20"/>
                <w:lang w:val="sv-SE"/>
              </w:rPr>
            </w:pPr>
            <w:ins w:id="2720"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2721" w:author="Björn Genfors" w:date="2014-03-28T14:34:00Z"/>
                <w:rFonts w:cs="Times New Roman"/>
                <w:sz w:val="20"/>
                <w:szCs w:val="20"/>
                <w:lang w:val="sv-SE"/>
              </w:rPr>
            </w:pPr>
            <w:ins w:id="2722"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2723" w:author="Björn Genfors" w:date="2014-03-28T14:34:00Z"/>
                <w:rFonts w:cs="Times New Roman"/>
                <w:sz w:val="20"/>
                <w:szCs w:val="20"/>
                <w:lang w:val="sv-SE"/>
              </w:rPr>
            </w:pPr>
            <w:ins w:id="2724"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2725" w:author="Björn Genfors" w:date="2014-03-28T14:34:00Z"/>
                <w:rFonts w:cs="Times New Roman"/>
                <w:sz w:val="20"/>
                <w:szCs w:val="20"/>
                <w:lang w:val="sv-SE"/>
              </w:rPr>
            </w:pPr>
            <w:ins w:id="2726"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272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7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2729" w:author="Björn Genfors" w:date="2014-03-28T14:34:00Z"/>
                <w:rFonts w:cs="Times New Roman"/>
                <w:sz w:val="20"/>
                <w:szCs w:val="20"/>
                <w:lang w:val="sv-SE"/>
              </w:rPr>
            </w:pPr>
            <w:ins w:id="2730" w:author="Björn Genfors" w:date="2014-03-28T14:34:00Z">
              <w:r w:rsidRPr="006B6063">
                <w:rPr>
                  <w:sz w:val="20"/>
                  <w:szCs w:val="20"/>
                </w:rPr>
                <w:t>1..1</w:t>
              </w:r>
            </w:ins>
          </w:p>
        </w:tc>
      </w:tr>
      <w:tr w:rsidR="00DE71B1" w:rsidRPr="006B6063" w14:paraId="7FC50D89" w14:textId="77777777" w:rsidTr="0046387E">
        <w:trPr>
          <w:trHeight w:hRule="exact" w:val="978"/>
          <w:tblHeader/>
          <w:ins w:id="2731" w:author="Björn Genfors" w:date="2014-03-28T14:34:00Z"/>
          <w:trPrChange w:id="273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2734" w:author="Björn Genfors" w:date="2014-03-28T14:34:00Z"/>
                <w:rFonts w:cs="Times New Roman"/>
                <w:sz w:val="20"/>
                <w:szCs w:val="20"/>
                <w:lang w:val="sv-SE"/>
              </w:rPr>
            </w:pPr>
            <w:ins w:id="2735"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273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2738" w:author="Björn Genfors" w:date="2014-03-28T14:34:00Z"/>
                <w:rFonts w:cs="Times New Roman"/>
                <w:sz w:val="20"/>
                <w:szCs w:val="20"/>
                <w:lang w:val="sv-SE"/>
              </w:rPr>
            </w:pPr>
            <w:ins w:id="2739"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27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2741" w:author="Björn Genfors" w:date="2014-03-28T14:34:00Z"/>
                <w:rFonts w:cs="Times New Roman"/>
                <w:sz w:val="20"/>
                <w:szCs w:val="20"/>
                <w:lang w:val="sv-SE"/>
              </w:rPr>
            </w:pPr>
            <w:ins w:id="2742"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27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2744" w:author="Björn Genfors" w:date="2014-03-28T14:34:00Z"/>
                <w:rFonts w:cs="Times New Roman"/>
                <w:sz w:val="20"/>
                <w:szCs w:val="20"/>
                <w:lang w:val="sv-SE"/>
              </w:rPr>
            </w:pPr>
            <w:ins w:id="2745" w:author="Björn Genfors" w:date="2014-03-28T14:34:00Z">
              <w:r w:rsidRPr="006B6063">
                <w:rPr>
                  <w:sz w:val="20"/>
                  <w:szCs w:val="20"/>
                </w:rPr>
                <w:t>1..1</w:t>
              </w:r>
            </w:ins>
          </w:p>
        </w:tc>
      </w:tr>
      <w:tr w:rsidR="00DE71B1" w:rsidRPr="006B6063" w14:paraId="613F8A9B" w14:textId="77777777" w:rsidTr="0046387E">
        <w:trPr>
          <w:trHeight w:hRule="exact" w:val="537"/>
          <w:tblHeader/>
          <w:ins w:id="2746" w:author="Björn Genfors" w:date="2014-03-28T14:34:00Z"/>
          <w:trPrChange w:id="2747"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2749" w:author="Björn Genfors" w:date="2014-03-28T14:34:00Z"/>
                <w:rFonts w:cs="Times New Roman"/>
                <w:sz w:val="20"/>
                <w:szCs w:val="20"/>
                <w:lang w:val="sv-SE"/>
              </w:rPr>
            </w:pPr>
            <w:ins w:id="2750"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275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2753" w:author="Björn Genfors" w:date="2014-03-28T14:34:00Z"/>
                <w:rFonts w:cs="Times New Roman"/>
                <w:color w:val="FF0000"/>
                <w:sz w:val="20"/>
                <w:szCs w:val="20"/>
                <w:lang w:val="sv-SE"/>
              </w:rPr>
            </w:pPr>
            <w:ins w:id="2754"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275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2757" w:author="Björn Genfors" w:date="2014-03-28T14:34:00Z"/>
                <w:rFonts w:cs="Times New Roman"/>
                <w:sz w:val="20"/>
                <w:szCs w:val="20"/>
                <w:lang w:val="sv-SE"/>
              </w:rPr>
            </w:pPr>
            <w:ins w:id="2758"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27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2760" w:author="Björn Genfors" w:date="2014-03-28T14:34:00Z"/>
                <w:rFonts w:cs="Times New Roman"/>
                <w:sz w:val="20"/>
                <w:szCs w:val="20"/>
                <w:lang w:val="sv-SE"/>
              </w:rPr>
            </w:pPr>
            <w:ins w:id="2761"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2762" w:author="Björn Genfors" w:date="2014-03-28T14:34:00Z"/>
          <w:trPrChange w:id="2763"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2765" w:author="Björn Genfors" w:date="2014-03-28T14:34:00Z"/>
                <w:rFonts w:cs="Times New Roman"/>
                <w:sz w:val="20"/>
                <w:szCs w:val="20"/>
                <w:lang w:val="sv-SE"/>
              </w:rPr>
            </w:pPr>
            <w:ins w:id="2766"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2767"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2769" w:author="Björn Genfors" w:date="2014-03-28T14:34:00Z"/>
                <w:rFonts w:cs="Times New Roman"/>
                <w:sz w:val="20"/>
                <w:szCs w:val="20"/>
                <w:lang w:val="sv-SE"/>
              </w:rPr>
            </w:pPr>
            <w:ins w:id="2770"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277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2773" w:author="Björn Genfors" w:date="2014-03-28T14:34:00Z"/>
                <w:rFonts w:cs="Times New Roman"/>
                <w:spacing w:val="-1"/>
                <w:sz w:val="20"/>
                <w:szCs w:val="20"/>
                <w:lang w:val="sv-SE"/>
              </w:rPr>
            </w:pPr>
            <w:ins w:id="2774"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277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7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2777" w:author="Björn Genfors" w:date="2014-03-28T14:34:00Z"/>
                <w:rFonts w:cs="Times New Roman"/>
                <w:spacing w:val="-1"/>
                <w:sz w:val="20"/>
                <w:szCs w:val="20"/>
                <w:lang w:val="sv-SE"/>
              </w:rPr>
            </w:pPr>
            <w:ins w:id="2778"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2779" w:author="Björn Genfors" w:date="2014-03-28T14:34:00Z"/>
          <w:trPrChange w:id="2780"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2782" w:author="Björn Genfors" w:date="2014-03-28T14:34:00Z"/>
                <w:rFonts w:cs="Times New Roman"/>
                <w:sz w:val="20"/>
                <w:szCs w:val="20"/>
                <w:lang w:val="sv-SE"/>
              </w:rPr>
            </w:pPr>
            <w:ins w:id="278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7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2785" w:author="Björn Genfors" w:date="2014-03-28T14:34:00Z"/>
                <w:rFonts w:cs="Times New Roman"/>
                <w:spacing w:val="-1"/>
                <w:sz w:val="20"/>
                <w:szCs w:val="20"/>
                <w:lang w:val="sv-SE"/>
              </w:rPr>
            </w:pPr>
            <w:ins w:id="278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2788" w:author="Björn Genfors" w:date="2014-03-28T14:34:00Z"/>
                <w:rFonts w:cs="Times New Roman"/>
                <w:spacing w:val="-1"/>
                <w:sz w:val="20"/>
                <w:szCs w:val="20"/>
                <w:lang w:val="sv-SE"/>
              </w:rPr>
            </w:pPr>
            <w:ins w:id="2789"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7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2791" w:author="Björn Genfors" w:date="2014-03-28T14:34:00Z"/>
                <w:rFonts w:cs="Times New Roman"/>
                <w:spacing w:val="-1"/>
                <w:sz w:val="20"/>
                <w:szCs w:val="20"/>
                <w:lang w:val="sv-SE"/>
              </w:rPr>
            </w:pPr>
            <w:ins w:id="2792"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2793" w:author="Björn Genfors" w:date="2014-03-28T14:34:00Z"/>
          <w:trPrChange w:id="2794"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95"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2796" w:author="Björn Genfors" w:date="2014-03-28T14:34:00Z"/>
                <w:rFonts w:cs="Times New Roman"/>
                <w:sz w:val="20"/>
                <w:szCs w:val="20"/>
                <w:lang w:val="sv-SE"/>
              </w:rPr>
            </w:pPr>
            <w:ins w:id="2797"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2798"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9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2800" w:author="Björn Genfors" w:date="2014-03-28T14:34:00Z"/>
                <w:rFonts w:cs="Times New Roman"/>
                <w:spacing w:val="-1"/>
                <w:sz w:val="20"/>
                <w:szCs w:val="20"/>
                <w:lang w:val="sv-SE"/>
              </w:rPr>
            </w:pPr>
            <w:ins w:id="2801"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280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803"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2804" w:author="Björn Genfors" w:date="2014-03-28T14:34:00Z"/>
                <w:rFonts w:eastAsia="Calibri" w:cs="Times New Roman"/>
                <w:spacing w:val="-1"/>
                <w:sz w:val="20"/>
                <w:szCs w:val="20"/>
                <w:lang w:val="sv-SE"/>
                <w:rPrChange w:id="2805" w:author="Björn Genfors" w:date="2014-03-28T16:11:00Z">
                  <w:rPr>
                    <w:ins w:id="2806" w:author="Björn Genfors" w:date="2014-03-28T14:34:00Z"/>
                    <w:rFonts w:eastAsia="Calibri" w:cs="Times New Roman"/>
                    <w:spacing w:val="-1"/>
                    <w:sz w:val="20"/>
                    <w:szCs w:val="20"/>
                    <w:lang w:val="sv-SE"/>
                  </w:rPr>
                </w:rPrChange>
              </w:rPr>
              <w:pPrChange w:id="2807" w:author="Björn Genfors" w:date="2014-03-28T14:40:00Z">
                <w:pPr>
                  <w:framePr w:hSpace="180" w:wrap="around" w:vAnchor="text" w:hAnchor="margin" w:y="1047"/>
                  <w:widowControl/>
                  <w:spacing w:line="226" w:lineRule="exact"/>
                  <w:ind w:left="102"/>
                </w:pPr>
              </w:pPrChange>
            </w:pPr>
            <w:ins w:id="2808" w:author="Björn Genfors" w:date="2014-03-28T14:34:00Z">
              <w:r w:rsidRPr="00CA00A4">
                <w:rPr>
                  <w:spacing w:val="-1"/>
                  <w:sz w:val="20"/>
                  <w:szCs w:val="20"/>
                  <w:lang w:val="sv-SE"/>
                </w:rPr>
                <w:t xml:space="preserve">Information om personens befattning. Om möjligt skall KV </w:t>
              </w:r>
              <w:r w:rsidRPr="00027A53">
                <w:rPr>
                  <w:spacing w:val="-1"/>
                  <w:sz w:val="20"/>
                  <w:szCs w:val="20"/>
                  <w:lang w:val="sv-SE"/>
                  <w:rPrChange w:id="2809" w:author="Björn Genfors" w:date="2014-03-28T16:11:00Z">
                    <w:rPr>
                      <w:spacing w:val="-1"/>
                      <w:sz w:val="20"/>
                      <w:szCs w:val="20"/>
                      <w:lang w:val="sv-SE"/>
                    </w:rPr>
                  </w:rPrChange>
                </w:rPr>
                <w:t>Befattning (OID 1.2.</w:t>
              </w:r>
              <w:r w:rsidRPr="00027A53">
                <w:rPr>
                  <w:spacing w:val="-1"/>
                  <w:sz w:val="20"/>
                  <w:szCs w:val="20"/>
                  <w:lang w:val="sv-SE"/>
                  <w:rPrChange w:id="2810" w:author="Björn Genfors" w:date="2014-03-28T16:13:00Z">
                    <w:rPr>
                      <w:spacing w:val="-1"/>
                      <w:sz w:val="20"/>
                      <w:szCs w:val="20"/>
                      <w:lang w:val="sv-SE"/>
                    </w:rPr>
                  </w:rPrChange>
                </w:rPr>
                <w:t xml:space="preserve">752.129.2.2.1.4), se </w:t>
              </w:r>
            </w:ins>
            <w:ins w:id="2811" w:author="Björn Genfors" w:date="2014-03-28T14:40:00Z">
              <w:r w:rsidRPr="00027A53">
                <w:rPr>
                  <w:rFonts w:cs="Times New Roman"/>
                  <w:spacing w:val="-1"/>
                  <w:sz w:val="20"/>
                  <w:szCs w:val="20"/>
                  <w:lang w:val="sv-SE"/>
                  <w:rPrChange w:id="2812" w:author="Björn Genfors" w:date="2014-03-28T16:13:00Z">
                    <w:rPr>
                      <w:rFonts w:cs="Times New Roman"/>
                      <w:spacing w:val="-1"/>
                      <w:sz w:val="20"/>
                      <w:szCs w:val="20"/>
                      <w:lang w:val="sv-SE"/>
                    </w:rPr>
                  </w:rPrChange>
                </w:rPr>
                <w:t>referens [</w:t>
              </w:r>
              <w:r w:rsidRPr="00027A53">
                <w:rPr>
                  <w:spacing w:val="-1"/>
                  <w:sz w:val="20"/>
                  <w:szCs w:val="20"/>
                  <w:rPrChange w:id="2813" w:author="Björn Genfors" w:date="2014-03-28T16:13:00Z">
                    <w:rPr>
                      <w:spacing w:val="-1"/>
                      <w:szCs w:val="20"/>
                    </w:rPr>
                  </w:rPrChange>
                </w:rPr>
                <w:fldChar w:fldCharType="begin"/>
              </w:r>
              <w:r w:rsidRPr="00027A53">
                <w:rPr>
                  <w:rFonts w:cs="Times New Roman"/>
                  <w:spacing w:val="-1"/>
                  <w:sz w:val="20"/>
                  <w:szCs w:val="20"/>
                  <w:lang w:val="sv-SE"/>
                  <w:rPrChange w:id="2814" w:author="Björn Genfors" w:date="2014-03-28T16:13:00Z">
                    <w:rPr>
                      <w:rFonts w:cs="Times New Roman"/>
                      <w:spacing w:val="-1"/>
                      <w:sz w:val="20"/>
                      <w:szCs w:val="20"/>
                      <w:lang w:val="sv-SE"/>
                    </w:rPr>
                  </w:rPrChange>
                </w:rPr>
                <w:instrText xml:space="preserve"> REF _Ref383778264 \h </w:instrText>
              </w:r>
            </w:ins>
            <w:r w:rsidRPr="00027A53">
              <w:rPr>
                <w:spacing w:val="-1"/>
                <w:sz w:val="20"/>
                <w:szCs w:val="20"/>
                <w:rPrChange w:id="2815" w:author="Björn Genfors" w:date="2014-03-28T16:13:00Z">
                  <w:rPr>
                    <w:spacing w:val="-1"/>
                    <w:szCs w:val="20"/>
                  </w:rPr>
                </w:rPrChange>
              </w:rPr>
            </w:r>
            <w:r w:rsidR="00027A53" w:rsidRPr="00027A53">
              <w:rPr>
                <w:spacing w:val="-1"/>
                <w:sz w:val="20"/>
                <w:szCs w:val="20"/>
                <w:lang w:val="sv-SE"/>
                <w:rPrChange w:id="2816" w:author="Björn Genfors" w:date="2014-03-28T16:13:00Z">
                  <w:rPr>
                    <w:spacing w:val="-1"/>
                    <w:sz w:val="20"/>
                    <w:szCs w:val="20"/>
                  </w:rPr>
                </w:rPrChange>
              </w:rPr>
              <w:instrText xml:space="preserve"> \* MERGEFORMAT </w:instrText>
            </w:r>
            <w:r w:rsidRPr="00027A53">
              <w:rPr>
                <w:spacing w:val="-1"/>
                <w:sz w:val="20"/>
                <w:szCs w:val="20"/>
                <w:rPrChange w:id="2817" w:author="Björn Genfors" w:date="2014-03-28T16:13:00Z">
                  <w:rPr>
                    <w:spacing w:val="-1"/>
                    <w:szCs w:val="20"/>
                  </w:rPr>
                </w:rPrChange>
              </w:rPr>
              <w:fldChar w:fldCharType="separate"/>
            </w:r>
            <w:ins w:id="2818" w:author="Björn Genfors" w:date="2014-03-28T14:40:00Z">
              <w:r w:rsidRPr="00027A53">
                <w:rPr>
                  <w:sz w:val="20"/>
                  <w:szCs w:val="20"/>
                  <w:lang w:val="sv-SE"/>
                  <w:rPrChange w:id="2819" w:author="Björn Genfors" w:date="2014-03-28T16:13:00Z">
                    <w:rPr/>
                  </w:rPrChange>
                </w:rPr>
                <w:t xml:space="preserve">R </w:t>
              </w:r>
              <w:r w:rsidRPr="00027A53">
                <w:rPr>
                  <w:noProof/>
                  <w:sz w:val="20"/>
                  <w:szCs w:val="20"/>
                  <w:lang w:val="sv-SE"/>
                  <w:rPrChange w:id="2820" w:author="Björn Genfors" w:date="2014-03-28T16:13:00Z">
                    <w:rPr>
                      <w:noProof/>
                    </w:rPr>
                  </w:rPrChange>
                </w:rPr>
                <w:t>5</w:t>
              </w:r>
              <w:r w:rsidRPr="00027A53">
                <w:rPr>
                  <w:spacing w:val="-1"/>
                  <w:sz w:val="20"/>
                  <w:szCs w:val="20"/>
                  <w:rPrChange w:id="2821" w:author="Björn Genfors" w:date="2014-03-28T16:13:00Z">
                    <w:rPr>
                      <w:spacing w:val="-1"/>
                      <w:szCs w:val="20"/>
                    </w:rPr>
                  </w:rPrChange>
                </w:rPr>
                <w:fldChar w:fldCharType="end"/>
              </w:r>
              <w:r w:rsidRPr="00027A53">
                <w:rPr>
                  <w:rFonts w:cs="Times New Roman"/>
                  <w:spacing w:val="-1"/>
                  <w:sz w:val="20"/>
                  <w:szCs w:val="20"/>
                  <w:lang w:val="sv-SE"/>
                  <w:rPrChange w:id="2822" w:author="Björn Genfors" w:date="2014-03-28T16:13:00Z">
                    <w:rPr>
                      <w:rFonts w:cs="Times New Roman"/>
                      <w:spacing w:val="-1"/>
                      <w:sz w:val="20"/>
                      <w:szCs w:val="20"/>
                      <w:lang w:val="sv-SE"/>
                    </w:rPr>
                  </w:rPrChange>
                </w:rPr>
                <w:t>]</w:t>
              </w:r>
            </w:ins>
            <w:ins w:id="2823" w:author="Björn Genfors" w:date="2014-03-28T16:11:00Z">
              <w:r w:rsidR="00027A53" w:rsidRPr="00027A53">
                <w:rPr>
                  <w:rFonts w:cs="Times New Roman"/>
                  <w:spacing w:val="-1"/>
                  <w:sz w:val="20"/>
                  <w:szCs w:val="20"/>
                  <w:lang w:val="sv-SE"/>
                  <w:rPrChange w:id="2824" w:author="Björn Genfors" w:date="2014-03-28T16:13:00Z">
                    <w:rPr>
                      <w:rFonts w:cs="Times New Roman"/>
                      <w:spacing w:val="-1"/>
                      <w:sz w:val="20"/>
                      <w:szCs w:val="20"/>
                      <w:lang w:val="sv-SE"/>
                    </w:rPr>
                  </w:rPrChange>
                </w:rPr>
                <w:t>.</w:t>
              </w:r>
            </w:ins>
            <w:ins w:id="2825" w:author="Björn Genfors" w:date="2014-03-28T16:13:00Z">
              <w:r w:rsidR="00027A53" w:rsidRPr="00027A53">
                <w:rPr>
                  <w:spacing w:val="-1"/>
                  <w:sz w:val="20"/>
                  <w:szCs w:val="20"/>
                  <w:lang w:val="sv-SE"/>
                  <w:rPrChange w:id="2826" w:author="Björn Genfors" w:date="2014-03-28T16:13:00Z">
                    <w:rPr>
                      <w:i/>
                      <w:spacing w:val="-1"/>
                      <w:szCs w:val="20"/>
                    </w:rPr>
                  </w:rPrChange>
                </w:rPr>
                <w:t xml:space="preserve"> </w:t>
              </w:r>
              <w:r w:rsidR="00027A53" w:rsidRPr="00027A53">
                <w:rPr>
                  <w:spacing w:val="-1"/>
                  <w:sz w:val="20"/>
                  <w:szCs w:val="20"/>
                  <w:rPrChange w:id="2827"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282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829"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2830" w:author="Björn Genfors" w:date="2014-03-28T14:34:00Z"/>
                <w:rFonts w:cs="Times New Roman"/>
                <w:spacing w:val="-1"/>
                <w:sz w:val="20"/>
                <w:szCs w:val="20"/>
                <w:lang w:val="sv-SE"/>
              </w:rPr>
            </w:pPr>
            <w:ins w:id="2831"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2832" w:author="Björn Genfors" w:date="2014-03-28T14:34:00Z"/>
          <w:trPrChange w:id="2833"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2835" w:author="Björn Genfors" w:date="2014-03-28T14:34:00Z"/>
                <w:rFonts w:cs="Times New Roman"/>
                <w:sz w:val="20"/>
                <w:szCs w:val="20"/>
                <w:lang w:val="sv-SE"/>
              </w:rPr>
            </w:pPr>
            <w:ins w:id="2836"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8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2838" w:author="Björn Genfors" w:date="2014-03-28T14:34:00Z"/>
                <w:rFonts w:cs="Times New Roman"/>
                <w:spacing w:val="-1"/>
                <w:sz w:val="20"/>
                <w:szCs w:val="20"/>
                <w:lang w:val="sv-SE"/>
              </w:rPr>
            </w:pPr>
            <w:ins w:id="283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2841" w:author="Björn Genfors" w:date="2014-03-28T14:34:00Z"/>
                <w:rFonts w:cs="Times New Roman"/>
                <w:sz w:val="20"/>
                <w:szCs w:val="20"/>
                <w:lang w:val="sv-SE"/>
              </w:rPr>
            </w:pPr>
            <w:ins w:id="2842"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8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2844" w:author="Björn Genfors" w:date="2014-03-28T14:34:00Z"/>
                <w:rFonts w:cs="Times New Roman"/>
                <w:spacing w:val="-1"/>
                <w:sz w:val="20"/>
                <w:szCs w:val="20"/>
                <w:lang w:val="sv-SE"/>
              </w:rPr>
            </w:pPr>
            <w:ins w:id="2845"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2846" w:author="Björn Genfors" w:date="2014-03-28T14:34:00Z"/>
          <w:trPrChange w:id="2847"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2849" w:author="Björn Genfors" w:date="2014-03-28T14:34:00Z"/>
                <w:rFonts w:cs="Times New Roman"/>
                <w:sz w:val="20"/>
                <w:szCs w:val="20"/>
                <w:lang w:val="sv-SE"/>
              </w:rPr>
            </w:pPr>
            <w:ins w:id="2850"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8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2852" w:author="Björn Genfors" w:date="2014-03-28T14:34:00Z"/>
                <w:rFonts w:cs="Times New Roman"/>
                <w:spacing w:val="-1"/>
                <w:sz w:val="20"/>
                <w:szCs w:val="20"/>
                <w:lang w:val="sv-SE"/>
              </w:rPr>
            </w:pPr>
            <w:ins w:id="285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2855" w:author="Björn Genfors" w:date="2014-03-28T14:34:00Z"/>
                <w:rFonts w:cs="Times New Roman"/>
                <w:sz w:val="20"/>
                <w:szCs w:val="20"/>
                <w:lang w:val="sv-SE"/>
              </w:rPr>
            </w:pPr>
            <w:ins w:id="2856"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8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2858" w:author="Björn Genfors" w:date="2014-03-28T14:34:00Z"/>
                <w:rFonts w:cs="Times New Roman"/>
                <w:spacing w:val="-1"/>
                <w:sz w:val="20"/>
                <w:szCs w:val="20"/>
                <w:lang w:val="sv-SE"/>
              </w:rPr>
            </w:pPr>
            <w:ins w:id="2859"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2860" w:author="Björn Genfors" w:date="2014-03-28T14:34:00Z"/>
          <w:trPrChange w:id="2861"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2863" w:author="Björn Genfors" w:date="2014-03-28T14:34:00Z"/>
                <w:rFonts w:cs="Times New Roman"/>
                <w:sz w:val="20"/>
                <w:szCs w:val="20"/>
                <w:lang w:val="sv-SE"/>
              </w:rPr>
            </w:pPr>
            <w:ins w:id="2864"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8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2866" w:author="Björn Genfors" w:date="2014-03-28T14:34:00Z"/>
                <w:rFonts w:cs="Times New Roman"/>
                <w:spacing w:val="-1"/>
                <w:sz w:val="20"/>
                <w:szCs w:val="20"/>
                <w:lang w:val="sv-SE"/>
              </w:rPr>
            </w:pPr>
            <w:ins w:id="286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2869" w:author="Björn Genfors" w:date="2014-03-28T14:34:00Z"/>
                <w:rFonts w:cs="Times New Roman"/>
                <w:spacing w:val="-1"/>
                <w:sz w:val="20"/>
                <w:szCs w:val="20"/>
                <w:lang w:val="sv-SE"/>
              </w:rPr>
            </w:pPr>
            <w:ins w:id="2870"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8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2872" w:author="Björn Genfors" w:date="2014-03-28T14:34:00Z"/>
                <w:rFonts w:cs="Times New Roman"/>
                <w:spacing w:val="-1"/>
                <w:sz w:val="20"/>
                <w:szCs w:val="20"/>
                <w:lang w:val="sv-SE"/>
              </w:rPr>
            </w:pPr>
            <w:ins w:id="2873"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2874"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2875" w:author="Björn Genfors" w:date="2014-03-28T14:34:00Z"/>
          <w:trPrChange w:id="2876"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2878" w:author="Björn Genfors" w:date="2014-03-28T14:34:00Z"/>
                <w:rFonts w:cs="Times New Roman"/>
                <w:sz w:val="20"/>
                <w:szCs w:val="20"/>
                <w:lang w:val="sv-SE"/>
              </w:rPr>
            </w:pPr>
            <w:ins w:id="2879"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8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2881" w:author="Björn Genfors" w:date="2014-03-28T14:34:00Z"/>
                <w:rFonts w:cs="Times New Roman"/>
                <w:spacing w:val="-1"/>
                <w:sz w:val="20"/>
                <w:szCs w:val="20"/>
                <w:lang w:val="sv-SE"/>
              </w:rPr>
            </w:pPr>
            <w:ins w:id="288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2884" w:author="Björn Genfors" w:date="2014-03-28T14:34:00Z"/>
                <w:rFonts w:cs="Times New Roman"/>
                <w:spacing w:val="-1"/>
                <w:sz w:val="20"/>
                <w:szCs w:val="20"/>
                <w:lang w:val="sv-SE"/>
              </w:rPr>
            </w:pPr>
            <w:ins w:id="2885"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8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2887" w:author="Björn Genfors" w:date="2014-03-28T14:34:00Z"/>
                <w:rFonts w:cs="Times New Roman"/>
                <w:spacing w:val="-1"/>
                <w:sz w:val="20"/>
                <w:szCs w:val="20"/>
                <w:lang w:val="sv-SE"/>
              </w:rPr>
            </w:pPr>
            <w:ins w:id="2888"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2889" w:author="Björn Genfors" w:date="2014-03-28T14:34:00Z"/>
          <w:trPrChange w:id="2890"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2892" w:author="Björn Genfors" w:date="2014-03-28T14:34:00Z"/>
                <w:rFonts w:cs="Times New Roman"/>
                <w:sz w:val="20"/>
                <w:szCs w:val="20"/>
                <w:lang w:val="sv-SE"/>
              </w:rPr>
            </w:pPr>
            <w:ins w:id="2893"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8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2895" w:author="Björn Genfors" w:date="2014-03-28T14:34:00Z"/>
                <w:rFonts w:cs="Times New Roman"/>
                <w:spacing w:val="-1"/>
                <w:sz w:val="20"/>
                <w:szCs w:val="20"/>
                <w:lang w:val="sv-SE"/>
              </w:rPr>
            </w:pPr>
            <w:ins w:id="2896"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289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8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2899" w:author="Björn Genfors" w:date="2014-03-28T14:34:00Z"/>
                <w:rFonts w:cs="Times New Roman"/>
                <w:spacing w:val="-1"/>
                <w:sz w:val="20"/>
                <w:szCs w:val="20"/>
                <w:lang w:val="sv-SE"/>
              </w:rPr>
            </w:pPr>
            <w:ins w:id="2900"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9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2902" w:author="Björn Genfors" w:date="2014-03-28T14:34:00Z"/>
                <w:rFonts w:cs="Times New Roman"/>
                <w:spacing w:val="-1"/>
                <w:sz w:val="20"/>
                <w:szCs w:val="20"/>
                <w:lang w:val="sv-SE"/>
              </w:rPr>
            </w:pPr>
            <w:ins w:id="2903"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2904" w:author="Björn Genfors" w:date="2014-03-28T14:34:00Z"/>
          <w:trPrChange w:id="2905"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2907" w:author="Björn Genfors" w:date="2014-03-28T14:34:00Z"/>
                <w:rFonts w:cs="Times New Roman"/>
                <w:spacing w:val="-1"/>
                <w:sz w:val="20"/>
                <w:szCs w:val="20"/>
                <w:lang w:val="sv-SE"/>
              </w:rPr>
            </w:pPr>
            <w:ins w:id="2908"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2909"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2911" w:author="Björn Genfors" w:date="2014-03-28T14:34:00Z"/>
                <w:rFonts w:cs="Times New Roman"/>
                <w:spacing w:val="-1"/>
                <w:sz w:val="20"/>
                <w:szCs w:val="20"/>
                <w:lang w:val="sv-SE"/>
              </w:rPr>
            </w:pPr>
            <w:ins w:id="2912"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2913"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9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2915" w:author="Björn Genfors" w:date="2014-03-28T14:34:00Z"/>
                <w:rFonts w:cs="Times New Roman"/>
                <w:spacing w:val="-1"/>
                <w:sz w:val="20"/>
                <w:szCs w:val="20"/>
                <w:lang w:val="sv-SE"/>
              </w:rPr>
            </w:pPr>
            <w:ins w:id="2916"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9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2918" w:author="Björn Genfors" w:date="2014-03-28T14:34:00Z"/>
                <w:rFonts w:cs="Times New Roman"/>
                <w:spacing w:val="-1"/>
                <w:sz w:val="20"/>
                <w:szCs w:val="20"/>
                <w:lang w:val="sv-SE"/>
              </w:rPr>
            </w:pPr>
            <w:ins w:id="2919"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2920" w:author="Björn Genfors" w:date="2014-03-28T14:34:00Z"/>
          <w:trPrChange w:id="2921"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2923" w:author="Björn Genfors" w:date="2014-03-28T14:34:00Z"/>
                <w:rFonts w:cs="Times New Roman"/>
                <w:sz w:val="20"/>
                <w:szCs w:val="20"/>
                <w:lang w:val="sv-SE"/>
              </w:rPr>
            </w:pPr>
            <w:ins w:id="2924"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9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2926" w:author="Björn Genfors" w:date="2014-03-28T14:34:00Z"/>
                <w:rFonts w:cs="Times New Roman"/>
                <w:sz w:val="20"/>
                <w:szCs w:val="20"/>
                <w:lang w:val="sv-SE"/>
              </w:rPr>
            </w:pPr>
            <w:ins w:id="2927"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9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2929" w:author="Björn Genfors" w:date="2014-03-28T14:34:00Z"/>
                <w:rFonts w:cs="Times New Roman"/>
                <w:sz w:val="20"/>
                <w:szCs w:val="20"/>
                <w:lang w:val="sv-SE"/>
              </w:rPr>
            </w:pPr>
            <w:ins w:id="2930"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9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2932" w:author="Björn Genfors" w:date="2014-03-28T14:34:00Z"/>
                <w:rFonts w:cs="Times New Roman"/>
                <w:sz w:val="20"/>
                <w:szCs w:val="20"/>
                <w:lang w:val="sv-SE"/>
              </w:rPr>
            </w:pPr>
            <w:ins w:id="2933" w:author="Björn Genfors" w:date="2014-03-28T14:34:00Z">
              <w:r w:rsidRPr="006B6063">
                <w:rPr>
                  <w:sz w:val="20"/>
                  <w:szCs w:val="20"/>
                </w:rPr>
                <w:t>1..1</w:t>
              </w:r>
            </w:ins>
          </w:p>
        </w:tc>
      </w:tr>
      <w:tr w:rsidR="00DE71B1" w:rsidRPr="006B6063" w14:paraId="51076EE3" w14:textId="77777777" w:rsidTr="0046387E">
        <w:trPr>
          <w:trHeight w:hRule="exact" w:val="526"/>
          <w:tblHeader/>
          <w:ins w:id="2934" w:author="Björn Genfors" w:date="2014-03-28T14:34:00Z"/>
          <w:trPrChange w:id="293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2937" w:author="Björn Genfors" w:date="2014-03-28T14:34:00Z"/>
                <w:rFonts w:cs="Times New Roman"/>
                <w:sz w:val="20"/>
                <w:szCs w:val="20"/>
                <w:lang w:val="sv-SE"/>
              </w:rPr>
            </w:pPr>
            <w:ins w:id="2938"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9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2940" w:author="Björn Genfors" w:date="2014-03-28T14:34:00Z"/>
                <w:rFonts w:cs="Times New Roman"/>
                <w:sz w:val="20"/>
                <w:szCs w:val="20"/>
                <w:lang w:val="sv-SE"/>
              </w:rPr>
            </w:pPr>
            <w:ins w:id="294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9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2943" w:author="Björn Genfors" w:date="2014-03-28T14:34:00Z"/>
                <w:rFonts w:cs="Times New Roman"/>
                <w:sz w:val="20"/>
                <w:szCs w:val="20"/>
                <w:lang w:val="sv-SE"/>
              </w:rPr>
            </w:pPr>
            <w:ins w:id="2944"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9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2946" w:author="Björn Genfors" w:date="2014-03-28T14:34:00Z"/>
                <w:rFonts w:cs="Times New Roman"/>
                <w:sz w:val="20"/>
                <w:szCs w:val="20"/>
                <w:lang w:val="sv-SE"/>
              </w:rPr>
            </w:pPr>
            <w:ins w:id="2947" w:author="Björn Genfors" w:date="2014-03-28T14:34:00Z">
              <w:r w:rsidRPr="006B6063">
                <w:rPr>
                  <w:sz w:val="20"/>
                  <w:szCs w:val="20"/>
                </w:rPr>
                <w:t>1..1</w:t>
              </w:r>
            </w:ins>
          </w:p>
        </w:tc>
      </w:tr>
      <w:tr w:rsidR="00DE71B1" w:rsidRPr="006B6063" w14:paraId="581A462D" w14:textId="77777777" w:rsidTr="0046387E">
        <w:trPr>
          <w:trHeight w:hRule="exact" w:val="526"/>
          <w:tblHeader/>
          <w:ins w:id="2948" w:author="Björn Genfors" w:date="2014-03-28T14:34:00Z"/>
          <w:trPrChange w:id="294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2951" w:author="Björn Genfors" w:date="2014-03-28T14:34:00Z"/>
                <w:rFonts w:cs="Times New Roman"/>
                <w:sz w:val="20"/>
                <w:szCs w:val="20"/>
                <w:lang w:val="sv-SE"/>
              </w:rPr>
            </w:pPr>
            <w:ins w:id="2952"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9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2954" w:author="Björn Genfors" w:date="2014-03-28T14:34:00Z"/>
                <w:rFonts w:cs="Times New Roman"/>
                <w:sz w:val="20"/>
                <w:szCs w:val="20"/>
                <w:lang w:val="sv-SE"/>
              </w:rPr>
            </w:pPr>
            <w:ins w:id="295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2957" w:author="Björn Genfors" w:date="2014-03-28T14:34:00Z"/>
                <w:rFonts w:cs="Times New Roman"/>
                <w:sz w:val="20"/>
                <w:szCs w:val="20"/>
                <w:lang w:val="sv-SE"/>
              </w:rPr>
            </w:pPr>
            <w:ins w:id="2958"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9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2960" w:author="Björn Genfors" w:date="2014-03-28T14:34:00Z"/>
                <w:rFonts w:cs="Times New Roman"/>
                <w:sz w:val="20"/>
                <w:szCs w:val="20"/>
                <w:lang w:val="sv-SE"/>
              </w:rPr>
            </w:pPr>
            <w:ins w:id="2961" w:author="Björn Genfors" w:date="2014-03-28T14:34:00Z">
              <w:r w:rsidRPr="006B6063">
                <w:rPr>
                  <w:sz w:val="20"/>
                  <w:szCs w:val="20"/>
                </w:rPr>
                <w:t>1..1</w:t>
              </w:r>
            </w:ins>
          </w:p>
        </w:tc>
      </w:tr>
      <w:tr w:rsidR="00DE71B1" w:rsidRPr="006B6063" w14:paraId="0E798625" w14:textId="77777777" w:rsidTr="0046387E">
        <w:trPr>
          <w:trHeight w:hRule="exact" w:val="526"/>
          <w:tblHeader/>
          <w:ins w:id="2962" w:author="Björn Genfors" w:date="2014-03-28T14:34:00Z"/>
          <w:trPrChange w:id="296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2965" w:author="Björn Genfors" w:date="2014-03-28T14:34:00Z"/>
                <w:rFonts w:cs="Times New Roman"/>
                <w:sz w:val="20"/>
                <w:szCs w:val="20"/>
                <w:lang w:val="sv-SE"/>
              </w:rPr>
            </w:pPr>
            <w:ins w:id="2966"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9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2968" w:author="Björn Genfors" w:date="2014-03-28T14:34:00Z"/>
                <w:rFonts w:cs="Times New Roman"/>
                <w:sz w:val="20"/>
                <w:szCs w:val="20"/>
                <w:lang w:val="sv-SE"/>
              </w:rPr>
            </w:pPr>
            <w:ins w:id="29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2971" w:author="Björn Genfors" w:date="2014-03-28T14:34:00Z"/>
                <w:rFonts w:cs="Times New Roman"/>
                <w:sz w:val="20"/>
                <w:szCs w:val="20"/>
                <w:lang w:val="sv-SE"/>
              </w:rPr>
            </w:pPr>
            <w:ins w:id="2972"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9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2974" w:author="Björn Genfors" w:date="2014-03-28T14:34:00Z"/>
                <w:rFonts w:cs="Times New Roman"/>
                <w:sz w:val="20"/>
                <w:szCs w:val="20"/>
                <w:lang w:val="sv-SE"/>
              </w:rPr>
            </w:pPr>
            <w:ins w:id="2975" w:author="Björn Genfors" w:date="2014-03-28T14:34:00Z">
              <w:r w:rsidRPr="006B6063">
                <w:rPr>
                  <w:sz w:val="20"/>
                  <w:szCs w:val="20"/>
                </w:rPr>
                <w:t>0..1</w:t>
              </w:r>
            </w:ins>
          </w:p>
        </w:tc>
      </w:tr>
      <w:tr w:rsidR="00DE71B1" w:rsidRPr="006B6063" w14:paraId="3084F24E" w14:textId="77777777" w:rsidTr="0046387E">
        <w:trPr>
          <w:trHeight w:hRule="exact" w:val="526"/>
          <w:tblHeader/>
          <w:ins w:id="2976" w:author="Björn Genfors" w:date="2014-03-28T14:34:00Z"/>
          <w:trPrChange w:id="297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2979" w:author="Björn Genfors" w:date="2014-03-28T14:34:00Z"/>
                <w:rFonts w:cs="Times New Roman"/>
                <w:sz w:val="20"/>
                <w:szCs w:val="20"/>
                <w:lang w:val="sv-SE"/>
              </w:rPr>
            </w:pPr>
            <w:ins w:id="2980"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9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2982" w:author="Björn Genfors" w:date="2014-03-28T14:34:00Z"/>
                <w:rFonts w:cs="Times New Roman"/>
                <w:sz w:val="20"/>
                <w:szCs w:val="20"/>
                <w:lang w:val="sv-SE"/>
              </w:rPr>
            </w:pPr>
            <w:ins w:id="29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2985" w:author="Björn Genfors" w:date="2014-03-28T14:34:00Z"/>
                <w:rFonts w:cs="Times New Roman"/>
                <w:sz w:val="20"/>
                <w:szCs w:val="20"/>
                <w:lang w:val="sv-SE"/>
              </w:rPr>
            </w:pPr>
            <w:ins w:id="2986"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9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2988" w:author="Björn Genfors" w:date="2014-03-28T14:34:00Z"/>
                <w:rFonts w:cs="Times New Roman"/>
                <w:sz w:val="20"/>
                <w:szCs w:val="20"/>
                <w:lang w:val="sv-SE"/>
              </w:rPr>
            </w:pPr>
            <w:ins w:id="2989" w:author="Björn Genfors" w:date="2014-03-28T14:34:00Z">
              <w:r w:rsidRPr="006B6063">
                <w:rPr>
                  <w:sz w:val="20"/>
                  <w:szCs w:val="20"/>
                </w:rPr>
                <w:t>0..1</w:t>
              </w:r>
            </w:ins>
          </w:p>
        </w:tc>
      </w:tr>
      <w:tr w:rsidR="00DE71B1" w:rsidRPr="006B6063" w14:paraId="1A5A2531" w14:textId="77777777" w:rsidTr="0046387E">
        <w:trPr>
          <w:trHeight w:hRule="exact" w:val="1443"/>
          <w:tblHeader/>
          <w:ins w:id="2990" w:author="Björn Genfors" w:date="2014-03-28T14:34:00Z"/>
          <w:trPrChange w:id="2991"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2993" w:author="Björn Genfors" w:date="2014-03-28T14:34:00Z"/>
                <w:rFonts w:cs="Times New Roman"/>
                <w:sz w:val="20"/>
                <w:szCs w:val="20"/>
                <w:lang w:val="sv-SE"/>
              </w:rPr>
            </w:pPr>
            <w:ins w:id="2994"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9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2996" w:author="Björn Genfors" w:date="2014-03-28T14:34:00Z"/>
                <w:rFonts w:cs="Times New Roman"/>
                <w:sz w:val="20"/>
                <w:szCs w:val="20"/>
                <w:lang w:val="sv-SE"/>
              </w:rPr>
            </w:pPr>
            <w:ins w:id="29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2999" w:author="Björn Genfors" w:date="2014-03-28T14:34:00Z"/>
                <w:rFonts w:cs="Times New Roman"/>
                <w:sz w:val="20"/>
                <w:szCs w:val="20"/>
                <w:lang w:val="sv-SE"/>
              </w:rPr>
            </w:pPr>
            <w:ins w:id="3000"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30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3002" w:author="Björn Genfors" w:date="2014-03-28T14:34:00Z"/>
                <w:rFonts w:cs="Times New Roman"/>
                <w:sz w:val="20"/>
                <w:szCs w:val="20"/>
                <w:lang w:val="sv-SE"/>
              </w:rPr>
            </w:pPr>
            <w:ins w:id="3003" w:author="Björn Genfors" w:date="2014-03-28T14:34:00Z">
              <w:r w:rsidRPr="006B6063">
                <w:rPr>
                  <w:sz w:val="20"/>
                  <w:szCs w:val="20"/>
                </w:rPr>
                <w:t>0..1</w:t>
              </w:r>
            </w:ins>
          </w:p>
        </w:tc>
      </w:tr>
      <w:tr w:rsidR="00DE71B1" w:rsidRPr="006B6063" w14:paraId="30978DD1" w14:textId="77777777" w:rsidTr="0046387E">
        <w:trPr>
          <w:trHeight w:hRule="exact" w:val="526"/>
          <w:tblHeader/>
          <w:ins w:id="3004" w:author="Björn Genfors" w:date="2014-03-28T14:34:00Z"/>
          <w:trPrChange w:id="300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3007" w:author="Björn Genfors" w:date="2014-03-28T14:34:00Z"/>
                <w:rFonts w:cs="Times New Roman"/>
                <w:sz w:val="20"/>
                <w:szCs w:val="20"/>
                <w:lang w:val="sv-SE"/>
              </w:rPr>
            </w:pPr>
            <w:ins w:id="3008"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300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3011" w:author="Björn Genfors" w:date="2014-03-28T14:34:00Z"/>
                <w:rFonts w:cs="Times New Roman"/>
                <w:sz w:val="20"/>
                <w:szCs w:val="20"/>
                <w:lang w:val="sv-SE"/>
              </w:rPr>
            </w:pPr>
            <w:ins w:id="30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3014" w:author="Björn Genfors" w:date="2014-03-28T14:34:00Z"/>
                <w:rFonts w:cs="Times New Roman"/>
                <w:sz w:val="20"/>
                <w:szCs w:val="20"/>
                <w:lang w:val="sv-SE"/>
              </w:rPr>
            </w:pPr>
            <w:ins w:id="3015"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0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3017" w:author="Björn Genfors" w:date="2014-03-28T14:34:00Z"/>
                <w:rFonts w:cs="Times New Roman"/>
                <w:sz w:val="20"/>
                <w:szCs w:val="20"/>
                <w:lang w:val="sv-SE"/>
              </w:rPr>
            </w:pPr>
            <w:ins w:id="3018"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3019" w:author="Björn Genfors" w:date="2014-03-28T14:34:00Z"/>
                <w:rFonts w:cs="Times New Roman"/>
                <w:sz w:val="20"/>
                <w:szCs w:val="20"/>
                <w:lang w:val="sv-SE"/>
              </w:rPr>
            </w:pPr>
          </w:p>
        </w:tc>
      </w:tr>
      <w:tr w:rsidR="00DE71B1" w:rsidRPr="006B6063" w14:paraId="1F8D257C" w14:textId="77777777" w:rsidTr="0046387E">
        <w:trPr>
          <w:trHeight w:val="684"/>
          <w:tblHeader/>
          <w:ins w:id="3020" w:author="Björn Genfors" w:date="2014-03-28T14:34:00Z"/>
          <w:trPrChange w:id="3021"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3023" w:author="Björn Genfors" w:date="2014-03-28T14:34:00Z"/>
                <w:rFonts w:cs="Times New Roman"/>
                <w:sz w:val="20"/>
                <w:szCs w:val="20"/>
                <w:lang w:val="sv-SE"/>
                <w:rPrChange w:id="3024" w:author="Björn Genfors" w:date="2014-03-28T14:43:00Z">
                  <w:rPr>
                    <w:ins w:id="3025" w:author="Björn Genfors" w:date="2014-03-28T14:34:00Z"/>
                    <w:rFonts w:eastAsia="Calibri" w:cs="Times New Roman"/>
                    <w:sz w:val="20"/>
                    <w:szCs w:val="20"/>
                    <w:lang w:val="sv-SE"/>
                  </w:rPr>
                </w:rPrChange>
              </w:rPr>
            </w:pPr>
            <w:ins w:id="3026" w:author="Björn Genfors" w:date="2014-03-28T14:34:00Z">
              <w:r w:rsidRPr="0046387E">
                <w:rPr>
                  <w:szCs w:val="20"/>
                </w:rPr>
                <w:lastRenderedPageBreak/>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302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3029" w:author="Björn Genfors" w:date="2014-03-28T14:34:00Z"/>
                <w:rFonts w:cs="Times New Roman"/>
                <w:sz w:val="20"/>
                <w:szCs w:val="20"/>
                <w:lang w:val="sv-SE"/>
              </w:rPr>
            </w:pPr>
            <w:ins w:id="3030"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3031"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303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3034" w:author="Björn Genfors" w:date="2014-03-28T14:34:00Z"/>
                <w:rFonts w:cs="Times New Roman"/>
                <w:spacing w:val="-1"/>
                <w:sz w:val="20"/>
                <w:szCs w:val="20"/>
                <w:lang w:val="sv-SE"/>
              </w:rPr>
            </w:pPr>
            <w:ins w:id="3035"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0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3037" w:author="Björn Genfors" w:date="2014-03-28T14:34:00Z"/>
                <w:rFonts w:cs="Times New Roman"/>
                <w:spacing w:val="-1"/>
                <w:sz w:val="20"/>
                <w:szCs w:val="20"/>
                <w:lang w:val="sv-SE"/>
              </w:rPr>
            </w:pPr>
            <w:ins w:id="3038"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3039" w:author="Björn Genfors" w:date="2014-03-28T14:34:00Z"/>
          <w:trPrChange w:id="3040"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3042" w:author="Björn Genfors" w:date="2014-03-28T14:34:00Z"/>
                <w:rFonts w:cs="Times New Roman"/>
                <w:sz w:val="20"/>
                <w:szCs w:val="20"/>
                <w:lang w:val="sv-SE"/>
              </w:rPr>
            </w:pPr>
            <w:ins w:id="3043"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30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3045" w:author="Björn Genfors" w:date="2014-03-28T14:34:00Z"/>
                <w:rFonts w:cs="Times New Roman"/>
                <w:spacing w:val="-1"/>
                <w:sz w:val="20"/>
                <w:szCs w:val="20"/>
                <w:lang w:val="sv-SE"/>
              </w:rPr>
            </w:pPr>
            <w:ins w:id="3046"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304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3049" w:author="Björn Genfors" w:date="2014-03-28T14:34:00Z"/>
                <w:rFonts w:cs="Times New Roman"/>
                <w:sz w:val="20"/>
                <w:szCs w:val="20"/>
                <w:lang w:val="sv-SE"/>
              </w:rPr>
            </w:pPr>
            <w:ins w:id="3050"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0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3052" w:author="Björn Genfors" w:date="2014-03-28T14:34:00Z"/>
                <w:rFonts w:cs="Times New Roman"/>
                <w:sz w:val="20"/>
                <w:szCs w:val="20"/>
                <w:lang w:val="sv-SE"/>
              </w:rPr>
            </w:pPr>
            <w:ins w:id="3053" w:author="Björn Genfors" w:date="2014-03-28T14:34:00Z">
              <w:r w:rsidRPr="006B6063">
                <w:rPr>
                  <w:spacing w:val="-1"/>
                  <w:sz w:val="20"/>
                  <w:szCs w:val="20"/>
                </w:rPr>
                <w:t>0..1</w:t>
              </w:r>
            </w:ins>
          </w:p>
        </w:tc>
      </w:tr>
      <w:tr w:rsidR="00DE71B1" w:rsidRPr="006B6063" w14:paraId="5DC7930F" w14:textId="77777777" w:rsidTr="0046387E">
        <w:trPr>
          <w:trHeight w:val="670"/>
          <w:tblHeader/>
          <w:ins w:id="3054" w:author="Björn Genfors" w:date="2014-03-28T14:34:00Z"/>
          <w:trPrChange w:id="3055"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3057" w:author="Björn Genfors" w:date="2014-03-28T14:34:00Z"/>
                <w:rFonts w:cs="Times New Roman"/>
                <w:spacing w:val="-1"/>
                <w:sz w:val="20"/>
                <w:szCs w:val="20"/>
                <w:lang w:val="sv-SE"/>
              </w:rPr>
            </w:pPr>
            <w:ins w:id="3058"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30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3060" w:author="Björn Genfors" w:date="2014-03-28T14:34:00Z"/>
                <w:rFonts w:cs="Times New Roman"/>
                <w:sz w:val="20"/>
                <w:szCs w:val="20"/>
                <w:highlight w:val="yellow"/>
                <w:lang w:val="sv-SE"/>
              </w:rPr>
            </w:pPr>
            <w:ins w:id="3061"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30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3063" w:author="Björn Genfors" w:date="2014-03-28T14:34:00Z"/>
                <w:rFonts w:cs="Times New Roman"/>
                <w:sz w:val="20"/>
                <w:szCs w:val="20"/>
                <w:lang w:val="sv-SE"/>
              </w:rPr>
            </w:pPr>
            <w:ins w:id="3064"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306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3067" w:author="Björn Genfors" w:date="2014-03-28T14:34:00Z"/>
                <w:rFonts w:cs="Times New Roman"/>
                <w:sz w:val="20"/>
                <w:szCs w:val="20"/>
                <w:lang w:val="sv-SE"/>
              </w:rPr>
            </w:pPr>
            <w:ins w:id="3068" w:author="Björn Genfors" w:date="2014-03-28T14:34:00Z">
              <w:r w:rsidRPr="006B6063">
                <w:rPr>
                  <w:sz w:val="20"/>
                  <w:szCs w:val="20"/>
                </w:rPr>
                <w:t>0..1</w:t>
              </w:r>
            </w:ins>
          </w:p>
        </w:tc>
      </w:tr>
      <w:tr w:rsidR="00DE71B1" w:rsidRPr="006B6063" w14:paraId="1709548F" w14:textId="77777777" w:rsidTr="0046387E">
        <w:trPr>
          <w:trHeight w:val="563"/>
          <w:tblHeader/>
          <w:ins w:id="3069" w:author="Björn Genfors" w:date="2014-03-28T14:34:00Z"/>
          <w:trPrChange w:id="3070"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3072" w:author="Björn Genfors" w:date="2014-03-28T14:34:00Z"/>
                <w:rFonts w:cs="Times New Roman"/>
                <w:sz w:val="20"/>
                <w:szCs w:val="20"/>
                <w:lang w:val="sv-SE"/>
              </w:rPr>
            </w:pPr>
            <w:ins w:id="3073"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307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3076" w:author="Björn Genfors" w:date="2014-03-28T14:34:00Z"/>
                <w:rFonts w:cs="Times New Roman"/>
                <w:color w:val="FF0000"/>
                <w:sz w:val="20"/>
                <w:szCs w:val="20"/>
                <w:lang w:val="sv-SE"/>
              </w:rPr>
            </w:pPr>
            <w:ins w:id="3077"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307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3080" w:author="Björn Genfors" w:date="2014-03-28T14:34:00Z"/>
                <w:rFonts w:cs="Times New Roman"/>
                <w:sz w:val="20"/>
                <w:szCs w:val="20"/>
                <w:lang w:val="sv-SE"/>
              </w:rPr>
            </w:pPr>
            <w:ins w:id="3081"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308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3084" w:author="Björn Genfors" w:date="2014-03-28T14:34:00Z"/>
                <w:rFonts w:cs="Times New Roman"/>
                <w:spacing w:val="-1"/>
                <w:sz w:val="20"/>
                <w:szCs w:val="20"/>
                <w:lang w:val="sv-SE"/>
              </w:rPr>
            </w:pPr>
            <w:ins w:id="3085" w:author="Björn Genfors" w:date="2014-03-28T14:34:00Z">
              <w:r w:rsidRPr="006B6063">
                <w:rPr>
                  <w:sz w:val="20"/>
                  <w:szCs w:val="20"/>
                </w:rPr>
                <w:t>1..1</w:t>
              </w:r>
            </w:ins>
          </w:p>
        </w:tc>
      </w:tr>
      <w:tr w:rsidR="00DE71B1" w:rsidRPr="006B6063" w14:paraId="29934F07" w14:textId="77777777" w:rsidTr="0046387E">
        <w:trPr>
          <w:trHeight w:val="546"/>
          <w:tblHeader/>
          <w:ins w:id="3086" w:author="Björn Genfors" w:date="2014-03-28T14:34:00Z"/>
          <w:trPrChange w:id="3087"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3089" w:author="Björn Genfors" w:date="2014-03-28T14:34:00Z"/>
                <w:rFonts w:cs="Times New Roman"/>
                <w:sz w:val="20"/>
                <w:szCs w:val="20"/>
                <w:lang w:val="sv-SE"/>
              </w:rPr>
            </w:pPr>
            <w:ins w:id="3090"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309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3093" w:author="Björn Genfors" w:date="2014-03-28T14:34:00Z"/>
                <w:rFonts w:cs="Times New Roman"/>
                <w:sz w:val="20"/>
                <w:szCs w:val="20"/>
                <w:lang w:val="sv-SE"/>
              </w:rPr>
            </w:pPr>
            <w:ins w:id="3094"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309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3097" w:author="Björn Genfors" w:date="2014-03-28T14:34:00Z"/>
                <w:rFonts w:cs="Times New Roman"/>
                <w:spacing w:val="-1"/>
                <w:sz w:val="20"/>
                <w:szCs w:val="20"/>
                <w:lang w:val="sv-SE"/>
              </w:rPr>
            </w:pPr>
            <w:ins w:id="3098"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30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3100" w:author="Björn Genfors" w:date="2014-03-28T14:34:00Z"/>
                <w:rFonts w:cs="Times New Roman"/>
                <w:spacing w:val="-1"/>
                <w:sz w:val="20"/>
                <w:szCs w:val="20"/>
                <w:lang w:val="sv-SE"/>
              </w:rPr>
            </w:pPr>
            <w:ins w:id="3101" w:author="Björn Genfors" w:date="2014-03-28T14:34:00Z">
              <w:r w:rsidRPr="006B6063">
                <w:rPr>
                  <w:sz w:val="20"/>
                  <w:szCs w:val="20"/>
                </w:rPr>
                <w:t>0..1</w:t>
              </w:r>
            </w:ins>
          </w:p>
        </w:tc>
      </w:tr>
      <w:tr w:rsidR="0046663B" w:rsidRPr="0046663B" w14:paraId="1704B2B1" w14:textId="77777777" w:rsidTr="0046387E">
        <w:trPr>
          <w:trHeight w:val="546"/>
          <w:tblHeader/>
          <w:ins w:id="3102"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46663B" w:rsidRDefault="0046663B" w:rsidP="0046387E">
            <w:pPr>
              <w:spacing w:line="229" w:lineRule="exact"/>
              <w:ind w:left="102"/>
              <w:rPr>
                <w:ins w:id="3103" w:author="Björn Genfors" w:date="2014-03-28T15:55:00Z"/>
                <w:sz w:val="20"/>
                <w:szCs w:val="20"/>
                <w:highlight w:val="yellow"/>
                <w:rPrChange w:id="3104" w:author="Björn Genfors" w:date="2014-03-28T15:55:00Z">
                  <w:rPr>
                    <w:ins w:id="3105" w:author="Björn Genfors" w:date="2014-03-28T15:55:00Z"/>
                    <w:szCs w:val="20"/>
                  </w:rPr>
                </w:rPrChange>
              </w:rPr>
            </w:pPr>
            <w:ins w:id="3106" w:author="Björn Genfors" w:date="2014-03-28T15:55:00Z">
              <w:r w:rsidRPr="0046663B">
                <w:rPr>
                  <w:sz w:val="20"/>
                  <w:szCs w:val="20"/>
                  <w:highlight w:val="yellow"/>
                  <w:rPrChange w:id="3107" w:author="Björn Genfors" w:date="2014-03-28T15:55:00Z">
                    <w:rPr>
                      <w:sz w:val="20"/>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46663B" w:rsidRDefault="0046663B" w:rsidP="0046387E">
            <w:pPr>
              <w:spacing w:line="229" w:lineRule="exact"/>
              <w:ind w:left="102"/>
              <w:rPr>
                <w:ins w:id="3108" w:author="Björn Genfors" w:date="2014-03-28T15:55:00Z"/>
                <w:sz w:val="20"/>
                <w:szCs w:val="20"/>
                <w:highlight w:val="yellow"/>
                <w:rPrChange w:id="3109" w:author="Björn Genfors" w:date="2014-03-28T15:55:00Z">
                  <w:rPr>
                    <w:ins w:id="3110" w:author="Björn Genfors" w:date="2014-03-28T15:55:00Z"/>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46663B" w:rsidRDefault="0046663B" w:rsidP="0046387E">
            <w:pPr>
              <w:spacing w:line="226" w:lineRule="exact"/>
              <w:ind w:left="102"/>
              <w:rPr>
                <w:ins w:id="3111" w:author="Björn Genfors" w:date="2014-03-28T15:55:00Z"/>
                <w:sz w:val="20"/>
                <w:szCs w:val="20"/>
                <w:highlight w:val="yellow"/>
                <w:rPrChange w:id="3112" w:author="Björn Genfors" w:date="2014-03-28T15:55:00Z">
                  <w:rPr>
                    <w:ins w:id="3113" w:author="Björn Genfors" w:date="2014-03-28T15:55:00Z"/>
                    <w:szCs w:val="20"/>
                  </w:rPr>
                </w:rPrChange>
              </w:rPr>
            </w:pPr>
            <w:ins w:id="3114" w:author="Björn Genfors" w:date="2014-03-28T15:55:00Z">
              <w:r w:rsidRPr="0046663B">
                <w:rPr>
                  <w:sz w:val="20"/>
                  <w:szCs w:val="20"/>
                  <w:highlight w:val="yellow"/>
                  <w:rPrChange w:id="3115" w:author="Björn Genfors" w:date="2014-03-28T15:55: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46663B" w:rsidRDefault="0046663B" w:rsidP="0046387E">
            <w:pPr>
              <w:spacing w:line="226" w:lineRule="exact"/>
              <w:ind w:left="102"/>
              <w:jc w:val="center"/>
              <w:rPr>
                <w:ins w:id="3116" w:author="Björn Genfors" w:date="2014-03-28T15:55:00Z"/>
                <w:color w:val="FF0000"/>
                <w:sz w:val="20"/>
                <w:szCs w:val="20"/>
                <w:rPrChange w:id="3117" w:author="Björn Genfors" w:date="2014-03-28T15:55:00Z">
                  <w:rPr>
                    <w:ins w:id="3118" w:author="Björn Genfors" w:date="2014-03-28T15:55:00Z"/>
                    <w:szCs w:val="20"/>
                  </w:rPr>
                </w:rPrChange>
              </w:rPr>
            </w:pPr>
            <w:ins w:id="3119" w:author="Björn Genfors" w:date="2014-03-28T15:55:00Z">
              <w:r w:rsidRPr="0046663B">
                <w:rPr>
                  <w:sz w:val="20"/>
                  <w:szCs w:val="20"/>
                  <w:highlight w:val="yellow"/>
                  <w:rPrChange w:id="3120" w:author="Björn Genfors" w:date="2014-03-28T15:55:00Z">
                    <w:rPr>
                      <w:szCs w:val="20"/>
                    </w:rPr>
                  </w:rPrChange>
                </w:rPr>
                <w:t>0..0</w:t>
              </w:r>
            </w:ins>
          </w:p>
        </w:tc>
      </w:tr>
      <w:tr w:rsidR="00DE71B1" w:rsidRPr="006B6063" w14:paraId="45749859" w14:textId="77777777" w:rsidTr="0046387E">
        <w:trPr>
          <w:trHeight w:hRule="exact" w:val="766"/>
          <w:tblHeader/>
          <w:ins w:id="3121" w:author="Björn Genfors" w:date="2014-03-28T14:34:00Z"/>
          <w:trPrChange w:id="3122"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3124" w:author="Björn Genfors" w:date="2014-03-28T14:34:00Z"/>
                <w:rFonts w:cs="Times New Roman"/>
                <w:sz w:val="20"/>
                <w:szCs w:val="20"/>
                <w:lang w:val="sv-SE"/>
              </w:rPr>
            </w:pPr>
            <w:ins w:id="3125"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31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1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3128" w:author="Björn Genfors" w:date="2014-03-28T14:34:00Z"/>
                <w:rFonts w:cs="Times New Roman"/>
                <w:color w:val="FF0000"/>
                <w:sz w:val="20"/>
                <w:szCs w:val="20"/>
                <w:lang w:val="sv-SE"/>
              </w:rPr>
            </w:pPr>
            <w:ins w:id="3129"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313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3132" w:author="Björn Genfors" w:date="2014-03-28T14:34:00Z"/>
                <w:rFonts w:cs="Times New Roman"/>
                <w:spacing w:val="-1"/>
                <w:sz w:val="20"/>
                <w:szCs w:val="20"/>
                <w:lang w:val="sv-SE"/>
              </w:rPr>
            </w:pPr>
            <w:ins w:id="3133"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313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1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3136" w:author="Björn Genfors" w:date="2014-03-28T14:34:00Z"/>
                <w:rFonts w:cs="Times New Roman"/>
                <w:spacing w:val="-1"/>
                <w:sz w:val="20"/>
                <w:szCs w:val="20"/>
                <w:lang w:val="sv-SE"/>
              </w:rPr>
            </w:pPr>
            <w:ins w:id="3137"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3138" w:author="Björn Genfors" w:date="2014-03-28T14:34:00Z"/>
          <w:trPrChange w:id="3139"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3141" w:author="Björn Genfors" w:date="2014-03-28T14:34:00Z"/>
                <w:rFonts w:cs="Times New Roman"/>
                <w:sz w:val="20"/>
                <w:szCs w:val="20"/>
                <w:lang w:val="sv-SE"/>
              </w:rPr>
            </w:pPr>
            <w:ins w:id="3142"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1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3144" w:author="Björn Genfors" w:date="2014-03-28T14:34:00Z"/>
                <w:rFonts w:cs="Times New Roman"/>
                <w:spacing w:val="-1"/>
                <w:sz w:val="20"/>
                <w:szCs w:val="20"/>
                <w:lang w:val="sv-SE"/>
              </w:rPr>
            </w:pPr>
            <w:ins w:id="314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3147" w:author="Björn Genfors" w:date="2014-03-28T14:34:00Z"/>
                <w:rFonts w:cs="Times New Roman"/>
                <w:spacing w:val="-1"/>
                <w:sz w:val="20"/>
                <w:szCs w:val="20"/>
                <w:lang w:val="sv-SE"/>
              </w:rPr>
            </w:pPr>
            <w:ins w:id="3148"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1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3150" w:author="Björn Genfors" w:date="2014-03-28T14:34:00Z"/>
                <w:rFonts w:cs="Times New Roman"/>
                <w:spacing w:val="-1"/>
                <w:sz w:val="20"/>
                <w:szCs w:val="20"/>
                <w:lang w:val="sv-SE"/>
              </w:rPr>
            </w:pPr>
            <w:ins w:id="3151"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3152" w:author="Björn Genfors" w:date="2014-03-28T14:34:00Z"/>
          <w:trPrChange w:id="3153"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3155" w:author="Björn Genfors" w:date="2014-03-28T14:34:00Z"/>
                <w:rFonts w:cs="Times New Roman"/>
                <w:sz w:val="20"/>
                <w:szCs w:val="20"/>
                <w:lang w:val="sv-SE"/>
              </w:rPr>
            </w:pPr>
            <w:ins w:id="3156"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315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3159" w:author="Björn Genfors" w:date="2014-03-28T14:34:00Z"/>
                <w:rFonts w:cs="Times New Roman"/>
                <w:sz w:val="20"/>
                <w:szCs w:val="20"/>
                <w:lang w:val="sv-SE"/>
              </w:rPr>
            </w:pPr>
            <w:ins w:id="3160"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316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3164" w:author="Björn Genfors" w:date="2014-03-28T14:34:00Z"/>
                <w:rFonts w:cs="Times New Roman"/>
                <w:spacing w:val="-1"/>
                <w:sz w:val="20"/>
                <w:szCs w:val="20"/>
                <w:lang w:val="sv-SE"/>
              </w:rPr>
            </w:pPr>
            <w:ins w:id="3165"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3166" w:author="Björn Genfors" w:date="2014-03-28T14:34:00Z"/>
          <w:trPrChange w:id="3167"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3169" w:author="Björn Genfors" w:date="2014-03-28T14:34:00Z"/>
                <w:rFonts w:cs="Times New Roman"/>
                <w:sz w:val="20"/>
                <w:szCs w:val="20"/>
                <w:lang w:val="sv-SE"/>
              </w:rPr>
            </w:pPr>
            <w:ins w:id="3170"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31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3172" w:author="Björn Genfors" w:date="2014-03-28T14:34:00Z"/>
                <w:rFonts w:cs="Times New Roman"/>
                <w:sz w:val="20"/>
                <w:szCs w:val="20"/>
                <w:lang w:val="sv-SE"/>
              </w:rPr>
            </w:pPr>
            <w:ins w:id="31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3175" w:author="Björn Genfors" w:date="2014-03-28T14:34:00Z"/>
                <w:rFonts w:cs="Times New Roman"/>
                <w:spacing w:val="-1"/>
                <w:sz w:val="20"/>
                <w:szCs w:val="20"/>
                <w:lang w:val="sv-SE"/>
              </w:rPr>
            </w:pPr>
            <w:ins w:id="3176"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3177" w:author="Björn Genfors" w:date="2014-03-28T14:34:00Z"/>
                <w:rFonts w:cs="Times New Roman"/>
                <w:spacing w:val="-1"/>
                <w:sz w:val="20"/>
                <w:szCs w:val="20"/>
                <w:lang w:val="sv-SE"/>
              </w:rPr>
            </w:pPr>
            <w:ins w:id="3178"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3179" w:author="Björn Genfors" w:date="2014-03-28T14:34:00Z"/>
                <w:rFonts w:cs="Times New Roman"/>
                <w:spacing w:val="-1"/>
                <w:sz w:val="20"/>
                <w:szCs w:val="20"/>
                <w:lang w:val="sv-SE"/>
              </w:rPr>
            </w:pPr>
            <w:ins w:id="3180"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3181" w:author="Björn Genfors" w:date="2014-03-28T14:34:00Z"/>
                <w:rFonts w:cs="Times New Roman"/>
                <w:spacing w:val="-1"/>
                <w:sz w:val="20"/>
                <w:szCs w:val="20"/>
                <w:lang w:val="sv-SE"/>
              </w:rPr>
            </w:pPr>
            <w:ins w:id="3182"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31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3184" w:author="Björn Genfors" w:date="2014-03-28T14:34:00Z"/>
                <w:rFonts w:cs="Times New Roman"/>
                <w:spacing w:val="-1"/>
                <w:sz w:val="20"/>
                <w:szCs w:val="20"/>
                <w:lang w:val="sv-SE"/>
              </w:rPr>
            </w:pPr>
            <w:ins w:id="3185"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3186" w:author="Björn Genfors" w:date="2014-03-28T14:34:00Z"/>
          <w:trPrChange w:id="3187"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3189" w:author="Björn Genfors" w:date="2014-03-28T14:34:00Z"/>
                <w:rFonts w:cs="Times New Roman"/>
                <w:sz w:val="20"/>
                <w:szCs w:val="20"/>
                <w:lang w:val="sv-SE"/>
              </w:rPr>
            </w:pPr>
            <w:ins w:id="3190"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31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3192" w:author="Björn Genfors" w:date="2014-03-28T14:34:00Z"/>
                <w:rFonts w:cs="Times New Roman"/>
                <w:color w:val="FF0000"/>
                <w:sz w:val="20"/>
                <w:szCs w:val="20"/>
                <w:lang w:val="sv-SE"/>
              </w:rPr>
            </w:pPr>
            <w:ins w:id="3193"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319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9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3196" w:author="Björn Genfors" w:date="2014-03-28T14:34:00Z"/>
                <w:rFonts w:cs="Times New Roman"/>
                <w:spacing w:val="-1"/>
                <w:sz w:val="20"/>
                <w:szCs w:val="20"/>
                <w:lang w:val="sv-SE"/>
              </w:rPr>
            </w:pPr>
            <w:ins w:id="3197"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31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3199" w:author="Björn Genfors" w:date="2014-03-28T14:34:00Z"/>
                <w:rFonts w:cs="Times New Roman"/>
                <w:spacing w:val="-1"/>
                <w:sz w:val="20"/>
                <w:szCs w:val="20"/>
                <w:lang w:val="sv-SE"/>
              </w:rPr>
            </w:pPr>
            <w:ins w:id="3200"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3201" w:author="Björn Genfors" w:date="2014-03-28T14:34:00Z"/>
          <w:trPrChange w:id="3202"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3204" w:author="Björn Genfors" w:date="2014-03-28T14:34:00Z"/>
                <w:rFonts w:cs="Times New Roman"/>
                <w:sz w:val="20"/>
                <w:szCs w:val="20"/>
                <w:lang w:val="sv-SE"/>
              </w:rPr>
            </w:pPr>
            <w:ins w:id="3205"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32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3207" w:author="Björn Genfors" w:date="2014-03-28T14:34:00Z"/>
                <w:rFonts w:cs="Times New Roman"/>
                <w:sz w:val="20"/>
                <w:szCs w:val="20"/>
                <w:lang w:val="sv-SE"/>
              </w:rPr>
            </w:pPr>
            <w:ins w:id="320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0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3210" w:author="Björn Genfors" w:date="2014-03-28T14:34:00Z"/>
                <w:rFonts w:cs="Times New Roman"/>
                <w:spacing w:val="-1"/>
                <w:sz w:val="20"/>
                <w:szCs w:val="20"/>
                <w:lang w:val="sv-SE"/>
              </w:rPr>
            </w:pPr>
            <w:ins w:id="3211"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3212" w:author="Björn Genfors" w:date="2014-03-28T14:34:00Z"/>
                <w:rFonts w:cs="Times New Roman"/>
                <w:spacing w:val="-1"/>
                <w:sz w:val="20"/>
                <w:szCs w:val="20"/>
                <w:lang w:val="sv-SE"/>
              </w:rPr>
            </w:pPr>
            <w:ins w:id="3213"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32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3215" w:author="Björn Genfors" w:date="2014-03-28T14:34:00Z"/>
                <w:rFonts w:cs="Times New Roman"/>
                <w:spacing w:val="-1"/>
                <w:sz w:val="20"/>
                <w:szCs w:val="20"/>
                <w:lang w:val="sv-SE"/>
              </w:rPr>
            </w:pPr>
            <w:ins w:id="3216"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3217"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3218" w:author="Björn Genfors" w:date="2014-03-28T14:34:00Z"/>
          <w:trPrChange w:id="3219"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3221" w:author="Björn Genfors" w:date="2014-03-28T14:34:00Z"/>
                <w:rFonts w:cs="Times New Roman"/>
                <w:sz w:val="20"/>
                <w:szCs w:val="20"/>
                <w:lang w:val="sv-SE"/>
              </w:rPr>
            </w:pPr>
            <w:ins w:id="3222"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32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3224" w:author="Björn Genfors" w:date="2014-03-28T14:34:00Z"/>
                <w:rFonts w:cs="Times New Roman"/>
                <w:sz w:val="20"/>
                <w:szCs w:val="20"/>
                <w:lang w:val="sv-SE"/>
              </w:rPr>
            </w:pPr>
            <w:ins w:id="322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3227" w:author="Björn Genfors" w:date="2014-03-28T14:34:00Z"/>
                <w:rFonts w:cs="Times New Roman"/>
                <w:spacing w:val="-1"/>
                <w:sz w:val="20"/>
                <w:szCs w:val="20"/>
                <w:lang w:val="sv-SE"/>
              </w:rPr>
            </w:pPr>
            <w:ins w:id="3228"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32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3230" w:author="Björn Genfors" w:date="2014-03-28T14:34:00Z"/>
                <w:rFonts w:cs="Times New Roman"/>
                <w:spacing w:val="-1"/>
                <w:sz w:val="20"/>
                <w:szCs w:val="20"/>
                <w:lang w:val="sv-SE"/>
              </w:rPr>
            </w:pPr>
            <w:ins w:id="3231"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3232" w:author="Björn Genfors" w:date="2014-03-28T14:34:00Z"/>
          <w:trPrChange w:id="3233"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3235" w:author="Björn Genfors" w:date="2014-03-28T14:34:00Z"/>
                <w:rFonts w:cs="Times New Roman"/>
                <w:sz w:val="20"/>
                <w:szCs w:val="20"/>
                <w:lang w:val="sv-SE"/>
              </w:rPr>
            </w:pPr>
            <w:ins w:id="3236"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32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3238" w:author="Björn Genfors" w:date="2014-03-28T14:34:00Z"/>
                <w:rFonts w:cs="Times New Roman"/>
                <w:sz w:val="20"/>
                <w:szCs w:val="20"/>
                <w:lang w:val="sv-SE"/>
              </w:rPr>
            </w:pPr>
            <w:ins w:id="323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3241" w:author="Björn Genfors" w:date="2014-03-28T14:34:00Z"/>
                <w:rFonts w:cs="Times New Roman"/>
                <w:spacing w:val="-1"/>
                <w:sz w:val="20"/>
                <w:szCs w:val="20"/>
                <w:lang w:val="sv-SE"/>
              </w:rPr>
            </w:pPr>
            <w:ins w:id="3242"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32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3244" w:author="Björn Genfors" w:date="2014-03-28T14:34:00Z"/>
                <w:rFonts w:cs="Times New Roman"/>
                <w:spacing w:val="-1"/>
                <w:sz w:val="20"/>
                <w:szCs w:val="20"/>
                <w:lang w:val="sv-SE"/>
              </w:rPr>
            </w:pPr>
            <w:ins w:id="3245"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3246" w:author="Björn Genfors" w:date="2014-03-28T14:34:00Z"/>
          <w:trPrChange w:id="3247"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3249" w:author="Björn Genfors" w:date="2014-03-28T14:34:00Z"/>
                <w:rFonts w:cs="Times New Roman"/>
                <w:sz w:val="20"/>
                <w:szCs w:val="20"/>
                <w:lang w:val="sv-SE"/>
              </w:rPr>
            </w:pPr>
            <w:ins w:id="3250" w:author="Björn Genfors" w:date="2014-03-28T14:34:00Z">
              <w:r w:rsidRPr="006B6063">
                <w:rPr>
                  <w:sz w:val="20"/>
                  <w:szCs w:val="20"/>
                </w:rPr>
                <w:lastRenderedPageBreak/>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32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3252" w:author="Björn Genfors" w:date="2014-03-28T14:34:00Z"/>
                <w:rFonts w:cs="Times New Roman"/>
                <w:sz w:val="20"/>
                <w:szCs w:val="20"/>
                <w:lang w:val="sv-SE"/>
              </w:rPr>
            </w:pPr>
            <w:ins w:id="3253"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32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3255" w:author="Björn Genfors" w:date="2014-03-28T14:34:00Z"/>
                <w:rFonts w:cs="Times New Roman"/>
                <w:spacing w:val="-1"/>
                <w:sz w:val="20"/>
                <w:szCs w:val="20"/>
                <w:lang w:val="sv-SE"/>
              </w:rPr>
            </w:pPr>
            <w:ins w:id="3256"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32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3258" w:author="Björn Genfors" w:date="2014-03-28T14:34:00Z"/>
                <w:rFonts w:cs="Times New Roman"/>
                <w:spacing w:val="-1"/>
                <w:sz w:val="20"/>
                <w:szCs w:val="20"/>
                <w:lang w:val="sv-SE"/>
              </w:rPr>
            </w:pPr>
            <w:ins w:id="3259"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3260" w:author="Björn Genfors" w:date="2014-03-28T14:34:00Z"/>
          <w:trPrChange w:id="3261"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3263" w:author="Björn Genfors" w:date="2014-03-28T14:34:00Z"/>
                <w:rFonts w:cs="Times New Roman"/>
                <w:sz w:val="20"/>
                <w:szCs w:val="20"/>
                <w:lang w:val="sv-SE"/>
              </w:rPr>
            </w:pPr>
            <w:ins w:id="3264"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32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3266" w:author="Björn Genfors" w:date="2014-03-28T14:34:00Z"/>
                <w:rFonts w:cs="Times New Roman"/>
                <w:sz w:val="20"/>
                <w:szCs w:val="20"/>
                <w:lang w:val="sv-SE"/>
              </w:rPr>
            </w:pPr>
            <w:ins w:id="326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2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3269" w:author="Björn Genfors" w:date="2014-03-28T14:34:00Z"/>
                <w:rFonts w:cs="Times New Roman"/>
                <w:spacing w:val="-1"/>
                <w:sz w:val="20"/>
                <w:szCs w:val="20"/>
                <w:lang w:val="sv-SE"/>
              </w:rPr>
            </w:pPr>
            <w:ins w:id="3270"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32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3272" w:author="Björn Genfors" w:date="2014-03-28T14:34:00Z"/>
                <w:rFonts w:cs="Times New Roman"/>
                <w:spacing w:val="-1"/>
                <w:sz w:val="20"/>
                <w:szCs w:val="20"/>
                <w:lang w:val="sv-SE"/>
              </w:rPr>
            </w:pPr>
            <w:ins w:id="3273"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3274" w:author="Björn Genfors" w:date="2014-03-28T14:34:00Z"/>
          <w:trPrChange w:id="3275"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3277" w:author="Björn Genfors" w:date="2014-03-28T14:34:00Z"/>
                <w:rFonts w:cs="Times New Roman"/>
                <w:sz w:val="20"/>
                <w:szCs w:val="20"/>
                <w:lang w:val="sv-SE"/>
              </w:rPr>
            </w:pPr>
            <w:ins w:id="3278"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32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3280" w:author="Björn Genfors" w:date="2014-03-28T14:34:00Z"/>
                <w:rFonts w:cs="Times New Roman"/>
                <w:sz w:val="20"/>
                <w:szCs w:val="20"/>
                <w:lang w:val="sv-SE"/>
              </w:rPr>
            </w:pPr>
            <w:ins w:id="328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2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3283" w:author="Björn Genfors" w:date="2014-03-28T14:34:00Z"/>
                <w:rFonts w:cs="Times New Roman"/>
                <w:spacing w:val="-1"/>
                <w:sz w:val="20"/>
                <w:szCs w:val="20"/>
                <w:lang w:val="sv-SE"/>
              </w:rPr>
            </w:pPr>
            <w:ins w:id="3284"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32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3286" w:author="Björn Genfors" w:date="2014-03-28T14:34:00Z"/>
                <w:rFonts w:cs="Times New Roman"/>
                <w:spacing w:val="-1"/>
                <w:sz w:val="20"/>
                <w:szCs w:val="20"/>
                <w:lang w:val="sv-SE"/>
              </w:rPr>
            </w:pPr>
            <w:ins w:id="3287"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3288"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3289" w:author="Björn Genfors" w:date="2014-03-28T14:34:00Z"/>
          <w:trPrChange w:id="3290"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3292" w:author="Björn Genfors" w:date="2014-03-28T14:34:00Z"/>
                <w:rFonts w:cs="Times New Roman"/>
                <w:sz w:val="20"/>
                <w:szCs w:val="20"/>
                <w:lang w:val="sv-SE"/>
              </w:rPr>
            </w:pPr>
            <w:ins w:id="329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2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3295" w:author="Björn Genfors" w:date="2014-03-28T14:34:00Z"/>
                <w:rFonts w:cs="Times New Roman"/>
                <w:sz w:val="20"/>
                <w:szCs w:val="20"/>
                <w:lang w:val="sv-SE"/>
              </w:rPr>
            </w:pPr>
            <w:ins w:id="329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3298" w:author="Björn Genfors" w:date="2014-03-28T14:34:00Z"/>
                <w:rFonts w:cs="Times New Roman"/>
                <w:spacing w:val="-1"/>
                <w:sz w:val="20"/>
                <w:szCs w:val="20"/>
                <w:lang w:val="sv-SE"/>
              </w:rPr>
            </w:pPr>
            <w:ins w:id="3299"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3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3301" w:author="Björn Genfors" w:date="2014-03-28T14:34:00Z"/>
                <w:rFonts w:cs="Times New Roman"/>
                <w:spacing w:val="-1"/>
                <w:sz w:val="20"/>
                <w:szCs w:val="20"/>
                <w:lang w:val="sv-SE"/>
              </w:rPr>
            </w:pPr>
            <w:ins w:id="3302"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3303"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3304" w:author="Björn Genfors" w:date="2014-03-28T14:34:00Z"/>
          <w:trPrChange w:id="3305"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6"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3307" w:author="Björn Genfors" w:date="2014-03-28T14:34:00Z"/>
                <w:rFonts w:cs="Times New Roman"/>
                <w:sz w:val="20"/>
                <w:szCs w:val="20"/>
                <w:lang w:val="sv-SE"/>
              </w:rPr>
            </w:pPr>
            <w:ins w:id="3308"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330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3310" w:author="Björn Genfors" w:date="2014-03-28T14:34:00Z"/>
                <w:rFonts w:cs="Times New Roman"/>
                <w:sz w:val="20"/>
                <w:szCs w:val="20"/>
                <w:lang w:val="sv-SE"/>
              </w:rPr>
            </w:pPr>
            <w:ins w:id="331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312"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3313" w:author="Björn Genfors" w:date="2014-03-28T14:34:00Z"/>
                <w:rFonts w:eastAsia="Calibri" w:cs="Times New Roman"/>
                <w:spacing w:val="-1"/>
                <w:sz w:val="20"/>
                <w:szCs w:val="20"/>
                <w:lang w:val="sv-SE"/>
                <w:rPrChange w:id="3314" w:author="Björn Genfors" w:date="2014-03-28T16:12:00Z">
                  <w:rPr>
                    <w:ins w:id="3315" w:author="Björn Genfors" w:date="2014-03-28T14:34:00Z"/>
                    <w:rFonts w:eastAsia="Calibri" w:cs="Times New Roman"/>
                    <w:spacing w:val="-1"/>
                    <w:sz w:val="20"/>
                    <w:szCs w:val="20"/>
                    <w:lang w:val="sv-SE"/>
                  </w:rPr>
                </w:rPrChange>
              </w:rPr>
              <w:pPrChange w:id="3316" w:author="Björn Genfors" w:date="2014-03-28T14:41:00Z">
                <w:pPr>
                  <w:framePr w:hSpace="180" w:wrap="around" w:vAnchor="text" w:hAnchor="margin" w:y="1047"/>
                  <w:widowControl/>
                  <w:spacing w:line="226" w:lineRule="exact"/>
                  <w:ind w:left="102"/>
                </w:pPr>
              </w:pPrChange>
            </w:pPr>
            <w:ins w:id="3317" w:author="Björn Genfors" w:date="2014-03-28T14:34:00Z">
              <w:r w:rsidRPr="00CA00A4">
                <w:rPr>
                  <w:spacing w:val="-1"/>
                  <w:sz w:val="20"/>
                  <w:szCs w:val="20"/>
                  <w:lang w:val="sv-SE"/>
                </w:rPr>
                <w:t>Information om personens befattning. Om möjligt skall KV Befattning (</w:t>
              </w:r>
              <w:r w:rsidRPr="00027A53">
                <w:rPr>
                  <w:spacing w:val="-1"/>
                  <w:sz w:val="20"/>
                  <w:szCs w:val="20"/>
                  <w:lang w:val="sv-SE"/>
                  <w:rPrChange w:id="3318" w:author="Björn Genfors" w:date="2014-03-28T16:12:00Z">
                    <w:rPr>
                      <w:spacing w:val="-1"/>
                      <w:sz w:val="20"/>
                      <w:szCs w:val="20"/>
                      <w:lang w:val="sv-SE"/>
                    </w:rPr>
                  </w:rPrChange>
                </w:rPr>
                <w:t>OID 1.2.752.129.2.2.1.4</w:t>
              </w:r>
              <w:r w:rsidRPr="00027A53">
                <w:rPr>
                  <w:spacing w:val="-1"/>
                  <w:sz w:val="20"/>
                  <w:szCs w:val="20"/>
                  <w:lang w:val="sv-SE"/>
                  <w:rPrChange w:id="3319" w:author="Björn Genfors" w:date="2014-03-28T16:14:00Z">
                    <w:rPr>
                      <w:spacing w:val="-1"/>
                      <w:sz w:val="20"/>
                      <w:szCs w:val="20"/>
                      <w:lang w:val="sv-SE"/>
                    </w:rPr>
                  </w:rPrChange>
                </w:rPr>
                <w:t xml:space="preserve">), se </w:t>
              </w:r>
            </w:ins>
            <w:ins w:id="3320" w:author="Björn Genfors" w:date="2014-03-28T14:41:00Z">
              <w:r w:rsidR="0046387E" w:rsidRPr="00027A53">
                <w:rPr>
                  <w:rFonts w:cs="Times New Roman"/>
                  <w:spacing w:val="-1"/>
                  <w:sz w:val="20"/>
                  <w:szCs w:val="20"/>
                  <w:lang w:val="sv-SE"/>
                  <w:rPrChange w:id="3321" w:author="Björn Genfors" w:date="2014-03-28T16:14:00Z">
                    <w:rPr>
                      <w:rFonts w:cs="Times New Roman"/>
                      <w:spacing w:val="-1"/>
                      <w:sz w:val="20"/>
                      <w:szCs w:val="20"/>
                      <w:lang w:val="sv-SE"/>
                    </w:rPr>
                  </w:rPrChange>
                </w:rPr>
                <w:t>referens [</w:t>
              </w:r>
              <w:r w:rsidR="0046387E" w:rsidRPr="00027A53">
                <w:rPr>
                  <w:spacing w:val="-1"/>
                  <w:sz w:val="20"/>
                  <w:szCs w:val="20"/>
                  <w:rPrChange w:id="3322" w:author="Björn Genfors" w:date="2014-03-28T16:14:00Z">
                    <w:rPr>
                      <w:spacing w:val="-1"/>
                      <w:szCs w:val="20"/>
                    </w:rPr>
                  </w:rPrChange>
                </w:rPr>
                <w:fldChar w:fldCharType="begin"/>
              </w:r>
              <w:r w:rsidR="0046387E" w:rsidRPr="00027A53">
                <w:rPr>
                  <w:rFonts w:cs="Times New Roman"/>
                  <w:spacing w:val="-1"/>
                  <w:sz w:val="20"/>
                  <w:szCs w:val="20"/>
                  <w:lang w:val="sv-SE"/>
                  <w:rPrChange w:id="3323" w:author="Björn Genfors" w:date="2014-03-28T16:14:00Z">
                    <w:rPr>
                      <w:rFonts w:cs="Times New Roman"/>
                      <w:spacing w:val="-1"/>
                      <w:sz w:val="20"/>
                      <w:szCs w:val="20"/>
                      <w:lang w:val="sv-SE"/>
                    </w:rPr>
                  </w:rPrChange>
                </w:rPr>
                <w:instrText xml:space="preserve"> REF _Ref383778264 \h </w:instrText>
              </w:r>
            </w:ins>
            <w:r w:rsidR="0046387E" w:rsidRPr="00027A53">
              <w:rPr>
                <w:spacing w:val="-1"/>
                <w:sz w:val="20"/>
                <w:szCs w:val="20"/>
                <w:rPrChange w:id="3324" w:author="Björn Genfors" w:date="2014-03-28T16:14:00Z">
                  <w:rPr>
                    <w:spacing w:val="-1"/>
                    <w:szCs w:val="20"/>
                  </w:rPr>
                </w:rPrChange>
              </w:rPr>
            </w:r>
            <w:r w:rsidR="00027A53" w:rsidRPr="00027A53">
              <w:rPr>
                <w:spacing w:val="-1"/>
                <w:sz w:val="20"/>
                <w:szCs w:val="20"/>
                <w:lang w:val="sv-SE"/>
                <w:rPrChange w:id="3325" w:author="Björn Genfors" w:date="2014-03-28T16:14:00Z">
                  <w:rPr>
                    <w:i/>
                    <w:spacing w:val="-1"/>
                    <w:szCs w:val="20"/>
                  </w:rPr>
                </w:rPrChange>
              </w:rPr>
              <w:instrText xml:space="preserve"> \* MERGEFORMAT </w:instrText>
            </w:r>
            <w:r w:rsidR="0046387E" w:rsidRPr="00027A53">
              <w:rPr>
                <w:spacing w:val="-1"/>
                <w:sz w:val="20"/>
                <w:szCs w:val="20"/>
                <w:rPrChange w:id="3326" w:author="Björn Genfors" w:date="2014-03-28T16:14:00Z">
                  <w:rPr>
                    <w:spacing w:val="-1"/>
                    <w:szCs w:val="20"/>
                  </w:rPr>
                </w:rPrChange>
              </w:rPr>
              <w:fldChar w:fldCharType="separate"/>
            </w:r>
            <w:ins w:id="3327" w:author="Björn Genfors" w:date="2014-03-28T14:41:00Z">
              <w:r w:rsidR="0046387E" w:rsidRPr="00027A53">
                <w:rPr>
                  <w:sz w:val="20"/>
                  <w:szCs w:val="20"/>
                  <w:lang w:val="sv-SE"/>
                  <w:rPrChange w:id="3328" w:author="Björn Genfors" w:date="2014-03-28T16:14:00Z">
                    <w:rPr/>
                  </w:rPrChange>
                </w:rPr>
                <w:t xml:space="preserve">R </w:t>
              </w:r>
              <w:r w:rsidR="0046387E" w:rsidRPr="00027A53">
                <w:rPr>
                  <w:noProof/>
                  <w:sz w:val="20"/>
                  <w:szCs w:val="20"/>
                  <w:lang w:val="sv-SE"/>
                  <w:rPrChange w:id="3329" w:author="Björn Genfors" w:date="2014-03-28T16:14:00Z">
                    <w:rPr>
                      <w:noProof/>
                    </w:rPr>
                  </w:rPrChange>
                </w:rPr>
                <w:t>5</w:t>
              </w:r>
              <w:r w:rsidR="0046387E" w:rsidRPr="00027A53">
                <w:rPr>
                  <w:spacing w:val="-1"/>
                  <w:sz w:val="20"/>
                  <w:szCs w:val="20"/>
                  <w:rPrChange w:id="3330" w:author="Björn Genfors" w:date="2014-03-28T16:14:00Z">
                    <w:rPr>
                      <w:spacing w:val="-1"/>
                      <w:szCs w:val="20"/>
                    </w:rPr>
                  </w:rPrChange>
                </w:rPr>
                <w:fldChar w:fldCharType="end"/>
              </w:r>
              <w:r w:rsidR="0046387E" w:rsidRPr="00027A53">
                <w:rPr>
                  <w:rFonts w:cs="Times New Roman"/>
                  <w:spacing w:val="-1"/>
                  <w:sz w:val="20"/>
                  <w:szCs w:val="20"/>
                  <w:lang w:val="sv-SE"/>
                  <w:rPrChange w:id="3331" w:author="Björn Genfors" w:date="2014-03-28T16:14:00Z">
                    <w:rPr>
                      <w:rFonts w:cs="Times New Roman"/>
                      <w:spacing w:val="-1"/>
                      <w:sz w:val="20"/>
                      <w:szCs w:val="20"/>
                      <w:lang w:val="sv-SE"/>
                    </w:rPr>
                  </w:rPrChange>
                </w:rPr>
                <w:t>].</w:t>
              </w:r>
            </w:ins>
            <w:ins w:id="3332" w:author="Björn Genfors" w:date="2014-03-28T16:12:00Z">
              <w:r w:rsidR="00027A53" w:rsidRPr="00027A53">
                <w:rPr>
                  <w:rFonts w:cs="Times New Roman"/>
                  <w:spacing w:val="-1"/>
                  <w:sz w:val="20"/>
                  <w:szCs w:val="20"/>
                  <w:lang w:val="sv-SE"/>
                  <w:rPrChange w:id="3333" w:author="Björn Genfors" w:date="2014-03-28T16:14:00Z">
                    <w:rPr>
                      <w:rFonts w:cs="Times New Roman"/>
                      <w:spacing w:val="-1"/>
                      <w:sz w:val="20"/>
                      <w:szCs w:val="20"/>
                      <w:lang w:val="sv-SE"/>
                    </w:rPr>
                  </w:rPrChange>
                </w:rPr>
                <w:t xml:space="preserve"> </w:t>
              </w:r>
            </w:ins>
            <w:ins w:id="3334" w:author="Björn Genfors" w:date="2014-03-28T16:14:00Z">
              <w:r w:rsidR="00027A53" w:rsidRPr="00027A53">
                <w:rPr>
                  <w:spacing w:val="-1"/>
                  <w:sz w:val="20"/>
                  <w:szCs w:val="20"/>
                  <w:rPrChange w:id="3335"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3336"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3337" w:author="Björn Genfors" w:date="2014-03-28T14:34:00Z"/>
                <w:rFonts w:cs="Times New Roman"/>
                <w:spacing w:val="-1"/>
                <w:sz w:val="20"/>
                <w:szCs w:val="20"/>
                <w:lang w:val="sv-SE"/>
              </w:rPr>
            </w:pPr>
            <w:ins w:id="3338"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3339" w:author="Björn Genfors" w:date="2014-03-28T14:34:00Z"/>
          <w:trPrChange w:id="3340"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3342" w:author="Björn Genfors" w:date="2014-03-28T14:34:00Z"/>
                <w:rFonts w:cs="Times New Roman"/>
                <w:sz w:val="20"/>
                <w:szCs w:val="20"/>
                <w:lang w:val="sv-SE"/>
              </w:rPr>
            </w:pPr>
            <w:ins w:id="3343"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3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3345" w:author="Björn Genfors" w:date="2014-03-28T14:34:00Z"/>
                <w:rFonts w:cs="Times New Roman"/>
                <w:sz w:val="20"/>
                <w:szCs w:val="20"/>
                <w:lang w:val="sv-SE"/>
              </w:rPr>
            </w:pPr>
            <w:ins w:id="334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3348" w:author="Björn Genfors" w:date="2014-03-28T14:34:00Z"/>
                <w:rFonts w:cs="Times New Roman"/>
                <w:spacing w:val="-1"/>
                <w:sz w:val="20"/>
                <w:szCs w:val="20"/>
                <w:lang w:val="sv-SE"/>
              </w:rPr>
            </w:pPr>
            <w:ins w:id="3349"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3351" w:author="Björn Genfors" w:date="2014-03-28T14:34:00Z"/>
                <w:rFonts w:cs="Times New Roman"/>
                <w:spacing w:val="-1"/>
                <w:sz w:val="20"/>
                <w:szCs w:val="20"/>
                <w:lang w:val="sv-SE"/>
              </w:rPr>
            </w:pPr>
            <w:ins w:id="3352"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3353" w:author="Björn Genfors" w:date="2014-03-28T14:34:00Z"/>
          <w:trPrChange w:id="3354"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3356" w:author="Björn Genfors" w:date="2014-03-28T14:34:00Z"/>
                <w:rFonts w:cs="Times New Roman"/>
                <w:sz w:val="20"/>
                <w:szCs w:val="20"/>
                <w:lang w:val="sv-SE"/>
              </w:rPr>
            </w:pPr>
            <w:ins w:id="3357"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3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3359" w:author="Björn Genfors" w:date="2014-03-28T14:34:00Z"/>
                <w:rFonts w:cs="Times New Roman"/>
                <w:sz w:val="20"/>
                <w:szCs w:val="20"/>
                <w:lang w:val="sv-SE"/>
              </w:rPr>
            </w:pPr>
            <w:ins w:id="336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3362" w:author="Björn Genfors" w:date="2014-03-28T14:34:00Z"/>
                <w:rFonts w:cs="Times New Roman"/>
                <w:spacing w:val="-1"/>
                <w:sz w:val="20"/>
                <w:szCs w:val="20"/>
                <w:lang w:val="sv-SE"/>
              </w:rPr>
            </w:pPr>
            <w:ins w:id="3363"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3365" w:author="Björn Genfors" w:date="2014-03-28T14:34:00Z"/>
                <w:rFonts w:cs="Times New Roman"/>
                <w:spacing w:val="-1"/>
                <w:sz w:val="20"/>
                <w:szCs w:val="20"/>
                <w:lang w:val="sv-SE"/>
              </w:rPr>
            </w:pPr>
            <w:ins w:id="3366"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3367" w:author="Björn Genfors" w:date="2014-03-28T14:34:00Z"/>
          <w:trPrChange w:id="3368"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3370" w:author="Björn Genfors" w:date="2014-03-28T14:34:00Z"/>
                <w:rFonts w:cs="Times New Roman"/>
                <w:sz w:val="20"/>
                <w:szCs w:val="20"/>
                <w:lang w:val="sv-SE"/>
              </w:rPr>
            </w:pPr>
            <w:ins w:id="3371"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3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3373" w:author="Björn Genfors" w:date="2014-03-28T14:34:00Z"/>
                <w:rFonts w:cs="Times New Roman"/>
                <w:sz w:val="20"/>
                <w:szCs w:val="20"/>
                <w:lang w:val="sv-SE"/>
              </w:rPr>
            </w:pPr>
            <w:ins w:id="337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3376" w:author="Björn Genfors" w:date="2014-03-28T14:34:00Z"/>
                <w:rFonts w:cs="Times New Roman"/>
                <w:spacing w:val="-1"/>
                <w:sz w:val="20"/>
                <w:szCs w:val="20"/>
                <w:lang w:val="sv-SE"/>
              </w:rPr>
            </w:pPr>
            <w:ins w:id="3377"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3379" w:author="Björn Genfors" w:date="2014-03-28T14:34:00Z"/>
                <w:rFonts w:cs="Times New Roman"/>
                <w:spacing w:val="-1"/>
                <w:sz w:val="20"/>
                <w:szCs w:val="20"/>
                <w:lang w:val="sv-SE"/>
              </w:rPr>
            </w:pPr>
            <w:ins w:id="3380"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3381"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3382" w:author="Björn Genfors" w:date="2014-03-28T14:34:00Z"/>
          <w:trPrChange w:id="3383"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3385" w:author="Björn Genfors" w:date="2014-03-28T14:34:00Z"/>
                <w:rFonts w:cs="Times New Roman"/>
                <w:sz w:val="20"/>
                <w:szCs w:val="20"/>
                <w:lang w:val="sv-SE"/>
              </w:rPr>
            </w:pPr>
            <w:ins w:id="3386"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3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3388" w:author="Björn Genfors" w:date="2014-03-28T14:34:00Z"/>
                <w:rFonts w:cs="Times New Roman"/>
                <w:sz w:val="20"/>
                <w:szCs w:val="20"/>
                <w:lang w:val="sv-SE"/>
              </w:rPr>
            </w:pPr>
            <w:ins w:id="338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3391" w:author="Björn Genfors" w:date="2014-03-28T14:34:00Z"/>
                <w:rFonts w:cs="Times New Roman"/>
                <w:spacing w:val="-1"/>
                <w:sz w:val="20"/>
                <w:szCs w:val="20"/>
                <w:lang w:val="sv-SE"/>
              </w:rPr>
            </w:pPr>
            <w:ins w:id="3392"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3394" w:author="Björn Genfors" w:date="2014-03-28T14:34:00Z"/>
                <w:rFonts w:cs="Times New Roman"/>
                <w:spacing w:val="-1"/>
                <w:sz w:val="20"/>
                <w:szCs w:val="20"/>
                <w:lang w:val="sv-SE"/>
              </w:rPr>
            </w:pPr>
            <w:ins w:id="3395"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3396" w:author="Björn Genfors" w:date="2014-03-28T14:34:00Z"/>
          <w:trPrChange w:id="3397"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3399" w:author="Björn Genfors" w:date="2014-03-28T14:34:00Z"/>
                <w:rFonts w:cs="Times New Roman"/>
                <w:sz w:val="20"/>
                <w:szCs w:val="20"/>
                <w:lang w:val="sv-SE"/>
              </w:rPr>
            </w:pPr>
            <w:ins w:id="340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4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3402" w:author="Björn Genfors" w:date="2014-03-28T14:34:00Z"/>
                <w:rFonts w:cs="Times New Roman"/>
                <w:spacing w:val="-1"/>
                <w:sz w:val="20"/>
                <w:szCs w:val="20"/>
                <w:lang w:val="sv-SE"/>
              </w:rPr>
            </w:pPr>
            <w:ins w:id="3403"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340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3406" w:author="Björn Genfors" w:date="2014-03-28T14:34:00Z"/>
                <w:rFonts w:cs="Times New Roman"/>
                <w:spacing w:val="-1"/>
                <w:sz w:val="20"/>
                <w:szCs w:val="20"/>
                <w:lang w:val="sv-SE"/>
              </w:rPr>
            </w:pPr>
            <w:ins w:id="3407"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4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3409" w:author="Björn Genfors" w:date="2014-03-28T14:34:00Z"/>
                <w:rFonts w:cs="Times New Roman"/>
                <w:spacing w:val="-1"/>
                <w:sz w:val="20"/>
                <w:szCs w:val="20"/>
                <w:lang w:val="sv-SE"/>
              </w:rPr>
            </w:pPr>
            <w:ins w:id="3410"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3411" w:author="Björn Genfors" w:date="2014-03-28T14:34:00Z"/>
          <w:trPrChange w:id="3412"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3414" w:author="Björn Genfors" w:date="2014-03-28T14:34:00Z"/>
                <w:rFonts w:cs="Times New Roman"/>
                <w:spacing w:val="-1"/>
                <w:sz w:val="20"/>
                <w:szCs w:val="20"/>
                <w:lang w:val="sv-SE"/>
              </w:rPr>
            </w:pPr>
            <w:ins w:id="3415"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341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4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3418" w:author="Björn Genfors" w:date="2014-03-28T14:34:00Z"/>
                <w:rFonts w:cs="Times New Roman"/>
                <w:spacing w:val="-1"/>
                <w:sz w:val="20"/>
                <w:szCs w:val="20"/>
                <w:lang w:val="sv-SE"/>
              </w:rPr>
            </w:pPr>
            <w:ins w:id="3419"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342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3422" w:author="Björn Genfors" w:date="2014-03-28T14:34:00Z"/>
                <w:rFonts w:cs="Times New Roman"/>
                <w:spacing w:val="-1"/>
                <w:sz w:val="20"/>
                <w:szCs w:val="20"/>
                <w:lang w:val="sv-SE"/>
              </w:rPr>
            </w:pPr>
            <w:ins w:id="3423"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4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3425" w:author="Björn Genfors" w:date="2014-03-28T14:34:00Z"/>
                <w:rFonts w:cs="Times New Roman"/>
                <w:spacing w:val="-1"/>
                <w:sz w:val="20"/>
                <w:szCs w:val="20"/>
                <w:lang w:val="sv-SE"/>
              </w:rPr>
            </w:pPr>
            <w:ins w:id="3426"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3427" w:author="Björn Genfors" w:date="2014-03-28T14:34:00Z"/>
          <w:trPrChange w:id="3428"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3430" w:author="Björn Genfors" w:date="2014-03-28T14:34:00Z"/>
                <w:rFonts w:cs="Times New Roman"/>
                <w:sz w:val="20"/>
                <w:szCs w:val="20"/>
                <w:lang w:val="sv-SE"/>
              </w:rPr>
            </w:pPr>
            <w:ins w:id="3431"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4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3433" w:author="Björn Genfors" w:date="2014-03-28T14:34:00Z"/>
                <w:rFonts w:cs="Times New Roman"/>
                <w:sz w:val="20"/>
                <w:szCs w:val="20"/>
                <w:lang w:val="sv-SE"/>
              </w:rPr>
            </w:pPr>
            <w:ins w:id="3434"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4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3436" w:author="Björn Genfors" w:date="2014-03-28T14:34:00Z"/>
                <w:rFonts w:cs="Times New Roman"/>
                <w:spacing w:val="-1"/>
                <w:sz w:val="20"/>
                <w:szCs w:val="20"/>
                <w:lang w:val="sv-SE"/>
              </w:rPr>
            </w:pPr>
            <w:ins w:id="3437"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3439" w:author="Björn Genfors" w:date="2014-03-28T14:34:00Z"/>
                <w:rFonts w:cs="Times New Roman"/>
                <w:spacing w:val="-1"/>
                <w:sz w:val="20"/>
                <w:szCs w:val="20"/>
                <w:lang w:val="sv-SE"/>
              </w:rPr>
            </w:pPr>
            <w:ins w:id="3440"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3441" w:author="Björn Genfors" w:date="2014-03-28T14:34:00Z"/>
          <w:trPrChange w:id="344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3444" w:author="Björn Genfors" w:date="2014-03-28T14:34:00Z"/>
                <w:rFonts w:cs="Times New Roman"/>
                <w:sz w:val="20"/>
                <w:szCs w:val="20"/>
                <w:lang w:val="sv-SE"/>
              </w:rPr>
            </w:pPr>
            <w:ins w:id="3445"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4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3447" w:author="Björn Genfors" w:date="2014-03-28T14:34:00Z"/>
                <w:rFonts w:cs="Times New Roman"/>
                <w:sz w:val="20"/>
                <w:szCs w:val="20"/>
                <w:lang w:val="sv-SE"/>
              </w:rPr>
            </w:pPr>
            <w:ins w:id="3448"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34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3450" w:author="Björn Genfors" w:date="2014-03-28T14:34:00Z"/>
                <w:rFonts w:cs="Times New Roman"/>
                <w:spacing w:val="-1"/>
                <w:sz w:val="20"/>
                <w:szCs w:val="20"/>
                <w:lang w:val="sv-SE"/>
              </w:rPr>
            </w:pPr>
            <w:ins w:id="3451"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3453" w:author="Björn Genfors" w:date="2014-03-28T14:34:00Z"/>
                <w:rFonts w:cs="Times New Roman"/>
                <w:spacing w:val="-1"/>
                <w:sz w:val="20"/>
                <w:szCs w:val="20"/>
                <w:lang w:val="sv-SE"/>
              </w:rPr>
            </w:pPr>
            <w:ins w:id="3454"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3455" w:author="Björn Genfors" w:date="2014-03-28T14:34:00Z"/>
          <w:trPrChange w:id="3456"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3458" w:author="Björn Genfors" w:date="2014-03-28T14:34:00Z"/>
                <w:rFonts w:cs="Times New Roman"/>
                <w:sz w:val="20"/>
                <w:szCs w:val="20"/>
                <w:lang w:val="sv-SE"/>
              </w:rPr>
            </w:pPr>
            <w:ins w:id="3459"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4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3461" w:author="Björn Genfors" w:date="2014-03-28T14:34:00Z"/>
                <w:rFonts w:cs="Times New Roman"/>
                <w:sz w:val="20"/>
                <w:szCs w:val="20"/>
                <w:lang w:val="sv-SE"/>
              </w:rPr>
            </w:pPr>
            <w:ins w:id="346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3464" w:author="Björn Genfors" w:date="2014-03-28T14:34:00Z"/>
                <w:rFonts w:cs="Times New Roman"/>
                <w:spacing w:val="-1"/>
                <w:sz w:val="20"/>
                <w:szCs w:val="20"/>
                <w:lang w:val="sv-SE"/>
              </w:rPr>
            </w:pPr>
            <w:ins w:id="3465"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3467" w:author="Björn Genfors" w:date="2014-03-28T14:34:00Z"/>
                <w:rFonts w:cs="Times New Roman"/>
                <w:spacing w:val="-1"/>
                <w:sz w:val="20"/>
                <w:szCs w:val="20"/>
                <w:lang w:val="sv-SE"/>
              </w:rPr>
            </w:pPr>
            <w:ins w:id="3468"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3469" w:author="Björn Genfors" w:date="2014-03-28T14:34:00Z"/>
          <w:trPrChange w:id="3470"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3472" w:author="Björn Genfors" w:date="2014-03-28T14:34:00Z"/>
                <w:rFonts w:cs="Times New Roman"/>
                <w:sz w:val="20"/>
                <w:szCs w:val="20"/>
                <w:lang w:val="sv-SE"/>
              </w:rPr>
            </w:pPr>
            <w:ins w:id="3473"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47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3475" w:author="Björn Genfors" w:date="2014-03-28T14:34:00Z"/>
                <w:rFonts w:cs="Times New Roman"/>
                <w:sz w:val="20"/>
                <w:szCs w:val="20"/>
                <w:lang w:val="sv-SE"/>
              </w:rPr>
            </w:pPr>
            <w:ins w:id="347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3478" w:author="Björn Genfors" w:date="2014-03-28T14:34:00Z"/>
                <w:rFonts w:cs="Times New Roman"/>
                <w:spacing w:val="-1"/>
                <w:sz w:val="20"/>
                <w:szCs w:val="20"/>
                <w:lang w:val="sv-SE"/>
              </w:rPr>
            </w:pPr>
            <w:ins w:id="3479"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3481" w:author="Björn Genfors" w:date="2014-03-28T14:34:00Z"/>
                <w:rFonts w:cs="Times New Roman"/>
                <w:spacing w:val="-1"/>
                <w:sz w:val="20"/>
                <w:szCs w:val="20"/>
                <w:lang w:val="sv-SE"/>
              </w:rPr>
            </w:pPr>
            <w:ins w:id="3482"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3483" w:author="Björn Genfors" w:date="2014-03-28T14:34:00Z"/>
          <w:trPrChange w:id="348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3486" w:author="Björn Genfors" w:date="2014-03-28T14:34:00Z"/>
                <w:rFonts w:cs="Times New Roman"/>
                <w:sz w:val="20"/>
                <w:szCs w:val="20"/>
                <w:lang w:val="sv-SE"/>
              </w:rPr>
            </w:pPr>
            <w:ins w:id="3487"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4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3489" w:author="Björn Genfors" w:date="2014-03-28T14:34:00Z"/>
                <w:rFonts w:cs="Times New Roman"/>
                <w:sz w:val="20"/>
                <w:szCs w:val="20"/>
                <w:lang w:val="sv-SE"/>
              </w:rPr>
            </w:pPr>
            <w:ins w:id="349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3492" w:author="Björn Genfors" w:date="2014-03-28T14:34:00Z"/>
                <w:rFonts w:cs="Times New Roman"/>
                <w:spacing w:val="-1"/>
                <w:sz w:val="20"/>
                <w:szCs w:val="20"/>
                <w:lang w:val="sv-SE"/>
              </w:rPr>
            </w:pPr>
            <w:ins w:id="3493"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34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3495" w:author="Björn Genfors" w:date="2014-03-28T14:34:00Z"/>
                <w:rFonts w:cs="Times New Roman"/>
                <w:spacing w:val="-1"/>
                <w:sz w:val="20"/>
                <w:szCs w:val="20"/>
                <w:lang w:val="sv-SE"/>
              </w:rPr>
            </w:pPr>
            <w:ins w:id="3496"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3497" w:author="Björn Genfors" w:date="2014-03-28T14:34:00Z"/>
          <w:trPrChange w:id="349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3500" w:author="Björn Genfors" w:date="2014-03-28T14:34:00Z"/>
                <w:rFonts w:cs="Times New Roman"/>
                <w:sz w:val="20"/>
                <w:szCs w:val="20"/>
                <w:lang w:val="sv-SE"/>
              </w:rPr>
            </w:pPr>
            <w:ins w:id="3501"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35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3503" w:author="Björn Genfors" w:date="2014-03-28T14:34:00Z"/>
                <w:rFonts w:cs="Times New Roman"/>
                <w:sz w:val="20"/>
                <w:szCs w:val="20"/>
                <w:lang w:val="sv-SE"/>
              </w:rPr>
            </w:pPr>
            <w:ins w:id="350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3506" w:author="Björn Genfors" w:date="2014-03-28T14:34:00Z"/>
                <w:rFonts w:cs="Times New Roman"/>
                <w:spacing w:val="-1"/>
                <w:sz w:val="20"/>
                <w:szCs w:val="20"/>
                <w:lang w:val="sv-SE"/>
              </w:rPr>
            </w:pPr>
            <w:ins w:id="3507"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5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3509" w:author="Björn Genfors" w:date="2014-03-28T14:34:00Z"/>
                <w:rFonts w:cs="Times New Roman"/>
                <w:spacing w:val="-1"/>
                <w:sz w:val="20"/>
                <w:szCs w:val="20"/>
                <w:lang w:val="sv-SE"/>
              </w:rPr>
            </w:pPr>
            <w:ins w:id="3510"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3511" w:author="Björn Genfors" w:date="2014-03-28T14:34:00Z"/>
          <w:trPrChange w:id="3512"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3514" w:author="Björn Genfors" w:date="2014-03-28T14:34:00Z"/>
                <w:rFonts w:cs="Times New Roman"/>
                <w:b/>
                <w:sz w:val="20"/>
                <w:szCs w:val="20"/>
                <w:lang w:val="sv-SE"/>
              </w:rPr>
            </w:pPr>
            <w:ins w:id="3515" w:author="Björn Genfors" w:date="2014-03-28T14:34:00Z">
              <w:r w:rsidRPr="006B6063">
                <w:rPr>
                  <w:sz w:val="20"/>
                  <w:szCs w:val="20"/>
                </w:rPr>
                <w:lastRenderedPageBreak/>
                <w:t>../../../../orgUnitLocation</w:t>
              </w:r>
            </w:ins>
          </w:p>
        </w:tc>
        <w:tc>
          <w:tcPr>
            <w:tcW w:w="1559" w:type="dxa"/>
            <w:tcBorders>
              <w:top w:val="single" w:sz="5" w:space="0" w:color="000000"/>
              <w:left w:val="single" w:sz="5" w:space="0" w:color="000000"/>
              <w:bottom w:val="single" w:sz="5" w:space="0" w:color="000000"/>
              <w:right w:val="single" w:sz="5" w:space="0" w:color="000000"/>
            </w:tcBorders>
            <w:tcPrChange w:id="35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3517" w:author="Björn Genfors" w:date="2014-03-28T14:34:00Z"/>
                <w:rFonts w:cs="Times New Roman"/>
                <w:sz w:val="20"/>
                <w:szCs w:val="20"/>
                <w:lang w:val="sv-SE"/>
              </w:rPr>
            </w:pPr>
            <w:ins w:id="351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3520" w:author="Björn Genfors" w:date="2014-03-28T14:34:00Z"/>
                <w:rFonts w:cs="Times New Roman"/>
                <w:spacing w:val="-1"/>
                <w:sz w:val="20"/>
                <w:szCs w:val="20"/>
                <w:lang w:val="sv-SE"/>
              </w:rPr>
            </w:pPr>
            <w:ins w:id="3521"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5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3523" w:author="Björn Genfors" w:date="2014-03-28T14:34:00Z"/>
                <w:rFonts w:cs="Times New Roman"/>
                <w:sz w:val="20"/>
                <w:szCs w:val="20"/>
                <w:lang w:val="sv-SE"/>
              </w:rPr>
            </w:pPr>
            <w:ins w:id="3524" w:author="Björn Genfors" w:date="2014-03-28T14:34:00Z">
              <w:r w:rsidRPr="006B6063">
                <w:rPr>
                  <w:sz w:val="20"/>
                  <w:szCs w:val="20"/>
                </w:rPr>
                <w:t>0..1</w:t>
              </w:r>
            </w:ins>
          </w:p>
        </w:tc>
      </w:tr>
      <w:tr w:rsidR="00DE71B1" w:rsidRPr="006B6063" w14:paraId="054B4A1A" w14:textId="77777777" w:rsidTr="0046387E">
        <w:trPr>
          <w:trHeight w:hRule="exact" w:val="562"/>
          <w:tblHeader/>
          <w:ins w:id="3525" w:author="Björn Genfors" w:date="2014-03-28T14:34:00Z"/>
          <w:trPrChange w:id="3526"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3528" w:author="Björn Genfors" w:date="2014-03-28T14:34:00Z"/>
                <w:rFonts w:cs="Times New Roman"/>
                <w:sz w:val="20"/>
                <w:szCs w:val="20"/>
                <w:lang w:val="sv-SE"/>
              </w:rPr>
            </w:pPr>
            <w:ins w:id="3529"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35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3531" w:author="Björn Genfors" w:date="2014-03-28T14:34:00Z"/>
                <w:rFonts w:cs="Times New Roman"/>
                <w:sz w:val="20"/>
                <w:szCs w:val="20"/>
                <w:lang w:val="sv-SE"/>
              </w:rPr>
            </w:pPr>
            <w:ins w:id="3532"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35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3534" w:author="Björn Genfors" w:date="2014-03-28T14:34:00Z"/>
                <w:rFonts w:cs="Times New Roman"/>
                <w:spacing w:val="-1"/>
                <w:sz w:val="20"/>
                <w:szCs w:val="20"/>
                <w:lang w:val="sv-SE"/>
              </w:rPr>
            </w:pPr>
            <w:ins w:id="3535"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35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3537" w:author="Björn Genfors" w:date="2014-03-28T14:34:00Z"/>
                <w:rFonts w:cs="Times New Roman"/>
                <w:sz w:val="20"/>
                <w:szCs w:val="20"/>
                <w:lang w:val="sv-SE"/>
              </w:rPr>
            </w:pPr>
            <w:ins w:id="3538" w:author="Björn Genfors" w:date="2014-03-28T14:34:00Z">
              <w:r w:rsidRPr="006B6063">
                <w:rPr>
                  <w:sz w:val="20"/>
                  <w:szCs w:val="20"/>
                </w:rPr>
                <w:t>0..*</w:t>
              </w:r>
            </w:ins>
          </w:p>
        </w:tc>
      </w:tr>
      <w:tr w:rsidR="00DE71B1" w:rsidRPr="006B6063" w14:paraId="05211B68" w14:textId="77777777" w:rsidTr="0046387E">
        <w:trPr>
          <w:trHeight w:hRule="exact" w:val="429"/>
          <w:tblHeader/>
          <w:ins w:id="3539" w:author="Björn Genfors" w:date="2014-03-28T14:34:00Z"/>
          <w:trPrChange w:id="3540"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3542" w:author="Björn Genfors" w:date="2014-03-28T14:34:00Z"/>
                <w:rFonts w:cs="Times New Roman"/>
                <w:sz w:val="20"/>
                <w:szCs w:val="20"/>
                <w:lang w:val="sv-SE"/>
              </w:rPr>
            </w:pPr>
            <w:ins w:id="3543"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5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3545" w:author="Björn Genfors" w:date="2014-03-28T14:34:00Z"/>
                <w:rFonts w:cs="Times New Roman"/>
                <w:sz w:val="20"/>
                <w:szCs w:val="20"/>
                <w:lang w:val="sv-SE"/>
              </w:rPr>
            </w:pPr>
            <w:ins w:id="3546"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5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3548" w:author="Björn Genfors" w:date="2014-03-28T14:34:00Z"/>
                <w:rFonts w:cs="Times New Roman"/>
                <w:sz w:val="20"/>
                <w:szCs w:val="20"/>
                <w:lang w:val="sv-SE"/>
              </w:rPr>
            </w:pPr>
            <w:ins w:id="3549"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5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3551" w:author="Björn Genfors" w:date="2014-03-28T14:34:00Z"/>
                <w:rFonts w:cs="Times New Roman"/>
                <w:sz w:val="20"/>
                <w:szCs w:val="20"/>
                <w:lang w:val="sv-SE"/>
              </w:rPr>
            </w:pPr>
            <w:ins w:id="3552" w:author="Björn Genfors" w:date="2014-03-28T14:34:00Z">
              <w:r w:rsidRPr="006B6063">
                <w:rPr>
                  <w:sz w:val="20"/>
                  <w:szCs w:val="20"/>
                </w:rPr>
                <w:t>1..1</w:t>
              </w:r>
            </w:ins>
          </w:p>
        </w:tc>
      </w:tr>
      <w:tr w:rsidR="00DE71B1" w:rsidRPr="006B6063" w14:paraId="1E316D44" w14:textId="77777777" w:rsidTr="0046387E">
        <w:trPr>
          <w:trHeight w:hRule="exact" w:val="1096"/>
          <w:tblHeader/>
          <w:ins w:id="3553" w:author="Björn Genfors" w:date="2014-03-28T14:34:00Z"/>
          <w:trPrChange w:id="3554"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3556" w:author="Björn Genfors" w:date="2014-03-28T14:34:00Z"/>
                <w:rFonts w:cs="Times New Roman"/>
                <w:sz w:val="20"/>
                <w:szCs w:val="20"/>
                <w:lang w:val="sv-SE"/>
              </w:rPr>
            </w:pPr>
            <w:ins w:id="3557"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5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3559" w:author="Björn Genfors" w:date="2014-03-28T14:34:00Z"/>
                <w:rFonts w:cs="Times New Roman"/>
                <w:sz w:val="20"/>
                <w:szCs w:val="20"/>
                <w:lang w:val="sv-SE"/>
              </w:rPr>
            </w:pPr>
            <w:ins w:id="35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3562" w:author="Björn Genfors" w:date="2014-03-28T14:34:00Z"/>
                <w:rFonts w:cs="Times New Roman"/>
                <w:sz w:val="20"/>
                <w:szCs w:val="20"/>
                <w:lang w:val="sv-SE"/>
              </w:rPr>
            </w:pPr>
            <w:ins w:id="3563"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5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3565" w:author="Björn Genfors" w:date="2014-03-28T14:34:00Z"/>
                <w:rFonts w:cs="Times New Roman"/>
                <w:sz w:val="20"/>
                <w:szCs w:val="20"/>
                <w:lang w:val="sv-SE"/>
              </w:rPr>
            </w:pPr>
            <w:ins w:id="3566" w:author="Björn Genfors" w:date="2014-03-28T14:34:00Z">
              <w:r w:rsidRPr="006B6063">
                <w:rPr>
                  <w:sz w:val="20"/>
                  <w:szCs w:val="20"/>
                </w:rPr>
                <w:t>1..1</w:t>
              </w:r>
            </w:ins>
          </w:p>
        </w:tc>
      </w:tr>
      <w:tr w:rsidR="00DE71B1" w:rsidRPr="006B6063" w14:paraId="2B698E56" w14:textId="77777777" w:rsidTr="0046387E">
        <w:trPr>
          <w:trHeight w:hRule="exact" w:val="648"/>
          <w:tblHeader/>
          <w:ins w:id="3567" w:author="Björn Genfors" w:date="2014-03-28T14:34:00Z"/>
          <w:trPrChange w:id="3568"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3570" w:author="Björn Genfors" w:date="2014-03-28T14:34:00Z"/>
                <w:rFonts w:cs="Times New Roman"/>
                <w:sz w:val="20"/>
                <w:szCs w:val="20"/>
                <w:lang w:val="sv-SE"/>
              </w:rPr>
            </w:pPr>
            <w:ins w:id="3571"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5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3573" w:author="Björn Genfors" w:date="2014-03-28T14:34:00Z"/>
                <w:rFonts w:cs="Times New Roman"/>
                <w:sz w:val="20"/>
                <w:szCs w:val="20"/>
                <w:lang w:val="sv-SE"/>
              </w:rPr>
            </w:pPr>
            <w:ins w:id="3574"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357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3577" w:author="Björn Genfors" w:date="2014-03-28T14:34:00Z"/>
                <w:rFonts w:cs="Times New Roman"/>
                <w:sz w:val="20"/>
                <w:szCs w:val="20"/>
                <w:lang w:val="sv-SE"/>
              </w:rPr>
            </w:pPr>
            <w:ins w:id="357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5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3580" w:author="Björn Genfors" w:date="2014-03-28T14:34:00Z"/>
                <w:rFonts w:cs="Times New Roman"/>
                <w:sz w:val="20"/>
                <w:szCs w:val="20"/>
                <w:lang w:val="sv-SE"/>
              </w:rPr>
            </w:pPr>
            <w:ins w:id="3581" w:author="Björn Genfors" w:date="2014-03-28T14:34:00Z">
              <w:r w:rsidRPr="006B6063">
                <w:rPr>
                  <w:sz w:val="20"/>
                  <w:szCs w:val="20"/>
                </w:rPr>
                <w:t>0..1</w:t>
              </w:r>
            </w:ins>
          </w:p>
        </w:tc>
      </w:tr>
      <w:tr w:rsidR="00DE71B1" w:rsidRPr="006B6063" w14:paraId="0AED4C90" w14:textId="77777777" w:rsidTr="0046387E">
        <w:trPr>
          <w:trHeight w:hRule="exact" w:val="551"/>
          <w:tblHeader/>
          <w:ins w:id="3582" w:author="Björn Genfors" w:date="2014-03-28T14:34:00Z"/>
          <w:trPrChange w:id="3583"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3585" w:author="Björn Genfors" w:date="2014-03-28T14:34:00Z"/>
                <w:rFonts w:cs="Times New Roman"/>
                <w:sz w:val="20"/>
                <w:szCs w:val="20"/>
                <w:lang w:val="sv-SE"/>
              </w:rPr>
            </w:pPr>
            <w:ins w:id="3586"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35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3588" w:author="Björn Genfors" w:date="2014-03-28T14:34:00Z"/>
                <w:rFonts w:cs="Times New Roman"/>
                <w:sz w:val="20"/>
                <w:szCs w:val="20"/>
                <w:lang w:val="sv-SE"/>
              </w:rPr>
            </w:pPr>
            <w:ins w:id="3589"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35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3591" w:author="Björn Genfors" w:date="2014-03-28T14:34:00Z"/>
                <w:rFonts w:cs="Times New Roman"/>
                <w:sz w:val="20"/>
                <w:szCs w:val="20"/>
                <w:lang w:val="sv-SE"/>
              </w:rPr>
            </w:pPr>
            <w:ins w:id="3592"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35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3594" w:author="Björn Genfors" w:date="2014-03-28T14:34:00Z"/>
                <w:rFonts w:cs="Times New Roman"/>
                <w:sz w:val="20"/>
                <w:szCs w:val="20"/>
                <w:lang w:val="sv-SE"/>
              </w:rPr>
            </w:pPr>
            <w:ins w:id="3595" w:author="Björn Genfors" w:date="2014-03-28T14:34:00Z">
              <w:r w:rsidRPr="006B6063">
                <w:rPr>
                  <w:sz w:val="20"/>
                  <w:szCs w:val="20"/>
                </w:rPr>
                <w:t>0..1</w:t>
              </w:r>
            </w:ins>
          </w:p>
        </w:tc>
      </w:tr>
      <w:tr w:rsidR="00DE71B1" w:rsidRPr="006B6063" w14:paraId="133FD204" w14:textId="77777777" w:rsidTr="0046387E">
        <w:trPr>
          <w:trHeight w:hRule="exact" w:val="722"/>
          <w:tblHeader/>
          <w:ins w:id="3596" w:author="Björn Genfors" w:date="2014-03-28T14:34:00Z"/>
          <w:trPrChange w:id="3597"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3599" w:author="Björn Genfors" w:date="2014-03-28T14:34:00Z"/>
                <w:rFonts w:cs="Times New Roman"/>
                <w:sz w:val="20"/>
                <w:szCs w:val="20"/>
                <w:lang w:val="sv-SE"/>
              </w:rPr>
            </w:pPr>
            <w:ins w:id="360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6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3602" w:author="Björn Genfors" w:date="2014-03-28T14:34:00Z"/>
                <w:rFonts w:cs="Times New Roman"/>
                <w:sz w:val="20"/>
                <w:szCs w:val="20"/>
                <w:lang w:val="sv-SE"/>
              </w:rPr>
            </w:pPr>
            <w:ins w:id="3603"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6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3605" w:author="Björn Genfors" w:date="2014-03-28T14:34:00Z"/>
                <w:rFonts w:cs="Times New Roman"/>
                <w:sz w:val="20"/>
                <w:szCs w:val="20"/>
                <w:lang w:val="sv-SE"/>
              </w:rPr>
            </w:pPr>
            <w:ins w:id="3606"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36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3608" w:author="Björn Genfors" w:date="2014-03-28T14:34:00Z"/>
                <w:rFonts w:cs="Times New Roman"/>
                <w:sz w:val="20"/>
                <w:szCs w:val="20"/>
                <w:lang w:val="sv-SE"/>
              </w:rPr>
            </w:pPr>
            <w:ins w:id="3609" w:author="Björn Genfors" w:date="2014-03-28T14:34:00Z">
              <w:r w:rsidRPr="006B6063">
                <w:rPr>
                  <w:sz w:val="20"/>
                  <w:szCs w:val="20"/>
                </w:rPr>
                <w:t>0..1</w:t>
              </w:r>
            </w:ins>
          </w:p>
        </w:tc>
      </w:tr>
      <w:tr w:rsidR="00DE71B1" w:rsidRPr="006B6063" w14:paraId="6E72F7BD" w14:textId="77777777" w:rsidTr="0046387E">
        <w:trPr>
          <w:trHeight w:hRule="exact" w:val="704"/>
          <w:tblHeader/>
          <w:ins w:id="3610" w:author="Björn Genfors" w:date="2014-03-28T14:34:00Z"/>
          <w:trPrChange w:id="3611"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3613" w:author="Björn Genfors" w:date="2014-03-28T14:34:00Z"/>
                <w:rFonts w:cs="Times New Roman"/>
                <w:sz w:val="20"/>
                <w:szCs w:val="20"/>
                <w:lang w:val="sv-SE"/>
              </w:rPr>
            </w:pPr>
            <w:ins w:id="361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6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3616" w:author="Björn Genfors" w:date="2014-03-28T14:34:00Z"/>
                <w:rFonts w:cs="Times New Roman"/>
                <w:sz w:val="20"/>
                <w:szCs w:val="20"/>
                <w:lang w:val="sv-SE"/>
              </w:rPr>
            </w:pPr>
            <w:ins w:id="361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6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3619" w:author="Björn Genfors" w:date="2014-03-28T14:34:00Z"/>
                <w:rFonts w:cs="Times New Roman"/>
                <w:sz w:val="20"/>
                <w:szCs w:val="20"/>
                <w:lang w:val="sv-SE"/>
              </w:rPr>
            </w:pPr>
            <w:ins w:id="3620"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36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3622" w:author="Björn Genfors" w:date="2014-03-28T14:34:00Z"/>
                <w:rFonts w:cs="Times New Roman"/>
                <w:sz w:val="20"/>
                <w:szCs w:val="20"/>
                <w:lang w:val="sv-SE"/>
              </w:rPr>
            </w:pPr>
            <w:ins w:id="3623" w:author="Björn Genfors" w:date="2014-03-28T14:34:00Z">
              <w:r w:rsidRPr="006B6063">
                <w:rPr>
                  <w:sz w:val="20"/>
                  <w:szCs w:val="20"/>
                </w:rPr>
                <w:t>0..1</w:t>
              </w:r>
            </w:ins>
          </w:p>
        </w:tc>
      </w:tr>
      <w:tr w:rsidR="00DE71B1" w:rsidRPr="006B6063" w14:paraId="432C1769" w14:textId="77777777" w:rsidTr="0046387E">
        <w:trPr>
          <w:trHeight w:hRule="exact" w:val="922"/>
          <w:tblHeader/>
          <w:ins w:id="3624" w:author="Björn Genfors" w:date="2014-03-28T14:34:00Z"/>
          <w:trPrChange w:id="3625"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3627" w:author="Björn Genfors" w:date="2014-03-28T14:34:00Z"/>
                <w:rFonts w:cs="Times New Roman"/>
                <w:sz w:val="20"/>
                <w:szCs w:val="20"/>
                <w:lang w:val="sv-SE"/>
              </w:rPr>
            </w:pPr>
            <w:ins w:id="3628"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36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3630" w:author="Björn Genfors" w:date="2014-03-28T14:34:00Z"/>
                <w:rFonts w:cs="Times New Roman"/>
                <w:sz w:val="20"/>
                <w:szCs w:val="20"/>
                <w:lang w:val="sv-SE"/>
              </w:rPr>
            </w:pPr>
            <w:ins w:id="363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6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3633" w:author="Björn Genfors" w:date="2014-03-28T14:34:00Z"/>
                <w:rFonts w:cs="Times New Roman"/>
                <w:sz w:val="20"/>
                <w:szCs w:val="20"/>
                <w:lang w:val="sv-SE"/>
              </w:rPr>
            </w:pPr>
            <w:ins w:id="3634"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6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3636" w:author="Björn Genfors" w:date="2014-03-28T14:34:00Z"/>
                <w:rFonts w:cs="Times New Roman"/>
                <w:sz w:val="20"/>
                <w:szCs w:val="20"/>
                <w:lang w:val="sv-SE"/>
              </w:rPr>
            </w:pPr>
            <w:ins w:id="3637" w:author="Björn Genfors" w:date="2014-03-28T14:34:00Z">
              <w:r w:rsidRPr="006B6063">
                <w:rPr>
                  <w:sz w:val="20"/>
                  <w:szCs w:val="20"/>
                </w:rPr>
                <w:t>0..1</w:t>
              </w:r>
            </w:ins>
          </w:p>
        </w:tc>
      </w:tr>
      <w:tr w:rsidR="00DE71B1" w:rsidRPr="006B6063" w14:paraId="7A1BE5D7" w14:textId="77777777" w:rsidTr="0046387E">
        <w:trPr>
          <w:trHeight w:hRule="exact" w:val="421"/>
          <w:tblHeader/>
          <w:ins w:id="3638" w:author="Björn Genfors" w:date="2014-03-28T14:34:00Z"/>
          <w:trPrChange w:id="3639"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3641" w:author="Björn Genfors" w:date="2014-03-28T14:34:00Z"/>
                <w:rFonts w:cs="Times New Roman"/>
                <w:sz w:val="20"/>
                <w:szCs w:val="20"/>
                <w:lang w:val="sv-SE"/>
              </w:rPr>
            </w:pPr>
            <w:ins w:id="3642"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6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3644" w:author="Björn Genfors" w:date="2014-03-28T14:34:00Z"/>
                <w:rFonts w:cs="Times New Roman"/>
                <w:sz w:val="20"/>
                <w:szCs w:val="20"/>
                <w:lang w:val="sv-SE"/>
              </w:rPr>
            </w:pPr>
            <w:ins w:id="364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3647" w:author="Björn Genfors" w:date="2014-03-28T14:34:00Z"/>
                <w:rFonts w:cs="Times New Roman"/>
                <w:sz w:val="20"/>
                <w:szCs w:val="20"/>
                <w:lang w:val="sv-SE"/>
              </w:rPr>
            </w:pPr>
            <w:ins w:id="3648"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36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3650" w:author="Björn Genfors" w:date="2014-03-28T14:34:00Z"/>
                <w:rFonts w:cs="Times New Roman"/>
                <w:sz w:val="20"/>
                <w:szCs w:val="20"/>
                <w:lang w:val="sv-SE"/>
              </w:rPr>
            </w:pPr>
            <w:ins w:id="3651" w:author="Björn Genfors" w:date="2014-03-28T14:34:00Z">
              <w:r w:rsidRPr="006B6063">
                <w:rPr>
                  <w:sz w:val="20"/>
                  <w:szCs w:val="20"/>
                </w:rPr>
                <w:t>1..1</w:t>
              </w:r>
            </w:ins>
          </w:p>
        </w:tc>
      </w:tr>
      <w:tr w:rsidR="00DE71B1" w:rsidRPr="006B6063" w14:paraId="156DDA6F" w14:textId="77777777" w:rsidTr="0046387E">
        <w:trPr>
          <w:trHeight w:hRule="exact" w:val="427"/>
          <w:tblHeader/>
          <w:ins w:id="3652" w:author="Björn Genfors" w:date="2014-03-28T14:34:00Z"/>
          <w:trPrChange w:id="3653"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3655" w:author="Björn Genfors" w:date="2014-03-28T14:34:00Z"/>
                <w:rFonts w:cs="Times New Roman"/>
                <w:sz w:val="20"/>
                <w:szCs w:val="20"/>
                <w:lang w:val="sv-SE"/>
              </w:rPr>
            </w:pPr>
            <w:ins w:id="3656"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6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3658" w:author="Björn Genfors" w:date="2014-03-28T14:34:00Z"/>
                <w:rFonts w:cs="Times New Roman"/>
                <w:sz w:val="20"/>
                <w:szCs w:val="20"/>
                <w:lang w:val="sv-SE"/>
              </w:rPr>
            </w:pPr>
            <w:ins w:id="365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3661" w:author="Björn Genfors" w:date="2014-03-28T14:34:00Z"/>
                <w:rFonts w:cs="Times New Roman"/>
                <w:sz w:val="20"/>
                <w:szCs w:val="20"/>
                <w:lang w:val="sv-SE"/>
              </w:rPr>
            </w:pPr>
            <w:ins w:id="3662"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36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3664" w:author="Björn Genfors" w:date="2014-03-28T14:34:00Z"/>
                <w:rFonts w:cs="Times New Roman"/>
                <w:sz w:val="20"/>
                <w:szCs w:val="20"/>
                <w:lang w:val="sv-SE"/>
              </w:rPr>
            </w:pPr>
            <w:ins w:id="3665" w:author="Björn Genfors" w:date="2014-03-28T14:34:00Z">
              <w:r w:rsidRPr="006B6063">
                <w:rPr>
                  <w:sz w:val="20"/>
                  <w:szCs w:val="20"/>
                </w:rPr>
                <w:t>1..1</w:t>
              </w:r>
            </w:ins>
          </w:p>
        </w:tc>
      </w:tr>
      <w:tr w:rsidR="00DE71B1" w:rsidRPr="006B6063" w14:paraId="173253BC" w14:textId="77777777" w:rsidTr="0046387E">
        <w:trPr>
          <w:trHeight w:hRule="exact" w:val="564"/>
          <w:tblHeader/>
          <w:ins w:id="3666" w:author="Björn Genfors" w:date="2014-03-28T14:34:00Z"/>
          <w:trPrChange w:id="3667"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3669" w:author="Björn Genfors" w:date="2014-03-28T14:34:00Z"/>
                <w:rFonts w:cs="Times New Roman"/>
                <w:sz w:val="20"/>
                <w:szCs w:val="20"/>
                <w:lang w:val="sv-SE"/>
              </w:rPr>
            </w:pPr>
            <w:ins w:id="367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6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3672" w:author="Björn Genfors" w:date="2014-03-28T14:34:00Z"/>
                <w:rFonts w:cs="Times New Roman"/>
                <w:sz w:val="20"/>
                <w:szCs w:val="20"/>
                <w:lang w:val="sv-SE"/>
              </w:rPr>
            </w:pPr>
            <w:ins w:id="36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3675" w:author="Björn Genfors" w:date="2014-03-28T14:34:00Z"/>
                <w:rFonts w:cs="Times New Roman"/>
                <w:sz w:val="20"/>
                <w:szCs w:val="20"/>
                <w:lang w:val="sv-SE"/>
              </w:rPr>
            </w:pPr>
            <w:ins w:id="3676"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36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3678" w:author="Björn Genfors" w:date="2014-03-28T14:34:00Z"/>
                <w:rFonts w:cs="Times New Roman"/>
                <w:sz w:val="20"/>
                <w:szCs w:val="20"/>
                <w:lang w:val="sv-SE"/>
              </w:rPr>
            </w:pPr>
            <w:ins w:id="3679" w:author="Björn Genfors" w:date="2014-03-28T14:34:00Z">
              <w:r w:rsidRPr="006B6063">
                <w:rPr>
                  <w:sz w:val="20"/>
                  <w:szCs w:val="20"/>
                </w:rPr>
                <w:t>1..1</w:t>
              </w:r>
            </w:ins>
          </w:p>
        </w:tc>
      </w:tr>
      <w:tr w:rsidR="00DE71B1" w:rsidRPr="006B6063" w14:paraId="61AE08BE" w14:textId="77777777" w:rsidTr="0046387E">
        <w:trPr>
          <w:trHeight w:hRule="exact" w:val="1839"/>
          <w:tblHeader/>
          <w:ins w:id="3680" w:author="Björn Genfors" w:date="2014-03-28T14:34:00Z"/>
          <w:trPrChange w:id="3681"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3683" w:author="Björn Genfors" w:date="2014-03-28T14:34:00Z"/>
                <w:rFonts w:cs="Times New Roman"/>
                <w:sz w:val="20"/>
                <w:szCs w:val="20"/>
                <w:lang w:val="sv-SE"/>
              </w:rPr>
            </w:pPr>
            <w:ins w:id="3684"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36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3686" w:author="Björn Genfors" w:date="2014-03-28T14:34:00Z"/>
                <w:rFonts w:cs="Times New Roman"/>
                <w:sz w:val="20"/>
                <w:szCs w:val="20"/>
                <w:lang w:val="sv-SE"/>
              </w:rPr>
            </w:pPr>
            <w:ins w:id="368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3689" w:author="Björn Genfors" w:date="2014-03-28T14:34:00Z"/>
                <w:rFonts w:cs="Times New Roman"/>
                <w:sz w:val="20"/>
                <w:szCs w:val="20"/>
                <w:lang w:val="sv-SE"/>
              </w:rPr>
            </w:pPr>
            <w:ins w:id="3690"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6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3692" w:author="Björn Genfors" w:date="2014-03-28T14:34:00Z"/>
                <w:rFonts w:cs="Times New Roman"/>
                <w:sz w:val="20"/>
                <w:szCs w:val="20"/>
                <w:lang w:val="sv-SE"/>
              </w:rPr>
            </w:pPr>
            <w:ins w:id="3693" w:author="Björn Genfors" w:date="2014-03-28T14:34:00Z">
              <w:r w:rsidRPr="006B6063">
                <w:rPr>
                  <w:sz w:val="20"/>
                  <w:szCs w:val="20"/>
                </w:rPr>
                <w:t>0..1</w:t>
              </w:r>
            </w:ins>
          </w:p>
        </w:tc>
      </w:tr>
      <w:tr w:rsidR="00DE71B1" w:rsidRPr="006B6063" w14:paraId="3112FA78" w14:textId="77777777" w:rsidTr="0046387E">
        <w:trPr>
          <w:trHeight w:hRule="exact" w:val="1121"/>
          <w:tblHeader/>
          <w:ins w:id="3694" w:author="Björn Genfors" w:date="2014-03-28T14:34:00Z"/>
          <w:trPrChange w:id="3695"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3697" w:author="Björn Genfors" w:date="2014-03-28T14:34:00Z"/>
                <w:rFonts w:cs="Times New Roman"/>
                <w:sz w:val="20"/>
                <w:szCs w:val="20"/>
                <w:lang w:val="sv-SE"/>
              </w:rPr>
            </w:pPr>
            <w:ins w:id="3698"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36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3700" w:author="Björn Genfors" w:date="2014-03-28T14:34:00Z"/>
                <w:rFonts w:cs="Times New Roman"/>
                <w:sz w:val="20"/>
                <w:szCs w:val="20"/>
                <w:lang w:val="sv-SE"/>
              </w:rPr>
            </w:pPr>
            <w:ins w:id="370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3703" w:author="Björn Genfors" w:date="2014-03-28T14:34:00Z"/>
                <w:rFonts w:cs="Times New Roman"/>
                <w:sz w:val="20"/>
                <w:szCs w:val="20"/>
                <w:lang w:val="sv-SE"/>
              </w:rPr>
            </w:pPr>
            <w:ins w:id="3704"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3705" w:author="Björn Genfors" w:date="2014-03-28T14:34:00Z"/>
                <w:rFonts w:cs="Times New Roman"/>
                <w:sz w:val="20"/>
                <w:szCs w:val="20"/>
                <w:lang w:val="sv-SE"/>
              </w:rPr>
            </w:pPr>
            <w:ins w:id="3706"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37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3708" w:author="Björn Genfors" w:date="2014-03-28T14:34:00Z"/>
                <w:rFonts w:cs="Times New Roman"/>
                <w:sz w:val="20"/>
                <w:szCs w:val="20"/>
                <w:lang w:val="sv-SE"/>
              </w:rPr>
            </w:pPr>
            <w:ins w:id="3709" w:author="Björn Genfors" w:date="2014-03-28T14:34:00Z">
              <w:r w:rsidRPr="006B6063">
                <w:rPr>
                  <w:sz w:val="20"/>
                  <w:szCs w:val="20"/>
                </w:rPr>
                <w:t>0..1</w:t>
              </w:r>
            </w:ins>
          </w:p>
        </w:tc>
      </w:tr>
      <w:tr w:rsidR="00DE71B1" w:rsidRPr="006B6063" w14:paraId="6BAEB588" w14:textId="77777777" w:rsidTr="0046387E">
        <w:trPr>
          <w:trHeight w:hRule="exact" w:val="730"/>
          <w:tblHeader/>
          <w:ins w:id="3710" w:author="Björn Genfors" w:date="2014-03-28T14:34:00Z"/>
          <w:trPrChange w:id="371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3713" w:author="Björn Genfors" w:date="2014-03-28T14:34:00Z"/>
                <w:rFonts w:cs="Times New Roman"/>
                <w:sz w:val="20"/>
                <w:szCs w:val="20"/>
                <w:lang w:val="sv-SE"/>
              </w:rPr>
            </w:pPr>
            <w:ins w:id="3714"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37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3716" w:author="Björn Genfors" w:date="2014-03-28T14:34:00Z"/>
                <w:rFonts w:cs="Times New Roman"/>
                <w:sz w:val="20"/>
                <w:szCs w:val="20"/>
                <w:lang w:val="sv-SE"/>
              </w:rPr>
            </w:pPr>
            <w:ins w:id="371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3719" w:author="Björn Genfors" w:date="2014-03-28T14:34:00Z"/>
                <w:rFonts w:cs="Times New Roman"/>
                <w:sz w:val="20"/>
                <w:szCs w:val="20"/>
                <w:lang w:val="sv-SE"/>
              </w:rPr>
            </w:pPr>
            <w:ins w:id="3720"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37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3722" w:author="Björn Genfors" w:date="2014-03-28T14:34:00Z"/>
                <w:rFonts w:cs="Times New Roman"/>
                <w:sz w:val="20"/>
                <w:szCs w:val="20"/>
                <w:lang w:val="sv-SE"/>
              </w:rPr>
            </w:pPr>
            <w:ins w:id="3723" w:author="Björn Genfors" w:date="2014-03-28T14:34:00Z">
              <w:r w:rsidRPr="006B6063">
                <w:rPr>
                  <w:sz w:val="20"/>
                  <w:szCs w:val="20"/>
                </w:rPr>
                <w:t>0..1</w:t>
              </w:r>
            </w:ins>
          </w:p>
        </w:tc>
      </w:tr>
      <w:tr w:rsidR="00DE71B1" w:rsidRPr="006B6063" w14:paraId="40363E2F" w14:textId="77777777" w:rsidTr="0046387E">
        <w:trPr>
          <w:trHeight w:hRule="exact" w:val="1615"/>
          <w:tblHeader/>
          <w:ins w:id="3724" w:author="Björn Genfors" w:date="2014-03-28T14:34:00Z"/>
          <w:trPrChange w:id="3725"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3727" w:author="Björn Genfors" w:date="2014-03-28T14:34:00Z"/>
                <w:rFonts w:cs="Times New Roman"/>
                <w:sz w:val="20"/>
                <w:szCs w:val="20"/>
                <w:lang w:val="sv-SE"/>
              </w:rPr>
            </w:pPr>
            <w:ins w:id="3728" w:author="Björn Genfors" w:date="2014-03-28T14:34:00Z">
              <w:r w:rsidRPr="006B6063">
                <w:rPr>
                  <w:sz w:val="20"/>
                  <w:szCs w:val="20"/>
                </w:rPr>
                <w:lastRenderedPageBreak/>
                <w:t>../../../specimen</w:t>
              </w:r>
            </w:ins>
          </w:p>
        </w:tc>
        <w:tc>
          <w:tcPr>
            <w:tcW w:w="1559" w:type="dxa"/>
            <w:tcBorders>
              <w:top w:val="single" w:sz="5" w:space="0" w:color="000000"/>
              <w:left w:val="single" w:sz="5" w:space="0" w:color="000000"/>
              <w:bottom w:val="single" w:sz="5" w:space="0" w:color="000000"/>
              <w:right w:val="single" w:sz="5" w:space="0" w:color="000000"/>
            </w:tcBorders>
            <w:tcPrChange w:id="37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3730" w:author="Björn Genfors" w:date="2014-03-28T14:34:00Z"/>
                <w:rFonts w:cs="Times New Roman"/>
                <w:sz w:val="20"/>
                <w:szCs w:val="20"/>
                <w:lang w:val="sv-SE"/>
              </w:rPr>
            </w:pPr>
            <w:ins w:id="373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3733" w:author="Björn Genfors" w:date="2014-03-28T14:34:00Z"/>
                <w:rFonts w:cs="Times New Roman"/>
                <w:sz w:val="20"/>
                <w:szCs w:val="20"/>
                <w:lang w:val="sv-SE"/>
              </w:rPr>
            </w:pPr>
            <w:ins w:id="3734"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3735" w:author="Björn Genfors" w:date="2014-03-28T14:34:00Z"/>
                <w:rFonts w:cs="Times New Roman"/>
                <w:sz w:val="20"/>
                <w:szCs w:val="20"/>
                <w:lang w:val="sv-SE"/>
              </w:rPr>
            </w:pPr>
            <w:ins w:id="3736"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37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3738" w:author="Björn Genfors" w:date="2014-03-28T14:34:00Z"/>
                <w:rFonts w:cs="Times New Roman"/>
                <w:sz w:val="20"/>
                <w:szCs w:val="20"/>
                <w:lang w:val="sv-SE"/>
              </w:rPr>
            </w:pPr>
            <w:ins w:id="3739" w:author="Björn Genfors" w:date="2014-03-28T14:34:00Z">
              <w:r w:rsidRPr="006B6063">
                <w:rPr>
                  <w:sz w:val="20"/>
                  <w:szCs w:val="20"/>
                </w:rPr>
                <w:t>0..1</w:t>
              </w:r>
            </w:ins>
          </w:p>
        </w:tc>
      </w:tr>
      <w:tr w:rsidR="00DE71B1" w:rsidRPr="006B6063" w14:paraId="57675FDF" w14:textId="77777777" w:rsidTr="0046387E">
        <w:trPr>
          <w:trHeight w:hRule="exact" w:val="730"/>
          <w:tblHeader/>
          <w:ins w:id="3740" w:author="Björn Genfors" w:date="2014-03-28T14:34:00Z"/>
          <w:trPrChange w:id="374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3743" w:author="Björn Genfors" w:date="2014-03-28T14:34:00Z"/>
                <w:rFonts w:cs="Times New Roman"/>
                <w:sz w:val="20"/>
                <w:szCs w:val="20"/>
                <w:lang w:val="sv-SE"/>
              </w:rPr>
            </w:pPr>
            <w:ins w:id="3744"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37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3746" w:author="Björn Genfors" w:date="2014-03-28T14:34:00Z"/>
                <w:rFonts w:cs="Times New Roman"/>
                <w:sz w:val="20"/>
                <w:szCs w:val="20"/>
                <w:lang w:val="sv-SE"/>
              </w:rPr>
            </w:pPr>
            <w:ins w:id="374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3749" w:author="Björn Genfors" w:date="2014-03-28T14:34:00Z"/>
                <w:rFonts w:cs="Times New Roman"/>
                <w:sz w:val="20"/>
                <w:szCs w:val="20"/>
                <w:lang w:val="sv-SE"/>
              </w:rPr>
            </w:pPr>
            <w:ins w:id="3750"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37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3752" w:author="Björn Genfors" w:date="2014-03-28T14:34:00Z"/>
                <w:rFonts w:cs="Times New Roman"/>
                <w:sz w:val="20"/>
                <w:szCs w:val="20"/>
                <w:lang w:val="sv-SE"/>
              </w:rPr>
            </w:pPr>
            <w:ins w:id="3753" w:author="Björn Genfors" w:date="2014-03-28T14:34:00Z">
              <w:r w:rsidRPr="006B6063">
                <w:rPr>
                  <w:sz w:val="20"/>
                  <w:szCs w:val="20"/>
                </w:rPr>
                <w:t>0..1</w:t>
              </w:r>
            </w:ins>
          </w:p>
        </w:tc>
      </w:tr>
      <w:tr w:rsidR="00DE71B1" w:rsidRPr="006B6063" w14:paraId="6C995E87" w14:textId="77777777" w:rsidTr="0046387E">
        <w:trPr>
          <w:trHeight w:hRule="exact" w:val="730"/>
          <w:tblHeader/>
          <w:ins w:id="3754" w:author="Björn Genfors" w:date="2014-03-28T14:34:00Z"/>
          <w:trPrChange w:id="375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3757" w:author="Björn Genfors" w:date="2014-03-28T14:34:00Z"/>
                <w:rFonts w:cs="Times New Roman"/>
                <w:sz w:val="20"/>
                <w:szCs w:val="20"/>
                <w:lang w:val="sv-SE"/>
              </w:rPr>
            </w:pPr>
            <w:ins w:id="3758"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37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3760" w:author="Björn Genfors" w:date="2014-03-28T14:34:00Z"/>
                <w:rFonts w:cs="Times New Roman"/>
                <w:sz w:val="20"/>
                <w:szCs w:val="20"/>
                <w:lang w:val="sv-SE"/>
              </w:rPr>
            </w:pPr>
            <w:ins w:id="3761"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37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3763" w:author="Björn Genfors" w:date="2014-03-28T14:34:00Z"/>
                <w:rFonts w:cs="Times New Roman"/>
                <w:sz w:val="20"/>
                <w:szCs w:val="20"/>
                <w:lang w:val="sv-SE"/>
              </w:rPr>
            </w:pPr>
            <w:ins w:id="3764"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37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3766" w:author="Björn Genfors" w:date="2014-03-28T14:34:00Z"/>
                <w:rFonts w:cs="Times New Roman"/>
                <w:sz w:val="20"/>
                <w:szCs w:val="20"/>
                <w:lang w:val="sv-SE"/>
              </w:rPr>
            </w:pPr>
            <w:ins w:id="3767" w:author="Björn Genfors" w:date="2014-03-28T14:34:00Z">
              <w:r w:rsidRPr="006B6063">
                <w:rPr>
                  <w:sz w:val="20"/>
                  <w:szCs w:val="20"/>
                </w:rPr>
                <w:t>0..*</w:t>
              </w:r>
            </w:ins>
          </w:p>
        </w:tc>
      </w:tr>
      <w:tr w:rsidR="00DE71B1" w:rsidRPr="006B6063" w14:paraId="533C2603" w14:textId="77777777" w:rsidTr="0046387E">
        <w:trPr>
          <w:trHeight w:hRule="exact" w:val="730"/>
          <w:tblHeader/>
          <w:ins w:id="3768" w:author="Björn Genfors" w:date="2014-03-28T14:34:00Z"/>
          <w:trPrChange w:id="376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3771" w:author="Björn Genfors" w:date="2014-03-28T14:34:00Z"/>
                <w:rFonts w:cs="Times New Roman"/>
                <w:sz w:val="20"/>
                <w:szCs w:val="20"/>
                <w:lang w:val="sv-SE"/>
              </w:rPr>
            </w:pPr>
            <w:ins w:id="3772"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7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3774" w:author="Björn Genfors" w:date="2014-03-28T14:34:00Z"/>
                <w:rFonts w:cs="Times New Roman"/>
                <w:sz w:val="20"/>
                <w:szCs w:val="20"/>
                <w:lang w:val="sv-SE"/>
              </w:rPr>
            </w:pPr>
            <w:ins w:id="3775"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7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3777" w:author="Björn Genfors" w:date="2014-03-28T14:34:00Z"/>
                <w:rFonts w:cs="Times New Roman"/>
                <w:sz w:val="20"/>
                <w:szCs w:val="20"/>
                <w:lang w:val="sv-SE"/>
              </w:rPr>
            </w:pPr>
            <w:ins w:id="3778"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7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3780" w:author="Björn Genfors" w:date="2014-03-28T14:34:00Z"/>
                <w:rFonts w:cs="Times New Roman"/>
                <w:sz w:val="20"/>
                <w:szCs w:val="20"/>
                <w:lang w:val="sv-SE"/>
              </w:rPr>
            </w:pPr>
            <w:ins w:id="3781" w:author="Björn Genfors" w:date="2014-03-28T14:34:00Z">
              <w:r w:rsidRPr="006B6063">
                <w:rPr>
                  <w:sz w:val="20"/>
                  <w:szCs w:val="20"/>
                </w:rPr>
                <w:t>1..1</w:t>
              </w:r>
            </w:ins>
          </w:p>
        </w:tc>
      </w:tr>
      <w:tr w:rsidR="00DE71B1" w:rsidRPr="006B6063" w14:paraId="079B14FD" w14:textId="77777777" w:rsidTr="0046387E">
        <w:trPr>
          <w:trHeight w:hRule="exact" w:val="1051"/>
          <w:tblHeader/>
          <w:ins w:id="3782" w:author="Björn Genfors" w:date="2014-03-28T14:34:00Z"/>
          <w:trPrChange w:id="3783"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3785" w:author="Björn Genfors" w:date="2014-03-28T14:34:00Z"/>
                <w:rFonts w:cs="Times New Roman"/>
                <w:sz w:val="20"/>
                <w:szCs w:val="20"/>
                <w:lang w:val="sv-SE"/>
              </w:rPr>
            </w:pPr>
            <w:ins w:id="3786"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7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3788" w:author="Björn Genfors" w:date="2014-03-28T14:34:00Z"/>
                <w:rFonts w:cs="Times New Roman"/>
                <w:sz w:val="20"/>
                <w:szCs w:val="20"/>
                <w:lang w:val="sv-SE"/>
              </w:rPr>
            </w:pPr>
            <w:ins w:id="378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3791" w:author="Björn Genfors" w:date="2014-03-28T14:34:00Z"/>
                <w:rFonts w:cs="Times New Roman"/>
                <w:sz w:val="20"/>
                <w:szCs w:val="20"/>
                <w:lang w:val="sv-SE"/>
              </w:rPr>
            </w:pPr>
            <w:ins w:id="3792"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7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3794" w:author="Björn Genfors" w:date="2014-03-28T14:34:00Z"/>
                <w:rFonts w:cs="Times New Roman"/>
                <w:sz w:val="20"/>
                <w:szCs w:val="20"/>
                <w:lang w:val="sv-SE"/>
              </w:rPr>
            </w:pPr>
            <w:ins w:id="3795" w:author="Björn Genfors" w:date="2014-03-28T14:34:00Z">
              <w:r w:rsidRPr="006B6063">
                <w:rPr>
                  <w:sz w:val="20"/>
                  <w:szCs w:val="20"/>
                </w:rPr>
                <w:t>1..1</w:t>
              </w:r>
            </w:ins>
          </w:p>
        </w:tc>
      </w:tr>
      <w:tr w:rsidR="00DE71B1" w:rsidRPr="006B6063" w14:paraId="3403B71B" w14:textId="77777777" w:rsidTr="0046387E">
        <w:trPr>
          <w:trHeight w:hRule="exact" w:val="730"/>
          <w:tblHeader/>
          <w:ins w:id="3796" w:author="Björn Genfors" w:date="2014-03-28T14:34:00Z"/>
          <w:trPrChange w:id="379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3799" w:author="Björn Genfors" w:date="2014-03-28T14:34:00Z"/>
                <w:rFonts w:cs="Times New Roman"/>
                <w:sz w:val="20"/>
                <w:szCs w:val="20"/>
                <w:lang w:val="sv-SE"/>
              </w:rPr>
            </w:pPr>
            <w:ins w:id="3800"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8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3802" w:author="Björn Genfors" w:date="2014-03-28T14:34:00Z"/>
                <w:rFonts w:cs="Times New Roman"/>
                <w:sz w:val="20"/>
                <w:szCs w:val="20"/>
                <w:lang w:val="sv-SE"/>
              </w:rPr>
            </w:pPr>
            <w:ins w:id="380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3805" w:author="Björn Genfors" w:date="2014-03-28T14:34:00Z"/>
                <w:rFonts w:cs="Times New Roman"/>
                <w:sz w:val="20"/>
                <w:szCs w:val="20"/>
                <w:lang w:val="sv-SE"/>
              </w:rPr>
            </w:pPr>
            <w:ins w:id="3806"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8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3808" w:author="Björn Genfors" w:date="2014-03-28T14:34:00Z"/>
                <w:rFonts w:cs="Times New Roman"/>
                <w:sz w:val="20"/>
                <w:szCs w:val="20"/>
                <w:lang w:val="sv-SE"/>
              </w:rPr>
            </w:pPr>
            <w:ins w:id="3809" w:author="Björn Genfors" w:date="2014-03-28T14:34:00Z">
              <w:r w:rsidRPr="006B6063">
                <w:rPr>
                  <w:sz w:val="20"/>
                  <w:szCs w:val="20"/>
                </w:rPr>
                <w:t>0..1</w:t>
              </w:r>
            </w:ins>
          </w:p>
        </w:tc>
      </w:tr>
      <w:tr w:rsidR="00DE71B1" w:rsidRPr="006B6063" w14:paraId="57D46471" w14:textId="77777777" w:rsidTr="0046387E">
        <w:trPr>
          <w:trHeight w:hRule="exact" w:val="730"/>
          <w:tblHeader/>
          <w:ins w:id="3810" w:author="Björn Genfors" w:date="2014-03-28T14:34:00Z"/>
          <w:trPrChange w:id="381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3813" w:author="Björn Genfors" w:date="2014-03-28T14:34:00Z"/>
                <w:rFonts w:cs="Times New Roman"/>
                <w:sz w:val="20"/>
                <w:szCs w:val="20"/>
                <w:lang w:val="sv-SE"/>
              </w:rPr>
            </w:pPr>
            <w:ins w:id="3814"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38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3816" w:author="Björn Genfors" w:date="2014-03-28T14:34:00Z"/>
                <w:rFonts w:cs="Times New Roman"/>
                <w:sz w:val="20"/>
                <w:szCs w:val="20"/>
                <w:lang w:val="sv-SE"/>
              </w:rPr>
            </w:pPr>
            <w:ins w:id="3817"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38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3819" w:author="Björn Genfors" w:date="2014-03-28T14:34:00Z"/>
                <w:rFonts w:cs="Times New Roman"/>
                <w:sz w:val="20"/>
                <w:szCs w:val="20"/>
                <w:lang w:val="sv-SE"/>
              </w:rPr>
            </w:pPr>
            <w:ins w:id="3820"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38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3822" w:author="Björn Genfors" w:date="2014-03-28T14:34:00Z"/>
                <w:rFonts w:cs="Times New Roman"/>
                <w:sz w:val="20"/>
                <w:szCs w:val="20"/>
                <w:lang w:val="sv-SE"/>
              </w:rPr>
            </w:pPr>
            <w:ins w:id="3823" w:author="Björn Genfors" w:date="2014-03-28T14:34:00Z">
              <w:r w:rsidRPr="006B6063">
                <w:rPr>
                  <w:sz w:val="20"/>
                  <w:szCs w:val="20"/>
                </w:rPr>
                <w:t>0..1</w:t>
              </w:r>
            </w:ins>
          </w:p>
        </w:tc>
      </w:tr>
      <w:tr w:rsidR="00DE71B1" w:rsidRPr="006B6063" w14:paraId="2D32028D" w14:textId="77777777" w:rsidTr="0046387E">
        <w:trPr>
          <w:trHeight w:hRule="exact" w:val="730"/>
          <w:tblHeader/>
          <w:ins w:id="3824" w:author="Björn Genfors" w:date="2014-03-28T14:34:00Z"/>
          <w:trPrChange w:id="382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3827" w:author="Björn Genfors" w:date="2014-03-28T14:34:00Z"/>
                <w:rFonts w:cs="Times New Roman"/>
                <w:sz w:val="20"/>
                <w:szCs w:val="20"/>
                <w:lang w:val="sv-SE"/>
              </w:rPr>
            </w:pPr>
            <w:ins w:id="3828"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38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3830" w:author="Björn Genfors" w:date="2014-03-28T14:34:00Z"/>
                <w:rFonts w:cs="Times New Roman"/>
                <w:sz w:val="20"/>
                <w:szCs w:val="20"/>
                <w:lang w:val="sv-SE"/>
              </w:rPr>
            </w:pPr>
            <w:ins w:id="383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3833" w:author="Björn Genfors" w:date="2014-03-28T14:34:00Z"/>
                <w:rFonts w:cs="Times New Roman"/>
                <w:sz w:val="20"/>
                <w:szCs w:val="20"/>
                <w:lang w:val="sv-SE"/>
              </w:rPr>
            </w:pPr>
            <w:ins w:id="3834"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8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3836" w:author="Björn Genfors" w:date="2014-03-28T14:34:00Z"/>
                <w:rFonts w:cs="Times New Roman"/>
                <w:sz w:val="20"/>
                <w:szCs w:val="20"/>
                <w:lang w:val="sv-SE"/>
              </w:rPr>
            </w:pPr>
            <w:ins w:id="3837" w:author="Björn Genfors" w:date="2014-03-28T14:34:00Z">
              <w:r w:rsidRPr="006B6063">
                <w:rPr>
                  <w:sz w:val="20"/>
                  <w:szCs w:val="20"/>
                </w:rPr>
                <w:t>1..1</w:t>
              </w:r>
            </w:ins>
          </w:p>
        </w:tc>
      </w:tr>
      <w:tr w:rsidR="00DE71B1" w:rsidRPr="006B6063" w14:paraId="544290B7" w14:textId="77777777" w:rsidTr="0046387E">
        <w:trPr>
          <w:trHeight w:hRule="exact" w:val="730"/>
          <w:tblHeader/>
          <w:ins w:id="3838" w:author="Björn Genfors" w:date="2014-03-28T14:34:00Z"/>
          <w:trPrChange w:id="383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3841" w:author="Björn Genfors" w:date="2014-03-28T14:34:00Z"/>
                <w:rFonts w:cs="Times New Roman"/>
                <w:sz w:val="20"/>
                <w:szCs w:val="20"/>
                <w:lang w:val="sv-SE"/>
              </w:rPr>
            </w:pPr>
            <w:ins w:id="3842"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38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3844" w:author="Björn Genfors" w:date="2014-03-28T14:34:00Z"/>
                <w:rFonts w:cs="Times New Roman"/>
                <w:sz w:val="20"/>
                <w:szCs w:val="20"/>
                <w:lang w:val="sv-SE"/>
              </w:rPr>
            </w:pPr>
            <w:ins w:id="384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3847" w:author="Björn Genfors" w:date="2014-03-28T14:34:00Z"/>
                <w:rFonts w:cs="Times New Roman"/>
                <w:sz w:val="20"/>
                <w:szCs w:val="20"/>
                <w:lang w:val="sv-SE"/>
              </w:rPr>
            </w:pPr>
            <w:ins w:id="3848"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38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3850" w:author="Björn Genfors" w:date="2014-03-28T14:34:00Z"/>
                <w:rFonts w:cs="Times New Roman"/>
                <w:sz w:val="20"/>
                <w:szCs w:val="20"/>
                <w:lang w:val="sv-SE"/>
              </w:rPr>
            </w:pPr>
            <w:ins w:id="3851" w:author="Björn Genfors" w:date="2014-03-28T14:34:00Z">
              <w:r w:rsidRPr="006B6063">
                <w:rPr>
                  <w:sz w:val="20"/>
                  <w:szCs w:val="20"/>
                </w:rPr>
                <w:t>0..1</w:t>
              </w:r>
            </w:ins>
          </w:p>
        </w:tc>
      </w:tr>
      <w:tr w:rsidR="00DE71B1" w:rsidRPr="006B6063" w14:paraId="7FFE7F06" w14:textId="77777777" w:rsidTr="0046387E">
        <w:trPr>
          <w:trHeight w:hRule="exact" w:val="528"/>
          <w:tblHeader/>
          <w:ins w:id="3852" w:author="Björn Genfors" w:date="2014-03-28T14:34:00Z"/>
          <w:trPrChange w:id="3853"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3855" w:author="Björn Genfors" w:date="2014-03-28T14:34:00Z"/>
                <w:rFonts w:cs="Times New Roman"/>
                <w:sz w:val="20"/>
                <w:szCs w:val="20"/>
                <w:lang w:val="sv-SE"/>
              </w:rPr>
            </w:pPr>
            <w:ins w:id="3856"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38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3858" w:author="Björn Genfors" w:date="2014-03-28T14:34:00Z"/>
                <w:rFonts w:cs="Times New Roman"/>
                <w:sz w:val="20"/>
                <w:szCs w:val="20"/>
                <w:lang w:val="sv-SE"/>
              </w:rPr>
            </w:pPr>
            <w:ins w:id="3859"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386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3862" w:author="Björn Genfors" w:date="2014-03-28T14:34:00Z"/>
                <w:rFonts w:cs="Times New Roman"/>
                <w:sz w:val="20"/>
                <w:szCs w:val="20"/>
                <w:lang w:val="sv-SE"/>
              </w:rPr>
            </w:pPr>
            <w:ins w:id="3863"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38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3865" w:author="Björn Genfors" w:date="2014-03-28T14:34:00Z"/>
                <w:rFonts w:cs="Times New Roman"/>
                <w:sz w:val="20"/>
                <w:szCs w:val="20"/>
                <w:lang w:val="sv-SE"/>
              </w:rPr>
            </w:pPr>
            <w:ins w:id="3866" w:author="Björn Genfors" w:date="2014-03-28T14:34:00Z">
              <w:r w:rsidRPr="006B6063">
                <w:rPr>
                  <w:sz w:val="20"/>
                  <w:szCs w:val="20"/>
                </w:rPr>
                <w:t>0..1</w:t>
              </w:r>
            </w:ins>
          </w:p>
        </w:tc>
      </w:tr>
      <w:tr w:rsidR="00DE71B1" w:rsidRPr="006B6063" w14:paraId="4FD00EAF" w14:textId="77777777" w:rsidTr="0046387E">
        <w:trPr>
          <w:trHeight w:hRule="exact" w:val="1202"/>
          <w:tblHeader/>
          <w:ins w:id="3867" w:author="Björn Genfors" w:date="2014-03-28T14:34:00Z"/>
          <w:trPrChange w:id="3868"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3870" w:author="Björn Genfors" w:date="2014-03-28T14:34:00Z"/>
                <w:rFonts w:cs="Times New Roman"/>
                <w:sz w:val="20"/>
                <w:szCs w:val="20"/>
                <w:lang w:val="sv-SE"/>
              </w:rPr>
            </w:pPr>
            <w:ins w:id="3871"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38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3873" w:author="Björn Genfors" w:date="2014-03-28T14:34:00Z"/>
                <w:rFonts w:cs="Times New Roman"/>
                <w:sz w:val="20"/>
                <w:szCs w:val="20"/>
                <w:lang w:val="sv-SE"/>
              </w:rPr>
            </w:pPr>
            <w:ins w:id="3874"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38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3876" w:author="Björn Genfors" w:date="2014-03-28T14:34:00Z"/>
                <w:rFonts w:cs="Times New Roman"/>
                <w:sz w:val="20"/>
                <w:szCs w:val="20"/>
                <w:lang w:val="sv-SE"/>
              </w:rPr>
            </w:pPr>
            <w:ins w:id="3877"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3878" w:author="Björn Genfors" w:date="2014-03-28T14:34:00Z"/>
                <w:rFonts w:cs="Times New Roman"/>
                <w:sz w:val="20"/>
                <w:szCs w:val="20"/>
                <w:lang w:val="sv-SE"/>
              </w:rPr>
            </w:pPr>
            <w:ins w:id="3879"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38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3881" w:author="Björn Genfors" w:date="2014-03-28T14:34:00Z"/>
                <w:rFonts w:cs="Times New Roman"/>
                <w:sz w:val="20"/>
                <w:szCs w:val="20"/>
                <w:lang w:val="sv-SE"/>
              </w:rPr>
            </w:pPr>
            <w:ins w:id="3882" w:author="Björn Genfors" w:date="2014-03-28T14:34:00Z">
              <w:r w:rsidRPr="006B6063">
                <w:rPr>
                  <w:sz w:val="20"/>
                  <w:szCs w:val="20"/>
                </w:rPr>
                <w:t>1..1</w:t>
              </w:r>
            </w:ins>
          </w:p>
        </w:tc>
      </w:tr>
      <w:tr w:rsidR="00DE71B1" w:rsidRPr="006B6063" w14:paraId="23DDE116" w14:textId="77777777" w:rsidTr="0046387E">
        <w:trPr>
          <w:trHeight w:hRule="exact" w:val="652"/>
          <w:tblHeader/>
          <w:ins w:id="3883" w:author="Björn Genfors" w:date="2014-03-28T14:34:00Z"/>
          <w:trPrChange w:id="3884"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3886" w:author="Björn Genfors" w:date="2014-03-28T14:34:00Z"/>
                <w:rFonts w:cs="Times New Roman"/>
                <w:sz w:val="20"/>
                <w:szCs w:val="20"/>
                <w:lang w:val="sv-SE"/>
              </w:rPr>
            </w:pPr>
            <w:ins w:id="3887"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38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3889" w:author="Björn Genfors" w:date="2014-03-28T14:34:00Z"/>
                <w:rFonts w:cs="Times New Roman"/>
                <w:sz w:val="20"/>
                <w:szCs w:val="20"/>
                <w:lang w:val="sv-SE"/>
              </w:rPr>
            </w:pPr>
            <w:ins w:id="389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3892" w:author="Björn Genfors" w:date="2014-03-28T14:34:00Z"/>
                <w:rFonts w:cs="Times New Roman"/>
                <w:sz w:val="20"/>
                <w:szCs w:val="20"/>
                <w:lang w:val="sv-SE"/>
              </w:rPr>
            </w:pPr>
            <w:ins w:id="3893"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8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3895" w:author="Björn Genfors" w:date="2014-03-28T14:34:00Z"/>
                <w:rFonts w:cs="Times New Roman"/>
                <w:sz w:val="20"/>
                <w:szCs w:val="20"/>
                <w:lang w:val="sv-SE"/>
              </w:rPr>
            </w:pPr>
            <w:ins w:id="3896" w:author="Björn Genfors" w:date="2014-03-28T14:34:00Z">
              <w:r w:rsidRPr="006B6063">
                <w:rPr>
                  <w:sz w:val="20"/>
                  <w:szCs w:val="20"/>
                </w:rPr>
                <w:t>0..1</w:t>
              </w:r>
            </w:ins>
          </w:p>
        </w:tc>
      </w:tr>
      <w:tr w:rsidR="00DE71B1" w:rsidRPr="006B6063" w14:paraId="0B449F07" w14:textId="77777777" w:rsidTr="0046387E">
        <w:trPr>
          <w:trHeight w:hRule="exact" w:val="704"/>
          <w:tblHeader/>
          <w:ins w:id="3897" w:author="Björn Genfors" w:date="2014-03-28T14:34:00Z"/>
          <w:trPrChange w:id="3898"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3900" w:author="Björn Genfors" w:date="2014-03-28T14:34:00Z"/>
                <w:rFonts w:cs="Times New Roman"/>
                <w:sz w:val="20"/>
                <w:szCs w:val="20"/>
                <w:lang w:val="sv-SE"/>
              </w:rPr>
            </w:pPr>
            <w:ins w:id="3901"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39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3903" w:author="Björn Genfors" w:date="2014-03-28T14:34:00Z"/>
                <w:rFonts w:cs="Times New Roman"/>
                <w:sz w:val="20"/>
                <w:szCs w:val="20"/>
                <w:lang w:val="sv-SE"/>
              </w:rPr>
            </w:pPr>
            <w:ins w:id="390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3906" w:author="Björn Genfors" w:date="2014-03-28T14:34:00Z"/>
                <w:rFonts w:cs="Times New Roman"/>
                <w:sz w:val="20"/>
                <w:szCs w:val="20"/>
                <w:lang w:val="sv-SE"/>
              </w:rPr>
            </w:pPr>
            <w:ins w:id="3907"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39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3909" w:author="Björn Genfors" w:date="2014-03-28T14:34:00Z"/>
                <w:rFonts w:cs="Times New Roman"/>
                <w:sz w:val="20"/>
                <w:szCs w:val="20"/>
                <w:lang w:val="sv-SE"/>
              </w:rPr>
            </w:pPr>
            <w:ins w:id="3910" w:author="Björn Genfors" w:date="2014-03-28T14:34:00Z">
              <w:r w:rsidRPr="006B6063">
                <w:rPr>
                  <w:sz w:val="20"/>
                  <w:szCs w:val="20"/>
                </w:rPr>
                <w:t>0..1</w:t>
              </w:r>
            </w:ins>
          </w:p>
        </w:tc>
      </w:tr>
      <w:tr w:rsidR="00DE71B1" w:rsidRPr="006B6063" w14:paraId="3D210C87" w14:textId="77777777" w:rsidTr="0046387E">
        <w:trPr>
          <w:trHeight w:hRule="exact" w:val="659"/>
          <w:tblHeader/>
          <w:ins w:id="3911" w:author="Björn Genfors" w:date="2014-03-28T14:34:00Z"/>
          <w:trPrChange w:id="3912"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3914" w:author="Björn Genfors" w:date="2014-03-28T14:34:00Z"/>
                <w:rFonts w:cs="Times New Roman"/>
                <w:sz w:val="20"/>
                <w:szCs w:val="20"/>
                <w:lang w:val="sv-SE"/>
              </w:rPr>
            </w:pPr>
            <w:ins w:id="3915"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39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3917" w:author="Björn Genfors" w:date="2014-03-28T14:34:00Z"/>
                <w:rFonts w:cs="Times New Roman"/>
                <w:sz w:val="20"/>
                <w:szCs w:val="20"/>
                <w:lang w:val="sv-SE"/>
              </w:rPr>
            </w:pPr>
            <w:ins w:id="391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3920" w:author="Björn Genfors" w:date="2014-03-28T14:34:00Z"/>
                <w:rFonts w:cs="Times New Roman"/>
                <w:sz w:val="20"/>
                <w:szCs w:val="20"/>
                <w:lang w:val="sv-SE"/>
              </w:rPr>
            </w:pPr>
            <w:ins w:id="3921"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39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3923" w:author="Björn Genfors" w:date="2014-03-28T14:34:00Z"/>
                <w:rFonts w:cs="Times New Roman"/>
                <w:sz w:val="20"/>
                <w:szCs w:val="20"/>
                <w:lang w:val="sv-SE"/>
              </w:rPr>
            </w:pPr>
            <w:ins w:id="3924" w:author="Björn Genfors" w:date="2014-03-28T14:34:00Z">
              <w:r w:rsidRPr="006B6063">
                <w:rPr>
                  <w:sz w:val="20"/>
                  <w:szCs w:val="20"/>
                </w:rPr>
                <w:t>0..1</w:t>
              </w:r>
            </w:ins>
          </w:p>
        </w:tc>
      </w:tr>
      <w:tr w:rsidR="00DE71B1" w:rsidRPr="006B6063" w14:paraId="26CB889E" w14:textId="77777777" w:rsidTr="0046387E">
        <w:trPr>
          <w:trHeight w:hRule="exact" w:val="718"/>
          <w:tblHeader/>
          <w:ins w:id="3925" w:author="Björn Genfors" w:date="2014-03-28T14:34:00Z"/>
          <w:trPrChange w:id="3926"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3928" w:author="Björn Genfors" w:date="2014-03-28T14:34:00Z"/>
                <w:rFonts w:cs="Times New Roman"/>
                <w:sz w:val="20"/>
                <w:szCs w:val="20"/>
                <w:lang w:val="sv-SE"/>
              </w:rPr>
            </w:pPr>
            <w:ins w:id="3929"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39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3931" w:author="Björn Genfors" w:date="2014-03-28T14:34:00Z"/>
                <w:rFonts w:cs="Times New Roman"/>
                <w:sz w:val="20"/>
                <w:szCs w:val="20"/>
                <w:lang w:val="sv-SE"/>
              </w:rPr>
            </w:pPr>
            <w:ins w:id="3932"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39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3934" w:author="Björn Genfors" w:date="2014-03-28T14:34:00Z"/>
                <w:rFonts w:cs="Times New Roman"/>
                <w:sz w:val="20"/>
                <w:szCs w:val="20"/>
                <w:lang w:val="sv-SE"/>
              </w:rPr>
            </w:pPr>
            <w:ins w:id="3935"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39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3937" w:author="Björn Genfors" w:date="2014-03-28T14:34:00Z"/>
                <w:rFonts w:cs="Times New Roman"/>
                <w:sz w:val="20"/>
                <w:szCs w:val="20"/>
                <w:lang w:val="sv-SE"/>
              </w:rPr>
            </w:pPr>
            <w:ins w:id="3938" w:author="Björn Genfors" w:date="2014-03-28T14:34:00Z">
              <w:r w:rsidRPr="006B6063">
                <w:rPr>
                  <w:sz w:val="20"/>
                  <w:szCs w:val="20"/>
                </w:rPr>
                <w:t>1..1</w:t>
              </w:r>
            </w:ins>
          </w:p>
        </w:tc>
      </w:tr>
      <w:tr w:rsidR="00DE71B1" w:rsidRPr="006B6063" w14:paraId="69D369D4" w14:textId="77777777" w:rsidTr="0046387E">
        <w:trPr>
          <w:trHeight w:hRule="exact" w:val="551"/>
          <w:tblHeader/>
          <w:ins w:id="3939" w:author="Björn Genfors" w:date="2014-03-28T14:34:00Z"/>
          <w:trPrChange w:id="3940"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3942" w:author="Björn Genfors" w:date="2014-03-28T14:34:00Z"/>
                <w:rFonts w:cs="Times New Roman"/>
                <w:sz w:val="20"/>
                <w:szCs w:val="20"/>
                <w:lang w:val="sv-SE"/>
              </w:rPr>
            </w:pPr>
            <w:ins w:id="3943" w:author="Björn Genfors" w:date="2014-03-28T14:34:00Z">
              <w:r w:rsidRPr="006B6063">
                <w:rPr>
                  <w:sz w:val="20"/>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39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3945" w:author="Björn Genfors" w:date="2014-03-28T14:34:00Z"/>
                <w:rFonts w:cs="Times New Roman"/>
                <w:sz w:val="20"/>
                <w:szCs w:val="20"/>
                <w:lang w:val="sv-SE"/>
              </w:rPr>
            </w:pPr>
            <w:ins w:id="394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3948" w:author="Björn Genfors" w:date="2014-03-28T14:34:00Z"/>
                <w:rFonts w:cs="Times New Roman"/>
                <w:sz w:val="20"/>
                <w:szCs w:val="20"/>
                <w:lang w:val="sv-SE"/>
              </w:rPr>
            </w:pPr>
            <w:ins w:id="3949"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39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3951" w:author="Björn Genfors" w:date="2014-03-28T14:34:00Z"/>
                <w:rFonts w:cs="Times New Roman"/>
                <w:sz w:val="20"/>
                <w:szCs w:val="20"/>
                <w:lang w:val="sv-SE"/>
              </w:rPr>
            </w:pPr>
            <w:ins w:id="3952" w:author="Björn Genfors" w:date="2014-03-28T14:34:00Z">
              <w:r w:rsidRPr="006B6063">
                <w:rPr>
                  <w:sz w:val="20"/>
                  <w:szCs w:val="20"/>
                </w:rPr>
                <w:t>1..1</w:t>
              </w:r>
            </w:ins>
          </w:p>
        </w:tc>
      </w:tr>
      <w:tr w:rsidR="00DE71B1" w:rsidRPr="006B6063" w14:paraId="004752EE" w14:textId="77777777" w:rsidTr="0046387E">
        <w:trPr>
          <w:trHeight w:hRule="exact" w:val="573"/>
          <w:tblHeader/>
          <w:ins w:id="3953" w:author="Björn Genfors" w:date="2014-03-28T14:34:00Z"/>
          <w:trPrChange w:id="395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3956" w:author="Björn Genfors" w:date="2014-03-28T14:34:00Z"/>
                <w:rFonts w:cs="Times New Roman"/>
                <w:sz w:val="20"/>
                <w:szCs w:val="20"/>
                <w:lang w:val="sv-SE"/>
              </w:rPr>
            </w:pPr>
            <w:ins w:id="3957"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39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3959" w:author="Björn Genfors" w:date="2014-03-28T14:34:00Z"/>
                <w:rFonts w:cs="Times New Roman"/>
                <w:sz w:val="20"/>
                <w:szCs w:val="20"/>
                <w:lang w:val="sv-SE"/>
              </w:rPr>
            </w:pPr>
            <w:ins w:id="39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3962" w:author="Björn Genfors" w:date="2014-03-28T14:34:00Z"/>
                <w:rFonts w:cs="Times New Roman"/>
                <w:sz w:val="20"/>
                <w:szCs w:val="20"/>
                <w:lang w:val="sv-SE"/>
              </w:rPr>
            </w:pPr>
            <w:ins w:id="3963"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39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3965" w:author="Björn Genfors" w:date="2014-03-28T14:34:00Z"/>
                <w:rFonts w:cs="Times New Roman"/>
                <w:sz w:val="20"/>
                <w:szCs w:val="20"/>
                <w:lang w:val="sv-SE"/>
              </w:rPr>
            </w:pPr>
            <w:ins w:id="3966" w:author="Björn Genfors" w:date="2014-03-28T14:34:00Z">
              <w:r w:rsidRPr="006B6063">
                <w:rPr>
                  <w:sz w:val="20"/>
                  <w:szCs w:val="20"/>
                </w:rPr>
                <w:t>0..1</w:t>
              </w:r>
            </w:ins>
          </w:p>
        </w:tc>
      </w:tr>
      <w:tr w:rsidR="00DE71B1" w:rsidRPr="00CA00A4" w14:paraId="57A28B0F" w14:textId="77777777" w:rsidTr="0046387E">
        <w:trPr>
          <w:trHeight w:hRule="exact" w:val="573"/>
          <w:tblHeader/>
          <w:ins w:id="3967" w:author="Björn Genfors" w:date="2014-03-28T14:34:00Z"/>
          <w:trPrChange w:id="396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3970" w:author="Björn Genfors" w:date="2014-03-28T14:34:00Z"/>
                <w:sz w:val="20"/>
                <w:szCs w:val="20"/>
              </w:rPr>
            </w:pPr>
            <w:ins w:id="3971"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39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3973" w:author="Björn Genfors" w:date="2014-03-28T14:34:00Z"/>
                <w:sz w:val="20"/>
                <w:szCs w:val="20"/>
              </w:rPr>
            </w:pPr>
            <w:ins w:id="3974"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39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3976" w:author="Björn Genfors" w:date="2014-03-28T14:34:00Z"/>
                <w:sz w:val="20"/>
                <w:szCs w:val="20"/>
                <w:lang w:val="sv-SE"/>
              </w:rPr>
            </w:pPr>
            <w:ins w:id="3977"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39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3979" w:author="Björn Genfors" w:date="2014-03-28T14:34:00Z"/>
                <w:sz w:val="20"/>
                <w:szCs w:val="20"/>
              </w:rPr>
            </w:pPr>
            <w:ins w:id="3980" w:author="Björn Genfors" w:date="2014-03-28T14:34:00Z">
              <w:r w:rsidRPr="00CA00A4">
                <w:rPr>
                  <w:sz w:val="20"/>
                  <w:szCs w:val="20"/>
                </w:rPr>
                <w:t>1..1</w:t>
              </w:r>
            </w:ins>
          </w:p>
        </w:tc>
      </w:tr>
      <w:tr w:rsidR="00DE71B1" w:rsidRPr="00CA00A4" w14:paraId="6AA0DB06" w14:textId="77777777" w:rsidTr="0046387E">
        <w:trPr>
          <w:trHeight w:hRule="exact" w:val="573"/>
          <w:tblHeader/>
          <w:ins w:id="3981" w:author="Björn Genfors" w:date="2014-03-28T14:34:00Z"/>
          <w:trPrChange w:id="398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3984" w:author="Björn Genfors" w:date="2014-03-28T14:34:00Z"/>
                <w:sz w:val="20"/>
                <w:szCs w:val="20"/>
              </w:rPr>
            </w:pPr>
            <w:ins w:id="3985"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39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3987" w:author="Björn Genfors" w:date="2014-03-28T14:34:00Z"/>
                <w:sz w:val="20"/>
                <w:szCs w:val="20"/>
              </w:rPr>
            </w:pPr>
            <w:ins w:id="3988"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39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3990" w:author="Björn Genfors" w:date="2014-03-28T14:34:00Z"/>
                <w:sz w:val="20"/>
                <w:szCs w:val="20"/>
                <w:lang w:val="sv-SE"/>
              </w:rPr>
            </w:pPr>
            <w:ins w:id="3991"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39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3993" w:author="Björn Genfors" w:date="2014-03-28T14:34:00Z"/>
                <w:sz w:val="20"/>
                <w:szCs w:val="20"/>
              </w:rPr>
            </w:pPr>
            <w:ins w:id="3994" w:author="Björn Genfors" w:date="2014-03-28T14:34:00Z">
              <w:r w:rsidRPr="00CA00A4">
                <w:rPr>
                  <w:sz w:val="20"/>
                  <w:szCs w:val="20"/>
                </w:rPr>
                <w:t>1..1</w:t>
              </w:r>
            </w:ins>
          </w:p>
        </w:tc>
      </w:tr>
      <w:tr w:rsidR="00DE71B1" w:rsidRPr="00CA00A4" w14:paraId="0DD89574" w14:textId="77777777" w:rsidTr="0046387E">
        <w:trPr>
          <w:trHeight w:hRule="exact" w:val="573"/>
          <w:tblHeader/>
          <w:ins w:id="3995" w:author="Björn Genfors" w:date="2014-03-28T14:34:00Z"/>
          <w:trPrChange w:id="399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3998" w:author="Björn Genfors" w:date="2014-03-28T14:34:00Z"/>
                <w:sz w:val="20"/>
                <w:szCs w:val="20"/>
              </w:rPr>
            </w:pPr>
            <w:ins w:id="3999"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40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4001" w:author="Björn Genfors" w:date="2014-03-28T14:34:00Z"/>
                <w:sz w:val="20"/>
                <w:szCs w:val="20"/>
              </w:rPr>
            </w:pPr>
            <w:ins w:id="4002"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40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4004" w:author="Björn Genfors" w:date="2014-03-28T14:34:00Z"/>
                <w:sz w:val="20"/>
                <w:szCs w:val="20"/>
                <w:lang w:val="sv-SE"/>
              </w:rPr>
            </w:pPr>
            <w:ins w:id="4005"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4006" w:author="Björn Genfors" w:date="2014-03-28T14:34:00Z">
              <w:r w:rsidRPr="00CA00A4">
                <w:rPr>
                  <w:szCs w:val="20"/>
                </w:rPr>
                <w:fldChar w:fldCharType="separate"/>
              </w:r>
              <w:r w:rsidRPr="00CA00A4">
                <w:rPr>
                  <w:sz w:val="20"/>
                  <w:szCs w:val="20"/>
                  <w:lang w:val="sv-SE"/>
                </w:rPr>
                <w:t>4.3</w:t>
              </w:r>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40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4008" w:author="Björn Genfors" w:date="2014-03-28T14:34:00Z"/>
                <w:sz w:val="20"/>
                <w:szCs w:val="20"/>
              </w:rPr>
            </w:pPr>
            <w:ins w:id="4009" w:author="Björn Genfors" w:date="2014-03-28T14:34:00Z">
              <w:r w:rsidRPr="00CA00A4">
                <w:rPr>
                  <w:sz w:val="20"/>
                  <w:szCs w:val="20"/>
                </w:rPr>
                <w:t>0..1</w:t>
              </w:r>
            </w:ins>
          </w:p>
        </w:tc>
      </w:tr>
      <w:tr w:rsidR="00DE71B1" w:rsidRPr="00CA00A4" w14:paraId="1DDB568C" w14:textId="77777777" w:rsidTr="0046387E">
        <w:trPr>
          <w:trHeight w:hRule="exact" w:val="573"/>
          <w:tblHeader/>
          <w:ins w:id="4010" w:author="Björn Genfors" w:date="2014-03-28T14:34:00Z"/>
          <w:trPrChange w:id="401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4013" w:author="Björn Genfors" w:date="2014-03-28T14:34:00Z"/>
                <w:sz w:val="20"/>
                <w:szCs w:val="20"/>
              </w:rPr>
            </w:pPr>
            <w:ins w:id="4014"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40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4016" w:author="Björn Genfors" w:date="2014-03-28T14:34:00Z"/>
                <w:sz w:val="20"/>
                <w:szCs w:val="20"/>
              </w:rPr>
            </w:pPr>
            <w:ins w:id="4017"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4019" w:author="Björn Genfors" w:date="2014-03-28T14:34:00Z"/>
                <w:sz w:val="20"/>
                <w:szCs w:val="20"/>
              </w:rPr>
            </w:pPr>
            <w:ins w:id="4020"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40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4022" w:author="Björn Genfors" w:date="2014-03-28T14:34:00Z"/>
                <w:sz w:val="20"/>
                <w:szCs w:val="20"/>
              </w:rPr>
            </w:pPr>
            <w:ins w:id="4023" w:author="Björn Genfors" w:date="2014-03-28T14:34:00Z">
              <w:r w:rsidRPr="00CA00A4">
                <w:rPr>
                  <w:sz w:val="20"/>
                  <w:szCs w:val="20"/>
                </w:rPr>
                <w:t>0..1</w:t>
              </w:r>
            </w:ins>
          </w:p>
        </w:tc>
      </w:tr>
      <w:tr w:rsidR="00DE71B1" w:rsidRPr="00CA00A4" w14:paraId="04B1DD2A" w14:textId="77777777" w:rsidTr="0046387E">
        <w:trPr>
          <w:trHeight w:hRule="exact" w:val="767"/>
          <w:tblHeader/>
          <w:ins w:id="4024" w:author="Björn Genfors" w:date="2014-03-28T14:34:00Z"/>
          <w:trPrChange w:id="4025"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4027" w:author="Björn Genfors" w:date="2014-03-28T14:34:00Z"/>
                <w:sz w:val="20"/>
                <w:szCs w:val="20"/>
              </w:rPr>
            </w:pPr>
            <w:ins w:id="4028"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40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4030" w:author="Björn Genfors" w:date="2014-03-28T14:34:00Z"/>
                <w:sz w:val="20"/>
                <w:szCs w:val="20"/>
              </w:rPr>
            </w:pPr>
            <w:ins w:id="4031"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4033" w:author="Björn Genfors" w:date="2014-03-28T14:34:00Z"/>
                <w:sz w:val="20"/>
                <w:szCs w:val="20"/>
                <w:lang w:val="sv-SE"/>
              </w:rPr>
            </w:pPr>
            <w:ins w:id="4034"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40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4036" w:author="Björn Genfors" w:date="2014-03-28T14:34:00Z"/>
                <w:sz w:val="20"/>
                <w:szCs w:val="20"/>
              </w:rPr>
            </w:pPr>
            <w:ins w:id="4037" w:author="Björn Genfors" w:date="2014-03-28T14:34:00Z">
              <w:r w:rsidRPr="00CA00A4">
                <w:rPr>
                  <w:sz w:val="20"/>
                  <w:szCs w:val="20"/>
                </w:rPr>
                <w:t>1..1</w:t>
              </w:r>
            </w:ins>
          </w:p>
        </w:tc>
      </w:tr>
      <w:tr w:rsidR="00DE71B1" w:rsidRPr="00CA00A4" w14:paraId="6F8AAF00" w14:textId="77777777" w:rsidTr="0046387E">
        <w:trPr>
          <w:trHeight w:hRule="exact" w:val="573"/>
          <w:tblHeader/>
          <w:ins w:id="4038" w:author="Björn Genfors" w:date="2014-03-28T14:34:00Z"/>
          <w:trPrChange w:id="403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4041" w:author="Björn Genfors" w:date="2014-03-28T14:34:00Z"/>
                <w:sz w:val="20"/>
                <w:szCs w:val="20"/>
              </w:rPr>
            </w:pPr>
            <w:ins w:id="4042"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40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4044" w:author="Björn Genfors" w:date="2014-03-28T14:34:00Z"/>
                <w:sz w:val="20"/>
                <w:szCs w:val="20"/>
              </w:rPr>
            </w:pPr>
            <w:ins w:id="4045"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4047" w:author="Björn Genfors" w:date="2014-03-28T14:34:00Z"/>
                <w:sz w:val="20"/>
                <w:szCs w:val="20"/>
                <w:lang w:val="sv-SE"/>
              </w:rPr>
            </w:pPr>
            <w:ins w:id="4048"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40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4050" w:author="Björn Genfors" w:date="2014-03-28T14:34:00Z"/>
                <w:sz w:val="20"/>
                <w:szCs w:val="20"/>
              </w:rPr>
            </w:pPr>
            <w:ins w:id="4051" w:author="Björn Genfors" w:date="2014-03-28T14:34:00Z">
              <w:r w:rsidRPr="00CA00A4">
                <w:rPr>
                  <w:sz w:val="20"/>
                  <w:szCs w:val="20"/>
                </w:rPr>
                <w:t>0..1</w:t>
              </w:r>
            </w:ins>
          </w:p>
        </w:tc>
      </w:tr>
    </w:tbl>
    <w:p w14:paraId="59F23761" w14:textId="1064279F" w:rsidR="00A86FCE" w:rsidRPr="00CC412F" w:rsidDel="00E73D71" w:rsidRDefault="00A86FCE" w:rsidP="00E73D71">
      <w:pPr>
        <w:pStyle w:val="Rubrik3"/>
        <w:numPr>
          <w:ilvl w:val="0"/>
          <w:numId w:val="0"/>
        </w:numPr>
        <w:rPr>
          <w:del w:id="4052" w:author="Björn Genfors" w:date="2014-03-28T15:34:00Z"/>
        </w:rPr>
        <w:pPrChange w:id="4053" w:author="Björn Genfors" w:date="2014-03-28T15:34:00Z">
          <w:pPr>
            <w:pStyle w:val="Rubrik3"/>
          </w:pPr>
        </w:pPrChange>
      </w:pPr>
      <w:moveFromRangeStart w:id="4054" w:author="Björn Genfors" w:date="2014-03-28T14:34:00Z" w:name="move383780609"/>
      <w:commentRangeStart w:id="4055"/>
      <w:moveFrom w:id="4056" w:author="Björn Genfors" w:date="2014-03-28T14:34:00Z">
        <w:del w:id="4057" w:author="Björn Genfors" w:date="2014-03-28T15:34:00Z">
          <w:r w:rsidRPr="00CC412F" w:rsidDel="00E73D71">
            <w:delText>Fältregler</w:delText>
          </w:r>
        </w:del>
      </w:moveFrom>
      <w:bookmarkEnd w:id="2439"/>
      <w:commentRangeEnd w:id="4055"/>
      <w:del w:id="4058" w:author="Björn Genfors" w:date="2014-03-28T15:34:00Z">
        <w:r w:rsidR="0046387E" w:rsidDel="00E73D71">
          <w:rPr>
            <w:rStyle w:val="Kommentarsreferens"/>
            <w:rFonts w:ascii="Arial" w:eastAsia="ヒラギノ角ゴ Pro W3" w:hAnsi="Arial"/>
            <w:bCs w:val="0"/>
            <w:i/>
            <w:color w:val="000000"/>
            <w:lang w:val="en-GB"/>
          </w:rPr>
          <w:commentReference w:id="4055"/>
        </w:r>
      </w:del>
    </w:p>
    <w:moveFromRangeEnd w:id="4054"/>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4059"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4060">
          <w:tblGrid>
            <w:gridCol w:w="2916"/>
            <w:gridCol w:w="1559"/>
            <w:gridCol w:w="3969"/>
            <w:gridCol w:w="1195"/>
          </w:tblGrid>
        </w:tblGridChange>
      </w:tblGrid>
      <w:tr w:rsidR="00424B6F" w:rsidRPr="006B6063" w:rsidDel="00DE71B1" w14:paraId="0E223065" w14:textId="45046DB3" w:rsidTr="00DE71B1">
        <w:trPr>
          <w:trHeight w:hRule="exact" w:val="586"/>
          <w:tblHeader/>
          <w:del w:id="4061" w:author="Björn Genfors" w:date="2014-03-28T14:34:00Z"/>
          <w:trPrChange w:id="4062"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6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4064" w:author="Björn Genfors" w:date="2014-03-28T14:34:00Z"/>
                <w:rFonts w:cs="Times New Roman"/>
                <w:b/>
                <w:sz w:val="20"/>
                <w:szCs w:val="20"/>
                <w:lang w:val="sv-SE"/>
              </w:rPr>
            </w:pPr>
            <w:del w:id="4065"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6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4067" w:author="Björn Genfors" w:date="2014-03-28T14:34:00Z"/>
                <w:rFonts w:cs="Times New Roman"/>
                <w:b/>
                <w:sz w:val="20"/>
                <w:szCs w:val="20"/>
                <w:lang w:val="sv-SE"/>
              </w:rPr>
            </w:pPr>
            <w:del w:id="4068"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6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4070" w:author="Björn Genfors" w:date="2014-03-28T14:34:00Z"/>
                <w:rFonts w:cs="Times New Roman"/>
                <w:b/>
                <w:sz w:val="20"/>
                <w:szCs w:val="20"/>
                <w:lang w:val="sv-SE"/>
              </w:rPr>
            </w:pPr>
            <w:del w:id="4071"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7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4073" w:author="Björn Genfors" w:date="2014-03-28T14:34:00Z"/>
                <w:rFonts w:cs="Times New Roman"/>
                <w:b/>
                <w:sz w:val="20"/>
                <w:szCs w:val="20"/>
                <w:lang w:val="sv-SE"/>
              </w:rPr>
            </w:pPr>
            <w:del w:id="4074"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del>
          </w:p>
          <w:p w14:paraId="3FD5F4EE" w14:textId="5E06C6C5" w:rsidR="00424B6F" w:rsidRPr="006B6063" w:rsidDel="00DE71B1" w:rsidRDefault="00424B6F" w:rsidP="00DE71B1">
            <w:pPr>
              <w:widowControl/>
              <w:ind w:left="102"/>
              <w:jc w:val="center"/>
              <w:rPr>
                <w:del w:id="4075" w:author="Björn Genfors" w:date="2014-03-28T14:34:00Z"/>
                <w:rFonts w:cs="Times New Roman"/>
                <w:sz w:val="20"/>
                <w:szCs w:val="20"/>
                <w:lang w:val="sv-SE"/>
              </w:rPr>
            </w:pPr>
            <w:del w:id="4076" w:author="Björn Genfors" w:date="2014-03-28T14:34:00Z">
              <w:r w:rsidRPr="006B6063" w:rsidDel="00DE71B1">
                <w:rPr>
                  <w:b/>
                  <w:sz w:val="20"/>
                  <w:szCs w:val="20"/>
                </w:rPr>
                <w:delText>n</w:delText>
              </w:r>
              <w:r w:rsidRPr="006B6063" w:rsidDel="00DE71B1">
                <w:rPr>
                  <w:b/>
                  <w:spacing w:val="-1"/>
                  <w:sz w:val="20"/>
                  <w:szCs w:val="20"/>
                </w:rPr>
                <w:delText>alitet</w:delText>
              </w:r>
            </w:del>
          </w:p>
        </w:tc>
      </w:tr>
      <w:tr w:rsidR="00424B6F" w:rsidRPr="006B6063" w:rsidDel="00DE71B1" w14:paraId="050E0A30" w14:textId="6AE47F95" w:rsidTr="00DE71B1">
        <w:trPr>
          <w:trHeight w:hRule="exact" w:val="240"/>
          <w:tblHeader/>
          <w:del w:id="4077" w:author="Björn Genfors" w:date="2014-03-28T14:34:00Z"/>
          <w:trPrChange w:id="4078"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4080" w:author="Björn Genfors" w:date="2014-03-28T14:34:00Z"/>
                <w:rFonts w:cs="Times New Roman"/>
                <w:b/>
                <w:sz w:val="20"/>
                <w:szCs w:val="20"/>
                <w:lang w:val="sv-SE"/>
              </w:rPr>
            </w:pPr>
            <w:del w:id="4081"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8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408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84"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408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8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4087" w:author="Björn Genfors" w:date="2014-03-28T14:34:00Z"/>
                <w:rFonts w:cs="Times New Roman"/>
                <w:sz w:val="20"/>
                <w:szCs w:val="20"/>
                <w:lang w:val="sv-SE"/>
              </w:rPr>
            </w:pPr>
          </w:p>
        </w:tc>
      </w:tr>
      <w:tr w:rsidR="00424B6F" w:rsidRPr="006B6063" w:rsidDel="00DE71B1" w14:paraId="51E6DBBE" w14:textId="5BA90E38" w:rsidTr="00DE71B1">
        <w:trPr>
          <w:trHeight w:hRule="exact" w:val="506"/>
          <w:tblHeader/>
          <w:del w:id="4088" w:author="Björn Genfors" w:date="2014-03-28T14:34:00Z"/>
          <w:trPrChange w:id="4089"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4091" w:author="Björn Genfors" w:date="2014-03-28T14:34:00Z"/>
                <w:rFonts w:cs="Times New Roman"/>
                <w:sz w:val="20"/>
                <w:szCs w:val="20"/>
                <w:lang w:val="sv-SE"/>
              </w:rPr>
            </w:pPr>
            <w:del w:id="4092" w:author="Björn Genfors" w:date="2014-03-28T14:34:00Z">
              <w:r w:rsidRPr="006B6063" w:rsidDel="00DE71B1">
                <w:rPr>
                  <w:sz w:val="20"/>
                  <w:szCs w:val="20"/>
                </w:rPr>
                <w:delText xml:space="preserve">careUnitHSAId </w:delText>
              </w:r>
            </w:del>
          </w:p>
        </w:tc>
        <w:tc>
          <w:tcPr>
            <w:tcW w:w="1559" w:type="dxa"/>
            <w:tcBorders>
              <w:top w:val="single" w:sz="5" w:space="0" w:color="000000"/>
              <w:left w:val="single" w:sz="5" w:space="0" w:color="000000"/>
              <w:bottom w:val="single" w:sz="5" w:space="0" w:color="000000"/>
              <w:right w:val="single" w:sz="5" w:space="0" w:color="000000"/>
            </w:tcBorders>
            <w:tcPrChange w:id="40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4094" w:author="Björn Genfors" w:date="2014-03-28T14:34:00Z"/>
                <w:rFonts w:cs="Times New Roman"/>
                <w:spacing w:val="-1"/>
                <w:sz w:val="20"/>
                <w:szCs w:val="20"/>
                <w:lang w:val="sv-SE"/>
              </w:rPr>
            </w:pPr>
            <w:del w:id="4095"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0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4097" w:author="Björn Genfors" w:date="2014-03-28T14:34:00Z"/>
                <w:rFonts w:cs="Times New Roman"/>
                <w:spacing w:val="-1"/>
                <w:sz w:val="20"/>
                <w:szCs w:val="20"/>
                <w:lang w:val="sv-SE"/>
              </w:rPr>
            </w:pPr>
            <w:del w:id="4098" w:author="Björn Genfors" w:date="2014-03-28T14:34:00Z">
              <w:r w:rsidRPr="000B0F50" w:rsidDel="00DE71B1">
                <w:rPr>
                  <w:spacing w:val="-1"/>
                  <w:szCs w:val="20"/>
                </w:rPr>
                <w:delText>Filtrering på Vårdenhet vilket motsvarar careUnitHSAid i authorType.</w:delText>
              </w:r>
            </w:del>
          </w:p>
        </w:tc>
        <w:tc>
          <w:tcPr>
            <w:tcW w:w="1195" w:type="dxa"/>
            <w:tcBorders>
              <w:top w:val="single" w:sz="5" w:space="0" w:color="000000"/>
              <w:left w:val="single" w:sz="5" w:space="0" w:color="000000"/>
              <w:bottom w:val="single" w:sz="5" w:space="0" w:color="000000"/>
              <w:right w:val="single" w:sz="5" w:space="0" w:color="000000"/>
            </w:tcBorders>
            <w:tcPrChange w:id="40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4100" w:author="Björn Genfors" w:date="2014-03-28T14:34:00Z"/>
                <w:rFonts w:cs="Times New Roman"/>
                <w:sz w:val="20"/>
                <w:szCs w:val="20"/>
                <w:lang w:val="sv-SE"/>
              </w:rPr>
            </w:pPr>
            <w:del w:id="4101"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p w14:paraId="17487616" w14:textId="486EBF2D" w:rsidR="00424B6F" w:rsidRPr="006B6063" w:rsidDel="00DE71B1" w:rsidRDefault="00424B6F" w:rsidP="00DE71B1">
            <w:pPr>
              <w:widowControl/>
              <w:ind w:left="102"/>
              <w:jc w:val="center"/>
              <w:rPr>
                <w:del w:id="4102" w:author="Björn Genfors" w:date="2014-03-28T14:34:00Z"/>
                <w:rFonts w:cs="Times New Roman"/>
                <w:sz w:val="20"/>
                <w:szCs w:val="20"/>
                <w:lang w:val="sv-SE"/>
              </w:rPr>
            </w:pPr>
          </w:p>
        </w:tc>
      </w:tr>
      <w:tr w:rsidR="00424B6F" w:rsidRPr="006B6063" w:rsidDel="00DE71B1" w14:paraId="391B1A40" w14:textId="6A8B3451" w:rsidTr="00DE71B1">
        <w:trPr>
          <w:trHeight w:hRule="exact" w:val="2571"/>
          <w:tblHeader/>
          <w:del w:id="4103" w:author="Björn Genfors" w:date="2014-03-28T14:34:00Z"/>
          <w:trPrChange w:id="4104"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4106" w:author="Björn Genfors" w:date="2014-03-28T14:34:00Z"/>
                <w:rFonts w:cs="Times New Roman"/>
                <w:spacing w:val="-1"/>
                <w:sz w:val="20"/>
                <w:szCs w:val="20"/>
                <w:lang w:val="sv-SE"/>
              </w:rPr>
            </w:pPr>
            <w:del w:id="4107" w:author="Björn Genfors" w:date="2014-03-28T14:34:00Z">
              <w:r w:rsidRPr="006B6063" w:rsidDel="00DE71B1">
                <w:rPr>
                  <w:sz w:val="20"/>
                  <w:szCs w:val="20"/>
                </w:rPr>
                <w:lastRenderedPageBreak/>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41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4109" w:author="Björn Genfors" w:date="2014-03-28T14:34:00Z"/>
                <w:rFonts w:cs="Times New Roman"/>
                <w:spacing w:val="-1"/>
                <w:sz w:val="20"/>
                <w:szCs w:val="20"/>
                <w:lang w:val="sv-SE"/>
              </w:rPr>
            </w:pPr>
            <w:del w:id="4110"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41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4112" w:author="Björn Genfors" w:date="2014-03-28T14:34:00Z"/>
                <w:rFonts w:cs="Times New Roman"/>
                <w:spacing w:val="-1"/>
                <w:sz w:val="20"/>
                <w:szCs w:val="20"/>
                <w:lang w:val="sv-SE"/>
              </w:rPr>
            </w:pPr>
            <w:del w:id="4113"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del>
          </w:p>
        </w:tc>
        <w:tc>
          <w:tcPr>
            <w:tcW w:w="1195" w:type="dxa"/>
            <w:tcBorders>
              <w:top w:val="single" w:sz="5" w:space="0" w:color="000000"/>
              <w:left w:val="single" w:sz="5" w:space="0" w:color="000000"/>
              <w:bottom w:val="single" w:sz="5" w:space="0" w:color="000000"/>
              <w:right w:val="single" w:sz="5" w:space="0" w:color="000000"/>
            </w:tcBorders>
            <w:tcPrChange w:id="41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4115" w:author="Björn Genfors" w:date="2014-03-28T14:34:00Z"/>
                <w:rFonts w:cs="Times New Roman"/>
                <w:sz w:val="20"/>
                <w:szCs w:val="20"/>
                <w:lang w:val="sv-SE"/>
              </w:rPr>
            </w:pPr>
            <w:del w:id="4116" w:author="Björn Genfors" w:date="2014-03-28T14:34:00Z">
              <w:r w:rsidRPr="006B6063" w:rsidDel="00DE71B1">
                <w:rPr>
                  <w:sz w:val="20"/>
                  <w:szCs w:val="20"/>
                </w:rPr>
                <w:delText>1..1</w:delText>
              </w:r>
            </w:del>
          </w:p>
        </w:tc>
      </w:tr>
      <w:tr w:rsidR="00424B6F" w:rsidRPr="006B6063" w:rsidDel="00DE71B1" w14:paraId="60D0E148" w14:textId="170DF0AA" w:rsidTr="00DE71B1">
        <w:trPr>
          <w:trHeight w:hRule="exact" w:val="2187"/>
          <w:tblHeader/>
          <w:del w:id="4117" w:author="Björn Genfors" w:date="2014-03-28T14:34:00Z"/>
          <w:trPrChange w:id="4118"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4120" w:author="Björn Genfors" w:date="2014-03-28T14:34:00Z"/>
                <w:rFonts w:cs="Times New Roman"/>
                <w:sz w:val="20"/>
                <w:szCs w:val="20"/>
                <w:lang w:val="sv-SE"/>
              </w:rPr>
            </w:pPr>
            <w:del w:id="4121" w:author="Björn Genfors" w:date="2014-03-28T14:34:00Z">
              <w:r w:rsidRPr="006B6063" w:rsidDel="00DE71B1">
                <w:rPr>
                  <w:sz w:val="20"/>
                  <w:szCs w:val="20"/>
                </w:rPr>
                <w:delText>date</w:delText>
              </w:r>
              <w:r w:rsidR="00424B6F" w:rsidRPr="006B6063" w:rsidDel="00DE71B1">
                <w:rPr>
                  <w:sz w:val="20"/>
                  <w:szCs w:val="20"/>
                </w:rPr>
                <w:delText>Period</w:delText>
              </w:r>
            </w:del>
          </w:p>
        </w:tc>
        <w:tc>
          <w:tcPr>
            <w:tcW w:w="1559" w:type="dxa"/>
            <w:tcBorders>
              <w:top w:val="single" w:sz="5" w:space="0" w:color="000000"/>
              <w:left w:val="single" w:sz="5" w:space="0" w:color="000000"/>
              <w:bottom w:val="single" w:sz="5" w:space="0" w:color="000000"/>
              <w:right w:val="single" w:sz="5" w:space="0" w:color="000000"/>
            </w:tcBorders>
            <w:tcPrChange w:id="41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4123" w:author="Björn Genfors" w:date="2014-03-28T14:34:00Z"/>
                <w:rFonts w:cs="Times New Roman"/>
                <w:spacing w:val="-1"/>
                <w:sz w:val="20"/>
                <w:szCs w:val="20"/>
                <w:lang w:val="sv-SE"/>
              </w:rPr>
            </w:pPr>
            <w:del w:id="4124" w:author="Björn Genfors" w:date="2014-03-28T14:34:00Z">
              <w:r w:rsidRPr="006B6063" w:rsidDel="00DE71B1">
                <w:rPr>
                  <w:spacing w:val="-1"/>
                  <w:sz w:val="20"/>
                  <w:szCs w:val="20"/>
                </w:rPr>
                <w:delText>DatePeriodType</w:delText>
              </w:r>
            </w:del>
          </w:p>
        </w:tc>
        <w:tc>
          <w:tcPr>
            <w:tcW w:w="3969" w:type="dxa"/>
            <w:tcBorders>
              <w:top w:val="single" w:sz="5" w:space="0" w:color="000000"/>
              <w:left w:val="single" w:sz="5" w:space="0" w:color="000000"/>
              <w:bottom w:val="single" w:sz="5" w:space="0" w:color="000000"/>
              <w:right w:val="single" w:sz="5" w:space="0" w:color="000000"/>
            </w:tcBorders>
            <w:tcPrChange w:id="41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4126" w:author="Björn Genfors" w:date="2014-03-28T14:34:00Z"/>
                <w:rFonts w:cs="Times New Roman"/>
                <w:sz w:val="20"/>
                <w:szCs w:val="20"/>
                <w:lang w:val="sv-SE"/>
              </w:rPr>
            </w:pPr>
            <w:del w:id="4127"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del>
          </w:p>
        </w:tc>
        <w:tc>
          <w:tcPr>
            <w:tcW w:w="1195" w:type="dxa"/>
            <w:tcBorders>
              <w:top w:val="single" w:sz="5" w:space="0" w:color="000000"/>
              <w:left w:val="single" w:sz="5" w:space="0" w:color="000000"/>
              <w:bottom w:val="single" w:sz="5" w:space="0" w:color="000000"/>
              <w:right w:val="single" w:sz="5" w:space="0" w:color="000000"/>
            </w:tcBorders>
            <w:tcPrChange w:id="41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4129" w:author="Björn Genfors" w:date="2014-03-28T14:34:00Z"/>
                <w:rFonts w:cs="Times New Roman"/>
                <w:sz w:val="20"/>
                <w:szCs w:val="20"/>
                <w:lang w:val="sv-SE"/>
              </w:rPr>
            </w:pPr>
            <w:del w:id="4130" w:author="Björn Genfors" w:date="2014-03-28T14:34:00Z">
              <w:r w:rsidRPr="006B6063" w:rsidDel="00DE71B1">
                <w:rPr>
                  <w:sz w:val="20"/>
                  <w:szCs w:val="20"/>
                </w:rPr>
                <w:delText>0..1</w:delText>
              </w:r>
            </w:del>
          </w:p>
        </w:tc>
      </w:tr>
      <w:tr w:rsidR="00424B6F" w:rsidRPr="006B6063" w:rsidDel="00DE71B1" w14:paraId="18BB6E32" w14:textId="650C658A" w:rsidTr="00DE71B1">
        <w:trPr>
          <w:trHeight w:hRule="exact" w:val="287"/>
          <w:tblHeader/>
          <w:del w:id="4131" w:author="Björn Genfors" w:date="2014-03-28T14:34:00Z"/>
          <w:trPrChange w:id="4132"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4134" w:author="Björn Genfors" w:date="2014-03-28T14:34:00Z"/>
                <w:rFonts w:cs="Times New Roman"/>
                <w:sz w:val="20"/>
                <w:szCs w:val="20"/>
                <w:lang w:val="sv-SE"/>
              </w:rPr>
            </w:pPr>
            <w:del w:id="4135"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41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4137" w:author="Björn Genfors" w:date="2014-03-28T14:34:00Z"/>
                <w:rFonts w:cs="Times New Roman"/>
                <w:spacing w:val="-1"/>
                <w:sz w:val="20"/>
                <w:szCs w:val="20"/>
                <w:lang w:val="sv-SE"/>
              </w:rPr>
            </w:pPr>
            <w:del w:id="413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4140" w:author="Björn Genfors" w:date="2014-03-28T14:34:00Z"/>
                <w:rFonts w:cs="Times New Roman"/>
                <w:sz w:val="20"/>
                <w:szCs w:val="20"/>
                <w:lang w:val="sv-SE"/>
              </w:rPr>
            </w:pPr>
            <w:del w:id="4141"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41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4143" w:author="Björn Genfors" w:date="2014-03-28T14:34:00Z"/>
                <w:rFonts w:cs="Times New Roman"/>
                <w:sz w:val="20"/>
                <w:szCs w:val="20"/>
                <w:lang w:val="sv-SE"/>
              </w:rPr>
            </w:pPr>
            <w:del w:id="4144" w:author="Björn Genfors" w:date="2014-03-28T14:34:00Z">
              <w:r w:rsidRPr="006B6063" w:rsidDel="00DE71B1">
                <w:rPr>
                  <w:sz w:val="20"/>
                  <w:szCs w:val="20"/>
                </w:rPr>
                <w:delText>1..1</w:delText>
              </w:r>
            </w:del>
          </w:p>
        </w:tc>
      </w:tr>
      <w:tr w:rsidR="00424B6F" w:rsidRPr="006B6063" w:rsidDel="00DE71B1" w14:paraId="7B38DDE9" w14:textId="2BE9EB6E" w:rsidTr="00DE71B1">
        <w:trPr>
          <w:trHeight w:hRule="exact" w:val="287"/>
          <w:tblHeader/>
          <w:del w:id="4145" w:author="Björn Genfors" w:date="2014-03-28T14:34:00Z"/>
          <w:trPrChange w:id="4146"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4148" w:author="Björn Genfors" w:date="2014-03-28T14:34:00Z"/>
                <w:rFonts w:cs="Times New Roman"/>
                <w:sz w:val="20"/>
                <w:szCs w:val="20"/>
                <w:lang w:val="sv-SE"/>
              </w:rPr>
            </w:pPr>
            <w:del w:id="4149"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41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4151" w:author="Björn Genfors" w:date="2014-03-28T14:34:00Z"/>
                <w:rFonts w:cs="Times New Roman"/>
                <w:spacing w:val="-1"/>
                <w:sz w:val="20"/>
                <w:szCs w:val="20"/>
                <w:lang w:val="sv-SE"/>
              </w:rPr>
            </w:pPr>
            <w:del w:id="415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4154" w:author="Björn Genfors" w:date="2014-03-28T14:34:00Z"/>
                <w:rFonts w:cs="Times New Roman"/>
                <w:sz w:val="20"/>
                <w:szCs w:val="20"/>
                <w:lang w:val="sv-SE"/>
              </w:rPr>
            </w:pPr>
            <w:del w:id="4155"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41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4157" w:author="Björn Genfors" w:date="2014-03-28T14:34:00Z"/>
                <w:rFonts w:cs="Times New Roman"/>
                <w:sz w:val="20"/>
                <w:szCs w:val="20"/>
                <w:lang w:val="sv-SE"/>
              </w:rPr>
            </w:pPr>
            <w:del w:id="4158" w:author="Björn Genfors" w:date="2014-03-28T14:34:00Z">
              <w:r w:rsidRPr="006B6063" w:rsidDel="00DE71B1">
                <w:rPr>
                  <w:sz w:val="20"/>
                  <w:szCs w:val="20"/>
                </w:rPr>
                <w:delText>1..1</w:delText>
              </w:r>
            </w:del>
          </w:p>
        </w:tc>
      </w:tr>
      <w:tr w:rsidR="00424B6F" w:rsidRPr="006B6063" w:rsidDel="00DE71B1" w14:paraId="597183F8" w14:textId="78411A94" w:rsidTr="00DE71B1">
        <w:trPr>
          <w:trHeight w:hRule="exact" w:val="2978"/>
          <w:tblHeader/>
          <w:del w:id="4159" w:author="Björn Genfors" w:date="2014-03-28T14:34:00Z"/>
          <w:trPrChange w:id="4160"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4162" w:author="Björn Genfors" w:date="2014-03-28T14:34:00Z"/>
                <w:rFonts w:cs="Times New Roman"/>
                <w:sz w:val="20"/>
                <w:szCs w:val="20"/>
                <w:lang w:val="sv-SE"/>
              </w:rPr>
            </w:pPr>
            <w:del w:id="4163"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tcPrChange w:id="41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4165" w:author="Björn Genfors" w:date="2014-03-28T14:34:00Z"/>
                <w:rFonts w:cs="Times New Roman"/>
                <w:spacing w:val="-1"/>
                <w:sz w:val="20"/>
                <w:szCs w:val="20"/>
                <w:lang w:val="sv-SE"/>
              </w:rPr>
            </w:pPr>
            <w:del w:id="4166"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1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4168" w:author="Björn Genfors" w:date="2014-03-28T14:34:00Z"/>
                <w:rFonts w:cs="Times New Roman"/>
                <w:sz w:val="20"/>
                <w:szCs w:val="20"/>
                <w:lang w:val="sv-SE"/>
              </w:rPr>
            </w:pPr>
            <w:del w:id="4169" w:author="Björn Genfors" w:date="2014-03-28T14:34:00Z">
              <w:r w:rsidRPr="000B0F50" w:rsidDel="00DE71B1">
                <w:rPr>
                  <w:szCs w:val="20"/>
                </w:rPr>
                <w:delText xml:space="preserve">Begränsar sökningen till dokument som är skapade i angivet system. </w:delText>
              </w:r>
            </w:del>
          </w:p>
          <w:p w14:paraId="15BB4907" w14:textId="2F705E51" w:rsidR="00424B6F" w:rsidRPr="006B6063" w:rsidDel="00DE71B1" w:rsidRDefault="00424B6F" w:rsidP="00DE71B1">
            <w:pPr>
              <w:widowControl/>
              <w:spacing w:line="226" w:lineRule="exact"/>
              <w:ind w:left="102"/>
              <w:rPr>
                <w:del w:id="4170" w:author="Björn Genfors" w:date="2014-03-28T14:34:00Z"/>
                <w:rFonts w:cs="Times New Roman"/>
                <w:sz w:val="20"/>
                <w:szCs w:val="20"/>
                <w:lang w:val="sv-SE"/>
              </w:rPr>
            </w:pPr>
          </w:p>
          <w:p w14:paraId="4CED4A0A" w14:textId="7DD1CAF6" w:rsidR="00424B6F" w:rsidRPr="006B6063" w:rsidDel="00DE71B1" w:rsidRDefault="00424B6F" w:rsidP="00DE71B1">
            <w:pPr>
              <w:widowControl/>
              <w:spacing w:line="226" w:lineRule="exact"/>
              <w:ind w:left="102"/>
              <w:rPr>
                <w:del w:id="4171" w:author="Björn Genfors" w:date="2014-03-28T14:34:00Z"/>
                <w:rFonts w:cs="Times New Roman"/>
                <w:sz w:val="20"/>
                <w:szCs w:val="20"/>
                <w:lang w:val="sv-SE"/>
              </w:rPr>
            </w:pPr>
            <w:del w:id="4172" w:author="Björn Genfors" w:date="2014-03-28T14:34:00Z">
              <w:r w:rsidRPr="000B0F50" w:rsidDel="00DE71B1">
                <w:rPr>
                  <w:szCs w:val="20"/>
                </w:rPr>
                <w:delText>Värdet på detta fält måste överensstämma med värdet på logicalAddress i anropets tekniska kuvertering (ex. SOAP-header).</w:delText>
              </w:r>
            </w:del>
          </w:p>
          <w:p w14:paraId="463E39D3" w14:textId="74643022" w:rsidR="00424B6F" w:rsidRPr="006B6063" w:rsidDel="00DE71B1" w:rsidRDefault="00424B6F" w:rsidP="00DE71B1">
            <w:pPr>
              <w:widowControl/>
              <w:spacing w:line="226" w:lineRule="exact"/>
              <w:ind w:left="102"/>
              <w:rPr>
                <w:del w:id="4173" w:author="Björn Genfors" w:date="2014-03-28T14:34:00Z"/>
                <w:rFonts w:cs="Times New Roman"/>
                <w:spacing w:val="-1"/>
                <w:sz w:val="20"/>
                <w:szCs w:val="20"/>
                <w:lang w:val="sv-SE"/>
              </w:rPr>
            </w:pPr>
          </w:p>
          <w:p w14:paraId="5C3D2579" w14:textId="72034971" w:rsidR="00424B6F" w:rsidRPr="006B6063" w:rsidDel="00DE71B1" w:rsidRDefault="00424B6F" w:rsidP="00DE71B1">
            <w:pPr>
              <w:widowControl/>
              <w:spacing w:line="226" w:lineRule="exact"/>
              <w:ind w:left="102"/>
              <w:rPr>
                <w:del w:id="4174" w:author="Björn Genfors" w:date="2014-03-28T14:34:00Z"/>
                <w:rFonts w:cs="Times New Roman"/>
                <w:sz w:val="20"/>
                <w:szCs w:val="20"/>
                <w:lang w:val="sv-SE"/>
              </w:rPr>
            </w:pPr>
            <w:del w:id="4175" w:author="Björn Genfors" w:date="2014-03-28T14:34:00Z">
              <w:r w:rsidRPr="000B0F50" w:rsidDel="00DE71B1">
                <w:rPr>
                  <w:szCs w:val="20"/>
                </w:rPr>
                <w:delText>Det innebär i praktiken att aggregerande tjänster inte används när detta fält anges.</w:delText>
              </w:r>
            </w:del>
          </w:p>
          <w:p w14:paraId="30D37A49" w14:textId="03255EFA" w:rsidR="00424B6F" w:rsidRPr="006B6063" w:rsidDel="00DE71B1" w:rsidRDefault="00424B6F" w:rsidP="00DE71B1">
            <w:pPr>
              <w:widowControl/>
              <w:spacing w:line="226" w:lineRule="exact"/>
              <w:ind w:left="102"/>
              <w:rPr>
                <w:del w:id="4176" w:author="Björn Genfors" w:date="2014-03-28T14:34:00Z"/>
                <w:rFonts w:cs="Times New Roman"/>
                <w:sz w:val="20"/>
                <w:szCs w:val="20"/>
                <w:lang w:val="sv-SE"/>
              </w:rPr>
            </w:pPr>
          </w:p>
          <w:p w14:paraId="3C070881" w14:textId="4135EB8E" w:rsidR="00424B6F" w:rsidRPr="006B6063" w:rsidDel="00DE71B1" w:rsidRDefault="00424B6F" w:rsidP="00DE71B1">
            <w:pPr>
              <w:widowControl/>
              <w:spacing w:line="229" w:lineRule="exact"/>
              <w:ind w:left="102"/>
              <w:rPr>
                <w:del w:id="4177" w:author="Björn Genfors" w:date="2014-03-28T14:34:00Z"/>
                <w:rFonts w:cs="Times New Roman"/>
                <w:sz w:val="20"/>
                <w:szCs w:val="20"/>
                <w:lang w:val="sv-SE"/>
              </w:rPr>
            </w:pPr>
            <w:del w:id="4178"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del>
          </w:p>
        </w:tc>
        <w:tc>
          <w:tcPr>
            <w:tcW w:w="1195" w:type="dxa"/>
            <w:tcBorders>
              <w:top w:val="single" w:sz="5" w:space="0" w:color="000000"/>
              <w:left w:val="single" w:sz="5" w:space="0" w:color="000000"/>
              <w:bottom w:val="single" w:sz="5" w:space="0" w:color="000000"/>
              <w:right w:val="single" w:sz="5" w:space="0" w:color="000000"/>
            </w:tcBorders>
            <w:tcPrChange w:id="41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4180" w:author="Björn Genfors" w:date="2014-03-28T14:34:00Z"/>
                <w:rFonts w:cs="Times New Roman"/>
                <w:sz w:val="20"/>
                <w:szCs w:val="20"/>
                <w:lang w:val="sv-SE"/>
              </w:rPr>
            </w:pPr>
            <w:del w:id="4181" w:author="Björn Genfors" w:date="2014-03-28T14:34:00Z">
              <w:r w:rsidRPr="006B6063" w:rsidDel="00DE71B1">
                <w:rPr>
                  <w:sz w:val="20"/>
                  <w:szCs w:val="20"/>
                </w:rPr>
                <w:delText>0..1</w:delText>
              </w:r>
            </w:del>
          </w:p>
          <w:p w14:paraId="051A2016" w14:textId="62EBB3EB" w:rsidR="00424B6F" w:rsidRPr="006B6063" w:rsidDel="00DE71B1" w:rsidRDefault="00424B6F" w:rsidP="00DE71B1">
            <w:pPr>
              <w:widowControl/>
              <w:spacing w:line="229" w:lineRule="exact"/>
              <w:ind w:left="102"/>
              <w:jc w:val="center"/>
              <w:rPr>
                <w:del w:id="4182" w:author="Björn Genfors" w:date="2014-03-28T14:34:00Z"/>
                <w:rFonts w:cs="Times New Roman"/>
                <w:sz w:val="20"/>
                <w:szCs w:val="20"/>
                <w:lang w:val="sv-SE"/>
              </w:rPr>
            </w:pPr>
          </w:p>
          <w:p w14:paraId="564DA3AA" w14:textId="07622E9E" w:rsidR="00424B6F" w:rsidRPr="006B6063" w:rsidDel="00DE71B1" w:rsidRDefault="00424B6F" w:rsidP="00DE71B1">
            <w:pPr>
              <w:widowControl/>
              <w:spacing w:line="229" w:lineRule="exact"/>
              <w:ind w:left="102"/>
              <w:jc w:val="center"/>
              <w:rPr>
                <w:del w:id="4183" w:author="Björn Genfors" w:date="2014-03-28T14:34:00Z"/>
                <w:rFonts w:cs="Times New Roman"/>
                <w:sz w:val="20"/>
                <w:szCs w:val="20"/>
                <w:lang w:val="sv-SE"/>
              </w:rPr>
            </w:pPr>
          </w:p>
          <w:p w14:paraId="7B8C8905" w14:textId="5CA31A9F" w:rsidR="00424B6F" w:rsidRPr="006B6063" w:rsidDel="00DE71B1" w:rsidRDefault="00424B6F" w:rsidP="00DE71B1">
            <w:pPr>
              <w:widowControl/>
              <w:spacing w:line="229" w:lineRule="exact"/>
              <w:ind w:left="102"/>
              <w:jc w:val="center"/>
              <w:rPr>
                <w:del w:id="4184" w:author="Björn Genfors" w:date="2014-03-28T14:34:00Z"/>
                <w:rFonts w:cs="Times New Roman"/>
                <w:sz w:val="20"/>
                <w:szCs w:val="20"/>
                <w:lang w:val="sv-SE"/>
              </w:rPr>
            </w:pPr>
          </w:p>
        </w:tc>
      </w:tr>
      <w:tr w:rsidR="00424B6F" w:rsidRPr="006B6063" w:rsidDel="00DE71B1" w14:paraId="48D9D67A" w14:textId="0B913C20" w:rsidTr="00DE71B1">
        <w:trPr>
          <w:trHeight w:hRule="exact" w:val="978"/>
          <w:tblHeader/>
          <w:del w:id="4185" w:author="Björn Genfors" w:date="2014-03-28T14:34:00Z"/>
          <w:trPrChange w:id="4186"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4188" w:author="Björn Genfors" w:date="2014-03-28T14:34:00Z"/>
                <w:rFonts w:cs="Times New Roman"/>
                <w:b/>
                <w:sz w:val="20"/>
                <w:szCs w:val="20"/>
                <w:lang w:val="sv-SE"/>
              </w:rPr>
            </w:pPr>
            <w:del w:id="4189" w:author="Björn Genfors" w:date="2014-03-28T14:34:00Z">
              <w:r w:rsidRPr="006B6063" w:rsidDel="00DE71B1">
                <w:rPr>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1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4191" w:author="Björn Genfors" w:date="2014-03-28T14:34:00Z"/>
                <w:rFonts w:cs="Times New Roman"/>
                <w:sz w:val="20"/>
                <w:szCs w:val="20"/>
                <w:lang w:val="sv-SE"/>
              </w:rPr>
            </w:pPr>
            <w:del w:id="419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4194" w:author="Björn Genfors" w:date="2014-03-28T14:34:00Z"/>
                <w:rFonts w:cs="Times New Roman"/>
                <w:spacing w:val="-1"/>
                <w:sz w:val="20"/>
                <w:szCs w:val="20"/>
                <w:lang w:val="sv-SE"/>
              </w:rPr>
            </w:pPr>
            <w:del w:id="4195" w:author="Björn Genfors" w:date="2014-03-28T14:34:00Z">
              <w:r w:rsidRPr="000B0F50" w:rsidDel="00DE71B1">
                <w:rPr>
                  <w:spacing w:val="-1"/>
                  <w:szCs w:val="20"/>
                </w:rPr>
                <w:delText>Begränsar sökningen till den vård- och omsorgskontakt där den vårdbegäran som låg till grund för laboratoriesvaret skapades.</w:delText>
              </w:r>
            </w:del>
          </w:p>
          <w:p w14:paraId="142773D2" w14:textId="4D81F73F" w:rsidR="00424B6F" w:rsidRPr="006B6063" w:rsidDel="00DE71B1" w:rsidRDefault="00424B6F" w:rsidP="00DE71B1">
            <w:pPr>
              <w:widowControl/>
              <w:spacing w:line="229" w:lineRule="exact"/>
              <w:ind w:left="102"/>
              <w:rPr>
                <w:del w:id="419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1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4198" w:author="Björn Genfors" w:date="2014-03-28T14:34:00Z"/>
                <w:rFonts w:cs="Times New Roman"/>
                <w:sz w:val="20"/>
                <w:szCs w:val="20"/>
                <w:lang w:val="sv-SE"/>
              </w:rPr>
            </w:pPr>
            <w:del w:id="4199" w:author="Björn Genfors" w:date="2014-03-28T14:34:00Z">
              <w:r w:rsidRPr="006B6063" w:rsidDel="00DE71B1">
                <w:rPr>
                  <w:sz w:val="20"/>
                  <w:szCs w:val="20"/>
                </w:rPr>
                <w:delText>0..*</w:delText>
              </w:r>
            </w:del>
          </w:p>
        </w:tc>
      </w:tr>
      <w:tr w:rsidR="00424B6F" w:rsidRPr="006B6063" w:rsidDel="00DE71B1" w14:paraId="6F458277" w14:textId="6395FC8A" w:rsidTr="00DE71B1">
        <w:trPr>
          <w:trHeight w:hRule="exact" w:val="285"/>
          <w:tblHeader/>
          <w:del w:id="4200" w:author="Björn Genfors" w:date="2014-03-28T14:34:00Z"/>
          <w:trPrChange w:id="4201"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20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4203" w:author="Björn Genfors" w:date="2014-03-28T14:34:00Z"/>
                <w:rFonts w:cs="Times New Roman"/>
                <w:sz w:val="20"/>
                <w:szCs w:val="20"/>
                <w:lang w:val="sv-SE"/>
              </w:rPr>
            </w:pPr>
            <w:del w:id="4204"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20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420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20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420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20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4210" w:author="Björn Genfors" w:date="2014-03-28T14:34:00Z"/>
                <w:rFonts w:cs="Times New Roman"/>
                <w:sz w:val="20"/>
                <w:szCs w:val="20"/>
                <w:lang w:val="sv-SE"/>
              </w:rPr>
            </w:pPr>
          </w:p>
        </w:tc>
      </w:tr>
      <w:tr w:rsidR="00424B6F" w:rsidRPr="006B6063" w:rsidDel="00DE71B1" w14:paraId="2E2543D8" w14:textId="43C88657" w:rsidTr="00DE71B1">
        <w:trPr>
          <w:trHeight w:hRule="exact" w:val="495"/>
          <w:tblHeader/>
          <w:del w:id="4211" w:author="Björn Genfors" w:date="2014-03-28T14:34:00Z"/>
          <w:trPrChange w:id="4212"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4214" w:author="Björn Genfors" w:date="2014-03-28T14:34:00Z"/>
                <w:rFonts w:cs="Times New Roman"/>
                <w:sz w:val="20"/>
                <w:szCs w:val="20"/>
                <w:lang w:val="sv-SE"/>
              </w:rPr>
            </w:pPr>
            <w:del w:id="4215" w:author="Björn Genfors" w:date="2014-03-28T14:34:00Z">
              <w:r w:rsidRPr="006B6063" w:rsidDel="00DE71B1">
                <w:rPr>
                  <w:sz w:val="20"/>
                  <w:szCs w:val="20"/>
                </w:rPr>
                <w:delText>laboratoryOrderOutcome</w:delText>
              </w:r>
            </w:del>
          </w:p>
        </w:tc>
        <w:tc>
          <w:tcPr>
            <w:tcW w:w="1559" w:type="dxa"/>
            <w:tcBorders>
              <w:top w:val="single" w:sz="5" w:space="0" w:color="000000"/>
              <w:left w:val="single" w:sz="5" w:space="0" w:color="000000"/>
              <w:bottom w:val="single" w:sz="5" w:space="0" w:color="000000"/>
              <w:right w:val="single" w:sz="5" w:space="0" w:color="000000"/>
            </w:tcBorders>
            <w:tcPrChange w:id="42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4217" w:author="Björn Genfors" w:date="2014-03-28T14:34:00Z"/>
                <w:rFonts w:cs="Times New Roman"/>
                <w:sz w:val="20"/>
                <w:szCs w:val="20"/>
                <w:lang w:val="sv-SE"/>
              </w:rPr>
            </w:pPr>
            <w:del w:id="4218" w:author="Björn Genfors" w:date="2014-03-28T14:34:00Z">
              <w:r w:rsidRPr="006B6063" w:rsidDel="00DE71B1">
                <w:rPr>
                  <w:sz w:val="20"/>
                  <w:szCs w:val="20"/>
                </w:rPr>
                <w:delText xml:space="preserve">LaboratoryOrderOutcomeType </w:delText>
              </w:r>
            </w:del>
          </w:p>
        </w:tc>
        <w:tc>
          <w:tcPr>
            <w:tcW w:w="3969" w:type="dxa"/>
            <w:tcBorders>
              <w:top w:val="single" w:sz="5" w:space="0" w:color="000000"/>
              <w:left w:val="single" w:sz="5" w:space="0" w:color="000000"/>
              <w:bottom w:val="single" w:sz="5" w:space="0" w:color="000000"/>
              <w:right w:val="single" w:sz="5" w:space="0" w:color="000000"/>
            </w:tcBorders>
            <w:tcPrChange w:id="42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4220" w:author="Björn Genfors" w:date="2014-03-28T14:34:00Z"/>
                <w:rFonts w:cs="Times New Roman"/>
                <w:spacing w:val="-1"/>
                <w:sz w:val="20"/>
                <w:szCs w:val="20"/>
                <w:lang w:val="sv-SE"/>
              </w:rPr>
            </w:pPr>
            <w:del w:id="4221" w:author="Björn Genfors" w:date="2014-03-28T14:34:00Z">
              <w:r w:rsidRPr="006B6063" w:rsidDel="00DE71B1">
                <w:rPr>
                  <w:sz w:val="20"/>
                  <w:szCs w:val="20"/>
                </w:rPr>
                <w:delText>Returnerar en patients laboratoriesvar.</w:delText>
              </w:r>
            </w:del>
          </w:p>
          <w:p w14:paraId="4C0ABFA3" w14:textId="6EF27CFD" w:rsidR="00424B6F" w:rsidRPr="006B6063" w:rsidDel="00DE71B1" w:rsidRDefault="00424B6F" w:rsidP="00DE71B1">
            <w:pPr>
              <w:widowControl/>
              <w:rPr>
                <w:del w:id="4222" w:author="Björn Genfors" w:date="2014-03-28T14:34:00Z"/>
                <w:rFonts w:cs="Times New Roman"/>
                <w:b/>
                <w:bCs/>
                <w:sz w:val="20"/>
                <w:szCs w:val="20"/>
                <w:lang w:val="sv-SE"/>
              </w:rPr>
            </w:pPr>
          </w:p>
          <w:p w14:paraId="53669AFE" w14:textId="67B1DD16" w:rsidR="00424B6F" w:rsidRPr="006B6063" w:rsidDel="00DE71B1" w:rsidRDefault="00424B6F" w:rsidP="00DE71B1">
            <w:pPr>
              <w:widowControl/>
              <w:spacing w:line="229" w:lineRule="exact"/>
              <w:ind w:left="102"/>
              <w:rPr>
                <w:del w:id="4223"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4225" w:author="Björn Genfors" w:date="2014-03-28T14:34:00Z"/>
                <w:rFonts w:cs="Times New Roman"/>
                <w:sz w:val="20"/>
                <w:szCs w:val="20"/>
                <w:lang w:val="sv-SE"/>
              </w:rPr>
            </w:pPr>
            <w:del w:id="4226"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tc>
      </w:tr>
      <w:tr w:rsidR="00424B6F" w:rsidRPr="006B6063" w:rsidDel="00DE71B1" w14:paraId="3587AD03" w14:textId="57285943" w:rsidTr="00DE71B1">
        <w:trPr>
          <w:trHeight w:hRule="exact" w:val="490"/>
          <w:tblHeader/>
          <w:del w:id="4227" w:author="Björn Genfors" w:date="2014-03-28T14:34:00Z"/>
          <w:trPrChange w:id="4228"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4230" w:author="Björn Genfors" w:date="2014-03-28T14:34:00Z"/>
                <w:rFonts w:cs="Times New Roman"/>
                <w:sz w:val="20"/>
                <w:szCs w:val="20"/>
                <w:lang w:val="sv-SE"/>
              </w:rPr>
            </w:pPr>
            <w:del w:id="4231" w:author="Björn Genfors" w:date="2014-03-28T14:34:00Z">
              <w:r w:rsidRPr="006B6063" w:rsidDel="00DE71B1">
                <w:rPr>
                  <w:sz w:val="20"/>
                  <w:szCs w:val="20"/>
                </w:rPr>
                <w:delText>../laboratoryOrderOutcomeHeader</w:delText>
              </w:r>
            </w:del>
          </w:p>
        </w:tc>
        <w:tc>
          <w:tcPr>
            <w:tcW w:w="1559" w:type="dxa"/>
            <w:tcBorders>
              <w:top w:val="single" w:sz="5" w:space="0" w:color="000000"/>
              <w:left w:val="single" w:sz="5" w:space="0" w:color="000000"/>
              <w:bottom w:val="single" w:sz="5" w:space="0" w:color="000000"/>
              <w:right w:val="single" w:sz="5" w:space="0" w:color="000000"/>
            </w:tcBorders>
            <w:tcPrChange w:id="42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4233" w:author="Björn Genfors" w:date="2014-03-28T14:34:00Z"/>
                <w:rFonts w:cs="Times New Roman"/>
                <w:sz w:val="20"/>
                <w:szCs w:val="20"/>
                <w:lang w:val="sv-SE"/>
              </w:rPr>
            </w:pPr>
            <w:del w:id="4234" w:author="Björn Genfors" w:date="2014-03-28T14:34:00Z">
              <w:r w:rsidRPr="006B6063" w:rsidDel="00DE71B1">
                <w:rPr>
                  <w:sz w:val="20"/>
                  <w:szCs w:val="20"/>
                </w:rPr>
                <w:delText>PatientSummaryHeaderType</w:delText>
              </w:r>
            </w:del>
          </w:p>
        </w:tc>
        <w:tc>
          <w:tcPr>
            <w:tcW w:w="3969" w:type="dxa"/>
            <w:tcBorders>
              <w:top w:val="single" w:sz="5" w:space="0" w:color="000000"/>
              <w:left w:val="single" w:sz="5" w:space="0" w:color="000000"/>
              <w:bottom w:val="single" w:sz="5" w:space="0" w:color="000000"/>
              <w:right w:val="single" w:sz="5" w:space="0" w:color="000000"/>
            </w:tcBorders>
            <w:tcPrChange w:id="42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4236" w:author="Björn Genfors" w:date="2014-03-28T14:34:00Z"/>
                <w:rFonts w:cs="Times New Roman"/>
                <w:sz w:val="20"/>
                <w:szCs w:val="20"/>
                <w:lang w:val="sv-SE"/>
              </w:rPr>
            </w:pPr>
            <w:del w:id="4237" w:author="Björn Genfors" w:date="2014-03-28T14:34:00Z">
              <w:r w:rsidRPr="006B6063" w:rsidDel="00DE71B1">
                <w:rPr>
                  <w:sz w:val="20"/>
                  <w:szCs w:val="20"/>
                </w:rPr>
                <w:delText>Innehåller basinformation om dokumentet</w:delText>
              </w:r>
            </w:del>
          </w:p>
        </w:tc>
        <w:tc>
          <w:tcPr>
            <w:tcW w:w="1195" w:type="dxa"/>
            <w:tcBorders>
              <w:top w:val="single" w:sz="5" w:space="0" w:color="000000"/>
              <w:left w:val="single" w:sz="5" w:space="0" w:color="000000"/>
              <w:bottom w:val="single" w:sz="5" w:space="0" w:color="000000"/>
              <w:right w:val="single" w:sz="5" w:space="0" w:color="000000"/>
            </w:tcBorders>
            <w:tcPrChange w:id="42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4239" w:author="Björn Genfors" w:date="2014-03-28T14:34:00Z"/>
                <w:rFonts w:cs="Times New Roman"/>
                <w:sz w:val="20"/>
                <w:szCs w:val="20"/>
                <w:lang w:val="sv-SE"/>
              </w:rPr>
            </w:pPr>
            <w:del w:id="4240" w:author="Björn Genfors" w:date="2014-03-28T14:34:00Z">
              <w:r w:rsidRPr="006B6063" w:rsidDel="00DE71B1">
                <w:rPr>
                  <w:sz w:val="20"/>
                  <w:szCs w:val="20"/>
                </w:rPr>
                <w:delText>1..1</w:delText>
              </w:r>
            </w:del>
          </w:p>
        </w:tc>
      </w:tr>
      <w:tr w:rsidR="00424B6F" w:rsidRPr="006B6063" w:rsidDel="00DE71B1" w14:paraId="11639599" w14:textId="6DC2639B" w:rsidTr="00DE71B1">
        <w:trPr>
          <w:trHeight w:hRule="exact" w:val="699"/>
          <w:tblHeader/>
          <w:del w:id="4241" w:author="Björn Genfors" w:date="2014-03-28T14:34:00Z"/>
          <w:trPrChange w:id="4242"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4244" w:author="Björn Genfors" w:date="2014-03-28T14:34:00Z"/>
                <w:rFonts w:cs="Times New Roman"/>
                <w:b/>
                <w:sz w:val="20"/>
                <w:szCs w:val="20"/>
                <w:lang w:val="sv-SE"/>
              </w:rPr>
            </w:pPr>
            <w:del w:id="4245" w:author="Björn Genfors" w:date="2014-03-28T14:34:00Z">
              <w:r w:rsidRPr="006B6063" w:rsidDel="00DE71B1">
                <w:rPr>
                  <w:sz w:val="20"/>
                  <w:szCs w:val="20"/>
                </w:rPr>
                <w:delText>../../documentId</w:delText>
              </w:r>
            </w:del>
          </w:p>
        </w:tc>
        <w:tc>
          <w:tcPr>
            <w:tcW w:w="1559" w:type="dxa"/>
            <w:tcBorders>
              <w:top w:val="single" w:sz="5" w:space="0" w:color="000000"/>
              <w:left w:val="single" w:sz="5" w:space="0" w:color="000000"/>
              <w:bottom w:val="single" w:sz="5" w:space="0" w:color="000000"/>
              <w:right w:val="single" w:sz="5" w:space="0" w:color="000000"/>
            </w:tcBorders>
            <w:tcPrChange w:id="42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4247" w:author="Björn Genfors" w:date="2014-03-28T14:34:00Z"/>
                <w:rFonts w:cs="Times New Roman"/>
                <w:sz w:val="20"/>
                <w:szCs w:val="20"/>
                <w:lang w:val="sv-SE"/>
              </w:rPr>
            </w:pPr>
            <w:del w:id="424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4250" w:author="Björn Genfors" w:date="2014-03-28T14:34:00Z"/>
                <w:rFonts w:cs="Times New Roman"/>
                <w:sz w:val="20"/>
                <w:szCs w:val="20"/>
                <w:lang w:val="sv-SE"/>
              </w:rPr>
            </w:pPr>
            <w:del w:id="4251" w:author="Björn Genfors" w:date="2014-03-28T14:34:00Z">
              <w:r w:rsidRPr="000B0F50" w:rsidDel="00DE71B1">
                <w:rPr>
                  <w:szCs w:val="20"/>
                </w:rPr>
                <w:delText>Unik identifierare för undersökningsresultatet. Identitet ska vara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2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4253" w:author="Björn Genfors" w:date="2014-03-28T14:34:00Z"/>
                <w:rFonts w:cs="Times New Roman"/>
                <w:sz w:val="20"/>
                <w:szCs w:val="20"/>
                <w:lang w:val="sv-SE"/>
              </w:rPr>
            </w:pPr>
            <w:del w:id="4254" w:author="Björn Genfors" w:date="2014-03-28T14:34:00Z">
              <w:r w:rsidRPr="006B6063" w:rsidDel="00DE71B1">
                <w:rPr>
                  <w:sz w:val="20"/>
                  <w:szCs w:val="20"/>
                </w:rPr>
                <w:delText>1..1</w:delText>
              </w:r>
            </w:del>
          </w:p>
        </w:tc>
      </w:tr>
      <w:tr w:rsidR="00424B6F" w:rsidRPr="006B6063" w:rsidDel="00DE71B1" w14:paraId="30A59159" w14:textId="75306782" w:rsidTr="00DE71B1">
        <w:trPr>
          <w:trHeight w:hRule="exact" w:val="573"/>
          <w:tblHeader/>
          <w:del w:id="4255" w:author="Björn Genfors" w:date="2014-03-28T14:34:00Z"/>
          <w:trPrChange w:id="4256"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425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4258" w:author="Björn Genfors" w:date="2014-03-28T14:34:00Z"/>
                <w:rFonts w:cs="Times New Roman"/>
                <w:sz w:val="20"/>
                <w:szCs w:val="20"/>
                <w:lang w:val="sv-SE"/>
              </w:rPr>
            </w:pPr>
            <w:del w:id="4259"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426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4261" w:author="Björn Genfors" w:date="2014-03-28T14:34:00Z"/>
                <w:rFonts w:cs="Times New Roman"/>
                <w:sz w:val="20"/>
                <w:szCs w:val="20"/>
                <w:lang w:val="sv-SE"/>
              </w:rPr>
            </w:pPr>
            <w:del w:id="4262"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4263"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4264" w:author="Björn Genfors" w:date="2014-03-28T14:34:00Z"/>
                <w:rFonts w:cs="Times New Roman"/>
                <w:sz w:val="20"/>
                <w:szCs w:val="20"/>
                <w:lang w:val="sv-SE"/>
              </w:rPr>
            </w:pPr>
            <w:del w:id="4265" w:author="Björn Genfors" w:date="2014-03-28T14:34:00Z">
              <w:r w:rsidRPr="000B0F50" w:rsidDel="00DE71B1">
                <w:rPr>
                  <w:szCs w:val="20"/>
                </w:rPr>
                <w:delText>HSAid för det system som dokumentet är skapat i.</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426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4267" w:author="Björn Genfors" w:date="2014-03-28T14:34:00Z"/>
                <w:rFonts w:cs="Times New Roman"/>
                <w:sz w:val="20"/>
                <w:szCs w:val="20"/>
                <w:lang w:val="sv-SE"/>
              </w:rPr>
            </w:pPr>
            <w:del w:id="4268" w:author="Björn Genfors" w:date="2014-03-28T14:34:00Z">
              <w:r w:rsidRPr="006B6063" w:rsidDel="00DE71B1">
                <w:rPr>
                  <w:sz w:val="20"/>
                  <w:szCs w:val="20"/>
                </w:rPr>
                <w:delText>1..1</w:delText>
              </w:r>
            </w:del>
          </w:p>
        </w:tc>
      </w:tr>
      <w:tr w:rsidR="00424B6F" w:rsidRPr="006B6063" w:rsidDel="00DE71B1" w14:paraId="58FC9953" w14:textId="4E4CB864" w:rsidTr="00DE71B1">
        <w:trPr>
          <w:trHeight w:val="908"/>
          <w:tblHeader/>
          <w:del w:id="4269" w:author="Björn Genfors" w:date="2014-03-28T14:34:00Z"/>
          <w:trPrChange w:id="4270"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4272" w:author="Björn Genfors" w:date="2014-03-28T14:34:00Z"/>
                <w:rFonts w:cs="Times New Roman"/>
                <w:sz w:val="20"/>
                <w:szCs w:val="20"/>
                <w:lang w:val="sv-SE"/>
              </w:rPr>
            </w:pPr>
            <w:del w:id="4273" w:author="Björn Genfors" w:date="2014-03-28T14:34:00Z">
              <w:r w:rsidRPr="006B6063" w:rsidDel="00DE71B1">
                <w:rPr>
                  <w:sz w:val="20"/>
                  <w:szCs w:val="20"/>
                </w:rPr>
                <w:lastRenderedPageBreak/>
                <w:delText>../../documentTime</w:delText>
              </w:r>
            </w:del>
          </w:p>
          <w:p w14:paraId="70CEB4AB" w14:textId="1D8993DA" w:rsidR="00424B6F" w:rsidRPr="006B6063" w:rsidDel="00DE71B1" w:rsidRDefault="00424B6F" w:rsidP="00DE71B1">
            <w:pPr>
              <w:widowControl/>
              <w:spacing w:line="229" w:lineRule="exact"/>
              <w:ind w:left="102"/>
              <w:rPr>
                <w:del w:id="427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2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4276" w:author="Björn Genfors" w:date="2014-03-28T14:34:00Z"/>
                <w:rFonts w:cs="Times New Roman"/>
                <w:sz w:val="20"/>
                <w:szCs w:val="20"/>
                <w:lang w:val="sv-SE"/>
              </w:rPr>
            </w:pPr>
            <w:del w:id="4277" w:author="Björn Genfors" w:date="2014-03-28T14:34:00Z">
              <w:r w:rsidRPr="006B6063" w:rsidDel="00DE71B1">
                <w:rPr>
                  <w:sz w:val="20"/>
                  <w:szCs w:val="20"/>
                </w:rPr>
                <w:delText>TimeStampType</w:delText>
              </w:r>
            </w:del>
          </w:p>
          <w:p w14:paraId="28B28849" w14:textId="70AA17A5" w:rsidR="00424B6F" w:rsidRPr="006B6063" w:rsidDel="00DE71B1" w:rsidRDefault="00424B6F" w:rsidP="00DE71B1">
            <w:pPr>
              <w:widowControl/>
              <w:spacing w:line="229" w:lineRule="exact"/>
              <w:ind w:left="102"/>
              <w:rPr>
                <w:del w:id="427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2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4280" w:author="Björn Genfors" w:date="2014-03-28T14:34:00Z"/>
                <w:rFonts w:cs="Times New Roman"/>
                <w:sz w:val="20"/>
                <w:szCs w:val="20"/>
                <w:lang w:val="sv-SE"/>
              </w:rPr>
            </w:pPr>
            <w:del w:id="4281" w:author="Björn Genfors" w:date="2014-03-28T14:34:00Z">
              <w:r w:rsidRPr="000B0F50" w:rsidDel="00DE71B1">
                <w:rPr>
                  <w:szCs w:val="20"/>
                </w:rPr>
                <w:delText>Tidpunkt då svar skickas från laboratoriesystemet  till framställaren av vårdbegäran och ev kopiemottagare</w:delText>
              </w:r>
            </w:del>
          </w:p>
        </w:tc>
        <w:tc>
          <w:tcPr>
            <w:tcW w:w="1195" w:type="dxa"/>
            <w:tcBorders>
              <w:top w:val="single" w:sz="5" w:space="0" w:color="000000"/>
              <w:left w:val="single" w:sz="5" w:space="0" w:color="000000"/>
              <w:bottom w:val="single" w:sz="5" w:space="0" w:color="000000"/>
              <w:right w:val="single" w:sz="5" w:space="0" w:color="000000"/>
            </w:tcBorders>
            <w:tcPrChange w:id="42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4283" w:author="Björn Genfors" w:date="2014-03-28T14:34:00Z"/>
                <w:rFonts w:cs="Times New Roman"/>
                <w:sz w:val="20"/>
                <w:szCs w:val="20"/>
                <w:lang w:val="sv-SE"/>
              </w:rPr>
            </w:pPr>
            <w:del w:id="4284" w:author="Björn Genfors" w:date="2014-03-28T14:34:00Z">
              <w:r w:rsidRPr="006B6063" w:rsidDel="00DE71B1">
                <w:rPr>
                  <w:sz w:val="20"/>
                  <w:szCs w:val="20"/>
                </w:rPr>
                <w:delText>1..1</w:delText>
              </w:r>
            </w:del>
          </w:p>
        </w:tc>
      </w:tr>
      <w:tr w:rsidR="00424B6F" w:rsidRPr="006B6063" w:rsidDel="00DE71B1" w14:paraId="4F37D3EC" w14:textId="12E754AC" w:rsidTr="00DE71B1">
        <w:trPr>
          <w:trHeight w:val="529"/>
          <w:tblHeader/>
          <w:del w:id="4285" w:author="Björn Genfors" w:date="2014-03-28T14:34:00Z"/>
          <w:trPrChange w:id="4286"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4288" w:author="Björn Genfors" w:date="2014-03-28T14:34:00Z"/>
                <w:rFonts w:cs="Times New Roman"/>
                <w:sz w:val="20"/>
                <w:szCs w:val="20"/>
                <w:lang w:val="sv-SE"/>
              </w:rPr>
            </w:pPr>
            <w:del w:id="4289"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42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4291" w:author="Björn Genfors" w:date="2014-03-28T14:34:00Z"/>
                <w:rFonts w:cs="Times New Roman"/>
                <w:spacing w:val="-1"/>
                <w:sz w:val="20"/>
                <w:szCs w:val="20"/>
                <w:lang w:val="sv-SE"/>
              </w:rPr>
            </w:pPr>
            <w:del w:id="4292"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42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4294" w:author="Björn Genfors" w:date="2014-03-28T14:34:00Z"/>
                <w:rFonts w:cs="Times New Roman"/>
                <w:spacing w:val="-1"/>
                <w:sz w:val="20"/>
                <w:szCs w:val="20"/>
                <w:lang w:val="sv-SE"/>
              </w:rPr>
            </w:pPr>
            <w:del w:id="4295" w:author="Björn Genfors" w:date="2014-03-28T14:34:00Z">
              <w:r w:rsidRPr="006B6063" w:rsidDel="00DE71B1">
                <w:rPr>
                  <w:sz w:val="20"/>
                  <w:szCs w:val="20"/>
                </w:rPr>
                <w:delText xml:space="preserve">Id för patienten. </w:delText>
              </w:r>
            </w:del>
          </w:p>
          <w:p w14:paraId="7F406EDA" w14:textId="78AD6B20" w:rsidR="00424B6F" w:rsidRPr="006B6063" w:rsidDel="00DE71B1" w:rsidRDefault="00424B6F" w:rsidP="00DE71B1">
            <w:pPr>
              <w:widowControl/>
              <w:spacing w:line="229" w:lineRule="exact"/>
              <w:ind w:left="102"/>
              <w:rPr>
                <w:del w:id="429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4298" w:author="Björn Genfors" w:date="2014-03-28T14:34:00Z"/>
                <w:rFonts w:cs="Times New Roman"/>
                <w:sz w:val="20"/>
                <w:szCs w:val="20"/>
                <w:lang w:val="sv-SE"/>
              </w:rPr>
            </w:pPr>
            <w:del w:id="4299" w:author="Björn Genfors" w:date="2014-03-28T14:34:00Z">
              <w:r w:rsidRPr="006B6063" w:rsidDel="00DE71B1">
                <w:rPr>
                  <w:sz w:val="20"/>
                  <w:szCs w:val="20"/>
                </w:rPr>
                <w:delText>1..1</w:delText>
              </w:r>
            </w:del>
          </w:p>
        </w:tc>
      </w:tr>
      <w:tr w:rsidR="00424B6F" w:rsidRPr="006B6063" w:rsidDel="00DE71B1" w14:paraId="499F327D" w14:textId="4336E2BA" w:rsidTr="00DE71B1">
        <w:trPr>
          <w:trHeight w:val="687"/>
          <w:tblHeader/>
          <w:del w:id="4300" w:author="Björn Genfors" w:date="2014-03-28T14:34:00Z"/>
          <w:trPrChange w:id="4301"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4303" w:author="Björn Genfors" w:date="2014-03-28T14:34:00Z"/>
                <w:rFonts w:cs="Times New Roman"/>
                <w:sz w:val="20"/>
                <w:szCs w:val="20"/>
                <w:lang w:val="sv-SE"/>
              </w:rPr>
            </w:pPr>
            <w:del w:id="4304" w:author="Björn Genfors" w:date="2014-03-28T14:34:00Z">
              <w:r w:rsidRPr="006B6063" w:rsidDel="00DE71B1">
                <w:rPr>
                  <w:sz w:val="20"/>
                  <w:szCs w:val="20"/>
                </w:rPr>
                <w:delText>../../../id</w:delText>
              </w:r>
            </w:del>
          </w:p>
        </w:tc>
        <w:tc>
          <w:tcPr>
            <w:tcW w:w="1559" w:type="dxa"/>
            <w:tcBorders>
              <w:top w:val="single" w:sz="5" w:space="0" w:color="000000"/>
              <w:left w:val="single" w:sz="5" w:space="0" w:color="000000"/>
              <w:bottom w:val="single" w:sz="5" w:space="0" w:color="000000"/>
              <w:right w:val="single" w:sz="5" w:space="0" w:color="000000"/>
            </w:tcBorders>
            <w:tcPrChange w:id="43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4306" w:author="Björn Genfors" w:date="2014-03-28T14:34:00Z"/>
                <w:rFonts w:cs="Times New Roman"/>
                <w:sz w:val="20"/>
                <w:szCs w:val="20"/>
                <w:lang w:val="sv-SE"/>
              </w:rPr>
            </w:pPr>
            <w:del w:id="430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4309" w:author="Björn Genfors" w:date="2014-03-28T14:34:00Z"/>
                <w:rFonts w:cs="Times New Roman"/>
                <w:spacing w:val="-1"/>
                <w:sz w:val="20"/>
                <w:szCs w:val="20"/>
                <w:lang w:val="sv-SE"/>
              </w:rPr>
            </w:pPr>
            <w:del w:id="4310" w:author="Björn Genfors" w:date="2014-03-28T14:34:00Z">
              <w:r w:rsidRPr="000B0F50" w:rsidDel="00DE71B1">
                <w:rPr>
                  <w:szCs w:val="20"/>
                </w:rPr>
                <w:delText>Sätts till patientens identifierare. Anges med 12 tecken utan avskiljare.</w:delText>
              </w:r>
            </w:del>
          </w:p>
        </w:tc>
        <w:tc>
          <w:tcPr>
            <w:tcW w:w="1195" w:type="dxa"/>
            <w:tcBorders>
              <w:top w:val="single" w:sz="5" w:space="0" w:color="000000"/>
              <w:left w:val="single" w:sz="5" w:space="0" w:color="000000"/>
              <w:bottom w:val="single" w:sz="5" w:space="0" w:color="000000"/>
              <w:right w:val="single" w:sz="5" w:space="0" w:color="000000"/>
            </w:tcBorders>
            <w:tcPrChange w:id="431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4312" w:author="Björn Genfors" w:date="2014-03-28T14:34:00Z"/>
                <w:rFonts w:cs="Times New Roman"/>
                <w:sz w:val="20"/>
                <w:szCs w:val="20"/>
                <w:lang w:val="sv-SE"/>
              </w:rPr>
            </w:pPr>
            <w:del w:id="4313" w:author="Björn Genfors" w:date="2014-03-28T14:34:00Z">
              <w:r w:rsidRPr="006B6063" w:rsidDel="00DE71B1">
                <w:rPr>
                  <w:sz w:val="20"/>
                  <w:szCs w:val="20"/>
                </w:rPr>
                <w:delText>1..1</w:delText>
              </w:r>
            </w:del>
          </w:p>
        </w:tc>
      </w:tr>
      <w:tr w:rsidR="00424B6F" w:rsidRPr="006B6063" w:rsidDel="00DE71B1" w14:paraId="4A033FA2" w14:textId="2E92418D" w:rsidTr="00DE71B1">
        <w:trPr>
          <w:trHeight w:hRule="exact" w:val="2111"/>
          <w:tblHeader/>
          <w:del w:id="4314" w:author="Björn Genfors" w:date="2014-03-28T14:34:00Z"/>
          <w:trPrChange w:id="4315"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4317" w:author="Björn Genfors" w:date="2014-03-28T14:34:00Z"/>
                <w:rFonts w:cs="Times New Roman"/>
                <w:sz w:val="20"/>
                <w:szCs w:val="20"/>
                <w:lang w:val="sv-SE"/>
              </w:rPr>
            </w:pPr>
            <w:del w:id="4318" w:author="Björn Genfors" w:date="2014-03-28T14:34:00Z">
              <w:r w:rsidRPr="006B6063" w:rsidDel="00DE71B1">
                <w:rPr>
                  <w:sz w:val="20"/>
                  <w:szCs w:val="20"/>
                </w:rPr>
                <w:delText>../../../type</w:delText>
              </w:r>
            </w:del>
          </w:p>
        </w:tc>
        <w:tc>
          <w:tcPr>
            <w:tcW w:w="1559" w:type="dxa"/>
            <w:tcBorders>
              <w:top w:val="single" w:sz="5" w:space="0" w:color="000000"/>
              <w:left w:val="single" w:sz="5" w:space="0" w:color="000000"/>
              <w:bottom w:val="single" w:sz="5" w:space="0" w:color="000000"/>
              <w:right w:val="single" w:sz="5" w:space="0" w:color="000000"/>
            </w:tcBorders>
            <w:tcPrChange w:id="43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4320" w:author="Björn Genfors" w:date="2014-03-28T14:34:00Z"/>
                <w:rFonts w:cs="Times New Roman"/>
                <w:sz w:val="20"/>
                <w:szCs w:val="20"/>
                <w:lang w:val="sv-SE"/>
              </w:rPr>
            </w:pPr>
            <w:del w:id="432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4323" w:author="Björn Genfors" w:date="2014-03-28T14:34:00Z"/>
                <w:rFonts w:cs="Times New Roman"/>
                <w:sz w:val="20"/>
                <w:szCs w:val="20"/>
                <w:lang w:val="sv-SE"/>
              </w:rPr>
            </w:pPr>
            <w:del w:id="4324" w:author="Björn Genfors" w:date="2014-03-28T14:34:00Z">
              <w:r w:rsidRPr="000B0F50" w:rsidDel="00DE71B1">
                <w:rPr>
                  <w:szCs w:val="20"/>
                </w:rPr>
                <w:delText xml:space="preserve">Type sätts till OID för typ av identifierare. </w:delText>
              </w:r>
            </w:del>
          </w:p>
          <w:p w14:paraId="78E71024" w14:textId="122EA247" w:rsidR="00424B6F" w:rsidRPr="006B6063" w:rsidDel="00DE71B1" w:rsidRDefault="00424B6F" w:rsidP="00DE71B1">
            <w:pPr>
              <w:widowControl/>
              <w:spacing w:line="226" w:lineRule="exact"/>
              <w:ind w:left="102"/>
              <w:rPr>
                <w:del w:id="4325" w:author="Björn Genfors" w:date="2014-03-28T14:34:00Z"/>
                <w:rFonts w:cs="Times New Roman"/>
                <w:sz w:val="20"/>
                <w:szCs w:val="20"/>
                <w:lang w:val="sv-SE"/>
              </w:rPr>
            </w:pPr>
            <w:del w:id="4326" w:author="Björn Genfors" w:date="2014-03-28T14:34:00Z">
              <w:r w:rsidRPr="000B0F50" w:rsidDel="00DE71B1">
                <w:rPr>
                  <w:szCs w:val="20"/>
                </w:rPr>
                <w:delText>För personnummer ska Skatteverkets personnummer (1.2.752.129.2.1.3.1).</w:delText>
              </w:r>
            </w:del>
          </w:p>
          <w:p w14:paraId="536339ED" w14:textId="7C00A93F" w:rsidR="00424B6F" w:rsidRPr="006B6063" w:rsidDel="00DE71B1" w:rsidRDefault="00424B6F" w:rsidP="00DE71B1">
            <w:pPr>
              <w:widowControl/>
              <w:spacing w:line="226" w:lineRule="exact"/>
              <w:ind w:left="102"/>
              <w:rPr>
                <w:del w:id="4327" w:author="Björn Genfors" w:date="2014-03-28T14:34:00Z"/>
                <w:rFonts w:cs="Times New Roman"/>
                <w:sz w:val="20"/>
                <w:szCs w:val="20"/>
                <w:lang w:val="sv-SE"/>
              </w:rPr>
            </w:pPr>
            <w:del w:id="4328" w:author="Björn Genfors" w:date="2014-03-28T14:34:00Z">
              <w:r w:rsidRPr="000B0F50" w:rsidDel="00DE71B1">
                <w:rPr>
                  <w:szCs w:val="20"/>
                </w:rPr>
                <w:delText>För samordningsnummer ska Skatteverkets samordningsnummer (1.2.752.129.2.1.3.3).</w:delText>
              </w:r>
            </w:del>
          </w:p>
          <w:p w14:paraId="20B214E3" w14:textId="7D41101C" w:rsidR="00424B6F" w:rsidRPr="006B6063" w:rsidDel="00DE71B1" w:rsidRDefault="00424B6F" w:rsidP="00DE71B1">
            <w:pPr>
              <w:widowControl/>
              <w:spacing w:line="226" w:lineRule="exact"/>
              <w:ind w:left="102"/>
              <w:rPr>
                <w:del w:id="4329" w:author="Björn Genfors" w:date="2014-03-28T14:34:00Z"/>
                <w:rFonts w:cs="Times New Roman"/>
                <w:sz w:val="20"/>
                <w:szCs w:val="20"/>
                <w:lang w:val="sv-SE"/>
              </w:rPr>
            </w:pPr>
            <w:del w:id="4330" w:author="Björn Genfors" w:date="2014-03-28T14:34:00Z">
              <w:r w:rsidRPr="000B0F50" w:rsidDel="00DE71B1">
                <w:rPr>
                  <w:szCs w:val="20"/>
                </w:rPr>
                <w:delText>För reservnummer används lokalt definierade reservnummet, exempelvis SLL reservnummer (1.2.752.97.3.1.3)</w:delText>
              </w:r>
            </w:del>
          </w:p>
          <w:p w14:paraId="6AD80F7F" w14:textId="4413FC88" w:rsidR="00424B6F" w:rsidRPr="006B6063" w:rsidDel="00DE71B1" w:rsidRDefault="00424B6F" w:rsidP="00DE71B1">
            <w:pPr>
              <w:widowControl/>
              <w:spacing w:line="226" w:lineRule="exact"/>
              <w:ind w:left="102"/>
              <w:rPr>
                <w:del w:id="433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3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4333" w:author="Björn Genfors" w:date="2014-03-28T14:34:00Z"/>
                <w:rFonts w:cs="Times New Roman"/>
                <w:sz w:val="20"/>
                <w:szCs w:val="20"/>
                <w:lang w:val="sv-SE"/>
              </w:rPr>
            </w:pPr>
            <w:del w:id="4334" w:author="Björn Genfors" w:date="2014-03-28T14:34:00Z">
              <w:r w:rsidRPr="006B6063" w:rsidDel="00DE71B1">
                <w:rPr>
                  <w:sz w:val="20"/>
                  <w:szCs w:val="20"/>
                </w:rPr>
                <w:delText>1..1</w:delText>
              </w:r>
            </w:del>
          </w:p>
        </w:tc>
      </w:tr>
      <w:tr w:rsidR="00424B6F" w:rsidRPr="006B6063" w:rsidDel="00DE71B1" w14:paraId="314CE595" w14:textId="6392E7F5" w:rsidTr="00DE71B1">
        <w:trPr>
          <w:trHeight w:hRule="exact" w:val="978"/>
          <w:tblHeader/>
          <w:del w:id="4335" w:author="Björn Genfors" w:date="2014-03-28T14:34:00Z"/>
          <w:trPrChange w:id="4336"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4338" w:author="Björn Genfors" w:date="2014-03-28T14:34:00Z"/>
                <w:rFonts w:cs="Times New Roman"/>
                <w:sz w:val="20"/>
                <w:szCs w:val="20"/>
                <w:lang w:val="sv-SE"/>
              </w:rPr>
            </w:pPr>
            <w:del w:id="4339" w:author="Björn Genfors" w:date="2014-03-28T14:34:00Z">
              <w:r w:rsidRPr="006B6063" w:rsidDel="00DE71B1">
                <w:rPr>
                  <w:sz w:val="20"/>
                  <w:szCs w:val="20"/>
                </w:rPr>
                <w:delText>../../accountableHealthcareProfessional</w:delText>
              </w:r>
            </w:del>
          </w:p>
          <w:p w14:paraId="7FEBD284" w14:textId="17A8FA7B" w:rsidR="00424B6F" w:rsidRPr="006B6063" w:rsidDel="00DE71B1" w:rsidRDefault="00424B6F" w:rsidP="00DE71B1">
            <w:pPr>
              <w:widowControl/>
              <w:spacing w:line="229" w:lineRule="exact"/>
              <w:ind w:left="102"/>
              <w:rPr>
                <w:del w:id="434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4342" w:author="Björn Genfors" w:date="2014-03-28T14:34:00Z"/>
                <w:rFonts w:cs="Times New Roman"/>
                <w:sz w:val="20"/>
                <w:szCs w:val="20"/>
                <w:lang w:val="sv-SE"/>
              </w:rPr>
            </w:pPr>
            <w:del w:id="4343" w:author="Björn Genfors" w:date="2014-03-28T14:34:00Z">
              <w:r w:rsidRPr="006B6063" w:rsidDel="00DE71B1">
                <w:rPr>
                  <w:sz w:val="20"/>
                  <w:szCs w:val="20"/>
                </w:rPr>
                <w:delText xml:space="preserve">HealthcareProfessionalType </w:delText>
              </w:r>
            </w:del>
          </w:p>
        </w:tc>
        <w:tc>
          <w:tcPr>
            <w:tcW w:w="3969" w:type="dxa"/>
            <w:tcBorders>
              <w:top w:val="single" w:sz="5" w:space="0" w:color="000000"/>
              <w:left w:val="single" w:sz="5" w:space="0" w:color="000000"/>
              <w:bottom w:val="single" w:sz="5" w:space="0" w:color="000000"/>
              <w:right w:val="single" w:sz="5" w:space="0" w:color="000000"/>
            </w:tcBorders>
            <w:tcPrChange w:id="43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4345" w:author="Björn Genfors" w:date="2014-03-28T14:34:00Z"/>
                <w:rFonts w:cs="Times New Roman"/>
                <w:sz w:val="20"/>
                <w:szCs w:val="20"/>
                <w:lang w:val="sv-SE"/>
              </w:rPr>
            </w:pPr>
            <w:del w:id="4346"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del>
          </w:p>
        </w:tc>
        <w:tc>
          <w:tcPr>
            <w:tcW w:w="1195" w:type="dxa"/>
            <w:tcBorders>
              <w:top w:val="single" w:sz="5" w:space="0" w:color="000000"/>
              <w:left w:val="single" w:sz="5" w:space="0" w:color="000000"/>
              <w:bottom w:val="single" w:sz="5" w:space="0" w:color="000000"/>
              <w:right w:val="single" w:sz="5" w:space="0" w:color="000000"/>
            </w:tcBorders>
            <w:tcPrChange w:id="43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4348" w:author="Björn Genfors" w:date="2014-03-28T14:34:00Z"/>
                <w:rFonts w:cs="Times New Roman"/>
                <w:sz w:val="20"/>
                <w:szCs w:val="20"/>
                <w:lang w:val="sv-SE"/>
              </w:rPr>
            </w:pPr>
            <w:del w:id="4349" w:author="Björn Genfors" w:date="2014-03-28T14:34:00Z">
              <w:r w:rsidRPr="006B6063" w:rsidDel="00DE71B1">
                <w:rPr>
                  <w:sz w:val="20"/>
                  <w:szCs w:val="20"/>
                </w:rPr>
                <w:delText>1..1</w:delText>
              </w:r>
            </w:del>
          </w:p>
        </w:tc>
      </w:tr>
      <w:tr w:rsidR="00424B6F" w:rsidRPr="006B6063" w:rsidDel="00DE71B1" w14:paraId="26C35238" w14:textId="0BF7A7DF" w:rsidTr="00DE71B1">
        <w:trPr>
          <w:trHeight w:hRule="exact" w:val="537"/>
          <w:tblHeader/>
          <w:del w:id="4350" w:author="Björn Genfors" w:date="2014-03-28T14:34:00Z"/>
          <w:trPrChange w:id="4351"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4353" w:author="Björn Genfors" w:date="2014-03-28T14:34:00Z"/>
                <w:rFonts w:cs="Times New Roman"/>
                <w:sz w:val="20"/>
                <w:szCs w:val="20"/>
                <w:lang w:val="sv-SE"/>
              </w:rPr>
            </w:pPr>
            <w:del w:id="4354" w:author="Björn Genfors" w:date="2014-03-28T14:34:00Z">
              <w:r w:rsidRPr="006B6063" w:rsidDel="00DE71B1">
                <w:rPr>
                  <w:sz w:val="20"/>
                  <w:szCs w:val="20"/>
                </w:rPr>
                <w:delText>../../../a</w:delText>
              </w:r>
              <w:r w:rsidRPr="006B6063" w:rsidDel="00DE71B1">
                <w:rPr>
                  <w:spacing w:val="-1"/>
                  <w:sz w:val="20"/>
                  <w:szCs w:val="20"/>
                </w:rPr>
                <w:delText>uthorTime</w:delText>
              </w:r>
            </w:del>
          </w:p>
          <w:p w14:paraId="03AB1232" w14:textId="604A9DF8" w:rsidR="00424B6F" w:rsidRPr="006B6063" w:rsidDel="00DE71B1" w:rsidRDefault="00424B6F" w:rsidP="00DE71B1">
            <w:pPr>
              <w:widowControl/>
              <w:spacing w:line="229" w:lineRule="exact"/>
              <w:ind w:left="102"/>
              <w:rPr>
                <w:del w:id="435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4357" w:author="Björn Genfors" w:date="2014-03-28T14:34:00Z"/>
                <w:rFonts w:cs="Times New Roman"/>
                <w:color w:val="FF0000"/>
                <w:sz w:val="20"/>
                <w:szCs w:val="20"/>
                <w:lang w:val="sv-SE"/>
              </w:rPr>
            </w:pPr>
            <w:del w:id="4358" w:author="Björn Genfors" w:date="2014-03-28T14:34:00Z">
              <w:r w:rsidRPr="006B6063" w:rsidDel="00DE71B1">
                <w:rPr>
                  <w:sz w:val="20"/>
                  <w:szCs w:val="20"/>
                </w:rPr>
                <w:delText>TimeStampType</w:delText>
              </w:r>
            </w:del>
          </w:p>
          <w:p w14:paraId="0A3FEC91" w14:textId="3FF3CA5A" w:rsidR="00424B6F" w:rsidRPr="006B6063" w:rsidDel="00DE71B1" w:rsidRDefault="00424B6F" w:rsidP="00DE71B1">
            <w:pPr>
              <w:widowControl/>
              <w:spacing w:line="229" w:lineRule="exact"/>
              <w:ind w:left="102"/>
              <w:rPr>
                <w:del w:id="435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4361" w:author="Björn Genfors" w:date="2014-03-28T14:34:00Z"/>
                <w:rFonts w:cs="Times New Roman"/>
                <w:sz w:val="20"/>
                <w:szCs w:val="20"/>
                <w:lang w:val="sv-SE"/>
              </w:rPr>
            </w:pPr>
            <w:del w:id="4362" w:author="Björn Genfors" w:date="2014-03-28T14:34:00Z">
              <w:r w:rsidRPr="000B0F50" w:rsidDel="00DE71B1">
                <w:rPr>
                  <w:spacing w:val="-1"/>
                  <w:szCs w:val="20"/>
                </w:rPr>
                <w:delText>Tidpunkt då vårdbegäran registrerades i systemet.</w:delText>
              </w:r>
            </w:del>
          </w:p>
        </w:tc>
        <w:tc>
          <w:tcPr>
            <w:tcW w:w="1195" w:type="dxa"/>
            <w:tcBorders>
              <w:top w:val="single" w:sz="5" w:space="0" w:color="000000"/>
              <w:left w:val="single" w:sz="5" w:space="0" w:color="000000"/>
              <w:bottom w:val="single" w:sz="5" w:space="0" w:color="000000"/>
              <w:right w:val="single" w:sz="5" w:space="0" w:color="000000"/>
            </w:tcBorders>
            <w:tcPrChange w:id="43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4364" w:author="Björn Genfors" w:date="2014-03-28T14:34:00Z"/>
                <w:rFonts w:cs="Times New Roman"/>
                <w:sz w:val="20"/>
                <w:szCs w:val="20"/>
                <w:lang w:val="sv-SE"/>
              </w:rPr>
            </w:pPr>
            <w:del w:id="4365" w:author="Björn Genfors" w:date="2014-03-28T14:34:00Z">
              <w:r w:rsidRPr="006B6063" w:rsidDel="00DE71B1">
                <w:rPr>
                  <w:spacing w:val="-1"/>
                  <w:sz w:val="20"/>
                  <w:szCs w:val="20"/>
                </w:rPr>
                <w:delText>1..1</w:delText>
              </w:r>
            </w:del>
          </w:p>
        </w:tc>
      </w:tr>
      <w:tr w:rsidR="00424B6F" w:rsidRPr="006B6063" w:rsidDel="00DE71B1" w14:paraId="2C554869" w14:textId="0B5CF968" w:rsidTr="00DE71B1">
        <w:trPr>
          <w:trHeight w:hRule="exact" w:val="682"/>
          <w:tblHeader/>
          <w:del w:id="4366" w:author="Björn Genfors" w:date="2014-03-28T14:34:00Z"/>
          <w:trPrChange w:id="4367"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6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4369" w:author="Björn Genfors" w:date="2014-03-28T14:34:00Z"/>
                <w:rFonts w:cs="Times New Roman"/>
                <w:sz w:val="20"/>
                <w:szCs w:val="20"/>
                <w:lang w:val="sv-SE"/>
              </w:rPr>
            </w:pPr>
            <w:del w:id="4370" w:author="Björn Genfors" w:date="2014-03-28T14:34:00Z">
              <w:r w:rsidRPr="006B6063" w:rsidDel="00DE71B1">
                <w:rPr>
                  <w:sz w:val="20"/>
                  <w:szCs w:val="20"/>
                </w:rPr>
                <w:delText>../../../</w:delText>
              </w:r>
              <w:r w:rsidRPr="006B6063" w:rsidDel="00DE71B1">
                <w:rPr>
                  <w:spacing w:val="-1"/>
                  <w:sz w:val="20"/>
                  <w:szCs w:val="20"/>
                </w:rPr>
                <w:delText>healthcareProfessionalHSAId</w:delText>
              </w:r>
            </w:del>
          </w:p>
          <w:p w14:paraId="67AE7E39" w14:textId="627D7EC3" w:rsidR="00424B6F" w:rsidRPr="006B6063" w:rsidDel="00DE71B1" w:rsidRDefault="00424B6F" w:rsidP="00DE71B1">
            <w:pPr>
              <w:widowControl/>
              <w:spacing w:line="226" w:lineRule="exact"/>
              <w:ind w:left="102"/>
              <w:rPr>
                <w:del w:id="4371"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4373" w:author="Björn Genfors" w:date="2014-03-28T14:34:00Z"/>
                <w:rFonts w:cs="Times New Roman"/>
                <w:sz w:val="20"/>
                <w:szCs w:val="20"/>
                <w:lang w:val="sv-SE"/>
              </w:rPr>
            </w:pPr>
            <w:del w:id="4374" w:author="Björn Genfors" w:date="2014-03-28T14:34:00Z">
              <w:r w:rsidRPr="006B6063" w:rsidDel="00DE71B1">
                <w:rPr>
                  <w:sz w:val="20"/>
                  <w:szCs w:val="20"/>
                </w:rPr>
                <w:delText>HSAIdType</w:delText>
              </w:r>
            </w:del>
          </w:p>
          <w:p w14:paraId="5CA36492" w14:textId="12C93603" w:rsidR="00424B6F" w:rsidRPr="006B6063" w:rsidDel="00DE71B1" w:rsidRDefault="00424B6F" w:rsidP="00DE71B1">
            <w:pPr>
              <w:widowControl/>
              <w:spacing w:line="226" w:lineRule="exact"/>
              <w:ind w:left="102"/>
              <w:rPr>
                <w:del w:id="437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4377" w:author="Björn Genfors" w:date="2014-03-28T14:34:00Z"/>
                <w:rFonts w:cs="Times New Roman"/>
                <w:spacing w:val="-1"/>
                <w:sz w:val="20"/>
                <w:szCs w:val="20"/>
                <w:lang w:val="sv-SE"/>
              </w:rPr>
            </w:pPr>
            <w:del w:id="4378" w:author="Björn Genfors" w:date="2014-03-28T14:34:00Z">
              <w:r w:rsidRPr="006B6063" w:rsidDel="00DE71B1">
                <w:rPr>
                  <w:spacing w:val="-1"/>
                  <w:sz w:val="20"/>
                  <w:szCs w:val="20"/>
                </w:rPr>
                <w:delText>Författarens HSA-id</w:delText>
              </w:r>
            </w:del>
          </w:p>
          <w:p w14:paraId="1BA48FF3" w14:textId="7A190F2B" w:rsidR="00424B6F" w:rsidRPr="006B6063" w:rsidDel="00DE71B1" w:rsidRDefault="00424B6F" w:rsidP="00DE71B1">
            <w:pPr>
              <w:widowControl/>
              <w:spacing w:line="226" w:lineRule="exact"/>
              <w:ind w:left="102"/>
              <w:rPr>
                <w:del w:id="437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3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4381" w:author="Björn Genfors" w:date="2014-03-28T14:34:00Z"/>
                <w:rFonts w:cs="Times New Roman"/>
                <w:spacing w:val="-1"/>
                <w:sz w:val="20"/>
                <w:szCs w:val="20"/>
                <w:lang w:val="sv-SE"/>
              </w:rPr>
            </w:pPr>
            <w:del w:id="4382" w:author="Björn Genfors" w:date="2014-03-28T14:34:00Z">
              <w:r w:rsidRPr="006B6063" w:rsidDel="00DE71B1">
                <w:rPr>
                  <w:spacing w:val="-1"/>
                  <w:sz w:val="20"/>
                  <w:szCs w:val="20"/>
                </w:rPr>
                <w:delText>1..1</w:delText>
              </w:r>
            </w:del>
          </w:p>
        </w:tc>
      </w:tr>
      <w:tr w:rsidR="00424B6F" w:rsidRPr="006B6063" w:rsidDel="00DE71B1" w14:paraId="7C1E67BA" w14:textId="2AEBA98A" w:rsidTr="00DE71B1">
        <w:trPr>
          <w:trHeight w:hRule="exact" w:val="702"/>
          <w:tblHeader/>
          <w:del w:id="4383" w:author="Björn Genfors" w:date="2014-03-28T14:34:00Z"/>
          <w:trPrChange w:id="4384"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4386" w:author="Björn Genfors" w:date="2014-03-28T14:34:00Z"/>
                <w:rFonts w:cs="Times New Roman"/>
                <w:sz w:val="20"/>
                <w:szCs w:val="20"/>
                <w:lang w:val="sv-SE"/>
              </w:rPr>
            </w:pPr>
            <w:del w:id="4387"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3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4389" w:author="Björn Genfors" w:date="2014-03-28T14:34:00Z"/>
                <w:rFonts w:cs="Times New Roman"/>
                <w:spacing w:val="-1"/>
                <w:sz w:val="20"/>
                <w:szCs w:val="20"/>
                <w:lang w:val="sv-SE"/>
              </w:rPr>
            </w:pPr>
            <w:del w:id="439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4392" w:author="Björn Genfors" w:date="2014-03-28T14:34:00Z"/>
                <w:rFonts w:cs="Times New Roman"/>
                <w:spacing w:val="-1"/>
                <w:sz w:val="20"/>
                <w:szCs w:val="20"/>
                <w:lang w:val="sv-SE"/>
              </w:rPr>
            </w:pPr>
            <w:del w:id="4393" w:author="Björn Genfors" w:date="2014-03-28T14:34:00Z">
              <w:r w:rsidRPr="000B0F50" w:rsidDel="00DE71B1">
                <w:rPr>
                  <w:spacing w:val="-1"/>
                  <w:szCs w:val="20"/>
                </w:rPr>
                <w:delText>Namn på författaren.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3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4395" w:author="Björn Genfors" w:date="2014-03-28T14:34:00Z"/>
                <w:rFonts w:cs="Times New Roman"/>
                <w:spacing w:val="-1"/>
                <w:sz w:val="20"/>
                <w:szCs w:val="20"/>
                <w:lang w:val="sv-SE"/>
              </w:rPr>
            </w:pPr>
            <w:del w:id="4396" w:author="Björn Genfors" w:date="2014-03-28T14:34:00Z">
              <w:r w:rsidRPr="006B6063" w:rsidDel="00DE71B1">
                <w:rPr>
                  <w:spacing w:val="-1"/>
                  <w:sz w:val="20"/>
                  <w:szCs w:val="20"/>
                </w:rPr>
                <w:delText>0..1</w:delText>
              </w:r>
            </w:del>
          </w:p>
        </w:tc>
      </w:tr>
      <w:tr w:rsidR="00424B6F" w:rsidRPr="006B6063" w:rsidDel="00DE71B1" w14:paraId="2AFF2973" w14:textId="4385C827" w:rsidTr="00DE71B1">
        <w:trPr>
          <w:trHeight w:hRule="exact" w:val="1548"/>
          <w:tblHeader/>
          <w:del w:id="4397" w:author="Björn Genfors" w:date="2014-03-28T14:34:00Z"/>
          <w:trPrChange w:id="4398"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4400" w:author="Björn Genfors" w:date="2014-03-28T14:34:00Z"/>
                <w:rFonts w:cs="Times New Roman"/>
                <w:sz w:val="20"/>
                <w:szCs w:val="20"/>
                <w:lang w:val="sv-SE"/>
              </w:rPr>
            </w:pPr>
            <w:del w:id="4401" w:author="Björn Genfors" w:date="2014-03-28T14:34:00Z">
              <w:r w:rsidRPr="006B6063" w:rsidDel="00DE71B1">
                <w:rPr>
                  <w:sz w:val="20"/>
                  <w:szCs w:val="20"/>
                </w:rPr>
                <w:delText>../../../</w:delText>
              </w:r>
              <w:r w:rsidRPr="006B6063" w:rsidDel="00DE71B1">
                <w:rPr>
                  <w:spacing w:val="-1"/>
                  <w:sz w:val="20"/>
                  <w:szCs w:val="20"/>
                </w:rPr>
                <w:delText>healthcareProfessionalRoleCode</w:delText>
              </w:r>
            </w:del>
          </w:p>
          <w:p w14:paraId="4A439173" w14:textId="5C63870E" w:rsidR="00424B6F" w:rsidRPr="006B6063" w:rsidDel="00DE71B1" w:rsidRDefault="00424B6F" w:rsidP="00DE71B1">
            <w:pPr>
              <w:widowControl/>
              <w:spacing w:line="226" w:lineRule="exact"/>
              <w:ind w:left="102"/>
              <w:rPr>
                <w:del w:id="4402"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4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4404" w:author="Björn Genfors" w:date="2014-03-28T14:34:00Z"/>
                <w:rFonts w:cs="Times New Roman"/>
                <w:spacing w:val="-1"/>
                <w:sz w:val="20"/>
                <w:szCs w:val="20"/>
                <w:lang w:val="sv-SE"/>
              </w:rPr>
            </w:pPr>
            <w:del w:id="4405" w:author="Björn Genfors" w:date="2014-03-28T14:34:00Z">
              <w:r w:rsidRPr="006B6063" w:rsidDel="00DE71B1">
                <w:rPr>
                  <w:spacing w:val="-1"/>
                  <w:sz w:val="20"/>
                  <w:szCs w:val="20"/>
                </w:rPr>
                <w:delText xml:space="preserve">CVType </w:delText>
              </w:r>
            </w:del>
          </w:p>
          <w:p w14:paraId="4E5241A9" w14:textId="0AA4FB10" w:rsidR="00424B6F" w:rsidRPr="006B6063" w:rsidDel="00DE71B1" w:rsidRDefault="00424B6F" w:rsidP="00DE71B1">
            <w:pPr>
              <w:widowControl/>
              <w:spacing w:line="226" w:lineRule="exact"/>
              <w:ind w:left="102"/>
              <w:rPr>
                <w:del w:id="440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4408" w:author="Björn Genfors" w:date="2014-03-28T14:34:00Z"/>
                <w:rFonts w:cs="Times New Roman"/>
                <w:spacing w:val="-1"/>
                <w:sz w:val="20"/>
                <w:szCs w:val="20"/>
                <w:lang w:val="sv-SE"/>
              </w:rPr>
            </w:pPr>
            <w:del w:id="4409" w:author="Björn Genfors" w:date="2014-03-28T14:34:00Z">
              <w:r w:rsidRPr="000B0F50" w:rsidDel="00DE71B1">
                <w:rPr>
                  <w:spacing w:val="-1"/>
                  <w:szCs w:val="20"/>
                </w:rPr>
                <w:delText xml:space="preserve">Information om personens befattning. Om möjligt skall KV Befattning (OID 1.2.752.129.2.2.1.4), se </w:delText>
              </w:r>
            </w:del>
          </w:p>
          <w:p w14:paraId="5D562D63" w14:textId="4BF30D58" w:rsidR="00424B6F" w:rsidRPr="006B6063" w:rsidDel="00DE71B1" w:rsidRDefault="00424B6F" w:rsidP="00DE71B1">
            <w:pPr>
              <w:widowControl/>
              <w:spacing w:line="226" w:lineRule="exact"/>
              <w:ind w:left="102"/>
              <w:rPr>
                <w:del w:id="4410" w:author="Björn Genfors" w:date="2014-03-28T14:34:00Z"/>
                <w:rFonts w:cs="Times New Roman"/>
                <w:spacing w:val="-1"/>
                <w:sz w:val="20"/>
                <w:szCs w:val="20"/>
                <w:lang w:val="sv-SE"/>
              </w:rPr>
            </w:pPr>
            <w:del w:id="4411" w:author="Björn Genfors" w:date="2014-03-28T14:34:00Z">
              <w:r w:rsidRPr="000B0F50" w:rsidDel="00DE71B1">
                <w:rPr>
                  <w:spacing w:val="-1"/>
                  <w:szCs w:val="20"/>
                </w:rPr>
                <w:delText>http://www.inera.se/Documents/TJANSTER_PROJEKT/Katalogtjanst_HSA/Innehall/hsa_innehall_befattning.pdf</w:delText>
              </w:r>
            </w:del>
          </w:p>
          <w:p w14:paraId="4E18097A" w14:textId="4653D251" w:rsidR="00424B6F" w:rsidRPr="006B6063" w:rsidDel="00DE71B1" w:rsidRDefault="00424B6F" w:rsidP="00DE71B1">
            <w:pPr>
              <w:widowControl/>
              <w:spacing w:line="226" w:lineRule="exact"/>
              <w:ind w:left="102"/>
              <w:rPr>
                <w:del w:id="4412" w:author="Björn Genfors" w:date="2014-03-28T14:34:00Z"/>
                <w:rFonts w:cs="Times New Roman"/>
                <w:spacing w:val="-1"/>
                <w:sz w:val="20"/>
                <w:szCs w:val="20"/>
                <w:lang w:val="sv-SE"/>
              </w:rPr>
            </w:pPr>
          </w:p>
          <w:p w14:paraId="0B307759" w14:textId="18B8561A" w:rsidR="00424B6F" w:rsidRPr="006B6063" w:rsidDel="00DE71B1" w:rsidRDefault="00424B6F" w:rsidP="00DE71B1">
            <w:pPr>
              <w:widowControl/>
              <w:spacing w:line="226" w:lineRule="exact"/>
              <w:ind w:left="102"/>
              <w:rPr>
                <w:del w:id="441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4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4415" w:author="Björn Genfors" w:date="2014-03-28T14:34:00Z"/>
                <w:rFonts w:cs="Times New Roman"/>
                <w:spacing w:val="-1"/>
                <w:sz w:val="20"/>
                <w:szCs w:val="20"/>
                <w:lang w:val="sv-SE"/>
              </w:rPr>
            </w:pPr>
            <w:del w:id="4416" w:author="Björn Genfors" w:date="2014-03-28T14:34:00Z">
              <w:r w:rsidRPr="006B6063" w:rsidDel="00DE71B1">
                <w:rPr>
                  <w:spacing w:val="-1"/>
                  <w:sz w:val="20"/>
                  <w:szCs w:val="20"/>
                </w:rPr>
                <w:delText>0..1</w:delText>
              </w:r>
            </w:del>
          </w:p>
        </w:tc>
      </w:tr>
      <w:tr w:rsidR="00424B6F" w:rsidRPr="006B6063" w:rsidDel="00DE71B1" w14:paraId="2F783229" w14:textId="7D65AF51" w:rsidTr="00DE71B1">
        <w:trPr>
          <w:trHeight w:hRule="exact" w:val="706"/>
          <w:tblHeader/>
          <w:del w:id="4417" w:author="Björn Genfors" w:date="2014-03-28T14:34:00Z"/>
          <w:trPrChange w:id="4418"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4420" w:author="Björn Genfors" w:date="2014-03-28T14:34:00Z"/>
                <w:rFonts w:cs="Times New Roman"/>
                <w:sz w:val="20"/>
                <w:szCs w:val="20"/>
                <w:lang w:val="sv-SE"/>
              </w:rPr>
            </w:pPr>
            <w:del w:id="4421"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4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4423" w:author="Björn Genfors" w:date="2014-03-28T14:34:00Z"/>
                <w:rFonts w:cs="Times New Roman"/>
                <w:spacing w:val="-1"/>
                <w:sz w:val="20"/>
                <w:szCs w:val="20"/>
                <w:lang w:val="sv-SE"/>
              </w:rPr>
            </w:pPr>
            <w:del w:id="442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4426" w:author="Björn Genfors" w:date="2014-03-28T14:34:00Z"/>
                <w:rFonts w:cs="Times New Roman"/>
                <w:sz w:val="20"/>
                <w:szCs w:val="20"/>
                <w:lang w:val="sv-SE"/>
              </w:rPr>
            </w:pPr>
            <w:del w:id="4427"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4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4429" w:author="Björn Genfors" w:date="2014-03-28T14:34:00Z"/>
                <w:rFonts w:cs="Times New Roman"/>
                <w:spacing w:val="-1"/>
                <w:sz w:val="20"/>
                <w:szCs w:val="20"/>
                <w:lang w:val="sv-SE"/>
              </w:rPr>
            </w:pPr>
            <w:del w:id="4430" w:author="Björn Genfors" w:date="2014-03-28T14:34:00Z">
              <w:r w:rsidRPr="006B6063" w:rsidDel="00DE71B1">
                <w:rPr>
                  <w:spacing w:val="-1"/>
                  <w:sz w:val="20"/>
                  <w:szCs w:val="20"/>
                </w:rPr>
                <w:delText>0..1</w:delText>
              </w:r>
            </w:del>
          </w:p>
        </w:tc>
      </w:tr>
      <w:tr w:rsidR="00424B6F" w:rsidRPr="006B6063" w:rsidDel="00DE71B1" w14:paraId="6B8170C2" w14:textId="504356CE" w:rsidTr="00DE71B1">
        <w:trPr>
          <w:trHeight w:hRule="exact" w:val="844"/>
          <w:tblHeader/>
          <w:del w:id="4431" w:author="Björn Genfors" w:date="2014-03-28T14:34:00Z"/>
          <w:trPrChange w:id="4432"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4434" w:author="Björn Genfors" w:date="2014-03-28T14:34:00Z"/>
                <w:rFonts w:cs="Times New Roman"/>
                <w:sz w:val="20"/>
                <w:szCs w:val="20"/>
                <w:lang w:val="sv-SE"/>
              </w:rPr>
            </w:pPr>
            <w:del w:id="4435"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4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4437" w:author="Björn Genfors" w:date="2014-03-28T14:34:00Z"/>
                <w:rFonts w:cs="Times New Roman"/>
                <w:spacing w:val="-1"/>
                <w:sz w:val="20"/>
                <w:szCs w:val="20"/>
                <w:lang w:val="sv-SE"/>
              </w:rPr>
            </w:pPr>
            <w:del w:id="443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4440" w:author="Björn Genfors" w:date="2014-03-28T14:34:00Z"/>
                <w:rFonts w:cs="Times New Roman"/>
                <w:sz w:val="20"/>
                <w:szCs w:val="20"/>
                <w:lang w:val="sv-SE"/>
              </w:rPr>
            </w:pPr>
            <w:del w:id="4441"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4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4443" w:author="Björn Genfors" w:date="2014-03-28T14:34:00Z"/>
                <w:rFonts w:cs="Times New Roman"/>
                <w:spacing w:val="-1"/>
                <w:sz w:val="20"/>
                <w:szCs w:val="20"/>
                <w:lang w:val="sv-SE"/>
              </w:rPr>
            </w:pPr>
            <w:del w:id="4444" w:author="Björn Genfors" w:date="2014-03-28T14:34:00Z">
              <w:r w:rsidRPr="006B6063" w:rsidDel="00DE71B1">
                <w:rPr>
                  <w:spacing w:val="-1"/>
                  <w:sz w:val="20"/>
                  <w:szCs w:val="20"/>
                </w:rPr>
                <w:delText>0..1</w:delText>
              </w:r>
            </w:del>
          </w:p>
        </w:tc>
      </w:tr>
      <w:tr w:rsidR="00424B6F" w:rsidRPr="006B6063" w:rsidDel="00DE71B1" w14:paraId="05CFC219" w14:textId="2D0323B5" w:rsidTr="00DE71B1">
        <w:trPr>
          <w:trHeight w:hRule="exact" w:val="431"/>
          <w:tblHeader/>
          <w:del w:id="4445" w:author="Björn Genfors" w:date="2014-03-28T14:34:00Z"/>
          <w:trPrChange w:id="4446"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4448" w:author="Björn Genfors" w:date="2014-03-28T14:34:00Z"/>
                <w:rFonts w:cs="Times New Roman"/>
                <w:sz w:val="20"/>
                <w:szCs w:val="20"/>
                <w:lang w:val="sv-SE"/>
              </w:rPr>
            </w:pPr>
            <w:del w:id="4449"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4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4451" w:author="Björn Genfors" w:date="2014-03-28T14:34:00Z"/>
                <w:rFonts w:cs="Times New Roman"/>
                <w:spacing w:val="-1"/>
                <w:sz w:val="20"/>
                <w:szCs w:val="20"/>
                <w:lang w:val="sv-SE"/>
              </w:rPr>
            </w:pPr>
            <w:del w:id="445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4454" w:author="Björn Genfors" w:date="2014-03-28T14:34:00Z"/>
                <w:rFonts w:cs="Times New Roman"/>
                <w:spacing w:val="-1"/>
                <w:sz w:val="20"/>
                <w:szCs w:val="20"/>
                <w:lang w:val="sv-SE"/>
              </w:rPr>
            </w:pPr>
            <w:del w:id="4455"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4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4457" w:author="Björn Genfors" w:date="2014-03-28T14:34:00Z"/>
                <w:rFonts w:cs="Times New Roman"/>
                <w:spacing w:val="-1"/>
                <w:sz w:val="20"/>
                <w:szCs w:val="20"/>
                <w:lang w:val="sv-SE"/>
              </w:rPr>
            </w:pPr>
            <w:del w:id="4458" w:author="Björn Genfors" w:date="2014-03-28T14:34:00Z">
              <w:r w:rsidRPr="006B6063" w:rsidDel="00DE71B1">
                <w:rPr>
                  <w:spacing w:val="-1"/>
                  <w:sz w:val="20"/>
                  <w:szCs w:val="20"/>
                </w:rPr>
                <w:delText>0..1</w:delText>
              </w:r>
            </w:del>
          </w:p>
          <w:p w14:paraId="5CA6CB3D" w14:textId="7F9FB581" w:rsidR="00424B6F" w:rsidRPr="006B6063" w:rsidDel="00DE71B1" w:rsidRDefault="00424B6F" w:rsidP="00DE71B1">
            <w:pPr>
              <w:widowControl/>
              <w:spacing w:line="226" w:lineRule="exact"/>
              <w:ind w:left="102"/>
              <w:jc w:val="center"/>
              <w:rPr>
                <w:del w:id="4459" w:author="Björn Genfors" w:date="2014-03-28T14:34:00Z"/>
                <w:rFonts w:cs="Times New Roman"/>
                <w:spacing w:val="-1"/>
                <w:sz w:val="20"/>
                <w:szCs w:val="20"/>
                <w:lang w:val="sv-SE"/>
              </w:rPr>
            </w:pPr>
          </w:p>
        </w:tc>
      </w:tr>
      <w:tr w:rsidR="00424B6F" w:rsidRPr="006B6063" w:rsidDel="00DE71B1" w14:paraId="7EA3B3A4" w14:textId="720C859D" w:rsidTr="00DE71B1">
        <w:trPr>
          <w:trHeight w:hRule="exact" w:val="422"/>
          <w:tblHeader/>
          <w:del w:id="4460" w:author="Björn Genfors" w:date="2014-03-28T14:34:00Z"/>
          <w:trPrChange w:id="4461"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4463" w:author="Björn Genfors" w:date="2014-03-28T14:34:00Z"/>
                <w:rFonts w:cs="Times New Roman"/>
                <w:sz w:val="20"/>
                <w:szCs w:val="20"/>
                <w:lang w:val="sv-SE"/>
              </w:rPr>
            </w:pPr>
            <w:del w:id="4464"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4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4466" w:author="Björn Genfors" w:date="2014-03-28T14:34:00Z"/>
                <w:rFonts w:cs="Times New Roman"/>
                <w:spacing w:val="-1"/>
                <w:sz w:val="20"/>
                <w:szCs w:val="20"/>
                <w:lang w:val="sv-SE"/>
              </w:rPr>
            </w:pPr>
            <w:del w:id="4467"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4469" w:author="Björn Genfors" w:date="2014-03-28T14:34:00Z"/>
                <w:rFonts w:cs="Times New Roman"/>
                <w:spacing w:val="-1"/>
                <w:sz w:val="20"/>
                <w:szCs w:val="20"/>
                <w:lang w:val="sv-SE"/>
              </w:rPr>
            </w:pPr>
            <w:del w:id="4470"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4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4472" w:author="Björn Genfors" w:date="2014-03-28T14:34:00Z"/>
                <w:rFonts w:cs="Times New Roman"/>
                <w:spacing w:val="-1"/>
                <w:sz w:val="20"/>
                <w:szCs w:val="20"/>
                <w:lang w:val="sv-SE"/>
              </w:rPr>
            </w:pPr>
            <w:del w:id="4473" w:author="Björn Genfors" w:date="2014-03-28T14:34:00Z">
              <w:r w:rsidRPr="006B6063" w:rsidDel="00DE71B1">
                <w:rPr>
                  <w:spacing w:val="-1"/>
                  <w:sz w:val="20"/>
                  <w:szCs w:val="20"/>
                </w:rPr>
                <w:delText>0..1</w:delText>
              </w:r>
            </w:del>
          </w:p>
        </w:tc>
      </w:tr>
      <w:tr w:rsidR="00424B6F" w:rsidRPr="006B6063" w:rsidDel="00DE71B1" w14:paraId="6133954B" w14:textId="21379113" w:rsidTr="00DE71B1">
        <w:trPr>
          <w:trHeight w:hRule="exact" w:val="1062"/>
          <w:tblHeader/>
          <w:del w:id="4474" w:author="Björn Genfors" w:date="2014-03-28T14:34:00Z"/>
          <w:trPrChange w:id="447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4477" w:author="Björn Genfors" w:date="2014-03-28T14:34:00Z"/>
                <w:rFonts w:cs="Times New Roman"/>
                <w:sz w:val="20"/>
                <w:szCs w:val="20"/>
                <w:lang w:val="sv-SE"/>
              </w:rPr>
            </w:pPr>
            <w:del w:id="4478"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4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4480" w:author="Björn Genfors" w:date="2014-03-28T14:34:00Z"/>
                <w:rFonts w:cs="Times New Roman"/>
                <w:spacing w:val="-1"/>
                <w:sz w:val="20"/>
                <w:szCs w:val="20"/>
                <w:lang w:val="sv-SE"/>
              </w:rPr>
            </w:pPr>
            <w:del w:id="4481" w:author="Björn Genfors" w:date="2014-03-28T14:34:00Z">
              <w:r w:rsidRPr="006B6063" w:rsidDel="00DE71B1">
                <w:rPr>
                  <w:spacing w:val="-1"/>
                  <w:sz w:val="20"/>
                  <w:szCs w:val="20"/>
                </w:rPr>
                <w:delText>string</w:delText>
              </w:r>
            </w:del>
          </w:p>
          <w:p w14:paraId="0AD88B8D" w14:textId="1380037C" w:rsidR="00424B6F" w:rsidRPr="006B6063" w:rsidDel="00DE71B1" w:rsidRDefault="00424B6F" w:rsidP="00DE71B1">
            <w:pPr>
              <w:widowControl/>
              <w:spacing w:line="226" w:lineRule="exact"/>
              <w:ind w:left="102"/>
              <w:rPr>
                <w:del w:id="448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4484" w:author="Björn Genfors" w:date="2014-03-28T14:34:00Z"/>
                <w:rFonts w:cs="Times New Roman"/>
                <w:spacing w:val="-1"/>
                <w:sz w:val="20"/>
                <w:szCs w:val="20"/>
                <w:lang w:val="sv-SE"/>
              </w:rPr>
            </w:pPr>
            <w:del w:id="4485"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4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4487" w:author="Björn Genfors" w:date="2014-03-28T14:34:00Z"/>
                <w:rFonts w:cs="Times New Roman"/>
                <w:spacing w:val="-1"/>
                <w:sz w:val="20"/>
                <w:szCs w:val="20"/>
                <w:lang w:val="sv-SE"/>
              </w:rPr>
            </w:pPr>
            <w:del w:id="4488" w:author="Björn Genfors" w:date="2014-03-28T14:34:00Z">
              <w:r w:rsidRPr="006B6063" w:rsidDel="00DE71B1">
                <w:rPr>
                  <w:spacing w:val="-1"/>
                  <w:sz w:val="20"/>
                  <w:szCs w:val="20"/>
                </w:rPr>
                <w:delText>0..1</w:delText>
              </w:r>
            </w:del>
          </w:p>
        </w:tc>
      </w:tr>
      <w:tr w:rsidR="00424B6F" w:rsidRPr="006B6063" w:rsidDel="00DE71B1" w14:paraId="67B535B3" w14:textId="610424E7" w:rsidTr="00DE71B1">
        <w:trPr>
          <w:trHeight w:hRule="exact" w:val="1409"/>
          <w:tblHeader/>
          <w:del w:id="4489" w:author="Björn Genfors" w:date="2014-03-28T14:34:00Z"/>
          <w:trPrChange w:id="449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4492" w:author="Björn Genfors" w:date="2014-03-28T14:34:00Z"/>
                <w:rFonts w:cs="Times New Roman"/>
                <w:spacing w:val="-1"/>
                <w:sz w:val="20"/>
                <w:szCs w:val="20"/>
                <w:lang w:val="sv-SE"/>
              </w:rPr>
            </w:pPr>
            <w:del w:id="4493" w:author="Björn Genfors" w:date="2014-03-28T14:34:00Z">
              <w:r w:rsidRPr="006B6063" w:rsidDel="00DE71B1">
                <w:rPr>
                  <w:sz w:val="20"/>
                  <w:szCs w:val="20"/>
                </w:rPr>
                <w:lastRenderedPageBreak/>
                <w:delText>../../../</w:delText>
              </w:r>
              <w:r w:rsidRPr="006B6063" w:rsidDel="00DE71B1">
                <w:rPr>
                  <w:spacing w:val="-1"/>
                  <w:sz w:val="20"/>
                  <w:szCs w:val="20"/>
                </w:rPr>
                <w:delText>../originalText</w:delText>
              </w:r>
            </w:del>
          </w:p>
          <w:p w14:paraId="1922C580" w14:textId="2D109E42" w:rsidR="00424B6F" w:rsidRPr="006B6063" w:rsidDel="00DE71B1" w:rsidRDefault="00424B6F" w:rsidP="00DE71B1">
            <w:pPr>
              <w:widowControl/>
              <w:spacing w:line="226" w:lineRule="exact"/>
              <w:ind w:left="102"/>
              <w:rPr>
                <w:del w:id="449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4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4496" w:author="Björn Genfors" w:date="2014-03-28T14:34:00Z"/>
                <w:rFonts w:cs="Times New Roman"/>
                <w:spacing w:val="-1"/>
                <w:sz w:val="20"/>
                <w:szCs w:val="20"/>
                <w:lang w:val="sv-SE"/>
              </w:rPr>
            </w:pPr>
            <w:del w:id="4497" w:author="Björn Genfors" w:date="2014-03-28T14:34:00Z">
              <w:r w:rsidRPr="006B6063" w:rsidDel="00DE71B1">
                <w:rPr>
                  <w:spacing w:val="-1"/>
                  <w:sz w:val="20"/>
                  <w:szCs w:val="20"/>
                </w:rPr>
                <w:delText>string</w:delText>
              </w:r>
            </w:del>
          </w:p>
          <w:p w14:paraId="1723AD61" w14:textId="69594F2C" w:rsidR="00424B6F" w:rsidRPr="006B6063" w:rsidDel="00DE71B1" w:rsidRDefault="00424B6F" w:rsidP="00DE71B1">
            <w:pPr>
              <w:widowControl/>
              <w:spacing w:line="226" w:lineRule="exact"/>
              <w:ind w:left="102"/>
              <w:rPr>
                <w:del w:id="449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4500" w:author="Björn Genfors" w:date="2014-03-28T14:34:00Z"/>
                <w:rFonts w:cs="Times New Roman"/>
                <w:spacing w:val="-1"/>
                <w:sz w:val="20"/>
                <w:szCs w:val="20"/>
                <w:lang w:val="sv-SE"/>
              </w:rPr>
            </w:pPr>
            <w:del w:id="450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5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4503" w:author="Björn Genfors" w:date="2014-03-28T14:34:00Z"/>
                <w:rFonts w:cs="Times New Roman"/>
                <w:spacing w:val="-1"/>
                <w:sz w:val="20"/>
                <w:szCs w:val="20"/>
                <w:lang w:val="sv-SE"/>
              </w:rPr>
            </w:pPr>
            <w:del w:id="4504" w:author="Björn Genfors" w:date="2014-03-28T14:34:00Z">
              <w:r w:rsidRPr="006B6063" w:rsidDel="00DE71B1">
                <w:rPr>
                  <w:spacing w:val="-1"/>
                  <w:sz w:val="20"/>
                  <w:szCs w:val="20"/>
                </w:rPr>
                <w:delText>0..1</w:delText>
              </w:r>
            </w:del>
          </w:p>
        </w:tc>
      </w:tr>
      <w:tr w:rsidR="00424B6F" w:rsidRPr="006B6063" w:rsidDel="00DE71B1" w14:paraId="31C62531" w14:textId="6DE65891" w:rsidTr="00DE71B1">
        <w:trPr>
          <w:trHeight w:hRule="exact" w:val="584"/>
          <w:tblHeader/>
          <w:del w:id="4505" w:author="Björn Genfors" w:date="2014-03-28T14:34:00Z"/>
          <w:trPrChange w:id="4506"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4508" w:author="Björn Genfors" w:date="2014-03-28T14:34:00Z"/>
                <w:rFonts w:cs="Times New Roman"/>
                <w:sz w:val="20"/>
                <w:szCs w:val="20"/>
                <w:lang w:val="sv-SE"/>
              </w:rPr>
            </w:pPr>
            <w:del w:id="4509"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5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4511" w:author="Björn Genfors" w:date="2014-03-28T14:34:00Z"/>
                <w:rFonts w:cs="Times New Roman"/>
                <w:sz w:val="20"/>
                <w:szCs w:val="20"/>
                <w:lang w:val="sv-SE"/>
              </w:rPr>
            </w:pPr>
            <w:del w:id="4512"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5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4514" w:author="Björn Genfors" w:date="2014-03-28T14:34:00Z"/>
                <w:rFonts w:cs="Times New Roman"/>
                <w:sz w:val="20"/>
                <w:szCs w:val="20"/>
                <w:lang w:val="sv-SE"/>
              </w:rPr>
            </w:pPr>
            <w:del w:id="4515" w:author="Björn Genfors" w:date="2014-03-28T14:34:00Z">
              <w:r w:rsidRPr="000B0F50" w:rsidDel="00DE71B1">
                <w:rPr>
                  <w:szCs w:val="20"/>
                </w:rPr>
                <w:delText>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5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4517" w:author="Björn Genfors" w:date="2014-03-28T14:34:00Z"/>
                <w:rFonts w:cs="Times New Roman"/>
                <w:sz w:val="20"/>
                <w:szCs w:val="20"/>
                <w:lang w:val="sv-SE"/>
              </w:rPr>
            </w:pPr>
            <w:del w:id="4518" w:author="Björn Genfors" w:date="2014-03-28T14:34:00Z">
              <w:r w:rsidRPr="006B6063" w:rsidDel="00DE71B1">
                <w:rPr>
                  <w:sz w:val="20"/>
                  <w:szCs w:val="20"/>
                </w:rPr>
                <w:delText>1..1</w:delText>
              </w:r>
            </w:del>
          </w:p>
        </w:tc>
      </w:tr>
      <w:tr w:rsidR="00424B6F" w:rsidRPr="006B6063" w:rsidDel="00DE71B1" w14:paraId="0872F8EE" w14:textId="7181EC4D" w:rsidTr="00DE71B1">
        <w:trPr>
          <w:trHeight w:hRule="exact" w:val="526"/>
          <w:tblHeader/>
          <w:del w:id="4519" w:author="Björn Genfors" w:date="2014-03-28T14:34:00Z"/>
          <w:trPrChange w:id="452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4522" w:author="Björn Genfors" w:date="2014-03-28T14:34:00Z"/>
                <w:rFonts w:cs="Times New Roman"/>
                <w:sz w:val="20"/>
                <w:szCs w:val="20"/>
                <w:lang w:val="sv-SE"/>
              </w:rPr>
            </w:pPr>
            <w:del w:id="4523"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5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4525" w:author="Björn Genfors" w:date="2014-03-28T14:34:00Z"/>
                <w:rFonts w:cs="Times New Roman"/>
                <w:sz w:val="20"/>
                <w:szCs w:val="20"/>
                <w:lang w:val="sv-SE"/>
              </w:rPr>
            </w:pPr>
            <w:del w:id="4526"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5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4528" w:author="Björn Genfors" w:date="2014-03-28T14:34:00Z"/>
                <w:rFonts w:cs="Times New Roman"/>
                <w:sz w:val="20"/>
                <w:szCs w:val="20"/>
                <w:lang w:val="sv-SE"/>
              </w:rPr>
            </w:pPr>
            <w:del w:id="4529" w:author="Björn Genfors" w:date="2014-03-28T14:34:00Z">
              <w:r w:rsidRPr="006B6063" w:rsidDel="00DE71B1">
                <w:rPr>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5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4531" w:author="Björn Genfors" w:date="2014-03-28T14:34:00Z"/>
                <w:rFonts w:cs="Times New Roman"/>
                <w:sz w:val="20"/>
                <w:szCs w:val="20"/>
                <w:lang w:val="sv-SE"/>
              </w:rPr>
            </w:pPr>
            <w:del w:id="4532" w:author="Björn Genfors" w:date="2014-03-28T14:34:00Z">
              <w:r w:rsidRPr="006B6063" w:rsidDel="00DE71B1">
                <w:rPr>
                  <w:sz w:val="20"/>
                  <w:szCs w:val="20"/>
                </w:rPr>
                <w:delText>1..1</w:delText>
              </w:r>
            </w:del>
          </w:p>
        </w:tc>
      </w:tr>
      <w:tr w:rsidR="00424B6F" w:rsidRPr="006B6063" w:rsidDel="00DE71B1" w14:paraId="6F21EF4B" w14:textId="4CC35D83" w:rsidTr="00DE71B1">
        <w:trPr>
          <w:trHeight w:hRule="exact" w:val="526"/>
          <w:tblHeader/>
          <w:del w:id="4533" w:author="Björn Genfors" w:date="2014-03-28T14:34:00Z"/>
          <w:trPrChange w:id="453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4536" w:author="Björn Genfors" w:date="2014-03-28T14:34:00Z"/>
                <w:rFonts w:cs="Times New Roman"/>
                <w:sz w:val="20"/>
                <w:szCs w:val="20"/>
                <w:lang w:val="sv-SE"/>
              </w:rPr>
            </w:pPr>
            <w:del w:id="4537"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45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4539" w:author="Björn Genfors" w:date="2014-03-28T14:34:00Z"/>
                <w:rFonts w:cs="Times New Roman"/>
                <w:sz w:val="20"/>
                <w:szCs w:val="20"/>
                <w:lang w:val="sv-SE"/>
              </w:rPr>
            </w:pPr>
            <w:del w:id="454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4542" w:author="Björn Genfors" w:date="2014-03-28T14:34:00Z"/>
                <w:rFonts w:cs="Times New Roman"/>
                <w:sz w:val="20"/>
                <w:szCs w:val="20"/>
                <w:lang w:val="sv-SE"/>
              </w:rPr>
            </w:pPr>
            <w:del w:id="4543" w:author="Björn Genfors" w:date="2014-03-28T14:34:00Z">
              <w:r w:rsidRPr="000B0F50" w:rsidDel="00DE71B1">
                <w:rPr>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5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4545" w:author="Björn Genfors" w:date="2014-03-28T14:34:00Z"/>
                <w:rFonts w:cs="Times New Roman"/>
                <w:sz w:val="20"/>
                <w:szCs w:val="20"/>
                <w:lang w:val="sv-SE"/>
              </w:rPr>
            </w:pPr>
            <w:del w:id="4546" w:author="Björn Genfors" w:date="2014-03-28T14:34:00Z">
              <w:r w:rsidRPr="006B6063" w:rsidDel="00DE71B1">
                <w:rPr>
                  <w:sz w:val="20"/>
                  <w:szCs w:val="20"/>
                </w:rPr>
                <w:delText>1..1</w:delText>
              </w:r>
            </w:del>
          </w:p>
        </w:tc>
      </w:tr>
      <w:tr w:rsidR="00424B6F" w:rsidRPr="006B6063" w:rsidDel="00DE71B1" w14:paraId="152EDDD5" w14:textId="0522B69F" w:rsidTr="00DE71B1">
        <w:trPr>
          <w:trHeight w:hRule="exact" w:val="526"/>
          <w:tblHeader/>
          <w:del w:id="4547" w:author="Björn Genfors" w:date="2014-03-28T14:34:00Z"/>
          <w:trPrChange w:id="454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4550" w:author="Björn Genfors" w:date="2014-03-28T14:34:00Z"/>
                <w:rFonts w:cs="Times New Roman"/>
                <w:sz w:val="20"/>
                <w:szCs w:val="20"/>
                <w:lang w:val="sv-SE"/>
              </w:rPr>
            </w:pPr>
            <w:del w:id="4551"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45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4553" w:author="Björn Genfors" w:date="2014-03-28T14:34:00Z"/>
                <w:rFonts w:cs="Times New Roman"/>
                <w:sz w:val="20"/>
                <w:szCs w:val="20"/>
                <w:lang w:val="sv-SE"/>
              </w:rPr>
            </w:pPr>
            <w:del w:id="455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4556" w:author="Björn Genfors" w:date="2014-03-28T14:34:00Z"/>
                <w:rFonts w:cs="Times New Roman"/>
                <w:sz w:val="20"/>
                <w:szCs w:val="20"/>
                <w:lang w:val="sv-SE"/>
              </w:rPr>
            </w:pPr>
            <w:del w:id="4557" w:author="Björn Genfors" w:date="2014-03-28T14:34:00Z">
              <w:r w:rsidRPr="006B6063" w:rsidDel="00DE71B1">
                <w:rPr>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5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4559" w:author="Björn Genfors" w:date="2014-03-28T14:34:00Z"/>
                <w:rFonts w:cs="Times New Roman"/>
                <w:sz w:val="20"/>
                <w:szCs w:val="20"/>
                <w:lang w:val="sv-SE"/>
              </w:rPr>
            </w:pPr>
            <w:del w:id="4560" w:author="Björn Genfors" w:date="2014-03-28T14:34:00Z">
              <w:r w:rsidRPr="006B6063" w:rsidDel="00DE71B1">
                <w:rPr>
                  <w:sz w:val="20"/>
                  <w:szCs w:val="20"/>
                </w:rPr>
                <w:delText>0..1</w:delText>
              </w:r>
            </w:del>
          </w:p>
        </w:tc>
      </w:tr>
      <w:tr w:rsidR="00424B6F" w:rsidRPr="006B6063" w:rsidDel="00DE71B1" w14:paraId="50C9EA17" w14:textId="69814B74" w:rsidTr="00DE71B1">
        <w:trPr>
          <w:trHeight w:hRule="exact" w:val="526"/>
          <w:tblHeader/>
          <w:del w:id="4561" w:author="Björn Genfors" w:date="2014-03-28T14:34:00Z"/>
          <w:trPrChange w:id="456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4564" w:author="Björn Genfors" w:date="2014-03-28T14:34:00Z"/>
                <w:rFonts w:cs="Times New Roman"/>
                <w:sz w:val="20"/>
                <w:szCs w:val="20"/>
                <w:lang w:val="sv-SE"/>
              </w:rPr>
            </w:pPr>
            <w:del w:id="4565"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45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4567" w:author="Björn Genfors" w:date="2014-03-28T14:34:00Z"/>
                <w:rFonts w:cs="Times New Roman"/>
                <w:sz w:val="20"/>
                <w:szCs w:val="20"/>
                <w:lang w:val="sv-SE"/>
              </w:rPr>
            </w:pPr>
            <w:del w:id="456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4570" w:author="Björn Genfors" w:date="2014-03-28T14:34:00Z"/>
                <w:rFonts w:cs="Times New Roman"/>
                <w:sz w:val="20"/>
                <w:szCs w:val="20"/>
                <w:lang w:val="sv-SE"/>
              </w:rPr>
            </w:pPr>
            <w:del w:id="4571" w:author="Björn Genfors" w:date="2014-03-28T14:34:00Z">
              <w:r w:rsidRPr="006B6063" w:rsidDel="00DE71B1">
                <w:rPr>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45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4573" w:author="Björn Genfors" w:date="2014-03-28T14:34:00Z"/>
                <w:rFonts w:cs="Times New Roman"/>
                <w:sz w:val="20"/>
                <w:szCs w:val="20"/>
                <w:lang w:val="sv-SE"/>
              </w:rPr>
            </w:pPr>
            <w:del w:id="4574" w:author="Björn Genfors" w:date="2014-03-28T14:34:00Z">
              <w:r w:rsidRPr="006B6063" w:rsidDel="00DE71B1">
                <w:rPr>
                  <w:sz w:val="20"/>
                  <w:szCs w:val="20"/>
                </w:rPr>
                <w:delText>0..1</w:delText>
              </w:r>
            </w:del>
          </w:p>
        </w:tc>
      </w:tr>
      <w:tr w:rsidR="00424B6F" w:rsidRPr="006B6063" w:rsidDel="00DE71B1" w14:paraId="76B9F659" w14:textId="7C10E287" w:rsidTr="00DE71B1">
        <w:trPr>
          <w:trHeight w:hRule="exact" w:val="1443"/>
          <w:tblHeader/>
          <w:del w:id="4575" w:author="Björn Genfors" w:date="2014-03-28T14:34:00Z"/>
          <w:trPrChange w:id="4576"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4578" w:author="Björn Genfors" w:date="2014-03-28T14:34:00Z"/>
                <w:rFonts w:cs="Times New Roman"/>
                <w:sz w:val="20"/>
                <w:szCs w:val="20"/>
                <w:lang w:val="sv-SE"/>
              </w:rPr>
            </w:pPr>
            <w:del w:id="4579"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45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4581" w:author="Björn Genfors" w:date="2014-03-28T14:34:00Z"/>
                <w:rFonts w:cs="Times New Roman"/>
                <w:sz w:val="20"/>
                <w:szCs w:val="20"/>
                <w:lang w:val="sv-SE"/>
              </w:rPr>
            </w:pPr>
            <w:del w:id="458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4584" w:author="Björn Genfors" w:date="2014-03-28T14:34:00Z"/>
                <w:rFonts w:cs="Times New Roman"/>
                <w:sz w:val="20"/>
                <w:szCs w:val="20"/>
                <w:lang w:val="sv-SE"/>
              </w:rPr>
            </w:pPr>
            <w:del w:id="4585"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del>
          </w:p>
        </w:tc>
        <w:tc>
          <w:tcPr>
            <w:tcW w:w="1195" w:type="dxa"/>
            <w:tcBorders>
              <w:top w:val="single" w:sz="5" w:space="0" w:color="000000"/>
              <w:left w:val="single" w:sz="5" w:space="0" w:color="000000"/>
              <w:bottom w:val="single" w:sz="5" w:space="0" w:color="000000"/>
              <w:right w:val="single" w:sz="5" w:space="0" w:color="000000"/>
            </w:tcBorders>
            <w:tcPrChange w:id="45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4587" w:author="Björn Genfors" w:date="2014-03-28T14:34:00Z"/>
                <w:rFonts w:cs="Times New Roman"/>
                <w:sz w:val="20"/>
                <w:szCs w:val="20"/>
                <w:lang w:val="sv-SE"/>
              </w:rPr>
            </w:pPr>
            <w:del w:id="4588" w:author="Björn Genfors" w:date="2014-03-28T14:34:00Z">
              <w:r w:rsidRPr="006B6063" w:rsidDel="00DE71B1">
                <w:rPr>
                  <w:sz w:val="20"/>
                  <w:szCs w:val="20"/>
                </w:rPr>
                <w:delText>0..1</w:delText>
              </w:r>
            </w:del>
          </w:p>
        </w:tc>
      </w:tr>
      <w:tr w:rsidR="00424B6F" w:rsidRPr="006B6063" w:rsidDel="00DE71B1" w14:paraId="042DA37C" w14:textId="39778CC5" w:rsidTr="00DE71B1">
        <w:trPr>
          <w:trHeight w:hRule="exact" w:val="526"/>
          <w:tblHeader/>
          <w:del w:id="4589" w:author="Björn Genfors" w:date="2014-03-28T14:34:00Z"/>
          <w:trPrChange w:id="459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4592" w:author="Björn Genfors" w:date="2014-03-28T14:34:00Z"/>
                <w:rFonts w:cs="Times New Roman"/>
                <w:sz w:val="20"/>
                <w:szCs w:val="20"/>
                <w:lang w:val="sv-SE"/>
              </w:rPr>
            </w:pPr>
            <w:del w:id="4593" w:author="Björn Genfors" w:date="2014-03-28T14:34:00Z">
              <w:r w:rsidRPr="006B6063" w:rsidDel="00DE71B1">
                <w:rPr>
                  <w:sz w:val="20"/>
                  <w:szCs w:val="20"/>
                </w:rPr>
                <w:delText>../../../../orgUnitLocation</w:delText>
              </w:r>
            </w:del>
          </w:p>
          <w:p w14:paraId="670E74FF" w14:textId="331BF7DC" w:rsidR="00424B6F" w:rsidRPr="006B6063" w:rsidDel="00DE71B1" w:rsidRDefault="00424B6F" w:rsidP="00DE71B1">
            <w:pPr>
              <w:widowControl/>
              <w:spacing w:line="226" w:lineRule="exact"/>
              <w:ind w:left="102"/>
              <w:rPr>
                <w:del w:id="459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5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4596" w:author="Björn Genfors" w:date="2014-03-28T14:34:00Z"/>
                <w:rFonts w:cs="Times New Roman"/>
                <w:sz w:val="20"/>
                <w:szCs w:val="20"/>
                <w:lang w:val="sv-SE"/>
              </w:rPr>
            </w:pPr>
            <w:del w:id="459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4599" w:author="Björn Genfors" w:date="2014-03-28T14:34:00Z"/>
                <w:rFonts w:cs="Times New Roman"/>
                <w:sz w:val="20"/>
                <w:szCs w:val="20"/>
                <w:lang w:val="sv-SE"/>
              </w:rPr>
            </w:pPr>
            <w:del w:id="4600" w:author="Björn Genfors" w:date="2014-03-28T14:34:00Z">
              <w:r w:rsidRPr="000B0F50" w:rsidDel="00DE71B1">
                <w:rPr>
                  <w:szCs w:val="20"/>
                </w:rPr>
                <w:delText>Text som anger namnet p</w:delText>
              </w:r>
            </w:del>
            <w:del w:id="4601"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4602"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46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4604" w:author="Björn Genfors" w:date="2014-03-28T14:34:00Z"/>
                <w:rFonts w:cs="Times New Roman"/>
                <w:sz w:val="20"/>
                <w:szCs w:val="20"/>
                <w:lang w:val="sv-SE"/>
              </w:rPr>
            </w:pPr>
            <w:del w:id="4605" w:author="Björn Genfors" w:date="2014-03-28T14:34:00Z">
              <w:r w:rsidRPr="006B6063" w:rsidDel="00DE71B1">
                <w:rPr>
                  <w:sz w:val="20"/>
                  <w:szCs w:val="20"/>
                </w:rPr>
                <w:delText>0..1</w:delText>
              </w:r>
            </w:del>
          </w:p>
          <w:p w14:paraId="41661482" w14:textId="72F4EEBC" w:rsidR="00424B6F" w:rsidRPr="006B6063" w:rsidDel="00DE71B1" w:rsidRDefault="00424B6F" w:rsidP="00DE71B1">
            <w:pPr>
              <w:widowControl/>
              <w:spacing w:line="226" w:lineRule="exact"/>
              <w:ind w:left="102"/>
              <w:jc w:val="center"/>
              <w:rPr>
                <w:del w:id="4606" w:author="Björn Genfors" w:date="2014-03-28T14:34:00Z"/>
                <w:rFonts w:cs="Times New Roman"/>
                <w:sz w:val="20"/>
                <w:szCs w:val="20"/>
                <w:lang w:val="sv-SE"/>
              </w:rPr>
            </w:pPr>
          </w:p>
        </w:tc>
      </w:tr>
      <w:tr w:rsidR="00424B6F" w:rsidRPr="006B6063" w:rsidDel="00DE71B1" w14:paraId="08382605" w14:textId="6F842186" w:rsidTr="00DE71B1">
        <w:trPr>
          <w:trHeight w:val="684"/>
          <w:tblHeader/>
          <w:del w:id="4607" w:author="Björn Genfors" w:date="2014-03-28T14:34:00Z"/>
          <w:trPrChange w:id="4608"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4610" w:author="Björn Genfors" w:date="2014-03-28T14:34:00Z"/>
                <w:rFonts w:cs="Times New Roman"/>
                <w:sz w:val="20"/>
                <w:szCs w:val="20"/>
                <w:lang w:val="sv-SE"/>
              </w:rPr>
            </w:pPr>
            <w:del w:id="4611" w:author="Björn Genfors" w:date="2014-03-28T14:34:00Z">
              <w:r w:rsidRPr="006B6063" w:rsidDel="00DE71B1">
                <w:rPr>
                  <w:sz w:val="20"/>
                  <w:szCs w:val="20"/>
                </w:rPr>
                <w:delText>../../../</w:delText>
              </w:r>
              <w:r w:rsidRPr="006B6063" w:rsidDel="00DE71B1">
                <w:rPr>
                  <w:spacing w:val="-1"/>
                  <w:sz w:val="20"/>
                  <w:szCs w:val="20"/>
                </w:rPr>
                <w:delText>healthcareProfessionalCareUnitHSAId</w:delText>
              </w:r>
            </w:del>
          </w:p>
          <w:p w14:paraId="308DC706" w14:textId="3E79D064" w:rsidR="00424B6F" w:rsidRPr="006B6063" w:rsidDel="00DE71B1" w:rsidRDefault="00424B6F" w:rsidP="00DE71B1">
            <w:pPr>
              <w:widowControl/>
              <w:spacing w:line="229" w:lineRule="exact"/>
              <w:ind w:left="102"/>
              <w:rPr>
                <w:del w:id="461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4614" w:author="Björn Genfors" w:date="2014-03-28T14:34:00Z"/>
                <w:rFonts w:cs="Times New Roman"/>
                <w:sz w:val="20"/>
                <w:szCs w:val="20"/>
                <w:lang w:val="sv-SE"/>
              </w:rPr>
            </w:pPr>
            <w:del w:id="4615" w:author="Björn Genfors" w:date="2014-03-28T14:34:00Z">
              <w:r w:rsidRPr="006B6063" w:rsidDel="00DE71B1">
                <w:rPr>
                  <w:spacing w:val="-1"/>
                  <w:sz w:val="20"/>
                  <w:szCs w:val="20"/>
                </w:rPr>
                <w:delText>HSAIdType</w:delText>
              </w:r>
            </w:del>
          </w:p>
          <w:p w14:paraId="3E190CDE" w14:textId="2F38DE5D" w:rsidR="00424B6F" w:rsidRPr="006B6063" w:rsidDel="00DE71B1" w:rsidRDefault="00424B6F" w:rsidP="00DE71B1">
            <w:pPr>
              <w:widowControl/>
              <w:spacing w:line="226" w:lineRule="exact"/>
              <w:ind w:left="102"/>
              <w:rPr>
                <w:del w:id="4616" w:author="Björn Genfors" w:date="2014-03-28T14:34:00Z"/>
                <w:rFonts w:cs="Times New Roman"/>
                <w:spacing w:val="-1"/>
                <w:sz w:val="20"/>
                <w:szCs w:val="20"/>
                <w:lang w:val="sv-SE"/>
              </w:rPr>
            </w:pPr>
          </w:p>
          <w:p w14:paraId="620F79BD" w14:textId="33B7527A" w:rsidR="00424B6F" w:rsidRPr="006B6063" w:rsidDel="00DE71B1" w:rsidRDefault="00424B6F" w:rsidP="00DE71B1">
            <w:pPr>
              <w:widowControl/>
              <w:spacing w:line="226" w:lineRule="exact"/>
              <w:ind w:left="102"/>
              <w:rPr>
                <w:del w:id="461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4619" w:author="Björn Genfors" w:date="2014-03-28T14:34:00Z"/>
                <w:rFonts w:cs="Times New Roman"/>
                <w:spacing w:val="-1"/>
                <w:sz w:val="20"/>
                <w:szCs w:val="20"/>
                <w:lang w:val="sv-SE"/>
              </w:rPr>
            </w:pPr>
            <w:del w:id="4620" w:author="Björn Genfors" w:date="2014-03-28T14:34:00Z">
              <w:r w:rsidRPr="000B0F50" w:rsidDel="00DE71B1">
                <w:rPr>
                  <w:szCs w:val="20"/>
                </w:rPr>
                <w:delText>HSA-id för Vårdenhet. 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46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4622" w:author="Björn Genfors" w:date="2014-03-28T14:34:00Z"/>
                <w:rFonts w:cs="Times New Roman"/>
                <w:spacing w:val="-1"/>
                <w:sz w:val="20"/>
                <w:szCs w:val="20"/>
                <w:lang w:val="sv-SE"/>
              </w:rPr>
            </w:pPr>
            <w:del w:id="4623" w:author="Björn Genfors" w:date="2014-03-28T14:34:00Z">
              <w:r w:rsidRPr="006B6063" w:rsidDel="00DE71B1">
                <w:rPr>
                  <w:spacing w:val="-1"/>
                  <w:sz w:val="20"/>
                  <w:szCs w:val="20"/>
                </w:rPr>
                <w:delText>0..1</w:delText>
              </w:r>
            </w:del>
          </w:p>
        </w:tc>
      </w:tr>
      <w:tr w:rsidR="00424B6F" w:rsidRPr="006B6063" w:rsidDel="00DE71B1" w14:paraId="4FF05EF5" w14:textId="29CE4324" w:rsidTr="00DE71B1">
        <w:trPr>
          <w:trHeight w:hRule="exact" w:val="1042"/>
          <w:tblHeader/>
          <w:del w:id="4624" w:author="Björn Genfors" w:date="2014-03-28T14:34:00Z"/>
          <w:trPrChange w:id="4625"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4627" w:author="Björn Genfors" w:date="2014-03-28T14:34:00Z"/>
                <w:rFonts w:cs="Times New Roman"/>
                <w:sz w:val="20"/>
                <w:szCs w:val="20"/>
                <w:lang w:val="sv-SE"/>
              </w:rPr>
            </w:pPr>
            <w:del w:id="4628" w:author="Björn Genfors" w:date="2014-03-28T14:34:00Z">
              <w:r w:rsidRPr="006B6063" w:rsidDel="00DE71B1">
                <w:rPr>
                  <w:sz w:val="20"/>
                  <w:szCs w:val="20"/>
                </w:rPr>
                <w:delText>../../../</w:delText>
              </w:r>
              <w:r w:rsidRPr="006B6063" w:rsidDel="00DE71B1">
                <w:rPr>
                  <w:spacing w:val="-1"/>
                  <w:sz w:val="20"/>
                  <w:szCs w:val="20"/>
                </w:rPr>
                <w:delText>healthcareProfessionalCareGiverHSAId</w:delText>
              </w:r>
            </w:del>
          </w:p>
        </w:tc>
        <w:tc>
          <w:tcPr>
            <w:tcW w:w="1559" w:type="dxa"/>
            <w:tcBorders>
              <w:top w:val="single" w:sz="5" w:space="0" w:color="000000"/>
              <w:left w:val="single" w:sz="5" w:space="0" w:color="000000"/>
              <w:bottom w:val="single" w:sz="5" w:space="0" w:color="000000"/>
              <w:right w:val="single" w:sz="5" w:space="0" w:color="000000"/>
            </w:tcBorders>
            <w:tcPrChange w:id="46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4630" w:author="Björn Genfors" w:date="2014-03-28T14:34:00Z"/>
                <w:rFonts w:cs="Times New Roman"/>
                <w:spacing w:val="-1"/>
                <w:sz w:val="20"/>
                <w:szCs w:val="20"/>
                <w:lang w:val="sv-SE"/>
              </w:rPr>
            </w:pPr>
            <w:del w:id="4631" w:author="Björn Genfors" w:date="2014-03-28T14:34:00Z">
              <w:r w:rsidRPr="006B6063" w:rsidDel="00DE71B1">
                <w:rPr>
                  <w:spacing w:val="-1"/>
                  <w:sz w:val="20"/>
                  <w:szCs w:val="20"/>
                </w:rPr>
                <w:delText>HSAIdType</w:delText>
              </w:r>
            </w:del>
          </w:p>
          <w:p w14:paraId="42FD0CE8" w14:textId="5FDF050F" w:rsidR="00424B6F" w:rsidRPr="006B6063" w:rsidDel="00DE71B1" w:rsidRDefault="00424B6F" w:rsidP="00DE71B1">
            <w:pPr>
              <w:widowControl/>
              <w:spacing w:line="229" w:lineRule="exact"/>
              <w:ind w:left="102"/>
              <w:rPr>
                <w:del w:id="463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4634" w:author="Björn Genfors" w:date="2014-03-28T14:34:00Z"/>
                <w:rFonts w:cs="Times New Roman"/>
                <w:sz w:val="20"/>
                <w:szCs w:val="20"/>
                <w:lang w:val="sv-SE"/>
              </w:rPr>
            </w:pPr>
            <w:del w:id="4635"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46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4637" w:author="Björn Genfors" w:date="2014-03-28T14:34:00Z"/>
                <w:rFonts w:cs="Times New Roman"/>
                <w:sz w:val="20"/>
                <w:szCs w:val="20"/>
                <w:lang w:val="sv-SE"/>
              </w:rPr>
            </w:pPr>
            <w:del w:id="4638" w:author="Björn Genfors" w:date="2014-03-28T14:34:00Z">
              <w:r w:rsidRPr="006B6063" w:rsidDel="00DE71B1">
                <w:rPr>
                  <w:spacing w:val="-1"/>
                  <w:sz w:val="20"/>
                  <w:szCs w:val="20"/>
                </w:rPr>
                <w:delText>0..1</w:delText>
              </w:r>
            </w:del>
          </w:p>
        </w:tc>
      </w:tr>
      <w:tr w:rsidR="00424B6F" w:rsidRPr="006B6063" w:rsidDel="00DE71B1" w14:paraId="7034D4E2" w14:textId="311F1275" w:rsidTr="00DE71B1">
        <w:trPr>
          <w:trHeight w:val="670"/>
          <w:tblHeader/>
          <w:del w:id="4639" w:author="Björn Genfors" w:date="2014-03-28T14:34:00Z"/>
          <w:trPrChange w:id="4640"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4642" w:author="Björn Genfors" w:date="2014-03-28T14:34:00Z"/>
                <w:rFonts w:cs="Times New Roman"/>
                <w:spacing w:val="-1"/>
                <w:sz w:val="20"/>
                <w:szCs w:val="20"/>
                <w:lang w:val="sv-SE"/>
              </w:rPr>
            </w:pPr>
            <w:del w:id="4643" w:author="Björn Genfors" w:date="2014-03-28T14:34:00Z">
              <w:r w:rsidRPr="006B6063" w:rsidDel="00DE71B1">
                <w:rPr>
                  <w:sz w:val="20"/>
                  <w:szCs w:val="20"/>
                </w:rPr>
                <w:delText>../../legalAuthenticator</w:delText>
              </w:r>
            </w:del>
          </w:p>
        </w:tc>
        <w:tc>
          <w:tcPr>
            <w:tcW w:w="1559" w:type="dxa"/>
            <w:tcBorders>
              <w:top w:val="single" w:sz="5" w:space="0" w:color="000000"/>
              <w:left w:val="single" w:sz="5" w:space="0" w:color="000000"/>
              <w:bottom w:val="single" w:sz="5" w:space="0" w:color="000000"/>
              <w:right w:val="single" w:sz="5" w:space="0" w:color="000000"/>
            </w:tcBorders>
            <w:tcPrChange w:id="46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4645" w:author="Björn Genfors" w:date="2014-03-28T14:34:00Z"/>
                <w:rFonts w:cs="Times New Roman"/>
                <w:sz w:val="20"/>
                <w:szCs w:val="20"/>
                <w:highlight w:val="yellow"/>
                <w:lang w:val="sv-SE"/>
              </w:rPr>
            </w:pPr>
            <w:del w:id="4646" w:author="Björn Genfors" w:date="2014-03-28T14:34:00Z">
              <w:r w:rsidRPr="006B6063" w:rsidDel="00DE71B1">
                <w:rPr>
                  <w:sz w:val="20"/>
                  <w:szCs w:val="20"/>
                </w:rPr>
                <w:delText>LegalAuthenticatorType</w:delText>
              </w:r>
            </w:del>
          </w:p>
        </w:tc>
        <w:tc>
          <w:tcPr>
            <w:tcW w:w="3969" w:type="dxa"/>
            <w:tcBorders>
              <w:top w:val="single" w:sz="5" w:space="0" w:color="000000"/>
              <w:left w:val="single" w:sz="5" w:space="0" w:color="000000"/>
              <w:bottom w:val="single" w:sz="5" w:space="0" w:color="000000"/>
              <w:right w:val="single" w:sz="5" w:space="0" w:color="000000"/>
            </w:tcBorders>
            <w:tcPrChange w:id="46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4648" w:author="Björn Genfors" w:date="2014-03-28T14:34:00Z"/>
                <w:rFonts w:cs="Times New Roman"/>
                <w:sz w:val="20"/>
                <w:szCs w:val="20"/>
                <w:lang w:val="sv-SE"/>
              </w:rPr>
            </w:pPr>
            <w:del w:id="4649" w:author="Björn Genfors" w:date="2014-03-28T14:34:00Z">
              <w:r w:rsidRPr="000B0F50" w:rsidDel="00DE71B1">
                <w:rPr>
                  <w:szCs w:val="20"/>
                </w:rPr>
                <w:delText>Information om vem som signerat informationen i dokumentet.</w:delText>
              </w:r>
            </w:del>
          </w:p>
          <w:p w14:paraId="7F25482D" w14:textId="531E82DD" w:rsidR="00424B6F" w:rsidRPr="006B6063" w:rsidDel="00DE71B1" w:rsidRDefault="00424B6F" w:rsidP="00DE71B1">
            <w:pPr>
              <w:widowControl/>
              <w:spacing w:line="229" w:lineRule="exact"/>
              <w:ind w:left="102"/>
              <w:rPr>
                <w:del w:id="465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6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4652" w:author="Björn Genfors" w:date="2014-03-28T14:34:00Z"/>
                <w:rFonts w:cs="Times New Roman"/>
                <w:sz w:val="20"/>
                <w:szCs w:val="20"/>
                <w:lang w:val="sv-SE"/>
              </w:rPr>
            </w:pPr>
            <w:del w:id="4653" w:author="Björn Genfors" w:date="2014-03-28T14:34:00Z">
              <w:r w:rsidRPr="006B6063" w:rsidDel="00DE71B1">
                <w:rPr>
                  <w:sz w:val="20"/>
                  <w:szCs w:val="20"/>
                </w:rPr>
                <w:delText>0..1</w:delText>
              </w:r>
            </w:del>
          </w:p>
        </w:tc>
      </w:tr>
      <w:tr w:rsidR="00424B6F" w:rsidRPr="006B6063" w:rsidDel="00DE71B1" w14:paraId="6E7B841B" w14:textId="7D36D52A" w:rsidTr="00DE71B1">
        <w:trPr>
          <w:trHeight w:val="563"/>
          <w:tblHeader/>
          <w:del w:id="4654" w:author="Björn Genfors" w:date="2014-03-28T14:34:00Z"/>
          <w:trPrChange w:id="4655"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4657" w:author="Björn Genfors" w:date="2014-03-28T14:34:00Z"/>
                <w:rFonts w:cs="Times New Roman"/>
                <w:sz w:val="20"/>
                <w:szCs w:val="20"/>
                <w:lang w:val="sv-SE"/>
              </w:rPr>
            </w:pPr>
            <w:del w:id="4658" w:author="Björn Genfors" w:date="2014-03-28T14:34:00Z">
              <w:r w:rsidRPr="006B6063" w:rsidDel="00DE71B1">
                <w:rPr>
                  <w:sz w:val="20"/>
                  <w:szCs w:val="20"/>
                </w:rPr>
                <w:delText>../../../signatureTime</w:delText>
              </w:r>
            </w:del>
          </w:p>
          <w:p w14:paraId="346B0F05" w14:textId="040CE52E" w:rsidR="00424B6F" w:rsidRPr="006B6063" w:rsidDel="00DE71B1" w:rsidRDefault="00424B6F" w:rsidP="00DE71B1">
            <w:pPr>
              <w:widowControl/>
              <w:spacing w:line="229" w:lineRule="exact"/>
              <w:ind w:left="102"/>
              <w:rPr>
                <w:del w:id="465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4661" w:author="Björn Genfors" w:date="2014-03-28T14:34:00Z"/>
                <w:rFonts w:cs="Times New Roman"/>
                <w:color w:val="FF0000"/>
                <w:sz w:val="20"/>
                <w:szCs w:val="20"/>
                <w:lang w:val="sv-SE"/>
              </w:rPr>
            </w:pPr>
            <w:del w:id="4662" w:author="Björn Genfors" w:date="2014-03-28T14:34:00Z">
              <w:r w:rsidRPr="006B6063" w:rsidDel="00DE71B1">
                <w:rPr>
                  <w:sz w:val="20"/>
                  <w:szCs w:val="20"/>
                </w:rPr>
                <w:delText>TimeStampType</w:delText>
              </w:r>
            </w:del>
          </w:p>
          <w:p w14:paraId="55A98951" w14:textId="076DCAFB" w:rsidR="00424B6F" w:rsidRPr="006B6063" w:rsidDel="00DE71B1" w:rsidRDefault="00424B6F" w:rsidP="00DE71B1">
            <w:pPr>
              <w:widowControl/>
              <w:spacing w:line="229" w:lineRule="exact"/>
              <w:ind w:left="102"/>
              <w:rPr>
                <w:del w:id="466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4665" w:author="Björn Genfors" w:date="2014-03-28T14:34:00Z"/>
                <w:rFonts w:cs="Times New Roman"/>
                <w:sz w:val="20"/>
                <w:szCs w:val="20"/>
                <w:lang w:val="sv-SE"/>
              </w:rPr>
            </w:pPr>
            <w:del w:id="4666" w:author="Björn Genfors" w:date="2014-03-28T14:34:00Z">
              <w:r w:rsidRPr="006B6063" w:rsidDel="00DE71B1">
                <w:rPr>
                  <w:sz w:val="20"/>
                  <w:szCs w:val="20"/>
                </w:rPr>
                <w:delText>Tidpunkt för signering av svaret</w:delText>
              </w:r>
            </w:del>
          </w:p>
          <w:p w14:paraId="4CB553F8" w14:textId="4A1EA1EE" w:rsidR="00424B6F" w:rsidRPr="006B6063" w:rsidDel="00DE71B1" w:rsidRDefault="00424B6F" w:rsidP="00DE71B1">
            <w:pPr>
              <w:widowControl/>
              <w:spacing w:line="226" w:lineRule="exact"/>
              <w:ind w:left="102"/>
              <w:rPr>
                <w:del w:id="466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6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4669" w:author="Björn Genfors" w:date="2014-03-28T14:34:00Z"/>
                <w:rFonts w:cs="Times New Roman"/>
                <w:spacing w:val="-1"/>
                <w:sz w:val="20"/>
                <w:szCs w:val="20"/>
                <w:lang w:val="sv-SE"/>
              </w:rPr>
            </w:pPr>
            <w:del w:id="4670" w:author="Björn Genfors" w:date="2014-03-28T14:34:00Z">
              <w:r w:rsidRPr="006B6063" w:rsidDel="00DE71B1">
                <w:rPr>
                  <w:sz w:val="20"/>
                  <w:szCs w:val="20"/>
                </w:rPr>
                <w:delText>1..1</w:delText>
              </w:r>
            </w:del>
          </w:p>
        </w:tc>
      </w:tr>
      <w:tr w:rsidR="00424B6F" w:rsidRPr="006B6063" w:rsidDel="00DE71B1" w14:paraId="31168805" w14:textId="16AE26C3" w:rsidTr="00DE71B1">
        <w:trPr>
          <w:trHeight w:val="546"/>
          <w:tblHeader/>
          <w:del w:id="4671" w:author="Björn Genfors" w:date="2014-03-28T14:34:00Z"/>
          <w:trPrChange w:id="4672"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4674" w:author="Björn Genfors" w:date="2014-03-28T14:34:00Z"/>
                <w:rFonts w:cs="Times New Roman"/>
                <w:sz w:val="20"/>
                <w:szCs w:val="20"/>
                <w:lang w:val="sv-SE"/>
              </w:rPr>
            </w:pPr>
            <w:del w:id="4675" w:author="Björn Genfors" w:date="2014-03-28T14:34:00Z">
              <w:r w:rsidRPr="006B6063" w:rsidDel="00DE71B1">
                <w:rPr>
                  <w:sz w:val="20"/>
                  <w:szCs w:val="20"/>
                </w:rPr>
                <w:delText>../../../legalAuthenticatorHSAId</w:delText>
              </w:r>
            </w:del>
          </w:p>
          <w:p w14:paraId="6189BAE0" w14:textId="68DD577B" w:rsidR="00424B6F" w:rsidRPr="006B6063" w:rsidDel="00DE71B1" w:rsidRDefault="00424B6F" w:rsidP="00DE71B1">
            <w:pPr>
              <w:widowControl/>
              <w:spacing w:line="229" w:lineRule="exact"/>
              <w:ind w:left="102"/>
              <w:rPr>
                <w:del w:id="467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4678" w:author="Björn Genfors" w:date="2014-03-28T14:34:00Z"/>
                <w:rFonts w:cs="Times New Roman"/>
                <w:sz w:val="20"/>
                <w:szCs w:val="20"/>
                <w:lang w:val="sv-SE"/>
              </w:rPr>
            </w:pPr>
            <w:del w:id="4679" w:author="Björn Genfors" w:date="2014-03-28T14:34:00Z">
              <w:r w:rsidRPr="006B6063" w:rsidDel="00DE71B1">
                <w:rPr>
                  <w:sz w:val="20"/>
                  <w:szCs w:val="20"/>
                </w:rPr>
                <w:delText>HSAIdType</w:delText>
              </w:r>
            </w:del>
          </w:p>
          <w:p w14:paraId="6A5700FC" w14:textId="6353C68A" w:rsidR="00424B6F" w:rsidRPr="006B6063" w:rsidDel="00DE71B1" w:rsidRDefault="00424B6F" w:rsidP="00DE71B1">
            <w:pPr>
              <w:widowControl/>
              <w:spacing w:line="229" w:lineRule="exact"/>
              <w:ind w:left="102"/>
              <w:rPr>
                <w:del w:id="468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4682" w:author="Björn Genfors" w:date="2014-03-28T14:34:00Z"/>
                <w:rFonts w:cs="Times New Roman"/>
                <w:spacing w:val="-1"/>
                <w:sz w:val="20"/>
                <w:szCs w:val="20"/>
                <w:lang w:val="sv-SE"/>
              </w:rPr>
            </w:pPr>
            <w:del w:id="4683" w:author="Björn Genfors" w:date="2014-03-28T14:34:00Z">
              <w:r w:rsidRPr="000B0F50" w:rsidDel="00DE71B1">
                <w:rPr>
                  <w:szCs w:val="20"/>
                </w:rPr>
                <w:delText>HSA-id för person som signerat dokumentet</w:delText>
              </w:r>
            </w:del>
          </w:p>
        </w:tc>
        <w:tc>
          <w:tcPr>
            <w:tcW w:w="1195" w:type="dxa"/>
            <w:tcBorders>
              <w:top w:val="single" w:sz="5" w:space="0" w:color="000000"/>
              <w:left w:val="single" w:sz="5" w:space="0" w:color="000000"/>
              <w:bottom w:val="single" w:sz="5" w:space="0" w:color="000000"/>
              <w:right w:val="single" w:sz="5" w:space="0" w:color="000000"/>
            </w:tcBorders>
            <w:tcPrChange w:id="46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4685" w:author="Björn Genfors" w:date="2014-03-28T14:34:00Z"/>
                <w:rFonts w:cs="Times New Roman"/>
                <w:spacing w:val="-1"/>
                <w:sz w:val="20"/>
                <w:szCs w:val="20"/>
                <w:lang w:val="sv-SE"/>
              </w:rPr>
            </w:pPr>
            <w:del w:id="4686" w:author="Björn Genfors" w:date="2014-03-28T14:34:00Z">
              <w:r w:rsidRPr="006B6063" w:rsidDel="00DE71B1">
                <w:rPr>
                  <w:sz w:val="20"/>
                  <w:szCs w:val="20"/>
                </w:rPr>
                <w:delText>0..1</w:delText>
              </w:r>
            </w:del>
          </w:p>
        </w:tc>
      </w:tr>
      <w:tr w:rsidR="00424B6F" w:rsidRPr="006B6063" w:rsidDel="00DE71B1" w14:paraId="368B3CB1" w14:textId="05EFD009" w:rsidTr="00DE71B1">
        <w:trPr>
          <w:trHeight w:hRule="exact" w:val="766"/>
          <w:tblHeader/>
          <w:del w:id="4687" w:author="Björn Genfors" w:date="2014-03-28T14:34:00Z"/>
          <w:trPrChange w:id="468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4690" w:author="Björn Genfors" w:date="2014-03-28T14:34:00Z"/>
                <w:rFonts w:cs="Times New Roman"/>
                <w:sz w:val="20"/>
                <w:szCs w:val="20"/>
                <w:lang w:val="sv-SE"/>
              </w:rPr>
            </w:pPr>
            <w:del w:id="4691" w:author="Björn Genfors" w:date="2014-03-28T14:34:00Z">
              <w:r w:rsidRPr="006B6063" w:rsidDel="00DE71B1">
                <w:rPr>
                  <w:sz w:val="20"/>
                  <w:szCs w:val="20"/>
                </w:rPr>
                <w:delText>../../</w:delText>
              </w:r>
              <w:r w:rsidRPr="006B6063" w:rsidDel="00DE71B1">
                <w:rPr>
                  <w:spacing w:val="-1"/>
                  <w:sz w:val="20"/>
                  <w:szCs w:val="20"/>
                </w:rPr>
                <w:delText>approvedForPatient</w:delText>
              </w:r>
            </w:del>
          </w:p>
          <w:p w14:paraId="1533A641" w14:textId="0C8073D7" w:rsidR="00424B6F" w:rsidRPr="006B6063" w:rsidDel="00DE71B1" w:rsidRDefault="00424B6F" w:rsidP="00DE71B1">
            <w:pPr>
              <w:widowControl/>
              <w:spacing w:line="229" w:lineRule="exact"/>
              <w:ind w:left="102"/>
              <w:rPr>
                <w:del w:id="469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4694" w:author="Björn Genfors" w:date="2014-03-28T14:34:00Z"/>
                <w:rFonts w:cs="Times New Roman"/>
                <w:color w:val="FF0000"/>
                <w:sz w:val="20"/>
                <w:szCs w:val="20"/>
                <w:lang w:val="sv-SE"/>
              </w:rPr>
            </w:pPr>
            <w:del w:id="4695" w:author="Björn Genfors" w:date="2014-03-28T14:34:00Z">
              <w:r w:rsidRPr="006B6063" w:rsidDel="00DE71B1">
                <w:rPr>
                  <w:sz w:val="20"/>
                  <w:szCs w:val="20"/>
                </w:rPr>
                <w:delText>boolean</w:delText>
              </w:r>
            </w:del>
          </w:p>
          <w:p w14:paraId="69FE712B" w14:textId="5829839F" w:rsidR="00424B6F" w:rsidRPr="006B6063" w:rsidDel="00DE71B1" w:rsidRDefault="00424B6F" w:rsidP="00DE71B1">
            <w:pPr>
              <w:widowControl/>
              <w:spacing w:line="229" w:lineRule="exact"/>
              <w:ind w:left="102"/>
              <w:rPr>
                <w:del w:id="469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4698" w:author="Björn Genfors" w:date="2014-03-28T14:34:00Z"/>
                <w:rFonts w:cs="Times New Roman"/>
                <w:spacing w:val="-1"/>
                <w:sz w:val="20"/>
                <w:szCs w:val="20"/>
                <w:lang w:val="sv-SE"/>
              </w:rPr>
            </w:pPr>
            <w:del w:id="4699" w:author="Björn Genfors" w:date="2014-03-28T14:34:00Z">
              <w:r w:rsidRPr="000B0F50" w:rsidDel="00DE71B1">
                <w:rPr>
                  <w:spacing w:val="-1"/>
                  <w:szCs w:val="20"/>
                </w:rPr>
                <w:delText xml:space="preserve">Anger om information får delas till patient. Värdet sätts i sådant fall till true, i annat fall till false. </w:delText>
              </w:r>
            </w:del>
          </w:p>
          <w:p w14:paraId="3444C130" w14:textId="45B2B7C0" w:rsidR="00424B6F" w:rsidRPr="006B6063" w:rsidDel="00DE71B1" w:rsidRDefault="00424B6F" w:rsidP="00DE71B1">
            <w:pPr>
              <w:widowControl/>
              <w:spacing w:line="226" w:lineRule="exact"/>
              <w:ind w:left="102"/>
              <w:rPr>
                <w:del w:id="470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7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4702" w:author="Björn Genfors" w:date="2014-03-28T14:34:00Z"/>
                <w:rFonts w:cs="Times New Roman"/>
                <w:spacing w:val="-1"/>
                <w:sz w:val="20"/>
                <w:szCs w:val="20"/>
                <w:lang w:val="sv-SE"/>
              </w:rPr>
            </w:pPr>
            <w:del w:id="4703" w:author="Björn Genfors" w:date="2014-03-28T14:34:00Z">
              <w:r w:rsidRPr="006B6063" w:rsidDel="00DE71B1">
                <w:rPr>
                  <w:spacing w:val="-1"/>
                  <w:sz w:val="20"/>
                  <w:szCs w:val="20"/>
                </w:rPr>
                <w:delText>1..1</w:delText>
              </w:r>
            </w:del>
          </w:p>
        </w:tc>
      </w:tr>
      <w:tr w:rsidR="00424B6F" w:rsidRPr="006B6063" w:rsidDel="00DE71B1" w14:paraId="6D84281A" w14:textId="504AEF11" w:rsidTr="00DE71B1">
        <w:trPr>
          <w:trHeight w:hRule="exact" w:val="989"/>
          <w:tblHeader/>
          <w:del w:id="4704" w:author="Björn Genfors" w:date="2014-03-28T14:34:00Z"/>
          <w:trPrChange w:id="4705"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4707" w:author="Björn Genfors" w:date="2014-03-28T14:34:00Z"/>
                <w:rFonts w:cs="Times New Roman"/>
                <w:sz w:val="20"/>
                <w:szCs w:val="20"/>
                <w:lang w:val="sv-SE"/>
              </w:rPr>
            </w:pPr>
            <w:del w:id="4708" w:author="Björn Genfors" w:date="2014-03-28T14:34:00Z">
              <w:r w:rsidRPr="006B6063" w:rsidDel="00DE71B1">
                <w:rPr>
                  <w:sz w:val="20"/>
                  <w:szCs w:val="20"/>
                </w:rPr>
                <w:delText>../../</w:delText>
              </w:r>
              <w:r w:rsidRPr="006B6063" w:rsidDel="00DE71B1">
                <w:rPr>
                  <w:spacing w:val="-1"/>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7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4710" w:author="Björn Genfors" w:date="2014-03-28T14:34:00Z"/>
                <w:rFonts w:cs="Times New Roman"/>
                <w:spacing w:val="-1"/>
                <w:sz w:val="20"/>
                <w:szCs w:val="20"/>
                <w:lang w:val="sv-SE"/>
              </w:rPr>
            </w:pPr>
            <w:del w:id="4711"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4713" w:author="Björn Genfors" w:date="2014-03-28T14:34:00Z"/>
                <w:rFonts w:cs="Times New Roman"/>
                <w:spacing w:val="-1"/>
                <w:sz w:val="20"/>
                <w:szCs w:val="20"/>
                <w:lang w:val="sv-SE"/>
              </w:rPr>
            </w:pPr>
            <w:del w:id="4714"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7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4716" w:author="Björn Genfors" w:date="2014-03-28T14:34:00Z"/>
                <w:rFonts w:cs="Times New Roman"/>
                <w:spacing w:val="-1"/>
                <w:sz w:val="20"/>
                <w:szCs w:val="20"/>
                <w:lang w:val="sv-SE"/>
              </w:rPr>
            </w:pPr>
            <w:del w:id="4717" w:author="Björn Genfors" w:date="2014-03-28T14:34:00Z">
              <w:r w:rsidRPr="006B6063" w:rsidDel="00DE71B1">
                <w:rPr>
                  <w:spacing w:val="-1"/>
                  <w:sz w:val="20"/>
                  <w:szCs w:val="20"/>
                </w:rPr>
                <w:delText>0..1</w:delText>
              </w:r>
            </w:del>
          </w:p>
        </w:tc>
      </w:tr>
      <w:tr w:rsidR="00424B6F" w:rsidRPr="006B6063" w:rsidDel="00DE71B1" w14:paraId="6D3BEDC0" w14:textId="5C4C00D8" w:rsidTr="00DE71B1">
        <w:trPr>
          <w:trHeight w:hRule="exact" w:val="848"/>
          <w:tblHeader/>
          <w:del w:id="4718" w:author="Björn Genfors" w:date="2014-03-28T14:34:00Z"/>
          <w:trPrChange w:id="4719"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2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4721" w:author="Björn Genfors" w:date="2014-03-28T14:34:00Z"/>
                <w:rFonts w:cs="Times New Roman"/>
                <w:sz w:val="20"/>
                <w:szCs w:val="20"/>
                <w:lang w:val="sv-SE"/>
              </w:rPr>
            </w:pPr>
            <w:del w:id="4722" w:author="Björn Genfors" w:date="2014-03-28T14:34:00Z">
              <w:r w:rsidRPr="006B6063" w:rsidDel="00DE71B1">
                <w:rPr>
                  <w:sz w:val="20"/>
                  <w:szCs w:val="20"/>
                </w:rPr>
                <w:delText>../laboratoryOrderOutcomeBody</w:delText>
              </w:r>
            </w:del>
          </w:p>
          <w:p w14:paraId="5D439A03" w14:textId="78C527F5" w:rsidR="00424B6F" w:rsidRPr="006B6063" w:rsidDel="00DE71B1" w:rsidRDefault="00424B6F" w:rsidP="00DE71B1">
            <w:pPr>
              <w:widowControl/>
              <w:spacing w:line="229" w:lineRule="exact"/>
              <w:ind w:left="102"/>
              <w:rPr>
                <w:del w:id="472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2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4725" w:author="Björn Genfors" w:date="2014-03-28T14:34:00Z"/>
                <w:rFonts w:cs="Times New Roman"/>
                <w:sz w:val="20"/>
                <w:szCs w:val="20"/>
                <w:lang w:val="sv-SE"/>
              </w:rPr>
            </w:pPr>
            <w:del w:id="4726" w:author="Björn Genfors" w:date="2014-03-28T14:34:00Z">
              <w:r w:rsidRPr="006B6063" w:rsidDel="00DE71B1">
                <w:rPr>
                  <w:sz w:val="20"/>
                  <w:szCs w:val="20"/>
                </w:rPr>
                <w:delText>LaboratoryOrderOutcomeBodyType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2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472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2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4730" w:author="Björn Genfors" w:date="2014-03-28T14:34:00Z"/>
                <w:rFonts w:cs="Times New Roman"/>
                <w:spacing w:val="-1"/>
                <w:sz w:val="20"/>
                <w:szCs w:val="20"/>
                <w:lang w:val="sv-SE"/>
              </w:rPr>
            </w:pPr>
            <w:del w:id="4731" w:author="Björn Genfors" w:date="2014-03-28T14:34:00Z">
              <w:r w:rsidRPr="006B6063" w:rsidDel="00DE71B1">
                <w:rPr>
                  <w:spacing w:val="-1"/>
                  <w:sz w:val="20"/>
                  <w:szCs w:val="20"/>
                </w:rPr>
                <w:delText>1..1</w:delText>
              </w:r>
            </w:del>
          </w:p>
        </w:tc>
      </w:tr>
      <w:tr w:rsidR="00424B6F" w:rsidRPr="006B6063" w:rsidDel="00DE71B1" w14:paraId="68A54556" w14:textId="29F05A5A" w:rsidTr="00DE71B1">
        <w:trPr>
          <w:trHeight w:hRule="exact" w:val="1428"/>
          <w:tblHeader/>
          <w:del w:id="4732" w:author="Björn Genfors" w:date="2014-03-28T14:34:00Z"/>
          <w:trPrChange w:id="4733"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4735" w:author="Björn Genfors" w:date="2014-03-28T14:34:00Z"/>
                <w:rFonts w:cs="Times New Roman"/>
                <w:sz w:val="20"/>
                <w:szCs w:val="20"/>
                <w:lang w:val="sv-SE"/>
              </w:rPr>
            </w:pPr>
            <w:del w:id="4736" w:author="Björn Genfors" w:date="2014-03-28T14:34:00Z">
              <w:r w:rsidRPr="006B6063" w:rsidDel="00DE71B1">
                <w:rPr>
                  <w:sz w:val="20"/>
                  <w:szCs w:val="20"/>
                </w:rPr>
                <w:lastRenderedPageBreak/>
                <w:delText>../../</w:delText>
              </w:r>
              <w:r w:rsidR="004C66FC" w:rsidDel="00DE71B1">
                <w:rPr>
                  <w:sz w:val="20"/>
                  <w:szCs w:val="20"/>
                </w:rPr>
                <w:delText>typeOfResult</w:delText>
              </w:r>
            </w:del>
          </w:p>
        </w:tc>
        <w:tc>
          <w:tcPr>
            <w:tcW w:w="1559" w:type="dxa"/>
            <w:tcBorders>
              <w:top w:val="single" w:sz="5" w:space="0" w:color="000000"/>
              <w:left w:val="single" w:sz="5" w:space="0" w:color="000000"/>
              <w:bottom w:val="single" w:sz="5" w:space="0" w:color="000000"/>
              <w:right w:val="single" w:sz="5" w:space="0" w:color="000000"/>
            </w:tcBorders>
            <w:tcPrChange w:id="47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4738" w:author="Björn Genfors" w:date="2014-03-28T14:34:00Z"/>
                <w:rFonts w:cs="Times New Roman"/>
                <w:sz w:val="20"/>
                <w:szCs w:val="20"/>
                <w:lang w:val="sv-SE"/>
              </w:rPr>
            </w:pPr>
            <w:del w:id="473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4741" w:author="Björn Genfors" w:date="2014-03-28T14:34:00Z"/>
                <w:rFonts w:cs="Times New Roman"/>
                <w:spacing w:val="-1"/>
                <w:sz w:val="20"/>
                <w:szCs w:val="20"/>
                <w:lang w:val="sv-SE"/>
              </w:rPr>
            </w:pPr>
            <w:del w:id="4742" w:author="Björn Genfors" w:date="2014-03-28T14:34:00Z">
              <w:r w:rsidRPr="000B0F50" w:rsidDel="00DE71B1">
                <w:rPr>
                  <w:spacing w:val="-1"/>
                  <w:szCs w:val="20"/>
                </w:rPr>
                <w:delText xml:space="preserve">Text som anger vilken typ av svar som avses. </w:delText>
              </w:r>
            </w:del>
          </w:p>
          <w:p w14:paraId="72BEB374" w14:textId="46FA372A" w:rsidR="00424B6F" w:rsidRPr="006B6063" w:rsidDel="00DE71B1" w:rsidRDefault="00424B6F" w:rsidP="00DE71B1">
            <w:pPr>
              <w:widowControl/>
              <w:spacing w:line="226" w:lineRule="exact"/>
              <w:ind w:left="102"/>
              <w:rPr>
                <w:del w:id="4743" w:author="Björn Genfors" w:date="2014-03-28T14:34:00Z"/>
                <w:rFonts w:cs="Times New Roman"/>
                <w:spacing w:val="-1"/>
                <w:sz w:val="20"/>
                <w:szCs w:val="20"/>
                <w:lang w:val="sv-SE"/>
              </w:rPr>
            </w:pPr>
            <w:del w:id="4744" w:author="Björn Genfors" w:date="2014-03-28T14:34:00Z">
              <w:r w:rsidRPr="000B0F50" w:rsidDel="00DE71B1">
                <w:rPr>
                  <w:spacing w:val="-1"/>
                  <w:szCs w:val="20"/>
                </w:rPr>
                <w:delText>DEF = definitivtsvar</w:delText>
              </w:r>
            </w:del>
          </w:p>
          <w:p w14:paraId="18F768A2" w14:textId="48E0763E" w:rsidR="00424B6F" w:rsidRPr="006B6063" w:rsidDel="00DE71B1" w:rsidRDefault="00424B6F" w:rsidP="00DE71B1">
            <w:pPr>
              <w:widowControl/>
              <w:spacing w:line="226" w:lineRule="exact"/>
              <w:ind w:left="102"/>
              <w:rPr>
                <w:del w:id="4745" w:author="Björn Genfors" w:date="2014-03-28T14:34:00Z"/>
                <w:rFonts w:cs="Times New Roman"/>
                <w:spacing w:val="-1"/>
                <w:sz w:val="20"/>
                <w:szCs w:val="20"/>
                <w:lang w:val="sv-SE"/>
              </w:rPr>
            </w:pPr>
            <w:del w:id="4746" w:author="Björn Genfors" w:date="2014-03-28T14:34:00Z">
              <w:r w:rsidRPr="000B0F50" w:rsidDel="00DE71B1">
                <w:rPr>
                  <w:spacing w:val="-1"/>
                  <w:szCs w:val="20"/>
                </w:rPr>
                <w:delText>TILL = tilläggssvar</w:delText>
              </w:r>
            </w:del>
          </w:p>
          <w:p w14:paraId="6675D7E8" w14:textId="34A79DA8" w:rsidR="00424B6F" w:rsidRPr="006B6063" w:rsidDel="00DE71B1" w:rsidRDefault="00424B6F" w:rsidP="00DE71B1">
            <w:pPr>
              <w:widowControl/>
              <w:spacing w:line="226" w:lineRule="exact"/>
              <w:ind w:left="102"/>
              <w:rPr>
                <w:del w:id="4747" w:author="Björn Genfors" w:date="2014-03-28T14:34:00Z"/>
                <w:rFonts w:cs="Times New Roman"/>
                <w:spacing w:val="-1"/>
                <w:sz w:val="20"/>
                <w:szCs w:val="20"/>
                <w:lang w:val="sv-SE"/>
              </w:rPr>
            </w:pPr>
            <w:del w:id="4748" w:author="Björn Genfors" w:date="2014-03-28T14:34:00Z">
              <w:r w:rsidRPr="000B0F50" w:rsidDel="00DE71B1">
                <w:rPr>
                  <w:spacing w:val="-1"/>
                  <w:szCs w:val="20"/>
                </w:rPr>
                <w:delText>Den senaste statusen är den som ska skickas med.</w:delText>
              </w:r>
            </w:del>
          </w:p>
        </w:tc>
        <w:tc>
          <w:tcPr>
            <w:tcW w:w="1195" w:type="dxa"/>
            <w:tcBorders>
              <w:top w:val="single" w:sz="5" w:space="0" w:color="000000"/>
              <w:left w:val="single" w:sz="5" w:space="0" w:color="000000"/>
              <w:bottom w:val="single" w:sz="5" w:space="0" w:color="000000"/>
              <w:right w:val="single" w:sz="5" w:space="0" w:color="000000"/>
            </w:tcBorders>
            <w:tcPrChange w:id="47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4750" w:author="Björn Genfors" w:date="2014-03-28T14:34:00Z"/>
                <w:rFonts w:cs="Times New Roman"/>
                <w:spacing w:val="-1"/>
                <w:sz w:val="20"/>
                <w:szCs w:val="20"/>
                <w:lang w:val="sv-SE"/>
              </w:rPr>
            </w:pPr>
            <w:del w:id="4751" w:author="Björn Genfors" w:date="2014-03-28T14:34:00Z">
              <w:r w:rsidRPr="006B6063" w:rsidDel="00DE71B1">
                <w:rPr>
                  <w:spacing w:val="-1"/>
                  <w:sz w:val="20"/>
                  <w:szCs w:val="20"/>
                </w:rPr>
                <w:delText>1..1</w:delText>
              </w:r>
            </w:del>
          </w:p>
        </w:tc>
      </w:tr>
      <w:tr w:rsidR="00424B6F" w:rsidRPr="006B6063" w:rsidDel="00DE71B1" w14:paraId="3A5434CF" w14:textId="2E0CCF4E" w:rsidTr="00DE71B1">
        <w:trPr>
          <w:trHeight w:hRule="exact" w:val="1419"/>
          <w:tblHeader/>
          <w:del w:id="4752" w:author="Björn Genfors" w:date="2014-03-28T14:34:00Z"/>
          <w:trPrChange w:id="4753"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4755" w:author="Björn Genfors" w:date="2014-03-28T14:34:00Z"/>
                <w:rFonts w:cs="Times New Roman"/>
                <w:sz w:val="20"/>
                <w:szCs w:val="20"/>
                <w:lang w:val="sv-SE"/>
              </w:rPr>
            </w:pPr>
            <w:del w:id="4756" w:author="Björn Genfors" w:date="2014-03-28T14:34:00Z">
              <w:r w:rsidRPr="006B6063" w:rsidDel="00DE71B1">
                <w:rPr>
                  <w:sz w:val="20"/>
                  <w:szCs w:val="20"/>
                </w:rPr>
                <w:delText>../../registrationTime</w:delText>
              </w:r>
            </w:del>
          </w:p>
        </w:tc>
        <w:tc>
          <w:tcPr>
            <w:tcW w:w="1559" w:type="dxa"/>
            <w:tcBorders>
              <w:top w:val="single" w:sz="5" w:space="0" w:color="000000"/>
              <w:left w:val="single" w:sz="5" w:space="0" w:color="000000"/>
              <w:bottom w:val="single" w:sz="5" w:space="0" w:color="000000"/>
              <w:right w:val="single" w:sz="5" w:space="0" w:color="000000"/>
            </w:tcBorders>
            <w:tcPrChange w:id="47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4758" w:author="Björn Genfors" w:date="2014-03-28T14:34:00Z"/>
                <w:rFonts w:cs="Times New Roman"/>
                <w:color w:val="FF0000"/>
                <w:sz w:val="20"/>
                <w:szCs w:val="20"/>
                <w:lang w:val="sv-SE"/>
              </w:rPr>
            </w:pPr>
            <w:del w:id="4759" w:author="Björn Genfors" w:date="2014-03-28T14:34:00Z">
              <w:r w:rsidRPr="006B6063" w:rsidDel="00DE71B1">
                <w:rPr>
                  <w:sz w:val="20"/>
                  <w:szCs w:val="20"/>
                </w:rPr>
                <w:delText>TimeStampType</w:delText>
              </w:r>
            </w:del>
          </w:p>
          <w:p w14:paraId="0F39D1D4" w14:textId="3ABE2001" w:rsidR="00424B6F" w:rsidRPr="006B6063" w:rsidDel="00DE71B1" w:rsidRDefault="00424B6F" w:rsidP="00DE71B1">
            <w:pPr>
              <w:widowControl/>
              <w:spacing w:line="226" w:lineRule="exact"/>
              <w:ind w:left="102"/>
              <w:rPr>
                <w:del w:id="476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4762" w:author="Björn Genfors" w:date="2014-03-28T14:34:00Z"/>
                <w:rFonts w:cs="Times New Roman"/>
                <w:spacing w:val="-1"/>
                <w:sz w:val="20"/>
                <w:szCs w:val="20"/>
                <w:lang w:val="sv-SE"/>
              </w:rPr>
            </w:pPr>
            <w:del w:id="4763"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del>
          </w:p>
        </w:tc>
        <w:tc>
          <w:tcPr>
            <w:tcW w:w="1195" w:type="dxa"/>
            <w:tcBorders>
              <w:top w:val="single" w:sz="5" w:space="0" w:color="000000"/>
              <w:left w:val="single" w:sz="5" w:space="0" w:color="000000"/>
              <w:bottom w:val="single" w:sz="5" w:space="0" w:color="000000"/>
              <w:right w:val="single" w:sz="5" w:space="0" w:color="000000"/>
            </w:tcBorders>
            <w:tcPrChange w:id="47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4765" w:author="Björn Genfors" w:date="2014-03-28T14:34:00Z"/>
                <w:rFonts w:cs="Times New Roman"/>
                <w:spacing w:val="-1"/>
                <w:sz w:val="20"/>
                <w:szCs w:val="20"/>
                <w:lang w:val="sv-SE"/>
              </w:rPr>
            </w:pPr>
            <w:del w:id="4766" w:author="Björn Genfors" w:date="2014-03-28T14:34:00Z">
              <w:r w:rsidRPr="006B6063" w:rsidDel="00DE71B1">
                <w:rPr>
                  <w:spacing w:val="-1"/>
                  <w:sz w:val="20"/>
                  <w:szCs w:val="20"/>
                </w:rPr>
                <w:delText>1..1</w:delText>
              </w:r>
            </w:del>
          </w:p>
        </w:tc>
      </w:tr>
      <w:tr w:rsidR="00424B6F" w:rsidRPr="006B6063" w:rsidDel="00DE71B1" w14:paraId="1A49F00E" w14:textId="1F4EC317" w:rsidTr="00DE71B1">
        <w:trPr>
          <w:trHeight w:hRule="exact" w:val="724"/>
          <w:tblHeader/>
          <w:del w:id="4767" w:author="Björn Genfors" w:date="2014-03-28T14:34:00Z"/>
          <w:trPrChange w:id="4768"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4770" w:author="Björn Genfors" w:date="2014-03-28T14:34:00Z"/>
                <w:rFonts w:cs="Times New Roman"/>
                <w:sz w:val="20"/>
                <w:szCs w:val="20"/>
                <w:lang w:val="sv-SE"/>
              </w:rPr>
            </w:pPr>
            <w:del w:id="4771" w:author="Björn Genfors" w:date="2014-03-28T14:34:00Z">
              <w:r w:rsidRPr="006B6063" w:rsidDel="00DE71B1">
                <w:rPr>
                  <w:sz w:val="20"/>
                  <w:szCs w:val="20"/>
                </w:rPr>
                <w:delText>../../discipline</w:delText>
              </w:r>
            </w:del>
          </w:p>
        </w:tc>
        <w:tc>
          <w:tcPr>
            <w:tcW w:w="1559" w:type="dxa"/>
            <w:tcBorders>
              <w:top w:val="single" w:sz="5" w:space="0" w:color="000000"/>
              <w:left w:val="single" w:sz="5" w:space="0" w:color="000000"/>
              <w:bottom w:val="single" w:sz="5" w:space="0" w:color="000000"/>
              <w:right w:val="single" w:sz="5" w:space="0" w:color="000000"/>
            </w:tcBorders>
            <w:tcPrChange w:id="47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4773" w:author="Björn Genfors" w:date="2014-03-28T14:34:00Z"/>
                <w:rFonts w:cs="Times New Roman"/>
                <w:sz w:val="20"/>
                <w:szCs w:val="20"/>
                <w:lang w:val="sv-SE"/>
              </w:rPr>
            </w:pPr>
            <w:del w:id="477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4776" w:author="Björn Genfors" w:date="2014-03-28T14:34:00Z"/>
                <w:rFonts w:cs="Times New Roman"/>
                <w:spacing w:val="-1"/>
                <w:sz w:val="20"/>
                <w:szCs w:val="20"/>
                <w:lang w:val="sv-SE"/>
              </w:rPr>
            </w:pPr>
            <w:del w:id="4777" w:author="Björn Genfors" w:date="2014-03-28T14:34:00Z">
              <w:r w:rsidRPr="000B0F50" w:rsidDel="00DE71B1">
                <w:rPr>
                  <w:spacing w:val="-1"/>
                  <w:szCs w:val="20"/>
                </w:rPr>
                <w:delText xml:space="preserve">Text som anger vilken typ av labenhet som undersökningsresultatet härrör från. </w:delText>
              </w:r>
            </w:del>
          </w:p>
          <w:p w14:paraId="18246553" w14:textId="02FED48F" w:rsidR="00424B6F" w:rsidRPr="006B6063" w:rsidDel="00DE71B1" w:rsidRDefault="00424B6F" w:rsidP="00DE71B1">
            <w:pPr>
              <w:widowControl/>
              <w:spacing w:line="226" w:lineRule="exact"/>
              <w:ind w:left="102"/>
              <w:rPr>
                <w:del w:id="4778" w:author="Björn Genfors" w:date="2014-03-28T14:34:00Z"/>
                <w:rFonts w:cs="Times New Roman"/>
                <w:spacing w:val="-1"/>
                <w:sz w:val="20"/>
                <w:szCs w:val="20"/>
                <w:lang w:val="sv-SE"/>
              </w:rPr>
            </w:pPr>
            <w:del w:id="4779" w:author="Björn Genfors" w:date="2014-03-28T14:34:00Z">
              <w:r w:rsidRPr="000B0F50" w:rsidDel="00DE71B1">
                <w:rPr>
                  <w:spacing w:val="-1"/>
                  <w:szCs w:val="20"/>
                </w:rPr>
                <w:delText>Tillåtet värde är "Klinisk kemi"</w:delText>
              </w:r>
            </w:del>
          </w:p>
        </w:tc>
        <w:tc>
          <w:tcPr>
            <w:tcW w:w="1195" w:type="dxa"/>
            <w:tcBorders>
              <w:top w:val="single" w:sz="5" w:space="0" w:color="000000"/>
              <w:left w:val="single" w:sz="5" w:space="0" w:color="000000"/>
              <w:bottom w:val="single" w:sz="5" w:space="0" w:color="000000"/>
              <w:right w:val="single" w:sz="5" w:space="0" w:color="000000"/>
            </w:tcBorders>
            <w:tcPrChange w:id="4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4781" w:author="Björn Genfors" w:date="2014-03-28T14:34:00Z"/>
                <w:rFonts w:cs="Times New Roman"/>
                <w:spacing w:val="-1"/>
                <w:sz w:val="20"/>
                <w:szCs w:val="20"/>
                <w:lang w:val="sv-SE"/>
              </w:rPr>
            </w:pPr>
            <w:del w:id="4782" w:author="Björn Genfors" w:date="2014-03-28T14:34:00Z">
              <w:r w:rsidRPr="006B6063" w:rsidDel="00DE71B1">
                <w:rPr>
                  <w:spacing w:val="-1"/>
                  <w:sz w:val="20"/>
                  <w:szCs w:val="20"/>
                </w:rPr>
                <w:delText>1..1</w:delText>
              </w:r>
            </w:del>
          </w:p>
          <w:p w14:paraId="5D40CEC9" w14:textId="645155A0" w:rsidR="00424B6F" w:rsidRPr="006B6063" w:rsidDel="00DE71B1" w:rsidRDefault="00424B6F" w:rsidP="00DE71B1">
            <w:pPr>
              <w:widowControl/>
              <w:spacing w:line="226" w:lineRule="exact"/>
              <w:ind w:left="102"/>
              <w:jc w:val="center"/>
              <w:rPr>
                <w:del w:id="4783" w:author="Björn Genfors" w:date="2014-03-28T14:34:00Z"/>
                <w:rFonts w:cs="Times New Roman"/>
                <w:spacing w:val="-1"/>
                <w:sz w:val="20"/>
                <w:szCs w:val="20"/>
                <w:lang w:val="sv-SE"/>
              </w:rPr>
            </w:pPr>
          </w:p>
        </w:tc>
      </w:tr>
      <w:tr w:rsidR="00424B6F" w:rsidRPr="006B6063" w:rsidDel="00DE71B1" w14:paraId="261AAE1A" w14:textId="4D060CFE" w:rsidTr="00DE71B1">
        <w:trPr>
          <w:trHeight w:hRule="exact" w:val="685"/>
          <w:tblHeader/>
          <w:del w:id="4784" w:author="Björn Genfors" w:date="2014-03-28T14:34:00Z"/>
          <w:trPrChange w:id="4785"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4787" w:author="Björn Genfors" w:date="2014-03-28T14:34:00Z"/>
                <w:rFonts w:cs="Times New Roman"/>
                <w:sz w:val="20"/>
                <w:szCs w:val="20"/>
                <w:lang w:val="sv-SE"/>
              </w:rPr>
            </w:pPr>
            <w:del w:id="4788" w:author="Björn Genfors" w:date="2014-03-28T14:34:00Z">
              <w:r w:rsidRPr="006B6063" w:rsidDel="00DE71B1">
                <w:rPr>
                  <w:sz w:val="20"/>
                  <w:szCs w:val="20"/>
                </w:rPr>
                <w:delText>../../resultReport</w:delText>
              </w:r>
            </w:del>
          </w:p>
        </w:tc>
        <w:tc>
          <w:tcPr>
            <w:tcW w:w="1559" w:type="dxa"/>
            <w:tcBorders>
              <w:top w:val="single" w:sz="5" w:space="0" w:color="000000"/>
              <w:left w:val="single" w:sz="5" w:space="0" w:color="000000"/>
              <w:bottom w:val="single" w:sz="5" w:space="0" w:color="000000"/>
              <w:right w:val="single" w:sz="5" w:space="0" w:color="000000"/>
            </w:tcBorders>
            <w:tcPrChange w:id="47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4790" w:author="Björn Genfors" w:date="2014-03-28T14:34:00Z"/>
                <w:rFonts w:cs="Times New Roman"/>
                <w:sz w:val="20"/>
                <w:szCs w:val="20"/>
                <w:lang w:val="sv-SE"/>
              </w:rPr>
            </w:pPr>
            <w:del w:id="479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4793" w:author="Björn Genfors" w:date="2014-03-28T14:34:00Z"/>
                <w:rFonts w:cs="Times New Roman"/>
                <w:spacing w:val="-1"/>
                <w:sz w:val="20"/>
                <w:szCs w:val="20"/>
                <w:lang w:val="sv-SE"/>
              </w:rPr>
            </w:pPr>
            <w:del w:id="4794" w:author="Björn Genfors" w:date="2014-03-28T14:34:00Z">
              <w:r w:rsidRPr="000B0F50" w:rsidDel="00DE71B1">
                <w:rPr>
                  <w:spacing w:val="-1"/>
                  <w:szCs w:val="20"/>
                </w:rPr>
                <w:delText>Text som beskriver det sammanfattande utlåtandet kring undersökningsresultatet</w:delText>
              </w:r>
            </w:del>
          </w:p>
        </w:tc>
        <w:tc>
          <w:tcPr>
            <w:tcW w:w="1195" w:type="dxa"/>
            <w:tcBorders>
              <w:top w:val="single" w:sz="5" w:space="0" w:color="000000"/>
              <w:left w:val="single" w:sz="5" w:space="0" w:color="000000"/>
              <w:bottom w:val="single" w:sz="5" w:space="0" w:color="000000"/>
              <w:right w:val="single" w:sz="5" w:space="0" w:color="000000"/>
            </w:tcBorders>
            <w:tcPrChange w:id="47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4796" w:author="Björn Genfors" w:date="2014-03-28T14:34:00Z"/>
                <w:rFonts w:cs="Times New Roman"/>
                <w:spacing w:val="-1"/>
                <w:sz w:val="20"/>
                <w:szCs w:val="20"/>
                <w:lang w:val="sv-SE"/>
              </w:rPr>
            </w:pPr>
            <w:del w:id="4797" w:author="Björn Genfors" w:date="2014-03-28T14:34:00Z">
              <w:r w:rsidRPr="006B6063" w:rsidDel="00DE71B1">
                <w:rPr>
                  <w:spacing w:val="-1"/>
                  <w:sz w:val="20"/>
                  <w:szCs w:val="20"/>
                </w:rPr>
                <w:delText>0..1</w:delText>
              </w:r>
            </w:del>
          </w:p>
        </w:tc>
      </w:tr>
      <w:tr w:rsidR="00424B6F" w:rsidRPr="006B6063" w:rsidDel="00DE71B1" w14:paraId="1BD3BD19" w14:textId="1792A98D" w:rsidTr="00DE71B1">
        <w:trPr>
          <w:trHeight w:hRule="exact" w:val="710"/>
          <w:tblHeader/>
          <w:del w:id="4798" w:author="Björn Genfors" w:date="2014-03-28T14:34:00Z"/>
          <w:trPrChange w:id="4799"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4801" w:author="Björn Genfors" w:date="2014-03-28T14:34:00Z"/>
                <w:rFonts w:cs="Times New Roman"/>
                <w:sz w:val="20"/>
                <w:szCs w:val="20"/>
                <w:lang w:val="sv-SE"/>
              </w:rPr>
            </w:pPr>
            <w:del w:id="4802" w:author="Björn Genfors" w:date="2014-03-28T14:34:00Z">
              <w:r w:rsidRPr="006B6063" w:rsidDel="00DE71B1">
                <w:rPr>
                  <w:sz w:val="20"/>
                  <w:szCs w:val="20"/>
                </w:rPr>
                <w:delText>../../resultComment</w:delText>
              </w:r>
            </w:del>
          </w:p>
        </w:tc>
        <w:tc>
          <w:tcPr>
            <w:tcW w:w="1559" w:type="dxa"/>
            <w:tcBorders>
              <w:top w:val="single" w:sz="5" w:space="0" w:color="000000"/>
              <w:left w:val="single" w:sz="5" w:space="0" w:color="000000"/>
              <w:bottom w:val="single" w:sz="5" w:space="0" w:color="000000"/>
              <w:right w:val="single" w:sz="5" w:space="0" w:color="000000"/>
            </w:tcBorders>
            <w:tcPrChange w:id="48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4804" w:author="Björn Genfors" w:date="2014-03-28T14:34:00Z"/>
                <w:rFonts w:cs="Times New Roman"/>
                <w:sz w:val="20"/>
                <w:szCs w:val="20"/>
                <w:lang w:val="sv-SE"/>
              </w:rPr>
            </w:pPr>
            <w:del w:id="480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0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4807" w:author="Björn Genfors" w:date="2014-03-28T14:34:00Z"/>
                <w:rFonts w:cs="Times New Roman"/>
                <w:spacing w:val="-1"/>
                <w:sz w:val="20"/>
                <w:szCs w:val="20"/>
                <w:lang w:val="sv-SE"/>
              </w:rPr>
            </w:pPr>
            <w:del w:id="4808" w:author="Björn Genfors" w:date="2014-03-28T14:34:00Z">
              <w:r w:rsidRPr="000B0F50" w:rsidDel="00DE71B1">
                <w:rPr>
                  <w:spacing w:val="-1"/>
                  <w:szCs w:val="20"/>
                </w:rPr>
                <w:delText>Text som innehåller en kommentar avseende hela det lämnade svaret</w:delText>
              </w:r>
            </w:del>
          </w:p>
        </w:tc>
        <w:tc>
          <w:tcPr>
            <w:tcW w:w="1195" w:type="dxa"/>
            <w:tcBorders>
              <w:top w:val="single" w:sz="5" w:space="0" w:color="000000"/>
              <w:left w:val="single" w:sz="5" w:space="0" w:color="000000"/>
              <w:bottom w:val="single" w:sz="5" w:space="0" w:color="000000"/>
              <w:right w:val="single" w:sz="5" w:space="0" w:color="000000"/>
            </w:tcBorders>
            <w:tcPrChange w:id="48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4810" w:author="Björn Genfors" w:date="2014-03-28T14:34:00Z"/>
                <w:rFonts w:cs="Times New Roman"/>
                <w:spacing w:val="-1"/>
                <w:sz w:val="20"/>
                <w:szCs w:val="20"/>
                <w:lang w:val="sv-SE"/>
              </w:rPr>
            </w:pPr>
            <w:del w:id="4811" w:author="Björn Genfors" w:date="2014-03-28T14:34:00Z">
              <w:r w:rsidRPr="006B6063" w:rsidDel="00DE71B1">
                <w:rPr>
                  <w:spacing w:val="-1"/>
                  <w:sz w:val="20"/>
                  <w:szCs w:val="20"/>
                </w:rPr>
                <w:delText>0..1</w:delText>
              </w:r>
            </w:del>
          </w:p>
        </w:tc>
      </w:tr>
      <w:tr w:rsidR="00424B6F" w:rsidRPr="006B6063" w:rsidDel="00DE71B1" w14:paraId="18E027D3" w14:textId="24EDA3DE" w:rsidTr="00DE71B1">
        <w:trPr>
          <w:trHeight w:hRule="exact" w:val="704"/>
          <w:tblHeader/>
          <w:del w:id="4812" w:author="Björn Genfors" w:date="2014-03-28T14:34:00Z"/>
          <w:trPrChange w:id="481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4815" w:author="Björn Genfors" w:date="2014-03-28T14:34:00Z"/>
                <w:rFonts w:cs="Times New Roman"/>
                <w:sz w:val="20"/>
                <w:szCs w:val="20"/>
                <w:lang w:val="sv-SE"/>
              </w:rPr>
            </w:pPr>
            <w:del w:id="4816" w:author="Björn Genfors" w:date="2014-03-28T14:34:00Z">
              <w:r w:rsidRPr="006B6063" w:rsidDel="00DE71B1">
                <w:rPr>
                  <w:sz w:val="20"/>
                  <w:szCs w:val="20"/>
                </w:rPr>
                <w:delText>../../accountableHeathcareProfessional</w:delText>
              </w:r>
            </w:del>
          </w:p>
        </w:tc>
        <w:tc>
          <w:tcPr>
            <w:tcW w:w="1559" w:type="dxa"/>
            <w:tcBorders>
              <w:top w:val="single" w:sz="5" w:space="0" w:color="000000"/>
              <w:left w:val="single" w:sz="5" w:space="0" w:color="000000"/>
              <w:bottom w:val="single" w:sz="5" w:space="0" w:color="000000"/>
              <w:right w:val="single" w:sz="5" w:space="0" w:color="000000"/>
            </w:tcBorders>
            <w:tcPrChange w:id="48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4818" w:author="Björn Genfors" w:date="2014-03-28T14:34:00Z"/>
                <w:rFonts w:cs="Times New Roman"/>
                <w:sz w:val="20"/>
                <w:szCs w:val="20"/>
                <w:lang w:val="sv-SE"/>
              </w:rPr>
            </w:pPr>
            <w:del w:id="4819" w:author="Björn Genfors" w:date="2014-03-28T14:34:00Z">
              <w:r w:rsidRPr="006B6063" w:rsidDel="00DE71B1">
                <w:rPr>
                  <w:sz w:val="20"/>
                  <w:szCs w:val="20"/>
                </w:rPr>
                <w:delText>HealthcareProfessionalType</w:delText>
              </w:r>
            </w:del>
          </w:p>
        </w:tc>
        <w:tc>
          <w:tcPr>
            <w:tcW w:w="3969" w:type="dxa"/>
            <w:tcBorders>
              <w:top w:val="single" w:sz="5" w:space="0" w:color="000000"/>
              <w:left w:val="single" w:sz="5" w:space="0" w:color="000000"/>
              <w:bottom w:val="single" w:sz="5" w:space="0" w:color="000000"/>
              <w:right w:val="single" w:sz="5" w:space="0" w:color="000000"/>
            </w:tcBorders>
            <w:tcPrChange w:id="48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4821" w:author="Björn Genfors" w:date="2014-03-28T14:34:00Z"/>
                <w:rFonts w:cs="Times New Roman"/>
                <w:spacing w:val="-1"/>
                <w:sz w:val="20"/>
                <w:szCs w:val="20"/>
                <w:lang w:val="sv-SE"/>
              </w:rPr>
            </w:pPr>
            <w:del w:id="4822" w:author="Björn Genfors" w:date="2014-03-28T14:34:00Z">
              <w:r w:rsidRPr="000B0F50" w:rsidDel="00DE71B1">
                <w:rPr>
                  <w:spacing w:val="-1"/>
                  <w:szCs w:val="20"/>
                </w:rPr>
                <w:delText>Information om den vård- och omsorgspersonal som är ansvarig för undersökningsresultatet (svaret)</w:delText>
              </w:r>
            </w:del>
          </w:p>
        </w:tc>
        <w:tc>
          <w:tcPr>
            <w:tcW w:w="1195" w:type="dxa"/>
            <w:tcBorders>
              <w:top w:val="single" w:sz="5" w:space="0" w:color="000000"/>
              <w:left w:val="single" w:sz="5" w:space="0" w:color="000000"/>
              <w:bottom w:val="single" w:sz="5" w:space="0" w:color="000000"/>
              <w:right w:val="single" w:sz="5" w:space="0" w:color="000000"/>
            </w:tcBorders>
            <w:tcPrChange w:id="48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4824" w:author="Björn Genfors" w:date="2014-03-28T14:34:00Z"/>
                <w:rFonts w:cs="Times New Roman"/>
                <w:spacing w:val="-1"/>
                <w:sz w:val="20"/>
                <w:szCs w:val="20"/>
                <w:lang w:val="sv-SE"/>
              </w:rPr>
            </w:pPr>
            <w:del w:id="4825" w:author="Björn Genfors" w:date="2014-03-28T14:34:00Z">
              <w:r w:rsidRPr="006B6063" w:rsidDel="00DE71B1">
                <w:rPr>
                  <w:spacing w:val="-1"/>
                  <w:sz w:val="20"/>
                  <w:szCs w:val="20"/>
                </w:rPr>
                <w:delText>0..1</w:delText>
              </w:r>
            </w:del>
          </w:p>
        </w:tc>
      </w:tr>
      <w:tr w:rsidR="00424B6F" w:rsidRPr="006B6063" w:rsidDel="00DE71B1" w14:paraId="38A91FD8" w14:textId="63FC0F7D" w:rsidTr="00DE71B1">
        <w:trPr>
          <w:trHeight w:hRule="exact" w:val="671"/>
          <w:tblHeader/>
          <w:del w:id="4826" w:author="Björn Genfors" w:date="2014-03-28T14:34:00Z"/>
          <w:trPrChange w:id="482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4829" w:author="Björn Genfors" w:date="2014-03-28T14:34:00Z"/>
                <w:rFonts w:cs="Times New Roman"/>
                <w:sz w:val="20"/>
                <w:szCs w:val="20"/>
                <w:lang w:val="sv-SE"/>
              </w:rPr>
            </w:pPr>
            <w:del w:id="4830" w:author="Björn Genfors" w:date="2014-03-28T14:34:00Z">
              <w:r w:rsidRPr="006B6063" w:rsidDel="00DE71B1">
                <w:rPr>
                  <w:sz w:val="20"/>
                  <w:szCs w:val="20"/>
                </w:rPr>
                <w:delText>../../../authorTime</w:delText>
              </w:r>
            </w:del>
          </w:p>
        </w:tc>
        <w:tc>
          <w:tcPr>
            <w:tcW w:w="1559" w:type="dxa"/>
            <w:tcBorders>
              <w:top w:val="single" w:sz="5" w:space="0" w:color="000000"/>
              <w:left w:val="single" w:sz="5" w:space="0" w:color="000000"/>
              <w:bottom w:val="single" w:sz="5" w:space="0" w:color="000000"/>
              <w:right w:val="single" w:sz="5" w:space="0" w:color="000000"/>
            </w:tcBorders>
            <w:tcPrChange w:id="48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4832" w:author="Björn Genfors" w:date="2014-03-28T14:34:00Z"/>
                <w:rFonts w:cs="Times New Roman"/>
                <w:sz w:val="20"/>
                <w:szCs w:val="20"/>
                <w:lang w:val="sv-SE"/>
              </w:rPr>
            </w:pPr>
            <w:del w:id="4833"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83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4835" w:author="Björn Genfors" w:date="2014-03-28T14:34:00Z"/>
                <w:rFonts w:cs="Times New Roman"/>
                <w:spacing w:val="-1"/>
                <w:sz w:val="20"/>
                <w:szCs w:val="20"/>
                <w:lang w:val="sv-SE"/>
              </w:rPr>
            </w:pPr>
            <w:del w:id="4836" w:author="Björn Genfors" w:date="2014-03-28T14:34:00Z">
              <w:r w:rsidRPr="000B0F50" w:rsidDel="00DE71B1">
                <w:rPr>
                  <w:spacing w:val="-1"/>
                  <w:szCs w:val="20"/>
                </w:rPr>
                <w:delText>Tidpunkt då svaret skickas från laboratoriesystemet.</w:delText>
              </w:r>
            </w:del>
          </w:p>
        </w:tc>
        <w:tc>
          <w:tcPr>
            <w:tcW w:w="1195" w:type="dxa"/>
            <w:tcBorders>
              <w:top w:val="single" w:sz="5" w:space="0" w:color="000000"/>
              <w:left w:val="single" w:sz="5" w:space="0" w:color="000000"/>
              <w:bottom w:val="single" w:sz="5" w:space="0" w:color="000000"/>
              <w:right w:val="single" w:sz="5" w:space="0" w:color="000000"/>
            </w:tcBorders>
            <w:tcPrChange w:id="48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4838" w:author="Björn Genfors" w:date="2014-03-28T14:34:00Z"/>
                <w:rFonts w:cs="Times New Roman"/>
                <w:spacing w:val="-1"/>
                <w:sz w:val="20"/>
                <w:szCs w:val="20"/>
                <w:lang w:val="sv-SE"/>
              </w:rPr>
            </w:pPr>
            <w:del w:id="4839" w:author="Björn Genfors" w:date="2014-03-28T14:34:00Z">
              <w:r w:rsidRPr="006B6063" w:rsidDel="00DE71B1">
                <w:rPr>
                  <w:spacing w:val="-1"/>
                  <w:sz w:val="20"/>
                  <w:szCs w:val="20"/>
                </w:rPr>
                <w:delText>1..1</w:delText>
              </w:r>
            </w:del>
          </w:p>
        </w:tc>
      </w:tr>
      <w:tr w:rsidR="00424B6F" w:rsidRPr="006B6063" w:rsidDel="00DE71B1" w14:paraId="6A224F4F" w14:textId="11517D09" w:rsidTr="00DE71B1">
        <w:trPr>
          <w:trHeight w:hRule="exact" w:val="668"/>
          <w:tblHeader/>
          <w:del w:id="4840" w:author="Björn Genfors" w:date="2014-03-28T14:34:00Z"/>
          <w:trPrChange w:id="4841"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4843" w:author="Björn Genfors" w:date="2014-03-28T14:34:00Z"/>
                <w:rFonts w:cs="Times New Roman"/>
                <w:sz w:val="20"/>
                <w:szCs w:val="20"/>
                <w:lang w:val="sv-SE"/>
              </w:rPr>
            </w:pPr>
            <w:del w:id="4844" w:author="Björn Genfors" w:date="2014-03-28T14:34:00Z">
              <w:r w:rsidRPr="006B6063" w:rsidDel="00DE71B1">
                <w:rPr>
                  <w:sz w:val="20"/>
                  <w:szCs w:val="20"/>
                </w:rPr>
                <w:delText>../../../healthcareProfessionalHSAId</w:delText>
              </w:r>
            </w:del>
          </w:p>
        </w:tc>
        <w:tc>
          <w:tcPr>
            <w:tcW w:w="1559" w:type="dxa"/>
            <w:tcBorders>
              <w:top w:val="single" w:sz="5" w:space="0" w:color="000000"/>
              <w:left w:val="single" w:sz="5" w:space="0" w:color="000000"/>
              <w:bottom w:val="single" w:sz="5" w:space="0" w:color="000000"/>
              <w:right w:val="single" w:sz="5" w:space="0" w:color="000000"/>
            </w:tcBorders>
            <w:tcPrChange w:id="48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4846" w:author="Björn Genfors" w:date="2014-03-28T14:34:00Z"/>
                <w:rFonts w:cs="Times New Roman"/>
                <w:sz w:val="20"/>
                <w:szCs w:val="20"/>
                <w:lang w:val="sv-SE"/>
              </w:rPr>
            </w:pPr>
            <w:del w:id="4847"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8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4849" w:author="Björn Genfors" w:date="2014-03-28T14:34:00Z"/>
                <w:rFonts w:cs="Times New Roman"/>
                <w:spacing w:val="-1"/>
                <w:sz w:val="20"/>
                <w:szCs w:val="20"/>
                <w:lang w:val="sv-SE"/>
              </w:rPr>
            </w:pPr>
            <w:del w:id="4850" w:author="Björn Genfors" w:date="2014-03-28T14:34:00Z">
              <w:r w:rsidRPr="000B0F50" w:rsidDel="00DE71B1">
                <w:rPr>
                  <w:spacing w:val="-1"/>
                  <w:szCs w:val="20"/>
                </w:rPr>
                <w:delText>Vård- och omsorgspersonens HSA-id</w:delText>
              </w:r>
            </w:del>
          </w:p>
        </w:tc>
        <w:tc>
          <w:tcPr>
            <w:tcW w:w="1195" w:type="dxa"/>
            <w:tcBorders>
              <w:top w:val="single" w:sz="5" w:space="0" w:color="000000"/>
              <w:left w:val="single" w:sz="5" w:space="0" w:color="000000"/>
              <w:bottom w:val="single" w:sz="5" w:space="0" w:color="000000"/>
              <w:right w:val="single" w:sz="5" w:space="0" w:color="000000"/>
            </w:tcBorders>
            <w:tcPrChange w:id="48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4852" w:author="Björn Genfors" w:date="2014-03-28T14:34:00Z"/>
                <w:rFonts w:cs="Times New Roman"/>
                <w:spacing w:val="-1"/>
                <w:sz w:val="20"/>
                <w:szCs w:val="20"/>
                <w:lang w:val="sv-SE"/>
              </w:rPr>
            </w:pPr>
            <w:del w:id="4853" w:author="Björn Genfors" w:date="2014-03-28T14:34:00Z">
              <w:r w:rsidRPr="006B6063" w:rsidDel="00DE71B1">
                <w:rPr>
                  <w:spacing w:val="-1"/>
                  <w:sz w:val="20"/>
                  <w:szCs w:val="20"/>
                </w:rPr>
                <w:delText>1..1</w:delText>
              </w:r>
            </w:del>
          </w:p>
          <w:p w14:paraId="3D0B0096" w14:textId="10471085" w:rsidR="00424B6F" w:rsidRPr="006B6063" w:rsidDel="00DE71B1" w:rsidRDefault="00424B6F" w:rsidP="00DE71B1">
            <w:pPr>
              <w:widowControl/>
              <w:spacing w:line="226" w:lineRule="exact"/>
              <w:ind w:left="102"/>
              <w:jc w:val="center"/>
              <w:rPr>
                <w:del w:id="4854" w:author="Björn Genfors" w:date="2014-03-28T14:34:00Z"/>
                <w:rFonts w:cs="Times New Roman"/>
                <w:spacing w:val="-1"/>
                <w:sz w:val="20"/>
                <w:szCs w:val="20"/>
                <w:lang w:val="sv-SE"/>
              </w:rPr>
            </w:pPr>
          </w:p>
        </w:tc>
      </w:tr>
      <w:tr w:rsidR="00424B6F" w:rsidRPr="006B6063" w:rsidDel="00DE71B1" w14:paraId="436D0A33" w14:textId="77EBB213" w:rsidTr="00DE71B1">
        <w:trPr>
          <w:trHeight w:hRule="exact" w:val="777"/>
          <w:tblHeader/>
          <w:del w:id="4855" w:author="Björn Genfors" w:date="2014-03-28T14:34:00Z"/>
          <w:trPrChange w:id="4856"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4858" w:author="Björn Genfors" w:date="2014-03-28T14:34:00Z"/>
                <w:rFonts w:cs="Times New Roman"/>
                <w:sz w:val="20"/>
                <w:szCs w:val="20"/>
                <w:lang w:val="sv-SE"/>
              </w:rPr>
            </w:pPr>
            <w:del w:id="4859"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8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4861" w:author="Björn Genfors" w:date="2014-03-28T14:34:00Z"/>
                <w:rFonts w:cs="Times New Roman"/>
                <w:sz w:val="20"/>
                <w:szCs w:val="20"/>
                <w:lang w:val="sv-SE"/>
              </w:rPr>
            </w:pPr>
            <w:del w:id="486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4864" w:author="Björn Genfors" w:date="2014-03-28T14:34:00Z"/>
                <w:rFonts w:cs="Times New Roman"/>
                <w:spacing w:val="-1"/>
                <w:sz w:val="20"/>
                <w:szCs w:val="20"/>
                <w:lang w:val="sv-SE"/>
              </w:rPr>
            </w:pPr>
            <w:del w:id="4865" w:author="Björn Genfors" w:date="2014-03-28T14:34:00Z">
              <w:r w:rsidRPr="000B0F50" w:rsidDel="00DE71B1">
                <w:rPr>
                  <w:spacing w:val="-1"/>
                  <w:szCs w:val="20"/>
                </w:rPr>
                <w:delText>Namn på ansvarig vård- och omsorgsperson.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8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4867" w:author="Björn Genfors" w:date="2014-03-28T14:34:00Z"/>
                <w:rFonts w:cs="Times New Roman"/>
                <w:spacing w:val="-1"/>
                <w:sz w:val="20"/>
                <w:szCs w:val="20"/>
                <w:lang w:val="sv-SE"/>
              </w:rPr>
            </w:pPr>
            <w:del w:id="4868" w:author="Björn Genfors" w:date="2014-03-28T14:34:00Z">
              <w:r w:rsidRPr="006B6063" w:rsidDel="00DE71B1">
                <w:rPr>
                  <w:spacing w:val="-1"/>
                  <w:sz w:val="20"/>
                  <w:szCs w:val="20"/>
                </w:rPr>
                <w:delText>0..1</w:delText>
              </w:r>
            </w:del>
          </w:p>
          <w:p w14:paraId="4914F0F7" w14:textId="36BC7BF2" w:rsidR="00424B6F" w:rsidRPr="006B6063" w:rsidDel="00DE71B1" w:rsidRDefault="00424B6F" w:rsidP="00DE71B1">
            <w:pPr>
              <w:widowControl/>
              <w:spacing w:line="226" w:lineRule="exact"/>
              <w:ind w:left="102"/>
              <w:jc w:val="center"/>
              <w:rPr>
                <w:del w:id="4869" w:author="Björn Genfors" w:date="2014-03-28T14:34:00Z"/>
                <w:rFonts w:cs="Times New Roman"/>
                <w:spacing w:val="-1"/>
                <w:sz w:val="20"/>
                <w:szCs w:val="20"/>
                <w:lang w:val="sv-SE"/>
              </w:rPr>
            </w:pPr>
          </w:p>
        </w:tc>
      </w:tr>
      <w:tr w:rsidR="00424B6F" w:rsidRPr="006B6063" w:rsidDel="00DE71B1" w14:paraId="0250F2D9" w14:textId="278460BB" w:rsidTr="00DE71B1">
        <w:trPr>
          <w:trHeight w:hRule="exact" w:val="1513"/>
          <w:tblHeader/>
          <w:del w:id="4870" w:author="Björn Genfors" w:date="2014-03-28T14:34:00Z"/>
          <w:trPrChange w:id="4871"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4873" w:author="Björn Genfors" w:date="2014-03-28T14:34:00Z"/>
                <w:rFonts w:cs="Times New Roman"/>
                <w:sz w:val="20"/>
                <w:szCs w:val="20"/>
                <w:lang w:val="sv-SE"/>
              </w:rPr>
            </w:pPr>
            <w:del w:id="4874" w:author="Björn Genfors" w:date="2014-03-28T14:34:00Z">
              <w:r w:rsidRPr="006B6063" w:rsidDel="00DE71B1">
                <w:rPr>
                  <w:sz w:val="20"/>
                  <w:szCs w:val="20"/>
                </w:rPr>
                <w:delText>../../../healthcareProfessionalRoleCode</w:delText>
              </w:r>
            </w:del>
          </w:p>
        </w:tc>
        <w:tc>
          <w:tcPr>
            <w:tcW w:w="1559" w:type="dxa"/>
            <w:tcBorders>
              <w:top w:val="single" w:sz="5" w:space="0" w:color="000000"/>
              <w:left w:val="single" w:sz="5" w:space="0" w:color="000000"/>
              <w:bottom w:val="single" w:sz="5" w:space="0" w:color="000000"/>
              <w:right w:val="single" w:sz="5" w:space="0" w:color="000000"/>
            </w:tcBorders>
            <w:tcPrChange w:id="48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4876" w:author="Björn Genfors" w:date="2014-03-28T14:34:00Z"/>
                <w:rFonts w:cs="Times New Roman"/>
                <w:sz w:val="20"/>
                <w:szCs w:val="20"/>
                <w:lang w:val="sv-SE"/>
              </w:rPr>
            </w:pPr>
            <w:del w:id="4877"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87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4879" w:author="Björn Genfors" w:date="2014-03-28T14:34:00Z"/>
                <w:rFonts w:cs="Times New Roman"/>
                <w:spacing w:val="-1"/>
                <w:sz w:val="20"/>
                <w:szCs w:val="20"/>
                <w:lang w:val="sv-SE"/>
              </w:rPr>
            </w:pPr>
            <w:del w:id="4880" w:author="Björn Genfors" w:date="2014-03-28T14:34:00Z">
              <w:r w:rsidRPr="000B0F50" w:rsidDel="00DE71B1">
                <w:rPr>
                  <w:spacing w:val="-1"/>
                  <w:szCs w:val="20"/>
                </w:rPr>
                <w:delText xml:space="preserve">Information om personens befattning. Om möjligt skall KV Befattning (OID 1.2.752.129.2.2.1.4), se </w:delText>
              </w:r>
            </w:del>
          </w:p>
          <w:p w14:paraId="0DCC454B" w14:textId="16A25E5B" w:rsidR="00424B6F" w:rsidRPr="006B6063" w:rsidDel="00DE71B1" w:rsidRDefault="00424B6F" w:rsidP="00DE71B1">
            <w:pPr>
              <w:widowControl/>
              <w:spacing w:line="226" w:lineRule="exact"/>
              <w:ind w:left="102"/>
              <w:rPr>
                <w:del w:id="4881" w:author="Björn Genfors" w:date="2014-03-28T14:34:00Z"/>
                <w:rFonts w:cs="Times New Roman"/>
                <w:spacing w:val="-1"/>
                <w:sz w:val="20"/>
                <w:szCs w:val="20"/>
                <w:lang w:val="sv-SE"/>
              </w:rPr>
            </w:pPr>
            <w:del w:id="4882" w:author="Björn Genfors" w:date="2014-03-28T14:34:00Z">
              <w:r w:rsidRPr="000B0F50" w:rsidDel="00DE71B1">
                <w:rPr>
                  <w:spacing w:val="-1"/>
                  <w:szCs w:val="20"/>
                </w:rPr>
                <w:delText>http://www.inera.se/Documents/TJANSTER_PROJEKT/Katalogtjanst_HSA/Innehall/hsa_innehall_befattning.pdf</w:delText>
              </w:r>
            </w:del>
          </w:p>
          <w:p w14:paraId="708AFA60" w14:textId="6E0A7C02" w:rsidR="00424B6F" w:rsidRPr="006B6063" w:rsidDel="00DE71B1" w:rsidRDefault="00424B6F" w:rsidP="00DE71B1">
            <w:pPr>
              <w:widowControl/>
              <w:spacing w:line="226" w:lineRule="exact"/>
              <w:ind w:left="102"/>
              <w:rPr>
                <w:del w:id="488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8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4885" w:author="Björn Genfors" w:date="2014-03-28T14:34:00Z"/>
                <w:rFonts w:cs="Times New Roman"/>
                <w:spacing w:val="-1"/>
                <w:sz w:val="20"/>
                <w:szCs w:val="20"/>
                <w:lang w:val="sv-SE"/>
              </w:rPr>
            </w:pPr>
            <w:del w:id="4886" w:author="Björn Genfors" w:date="2014-03-28T14:34:00Z">
              <w:r w:rsidRPr="006B6063" w:rsidDel="00DE71B1">
                <w:rPr>
                  <w:spacing w:val="-1"/>
                  <w:sz w:val="20"/>
                  <w:szCs w:val="20"/>
                </w:rPr>
                <w:delText>0..1</w:delText>
              </w:r>
            </w:del>
          </w:p>
        </w:tc>
      </w:tr>
      <w:tr w:rsidR="00424B6F" w:rsidRPr="006B6063" w:rsidDel="00DE71B1" w14:paraId="7AD0328C" w14:textId="725948BD" w:rsidTr="00DE71B1">
        <w:trPr>
          <w:trHeight w:hRule="exact" w:val="692"/>
          <w:tblHeader/>
          <w:del w:id="4887" w:author="Björn Genfors" w:date="2014-03-28T14:34:00Z"/>
          <w:trPrChange w:id="4888"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4890" w:author="Björn Genfors" w:date="2014-03-28T14:34:00Z"/>
                <w:rFonts w:cs="Times New Roman"/>
                <w:sz w:val="20"/>
                <w:szCs w:val="20"/>
                <w:lang w:val="sv-SE"/>
              </w:rPr>
            </w:pPr>
            <w:del w:id="4891"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8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4893" w:author="Björn Genfors" w:date="2014-03-28T14:34:00Z"/>
                <w:rFonts w:cs="Times New Roman"/>
                <w:sz w:val="20"/>
                <w:szCs w:val="20"/>
                <w:lang w:val="sv-SE"/>
              </w:rPr>
            </w:pPr>
            <w:del w:id="489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4896" w:author="Björn Genfors" w:date="2014-03-28T14:34:00Z"/>
                <w:rFonts w:cs="Times New Roman"/>
                <w:spacing w:val="-1"/>
                <w:sz w:val="20"/>
                <w:szCs w:val="20"/>
                <w:lang w:val="sv-SE"/>
              </w:rPr>
            </w:pPr>
            <w:del w:id="4897"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8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4899" w:author="Björn Genfors" w:date="2014-03-28T14:34:00Z"/>
                <w:rFonts w:cs="Times New Roman"/>
                <w:spacing w:val="-1"/>
                <w:sz w:val="20"/>
                <w:szCs w:val="20"/>
                <w:lang w:val="sv-SE"/>
              </w:rPr>
            </w:pPr>
            <w:del w:id="4900" w:author="Björn Genfors" w:date="2014-03-28T14:34:00Z">
              <w:r w:rsidRPr="006B6063" w:rsidDel="00DE71B1">
                <w:rPr>
                  <w:spacing w:val="-1"/>
                  <w:sz w:val="20"/>
                  <w:szCs w:val="20"/>
                </w:rPr>
                <w:delText>0..1</w:delText>
              </w:r>
            </w:del>
          </w:p>
        </w:tc>
      </w:tr>
      <w:tr w:rsidR="00424B6F" w:rsidRPr="006B6063" w:rsidDel="00DE71B1" w14:paraId="65D0E127" w14:textId="4E2ECA00" w:rsidTr="00DE71B1">
        <w:trPr>
          <w:trHeight w:hRule="exact" w:val="762"/>
          <w:tblHeader/>
          <w:del w:id="4901" w:author="Björn Genfors" w:date="2014-03-28T14:34:00Z"/>
          <w:trPrChange w:id="4902"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4904" w:author="Björn Genfors" w:date="2014-03-28T14:34:00Z"/>
                <w:rFonts w:cs="Times New Roman"/>
                <w:sz w:val="20"/>
                <w:szCs w:val="20"/>
                <w:lang w:val="sv-SE"/>
              </w:rPr>
            </w:pPr>
            <w:del w:id="4905"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9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4907" w:author="Björn Genfors" w:date="2014-03-28T14:34:00Z"/>
                <w:rFonts w:cs="Times New Roman"/>
                <w:sz w:val="20"/>
                <w:szCs w:val="20"/>
                <w:lang w:val="sv-SE"/>
              </w:rPr>
            </w:pPr>
            <w:del w:id="490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4910" w:author="Björn Genfors" w:date="2014-03-28T14:34:00Z"/>
                <w:rFonts w:cs="Times New Roman"/>
                <w:spacing w:val="-1"/>
                <w:sz w:val="20"/>
                <w:szCs w:val="20"/>
                <w:lang w:val="sv-SE"/>
              </w:rPr>
            </w:pPr>
            <w:del w:id="4911"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9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4913" w:author="Björn Genfors" w:date="2014-03-28T14:34:00Z"/>
                <w:rFonts w:cs="Times New Roman"/>
                <w:spacing w:val="-1"/>
                <w:sz w:val="20"/>
                <w:szCs w:val="20"/>
                <w:lang w:val="sv-SE"/>
              </w:rPr>
            </w:pPr>
            <w:del w:id="4914" w:author="Björn Genfors" w:date="2014-03-28T14:34:00Z">
              <w:r w:rsidRPr="006B6063" w:rsidDel="00DE71B1">
                <w:rPr>
                  <w:spacing w:val="-1"/>
                  <w:sz w:val="20"/>
                  <w:szCs w:val="20"/>
                </w:rPr>
                <w:delText>0..1</w:delText>
              </w:r>
            </w:del>
          </w:p>
        </w:tc>
      </w:tr>
      <w:tr w:rsidR="00424B6F" w:rsidRPr="006B6063" w:rsidDel="00DE71B1" w14:paraId="759BE578" w14:textId="234B2022" w:rsidTr="00DE71B1">
        <w:trPr>
          <w:trHeight w:hRule="exact" w:val="597"/>
          <w:tblHeader/>
          <w:del w:id="4915" w:author="Björn Genfors" w:date="2014-03-28T14:34:00Z"/>
          <w:trPrChange w:id="4916"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4918" w:author="Björn Genfors" w:date="2014-03-28T14:34:00Z"/>
                <w:rFonts w:cs="Times New Roman"/>
                <w:sz w:val="20"/>
                <w:szCs w:val="20"/>
                <w:lang w:val="sv-SE"/>
              </w:rPr>
            </w:pPr>
            <w:del w:id="4919"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9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4921" w:author="Björn Genfors" w:date="2014-03-28T14:34:00Z"/>
                <w:rFonts w:cs="Times New Roman"/>
                <w:sz w:val="20"/>
                <w:szCs w:val="20"/>
                <w:lang w:val="sv-SE"/>
              </w:rPr>
            </w:pPr>
            <w:del w:id="492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4924" w:author="Björn Genfors" w:date="2014-03-28T14:34:00Z"/>
                <w:rFonts w:cs="Times New Roman"/>
                <w:spacing w:val="-1"/>
                <w:sz w:val="20"/>
                <w:szCs w:val="20"/>
                <w:lang w:val="sv-SE"/>
              </w:rPr>
            </w:pPr>
            <w:del w:id="4925"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9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4927" w:author="Björn Genfors" w:date="2014-03-28T14:34:00Z"/>
                <w:rFonts w:cs="Times New Roman"/>
                <w:spacing w:val="-1"/>
                <w:sz w:val="20"/>
                <w:szCs w:val="20"/>
                <w:lang w:val="sv-SE"/>
              </w:rPr>
            </w:pPr>
            <w:del w:id="4928" w:author="Björn Genfors" w:date="2014-03-28T14:34:00Z">
              <w:r w:rsidRPr="006B6063" w:rsidDel="00DE71B1">
                <w:rPr>
                  <w:spacing w:val="-1"/>
                  <w:sz w:val="20"/>
                  <w:szCs w:val="20"/>
                </w:rPr>
                <w:delText>0..1</w:delText>
              </w:r>
            </w:del>
          </w:p>
          <w:p w14:paraId="143FFB64" w14:textId="42467033" w:rsidR="00424B6F" w:rsidRPr="006B6063" w:rsidDel="00DE71B1" w:rsidRDefault="00424B6F" w:rsidP="00DE71B1">
            <w:pPr>
              <w:widowControl/>
              <w:spacing w:line="226" w:lineRule="exact"/>
              <w:ind w:left="102"/>
              <w:jc w:val="center"/>
              <w:rPr>
                <w:del w:id="4929" w:author="Björn Genfors" w:date="2014-03-28T14:34:00Z"/>
                <w:rFonts w:cs="Times New Roman"/>
                <w:spacing w:val="-1"/>
                <w:sz w:val="20"/>
                <w:szCs w:val="20"/>
                <w:lang w:val="sv-SE"/>
              </w:rPr>
            </w:pPr>
          </w:p>
        </w:tc>
      </w:tr>
      <w:tr w:rsidR="00424B6F" w:rsidRPr="006B6063" w:rsidDel="00DE71B1" w14:paraId="116C7E7C" w14:textId="2964DD9E" w:rsidTr="00DE71B1">
        <w:trPr>
          <w:trHeight w:hRule="exact" w:val="593"/>
          <w:tblHeader/>
          <w:del w:id="4930" w:author="Björn Genfors" w:date="2014-03-28T14:34:00Z"/>
          <w:trPrChange w:id="493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4933" w:author="Björn Genfors" w:date="2014-03-28T14:34:00Z"/>
                <w:rFonts w:cs="Times New Roman"/>
                <w:sz w:val="20"/>
                <w:szCs w:val="20"/>
                <w:lang w:val="sv-SE"/>
              </w:rPr>
            </w:pPr>
            <w:del w:id="4934"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9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4936" w:author="Björn Genfors" w:date="2014-03-28T14:34:00Z"/>
                <w:rFonts w:cs="Times New Roman"/>
                <w:sz w:val="20"/>
                <w:szCs w:val="20"/>
                <w:lang w:val="sv-SE"/>
              </w:rPr>
            </w:pPr>
            <w:del w:id="4937"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4939" w:author="Björn Genfors" w:date="2014-03-28T14:34:00Z"/>
                <w:rFonts w:cs="Times New Roman"/>
                <w:spacing w:val="-1"/>
                <w:sz w:val="20"/>
                <w:szCs w:val="20"/>
                <w:lang w:val="sv-SE"/>
              </w:rPr>
            </w:pPr>
            <w:del w:id="4940"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9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4942" w:author="Björn Genfors" w:date="2014-03-28T14:34:00Z"/>
                <w:rFonts w:cs="Times New Roman"/>
                <w:spacing w:val="-1"/>
                <w:sz w:val="20"/>
                <w:szCs w:val="20"/>
                <w:lang w:val="sv-SE"/>
              </w:rPr>
            </w:pPr>
            <w:del w:id="4943" w:author="Björn Genfors" w:date="2014-03-28T14:34:00Z">
              <w:r w:rsidRPr="006B6063" w:rsidDel="00DE71B1">
                <w:rPr>
                  <w:spacing w:val="-1"/>
                  <w:sz w:val="20"/>
                  <w:szCs w:val="20"/>
                </w:rPr>
                <w:delText>0..1</w:delText>
              </w:r>
            </w:del>
          </w:p>
        </w:tc>
      </w:tr>
      <w:tr w:rsidR="00424B6F" w:rsidRPr="006B6063" w:rsidDel="00DE71B1" w14:paraId="571AA8A2" w14:textId="49D48E34" w:rsidTr="00DE71B1">
        <w:trPr>
          <w:trHeight w:hRule="exact" w:val="996"/>
          <w:tblHeader/>
          <w:del w:id="4944" w:author="Björn Genfors" w:date="2014-03-28T14:34:00Z"/>
          <w:trPrChange w:id="4945"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4947" w:author="Björn Genfors" w:date="2014-03-28T14:34:00Z"/>
                <w:rFonts w:cs="Times New Roman"/>
                <w:sz w:val="20"/>
                <w:szCs w:val="20"/>
                <w:lang w:val="sv-SE"/>
              </w:rPr>
            </w:pPr>
            <w:del w:id="4948" w:author="Björn Genfors" w:date="2014-03-28T14:34:00Z">
              <w:r w:rsidRPr="006B6063" w:rsidDel="00DE71B1">
                <w:rPr>
                  <w:sz w:val="20"/>
                  <w:szCs w:val="20"/>
                </w:rPr>
                <w:lastRenderedPageBreak/>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94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4950" w:author="Björn Genfors" w:date="2014-03-28T14:34:00Z"/>
                <w:rFonts w:cs="Times New Roman"/>
                <w:spacing w:val="-1"/>
                <w:sz w:val="20"/>
                <w:szCs w:val="20"/>
                <w:lang w:val="sv-SE"/>
              </w:rPr>
            </w:pPr>
            <w:del w:id="4951" w:author="Björn Genfors" w:date="2014-03-28T14:34:00Z">
              <w:r w:rsidRPr="006B6063" w:rsidDel="00DE71B1">
                <w:rPr>
                  <w:spacing w:val="-1"/>
                  <w:sz w:val="20"/>
                  <w:szCs w:val="20"/>
                </w:rPr>
                <w:delText>string</w:delText>
              </w:r>
            </w:del>
          </w:p>
          <w:p w14:paraId="0C749B0D" w14:textId="40C72BC6" w:rsidR="00424B6F" w:rsidRPr="006B6063" w:rsidDel="00DE71B1" w:rsidRDefault="00424B6F" w:rsidP="00DE71B1">
            <w:pPr>
              <w:widowControl/>
              <w:spacing w:line="226" w:lineRule="exact"/>
              <w:ind w:left="102"/>
              <w:rPr>
                <w:del w:id="495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9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4954" w:author="Björn Genfors" w:date="2014-03-28T14:34:00Z"/>
                <w:rFonts w:cs="Times New Roman"/>
                <w:spacing w:val="-1"/>
                <w:sz w:val="20"/>
                <w:szCs w:val="20"/>
                <w:lang w:val="sv-SE"/>
              </w:rPr>
            </w:pPr>
            <w:del w:id="4955"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9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4957" w:author="Björn Genfors" w:date="2014-03-28T14:34:00Z"/>
                <w:rFonts w:cs="Times New Roman"/>
                <w:spacing w:val="-1"/>
                <w:sz w:val="20"/>
                <w:szCs w:val="20"/>
                <w:lang w:val="sv-SE"/>
              </w:rPr>
            </w:pPr>
            <w:del w:id="4958" w:author="Björn Genfors" w:date="2014-03-28T14:34:00Z">
              <w:r w:rsidRPr="006B6063" w:rsidDel="00DE71B1">
                <w:rPr>
                  <w:spacing w:val="-1"/>
                  <w:sz w:val="20"/>
                  <w:szCs w:val="20"/>
                </w:rPr>
                <w:delText>0..1</w:delText>
              </w:r>
            </w:del>
          </w:p>
        </w:tc>
      </w:tr>
      <w:tr w:rsidR="00424B6F" w:rsidRPr="006B6063" w:rsidDel="00DE71B1" w14:paraId="3A6E9875" w14:textId="6FB1ED94" w:rsidTr="00DE71B1">
        <w:trPr>
          <w:trHeight w:hRule="exact" w:val="1409"/>
          <w:tblHeader/>
          <w:del w:id="4959" w:author="Björn Genfors" w:date="2014-03-28T14:34:00Z"/>
          <w:trPrChange w:id="496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4962" w:author="Björn Genfors" w:date="2014-03-28T14:34:00Z"/>
                <w:rFonts w:cs="Times New Roman"/>
                <w:spacing w:val="-1"/>
                <w:sz w:val="20"/>
                <w:szCs w:val="20"/>
                <w:lang w:val="sv-SE"/>
              </w:rPr>
            </w:pPr>
            <w:del w:id="4963" w:author="Björn Genfors" w:date="2014-03-28T14:34:00Z">
              <w:r w:rsidRPr="006B6063" w:rsidDel="00DE71B1">
                <w:rPr>
                  <w:sz w:val="20"/>
                  <w:szCs w:val="20"/>
                </w:rPr>
                <w:delText>../../../</w:delText>
              </w:r>
              <w:r w:rsidRPr="006B6063" w:rsidDel="00DE71B1">
                <w:rPr>
                  <w:spacing w:val="-1"/>
                  <w:sz w:val="20"/>
                  <w:szCs w:val="20"/>
                </w:rPr>
                <w:delText>../originalText</w:delText>
              </w:r>
            </w:del>
          </w:p>
          <w:p w14:paraId="667367C9" w14:textId="0C3E28C7" w:rsidR="00424B6F" w:rsidRPr="006B6063" w:rsidDel="00DE71B1" w:rsidRDefault="00424B6F" w:rsidP="00DE71B1">
            <w:pPr>
              <w:widowControl/>
              <w:spacing w:line="229" w:lineRule="exact"/>
              <w:ind w:left="102"/>
              <w:rPr>
                <w:del w:id="496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9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4966" w:author="Björn Genfors" w:date="2014-03-28T14:34:00Z"/>
                <w:rFonts w:cs="Times New Roman"/>
                <w:spacing w:val="-1"/>
                <w:sz w:val="20"/>
                <w:szCs w:val="20"/>
                <w:lang w:val="sv-SE"/>
              </w:rPr>
            </w:pPr>
            <w:del w:id="4967" w:author="Björn Genfors" w:date="2014-03-28T14:34:00Z">
              <w:r w:rsidRPr="006B6063" w:rsidDel="00DE71B1">
                <w:rPr>
                  <w:spacing w:val="-1"/>
                  <w:sz w:val="20"/>
                  <w:szCs w:val="20"/>
                </w:rPr>
                <w:delText>string</w:delText>
              </w:r>
            </w:del>
          </w:p>
          <w:p w14:paraId="5C6DE4F9" w14:textId="496A2AAB" w:rsidR="00424B6F" w:rsidRPr="006B6063" w:rsidDel="00DE71B1" w:rsidRDefault="00424B6F" w:rsidP="00DE71B1">
            <w:pPr>
              <w:widowControl/>
              <w:spacing w:line="226" w:lineRule="exact"/>
              <w:ind w:left="102"/>
              <w:rPr>
                <w:del w:id="496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9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4970" w:author="Björn Genfors" w:date="2014-03-28T14:34:00Z"/>
                <w:rFonts w:cs="Times New Roman"/>
                <w:spacing w:val="-1"/>
                <w:sz w:val="20"/>
                <w:szCs w:val="20"/>
                <w:lang w:val="sv-SE"/>
              </w:rPr>
            </w:pPr>
            <w:del w:id="497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9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4973" w:author="Björn Genfors" w:date="2014-03-28T14:34:00Z"/>
                <w:rFonts w:cs="Times New Roman"/>
                <w:spacing w:val="-1"/>
                <w:sz w:val="20"/>
                <w:szCs w:val="20"/>
                <w:lang w:val="sv-SE"/>
              </w:rPr>
            </w:pPr>
            <w:del w:id="4974" w:author="Björn Genfors" w:date="2014-03-28T14:34:00Z">
              <w:r w:rsidRPr="006B6063" w:rsidDel="00DE71B1">
                <w:rPr>
                  <w:spacing w:val="-1"/>
                  <w:sz w:val="20"/>
                  <w:szCs w:val="20"/>
                </w:rPr>
                <w:delText>0..1</w:delText>
              </w:r>
            </w:del>
          </w:p>
        </w:tc>
      </w:tr>
      <w:tr w:rsidR="00424B6F" w:rsidRPr="006B6063" w:rsidDel="00DE71B1" w14:paraId="6F1620FF" w14:textId="46311C59" w:rsidTr="00DE71B1">
        <w:trPr>
          <w:trHeight w:hRule="exact" w:val="766"/>
          <w:tblHeader/>
          <w:del w:id="4975" w:author="Björn Genfors" w:date="2014-03-28T14:34:00Z"/>
          <w:trPrChange w:id="4976"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4978" w:author="Björn Genfors" w:date="2014-03-28T14:34:00Z"/>
                <w:rFonts w:cs="Times New Roman"/>
                <w:sz w:val="20"/>
                <w:szCs w:val="20"/>
                <w:lang w:val="sv-SE"/>
              </w:rPr>
            </w:pPr>
            <w:del w:id="4979"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9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4981" w:author="Björn Genfors" w:date="2014-03-28T14:34:00Z"/>
                <w:rFonts w:cs="Times New Roman"/>
                <w:sz w:val="20"/>
                <w:szCs w:val="20"/>
                <w:lang w:val="sv-SE"/>
              </w:rPr>
            </w:pPr>
            <w:del w:id="4982"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9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4984" w:author="Björn Genfors" w:date="2014-03-28T14:34:00Z"/>
                <w:rFonts w:cs="Times New Roman"/>
                <w:spacing w:val="-1"/>
                <w:sz w:val="20"/>
                <w:szCs w:val="20"/>
                <w:lang w:val="sv-SE"/>
              </w:rPr>
            </w:pPr>
            <w:del w:id="4985" w:author="Björn Genfors" w:date="2014-03-28T14:34:00Z">
              <w:r w:rsidRPr="000B0F50" w:rsidDel="00DE71B1">
                <w:rPr>
                  <w:spacing w:val="-1"/>
                  <w:szCs w:val="20"/>
                </w:rPr>
                <w:delText>Den enhet som vård- och omsorgspersonen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9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4987" w:author="Björn Genfors" w:date="2014-03-28T14:34:00Z"/>
                <w:rFonts w:cs="Times New Roman"/>
                <w:spacing w:val="-1"/>
                <w:sz w:val="20"/>
                <w:szCs w:val="20"/>
                <w:lang w:val="sv-SE"/>
              </w:rPr>
            </w:pPr>
            <w:del w:id="4988" w:author="Björn Genfors" w:date="2014-03-28T14:34:00Z">
              <w:r w:rsidRPr="006B6063" w:rsidDel="00DE71B1">
                <w:rPr>
                  <w:spacing w:val="-1"/>
                  <w:sz w:val="20"/>
                  <w:szCs w:val="20"/>
                </w:rPr>
                <w:delText>1..1</w:delText>
              </w:r>
            </w:del>
          </w:p>
        </w:tc>
      </w:tr>
      <w:tr w:rsidR="00424B6F" w:rsidRPr="006B6063" w:rsidDel="00DE71B1" w14:paraId="0632BBDB" w14:textId="1EEB247D" w:rsidTr="00DE71B1">
        <w:trPr>
          <w:trHeight w:hRule="exact" w:val="535"/>
          <w:tblHeader/>
          <w:del w:id="4989" w:author="Björn Genfors" w:date="2014-03-28T14:34:00Z"/>
          <w:trPrChange w:id="499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4992" w:author="Björn Genfors" w:date="2014-03-28T14:34:00Z"/>
                <w:rFonts w:cs="Times New Roman"/>
                <w:sz w:val="20"/>
                <w:szCs w:val="20"/>
                <w:lang w:val="sv-SE"/>
              </w:rPr>
            </w:pPr>
            <w:del w:id="4993"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9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4995" w:author="Björn Genfors" w:date="2014-03-28T14:34:00Z"/>
                <w:rFonts w:cs="Times New Roman"/>
                <w:sz w:val="20"/>
                <w:szCs w:val="20"/>
                <w:lang w:val="sv-SE"/>
              </w:rPr>
            </w:pPr>
            <w:del w:id="4996" w:author="Björn Genfors" w:date="2014-03-28T14:34:00Z">
              <w:r w:rsidRPr="006B6063" w:rsidDel="00DE71B1">
                <w:rPr>
                  <w:sz w:val="20"/>
                  <w:szCs w:val="20"/>
                </w:rPr>
                <w:delText>HDAIdType</w:delText>
              </w:r>
            </w:del>
          </w:p>
        </w:tc>
        <w:tc>
          <w:tcPr>
            <w:tcW w:w="3969" w:type="dxa"/>
            <w:tcBorders>
              <w:top w:val="single" w:sz="5" w:space="0" w:color="000000"/>
              <w:left w:val="single" w:sz="5" w:space="0" w:color="000000"/>
              <w:bottom w:val="single" w:sz="5" w:space="0" w:color="000000"/>
              <w:right w:val="single" w:sz="5" w:space="0" w:color="000000"/>
            </w:tcBorders>
            <w:tcPrChange w:id="49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4998" w:author="Björn Genfors" w:date="2014-03-28T14:34:00Z"/>
                <w:rFonts w:cs="Times New Roman"/>
                <w:spacing w:val="-1"/>
                <w:sz w:val="20"/>
                <w:szCs w:val="20"/>
                <w:lang w:val="sv-SE"/>
              </w:rPr>
            </w:pPr>
            <w:del w:id="4999" w:author="Björn Genfors" w:date="2014-03-28T14:34:00Z">
              <w:r w:rsidRPr="006B6063" w:rsidDel="00DE71B1">
                <w:rPr>
                  <w:spacing w:val="-1"/>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50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5001" w:author="Björn Genfors" w:date="2014-03-28T14:34:00Z"/>
                <w:rFonts w:cs="Times New Roman"/>
                <w:spacing w:val="-1"/>
                <w:sz w:val="20"/>
                <w:szCs w:val="20"/>
                <w:lang w:val="sv-SE"/>
              </w:rPr>
            </w:pPr>
            <w:del w:id="5002" w:author="Björn Genfors" w:date="2014-03-28T14:34:00Z">
              <w:r w:rsidRPr="006B6063" w:rsidDel="00DE71B1">
                <w:rPr>
                  <w:spacing w:val="-1"/>
                  <w:sz w:val="20"/>
                  <w:szCs w:val="20"/>
                </w:rPr>
                <w:delText>1..1</w:delText>
              </w:r>
            </w:del>
          </w:p>
        </w:tc>
      </w:tr>
      <w:tr w:rsidR="00424B6F" w:rsidRPr="006B6063" w:rsidDel="00DE71B1" w14:paraId="44EEF991" w14:textId="0866BADD" w:rsidTr="00DE71B1">
        <w:trPr>
          <w:trHeight w:hRule="exact" w:val="540"/>
          <w:tblHeader/>
          <w:del w:id="5003" w:author="Björn Genfors" w:date="2014-03-28T14:34:00Z"/>
          <w:trPrChange w:id="5004"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5006" w:author="Björn Genfors" w:date="2014-03-28T14:34:00Z"/>
                <w:rFonts w:cs="Times New Roman"/>
                <w:sz w:val="20"/>
                <w:szCs w:val="20"/>
                <w:lang w:val="sv-SE"/>
              </w:rPr>
            </w:pPr>
            <w:del w:id="5007"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50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5009" w:author="Björn Genfors" w:date="2014-03-28T14:34:00Z"/>
                <w:rFonts w:cs="Times New Roman"/>
                <w:sz w:val="20"/>
                <w:szCs w:val="20"/>
                <w:lang w:val="sv-SE"/>
              </w:rPr>
            </w:pPr>
            <w:del w:id="501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5012" w:author="Björn Genfors" w:date="2014-03-28T14:34:00Z"/>
                <w:rFonts w:cs="Times New Roman"/>
                <w:spacing w:val="-1"/>
                <w:sz w:val="20"/>
                <w:szCs w:val="20"/>
                <w:lang w:val="sv-SE"/>
              </w:rPr>
            </w:pPr>
            <w:del w:id="5013" w:author="Björn Genfors" w:date="2014-03-28T14:34:00Z">
              <w:r w:rsidRPr="000B0F50" w:rsidDel="00DE71B1">
                <w:rPr>
                  <w:spacing w:val="-1"/>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50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5015" w:author="Björn Genfors" w:date="2014-03-28T14:34:00Z"/>
                <w:rFonts w:cs="Times New Roman"/>
                <w:spacing w:val="-1"/>
                <w:sz w:val="20"/>
                <w:szCs w:val="20"/>
                <w:lang w:val="sv-SE"/>
              </w:rPr>
            </w:pPr>
            <w:del w:id="5016" w:author="Björn Genfors" w:date="2014-03-28T14:34:00Z">
              <w:r w:rsidRPr="006B6063" w:rsidDel="00DE71B1">
                <w:rPr>
                  <w:spacing w:val="-1"/>
                  <w:sz w:val="20"/>
                  <w:szCs w:val="20"/>
                </w:rPr>
                <w:delText>1..1</w:delText>
              </w:r>
            </w:del>
          </w:p>
        </w:tc>
      </w:tr>
      <w:tr w:rsidR="00424B6F" w:rsidRPr="006B6063" w:rsidDel="00DE71B1" w14:paraId="72CDA623" w14:textId="7E35026A" w:rsidTr="00DE71B1">
        <w:trPr>
          <w:trHeight w:hRule="exact" w:val="535"/>
          <w:tblHeader/>
          <w:del w:id="5017" w:author="Björn Genfors" w:date="2014-03-28T14:34:00Z"/>
          <w:trPrChange w:id="5018"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5020" w:author="Björn Genfors" w:date="2014-03-28T14:34:00Z"/>
                <w:rFonts w:cs="Times New Roman"/>
                <w:sz w:val="20"/>
                <w:szCs w:val="20"/>
                <w:lang w:val="sv-SE"/>
              </w:rPr>
            </w:pPr>
            <w:del w:id="5021"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50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5023" w:author="Björn Genfors" w:date="2014-03-28T14:34:00Z"/>
                <w:rFonts w:cs="Times New Roman"/>
                <w:sz w:val="20"/>
                <w:szCs w:val="20"/>
                <w:lang w:val="sv-SE"/>
              </w:rPr>
            </w:pPr>
            <w:del w:id="502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5026" w:author="Björn Genfors" w:date="2014-03-28T14:34:00Z"/>
                <w:rFonts w:cs="Times New Roman"/>
                <w:spacing w:val="-1"/>
                <w:sz w:val="20"/>
                <w:szCs w:val="20"/>
                <w:lang w:val="sv-SE"/>
              </w:rPr>
            </w:pPr>
            <w:del w:id="5027" w:author="Björn Genfors" w:date="2014-03-28T14:34:00Z">
              <w:r w:rsidRPr="006B6063" w:rsidDel="00DE71B1">
                <w:rPr>
                  <w:spacing w:val="-1"/>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50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5029" w:author="Björn Genfors" w:date="2014-03-28T14:34:00Z"/>
                <w:rFonts w:cs="Times New Roman"/>
                <w:spacing w:val="-1"/>
                <w:sz w:val="20"/>
                <w:szCs w:val="20"/>
                <w:lang w:val="sv-SE"/>
              </w:rPr>
            </w:pPr>
            <w:del w:id="5030" w:author="Björn Genfors" w:date="2014-03-28T14:34:00Z">
              <w:r w:rsidRPr="006B6063" w:rsidDel="00DE71B1">
                <w:rPr>
                  <w:spacing w:val="-1"/>
                  <w:sz w:val="20"/>
                  <w:szCs w:val="20"/>
                </w:rPr>
                <w:delText>0..1</w:delText>
              </w:r>
            </w:del>
          </w:p>
        </w:tc>
      </w:tr>
      <w:tr w:rsidR="00424B6F" w:rsidRPr="006B6063" w:rsidDel="00DE71B1" w14:paraId="5139D160" w14:textId="03BA8F3D" w:rsidTr="00DE71B1">
        <w:trPr>
          <w:trHeight w:hRule="exact" w:val="535"/>
          <w:tblHeader/>
          <w:del w:id="5031" w:author="Björn Genfors" w:date="2014-03-28T14:34:00Z"/>
          <w:trPrChange w:id="503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5034" w:author="Björn Genfors" w:date="2014-03-28T14:34:00Z"/>
                <w:rFonts w:cs="Times New Roman"/>
                <w:sz w:val="20"/>
                <w:szCs w:val="20"/>
                <w:lang w:val="sv-SE"/>
              </w:rPr>
            </w:pPr>
            <w:del w:id="5035"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50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5037" w:author="Björn Genfors" w:date="2014-03-28T14:34:00Z"/>
                <w:rFonts w:cs="Times New Roman"/>
                <w:sz w:val="20"/>
                <w:szCs w:val="20"/>
                <w:lang w:val="sv-SE"/>
              </w:rPr>
            </w:pPr>
            <w:del w:id="503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5040" w:author="Björn Genfors" w:date="2014-03-28T14:34:00Z"/>
                <w:rFonts w:cs="Times New Roman"/>
                <w:spacing w:val="-1"/>
                <w:sz w:val="20"/>
                <w:szCs w:val="20"/>
                <w:lang w:val="sv-SE"/>
              </w:rPr>
            </w:pPr>
            <w:del w:id="5041" w:author="Björn Genfors" w:date="2014-03-28T14:34:00Z">
              <w:r w:rsidRPr="006B6063" w:rsidDel="00DE71B1">
                <w:rPr>
                  <w:spacing w:val="-1"/>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50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5043" w:author="Björn Genfors" w:date="2014-03-28T14:34:00Z"/>
                <w:rFonts w:cs="Times New Roman"/>
                <w:spacing w:val="-1"/>
                <w:sz w:val="20"/>
                <w:szCs w:val="20"/>
                <w:lang w:val="sv-SE"/>
              </w:rPr>
            </w:pPr>
            <w:del w:id="5044" w:author="Björn Genfors" w:date="2014-03-28T14:34:00Z">
              <w:r w:rsidRPr="006B6063" w:rsidDel="00DE71B1">
                <w:rPr>
                  <w:spacing w:val="-1"/>
                  <w:sz w:val="20"/>
                  <w:szCs w:val="20"/>
                </w:rPr>
                <w:delText>0..1</w:delText>
              </w:r>
            </w:del>
          </w:p>
        </w:tc>
      </w:tr>
      <w:tr w:rsidR="00424B6F" w:rsidRPr="006B6063" w:rsidDel="00DE71B1" w14:paraId="642CC544" w14:textId="79D2AC32" w:rsidTr="00DE71B1">
        <w:trPr>
          <w:trHeight w:hRule="exact" w:val="540"/>
          <w:tblHeader/>
          <w:del w:id="5045" w:author="Björn Genfors" w:date="2014-03-28T14:34:00Z"/>
          <w:trPrChange w:id="504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5048" w:author="Björn Genfors" w:date="2014-03-28T14:34:00Z"/>
                <w:rFonts w:cs="Times New Roman"/>
                <w:sz w:val="20"/>
                <w:szCs w:val="20"/>
                <w:lang w:val="sv-SE"/>
              </w:rPr>
            </w:pPr>
            <w:del w:id="5049"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50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5051" w:author="Björn Genfors" w:date="2014-03-28T14:34:00Z"/>
                <w:rFonts w:cs="Times New Roman"/>
                <w:sz w:val="20"/>
                <w:szCs w:val="20"/>
                <w:lang w:val="sv-SE"/>
              </w:rPr>
            </w:pPr>
            <w:del w:id="505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5054" w:author="Björn Genfors" w:date="2014-03-28T14:34:00Z"/>
                <w:rFonts w:cs="Times New Roman"/>
                <w:spacing w:val="-1"/>
                <w:sz w:val="20"/>
                <w:szCs w:val="20"/>
                <w:lang w:val="sv-SE"/>
              </w:rPr>
            </w:pPr>
            <w:del w:id="5055" w:author="Björn Genfors" w:date="2014-03-28T14:34:00Z">
              <w:r w:rsidRPr="000B0F50" w:rsidDel="00DE71B1">
                <w:rPr>
                  <w:spacing w:val="-1"/>
                  <w:szCs w:val="20"/>
                </w:rPr>
                <w:delText>Postadress för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50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5057" w:author="Björn Genfors" w:date="2014-03-28T14:34:00Z"/>
                <w:rFonts w:cs="Times New Roman"/>
                <w:spacing w:val="-1"/>
                <w:sz w:val="20"/>
                <w:szCs w:val="20"/>
                <w:lang w:val="sv-SE"/>
              </w:rPr>
            </w:pPr>
            <w:del w:id="5058" w:author="Björn Genfors" w:date="2014-03-28T14:34:00Z">
              <w:r w:rsidRPr="006B6063" w:rsidDel="00DE71B1">
                <w:rPr>
                  <w:spacing w:val="-1"/>
                  <w:sz w:val="20"/>
                  <w:szCs w:val="20"/>
                </w:rPr>
                <w:delText>0..1</w:delText>
              </w:r>
            </w:del>
          </w:p>
        </w:tc>
      </w:tr>
      <w:tr w:rsidR="00424B6F" w:rsidRPr="006B6063" w:rsidDel="00DE71B1" w14:paraId="3AB389B0" w14:textId="0A53675A" w:rsidTr="00DE71B1">
        <w:trPr>
          <w:trHeight w:hRule="exact" w:val="680"/>
          <w:tblHeader/>
          <w:del w:id="5059" w:author="Björn Genfors" w:date="2014-03-28T14:34:00Z"/>
          <w:trPrChange w:id="5060"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5062" w:author="Björn Genfors" w:date="2014-03-28T14:34:00Z"/>
                <w:rFonts w:cs="Times New Roman"/>
                <w:b/>
                <w:sz w:val="20"/>
                <w:szCs w:val="20"/>
                <w:lang w:val="sv-SE"/>
              </w:rPr>
            </w:pPr>
            <w:del w:id="5063" w:author="Björn Genfors" w:date="2014-03-28T14:34:00Z">
              <w:r w:rsidRPr="006B6063" w:rsidDel="00DE71B1">
                <w:rPr>
                  <w:sz w:val="20"/>
                  <w:szCs w:val="20"/>
                </w:rPr>
                <w:delText>../../../../orgUnitLocation</w:delText>
              </w:r>
            </w:del>
          </w:p>
        </w:tc>
        <w:tc>
          <w:tcPr>
            <w:tcW w:w="1559" w:type="dxa"/>
            <w:tcBorders>
              <w:top w:val="single" w:sz="5" w:space="0" w:color="000000"/>
              <w:left w:val="single" w:sz="5" w:space="0" w:color="000000"/>
              <w:bottom w:val="single" w:sz="5" w:space="0" w:color="000000"/>
              <w:right w:val="single" w:sz="5" w:space="0" w:color="000000"/>
            </w:tcBorders>
            <w:tcPrChange w:id="50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5065" w:author="Björn Genfors" w:date="2014-03-28T14:34:00Z"/>
                <w:rFonts w:cs="Times New Roman"/>
                <w:sz w:val="20"/>
                <w:szCs w:val="20"/>
                <w:lang w:val="sv-SE"/>
              </w:rPr>
            </w:pPr>
            <w:del w:id="506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5068" w:author="Björn Genfors" w:date="2014-03-28T14:34:00Z"/>
                <w:rFonts w:cs="Times New Roman"/>
                <w:spacing w:val="-1"/>
                <w:sz w:val="20"/>
                <w:szCs w:val="20"/>
                <w:lang w:val="sv-SE"/>
              </w:rPr>
            </w:pPr>
            <w:del w:id="5069"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50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5071" w:author="Björn Genfors" w:date="2014-03-28T14:34:00Z"/>
                <w:rFonts w:cs="Times New Roman"/>
                <w:sz w:val="20"/>
                <w:szCs w:val="20"/>
                <w:lang w:val="sv-SE"/>
              </w:rPr>
            </w:pPr>
            <w:del w:id="5072" w:author="Björn Genfors" w:date="2014-03-28T14:34:00Z">
              <w:r w:rsidRPr="006B6063" w:rsidDel="00DE71B1">
                <w:rPr>
                  <w:sz w:val="20"/>
                  <w:szCs w:val="20"/>
                </w:rPr>
                <w:delText>0..1</w:delText>
              </w:r>
            </w:del>
          </w:p>
        </w:tc>
      </w:tr>
      <w:tr w:rsidR="00424B6F" w:rsidRPr="006B6063" w:rsidDel="00DE71B1" w14:paraId="7E95888B" w14:textId="130C425E" w:rsidTr="00DE71B1">
        <w:trPr>
          <w:trHeight w:hRule="exact" w:val="562"/>
          <w:tblHeader/>
          <w:del w:id="5073" w:author="Björn Genfors" w:date="2014-03-28T14:34:00Z"/>
          <w:trPrChange w:id="5074"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5076" w:author="Björn Genfors" w:date="2014-03-28T14:34:00Z"/>
                <w:rFonts w:cs="Times New Roman"/>
                <w:sz w:val="20"/>
                <w:szCs w:val="20"/>
                <w:lang w:val="sv-SE"/>
              </w:rPr>
            </w:pPr>
            <w:del w:id="5077" w:author="Björn Genfors" w:date="2014-03-28T14:34:00Z">
              <w:r w:rsidRPr="006B6063" w:rsidDel="00DE71B1">
                <w:rPr>
                  <w:sz w:val="20"/>
                  <w:szCs w:val="20"/>
                </w:rPr>
                <w:delText>../../analysis</w:delText>
              </w:r>
            </w:del>
          </w:p>
        </w:tc>
        <w:tc>
          <w:tcPr>
            <w:tcW w:w="1559" w:type="dxa"/>
            <w:tcBorders>
              <w:top w:val="single" w:sz="5" w:space="0" w:color="000000"/>
              <w:left w:val="single" w:sz="5" w:space="0" w:color="000000"/>
              <w:bottom w:val="single" w:sz="5" w:space="0" w:color="000000"/>
              <w:right w:val="single" w:sz="5" w:space="0" w:color="000000"/>
            </w:tcBorders>
            <w:tcPrChange w:id="50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5079" w:author="Björn Genfors" w:date="2014-03-28T14:34:00Z"/>
                <w:rFonts w:cs="Times New Roman"/>
                <w:sz w:val="20"/>
                <w:szCs w:val="20"/>
                <w:lang w:val="sv-SE"/>
              </w:rPr>
            </w:pPr>
            <w:del w:id="5080" w:author="Björn Genfors" w:date="2014-03-28T14:34:00Z">
              <w:r w:rsidRPr="006B6063" w:rsidDel="00DE71B1">
                <w:rPr>
                  <w:sz w:val="20"/>
                  <w:szCs w:val="20"/>
                </w:rPr>
                <w:delText>AnalysisType</w:delText>
              </w:r>
            </w:del>
          </w:p>
        </w:tc>
        <w:tc>
          <w:tcPr>
            <w:tcW w:w="3969" w:type="dxa"/>
            <w:tcBorders>
              <w:top w:val="single" w:sz="5" w:space="0" w:color="000000"/>
              <w:left w:val="single" w:sz="5" w:space="0" w:color="000000"/>
              <w:bottom w:val="single" w:sz="5" w:space="0" w:color="000000"/>
              <w:right w:val="single" w:sz="5" w:space="0" w:color="000000"/>
            </w:tcBorders>
            <w:tcPrChange w:id="50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5082" w:author="Björn Genfors" w:date="2014-03-28T14:34:00Z"/>
                <w:rFonts w:cs="Times New Roman"/>
                <w:spacing w:val="-1"/>
                <w:sz w:val="20"/>
                <w:szCs w:val="20"/>
                <w:lang w:val="sv-SE"/>
              </w:rPr>
            </w:pPr>
            <w:del w:id="5083" w:author="Björn Genfors" w:date="2014-03-28T14:34:00Z">
              <w:r w:rsidRPr="000B0F50" w:rsidDel="00DE71B1">
                <w:rPr>
                  <w:spacing w:val="-1"/>
                  <w:szCs w:val="20"/>
                </w:rPr>
                <w:delText>Information om analystjänster som ligger till grund för ett undersökningsresultat</w:delText>
              </w:r>
            </w:del>
          </w:p>
        </w:tc>
        <w:tc>
          <w:tcPr>
            <w:tcW w:w="1195" w:type="dxa"/>
            <w:tcBorders>
              <w:top w:val="single" w:sz="5" w:space="0" w:color="000000"/>
              <w:left w:val="single" w:sz="5" w:space="0" w:color="000000"/>
              <w:bottom w:val="single" w:sz="5" w:space="0" w:color="000000"/>
              <w:right w:val="single" w:sz="5" w:space="0" w:color="000000"/>
            </w:tcBorders>
            <w:tcPrChange w:id="50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5085" w:author="Björn Genfors" w:date="2014-03-28T14:34:00Z"/>
                <w:rFonts w:cs="Times New Roman"/>
                <w:sz w:val="20"/>
                <w:szCs w:val="20"/>
                <w:lang w:val="sv-SE"/>
              </w:rPr>
            </w:pPr>
            <w:del w:id="5086" w:author="Björn Genfors" w:date="2014-03-28T14:34:00Z">
              <w:r w:rsidRPr="006B6063" w:rsidDel="00DE71B1">
                <w:rPr>
                  <w:sz w:val="20"/>
                  <w:szCs w:val="20"/>
                </w:rPr>
                <w:delText>0..*</w:delText>
              </w:r>
            </w:del>
          </w:p>
        </w:tc>
      </w:tr>
      <w:tr w:rsidR="00424B6F" w:rsidRPr="006B6063" w:rsidDel="00DE71B1" w14:paraId="4408ECFD" w14:textId="2BBD5C82" w:rsidTr="00DE71B1">
        <w:trPr>
          <w:trHeight w:hRule="exact" w:val="429"/>
          <w:tblHeader/>
          <w:del w:id="5087" w:author="Björn Genfors" w:date="2014-03-28T14:34:00Z"/>
          <w:trPrChange w:id="5088"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5090" w:author="Björn Genfors" w:date="2014-03-28T14:34:00Z"/>
                <w:rFonts w:cs="Times New Roman"/>
                <w:sz w:val="20"/>
                <w:szCs w:val="20"/>
                <w:lang w:val="sv-SE"/>
              </w:rPr>
            </w:pPr>
            <w:del w:id="5091"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50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5093" w:author="Björn Genfors" w:date="2014-03-28T14:34:00Z"/>
                <w:rFonts w:cs="Times New Roman"/>
                <w:sz w:val="20"/>
                <w:szCs w:val="20"/>
                <w:lang w:val="sv-SE"/>
              </w:rPr>
            </w:pPr>
            <w:del w:id="5094"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50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5096" w:author="Björn Genfors" w:date="2014-03-28T14:34:00Z"/>
                <w:rFonts w:cs="Times New Roman"/>
                <w:sz w:val="20"/>
                <w:szCs w:val="20"/>
                <w:lang w:val="sv-SE"/>
              </w:rPr>
            </w:pPr>
            <w:del w:id="5097"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0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5099" w:author="Björn Genfors" w:date="2014-03-28T14:34:00Z"/>
                <w:rFonts w:cs="Times New Roman"/>
                <w:sz w:val="20"/>
                <w:szCs w:val="20"/>
                <w:lang w:val="sv-SE"/>
              </w:rPr>
            </w:pPr>
            <w:del w:id="5100" w:author="Björn Genfors" w:date="2014-03-28T14:34:00Z">
              <w:r w:rsidRPr="006B6063" w:rsidDel="00DE71B1">
                <w:rPr>
                  <w:sz w:val="20"/>
                  <w:szCs w:val="20"/>
                </w:rPr>
                <w:delText>1..1</w:delText>
              </w:r>
            </w:del>
          </w:p>
        </w:tc>
      </w:tr>
      <w:tr w:rsidR="00424B6F" w:rsidRPr="006B6063" w:rsidDel="00DE71B1" w14:paraId="5B8689AE" w14:textId="7B9FC0B7" w:rsidTr="00DE71B1">
        <w:trPr>
          <w:trHeight w:hRule="exact" w:val="1096"/>
          <w:tblHeader/>
          <w:del w:id="5101" w:author="Björn Genfors" w:date="2014-03-28T14:34:00Z"/>
          <w:trPrChange w:id="5102"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5104" w:author="Björn Genfors" w:date="2014-03-28T14:34:00Z"/>
                <w:rFonts w:cs="Times New Roman"/>
                <w:sz w:val="20"/>
                <w:szCs w:val="20"/>
                <w:lang w:val="sv-SE"/>
              </w:rPr>
            </w:pPr>
            <w:del w:id="5105"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51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5107" w:author="Björn Genfors" w:date="2014-03-28T14:34:00Z"/>
                <w:rFonts w:cs="Times New Roman"/>
                <w:sz w:val="20"/>
                <w:szCs w:val="20"/>
                <w:lang w:val="sv-SE"/>
              </w:rPr>
            </w:pPr>
            <w:del w:id="510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5110" w:author="Björn Genfors" w:date="2014-03-28T14:34:00Z"/>
                <w:rFonts w:cs="Times New Roman"/>
                <w:sz w:val="20"/>
                <w:szCs w:val="20"/>
                <w:lang w:val="sv-SE"/>
              </w:rPr>
            </w:pPr>
            <w:del w:id="5111"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51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5113" w:author="Björn Genfors" w:date="2014-03-28T14:34:00Z"/>
                <w:rFonts w:cs="Times New Roman"/>
                <w:sz w:val="20"/>
                <w:szCs w:val="20"/>
                <w:lang w:val="sv-SE"/>
              </w:rPr>
            </w:pPr>
            <w:del w:id="5114" w:author="Björn Genfors" w:date="2014-03-28T14:34:00Z">
              <w:r w:rsidRPr="006B6063" w:rsidDel="00DE71B1">
                <w:rPr>
                  <w:sz w:val="20"/>
                  <w:szCs w:val="20"/>
                </w:rPr>
                <w:delText>1..1</w:delText>
              </w:r>
            </w:del>
          </w:p>
        </w:tc>
      </w:tr>
      <w:tr w:rsidR="00424B6F" w:rsidRPr="006B6063" w:rsidDel="00DE71B1" w14:paraId="4FFF7160" w14:textId="5369BF98" w:rsidTr="00DE71B1">
        <w:trPr>
          <w:trHeight w:hRule="exact" w:val="648"/>
          <w:tblHeader/>
          <w:del w:id="5115" w:author="Björn Genfors" w:date="2014-03-28T14:34:00Z"/>
          <w:trPrChange w:id="5116"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5118" w:author="Björn Genfors" w:date="2014-03-28T14:34:00Z"/>
                <w:rFonts w:cs="Times New Roman"/>
                <w:sz w:val="20"/>
                <w:szCs w:val="20"/>
                <w:lang w:val="sv-SE"/>
              </w:rPr>
            </w:pPr>
            <w:del w:id="5119"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51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5121" w:author="Björn Genfors" w:date="2014-03-28T14:34:00Z"/>
                <w:rFonts w:cs="Times New Roman"/>
                <w:sz w:val="20"/>
                <w:szCs w:val="20"/>
                <w:lang w:val="sv-SE"/>
              </w:rPr>
            </w:pPr>
            <w:del w:id="5122" w:author="Björn Genfors" w:date="2014-03-28T14:34:00Z">
              <w:r w:rsidRPr="006B6063" w:rsidDel="00DE71B1">
                <w:rPr>
                  <w:sz w:val="20"/>
                  <w:szCs w:val="20"/>
                </w:rPr>
                <w:delText>string</w:delText>
              </w:r>
            </w:del>
          </w:p>
          <w:p w14:paraId="44155E50" w14:textId="189A07A6" w:rsidR="00424B6F" w:rsidRPr="006B6063" w:rsidDel="00DE71B1" w:rsidRDefault="00424B6F" w:rsidP="00DE71B1">
            <w:pPr>
              <w:widowControl/>
              <w:spacing w:line="226" w:lineRule="exact"/>
              <w:ind w:left="102"/>
              <w:rPr>
                <w:del w:id="512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51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5125" w:author="Björn Genfors" w:date="2014-03-28T14:34:00Z"/>
                <w:rFonts w:cs="Times New Roman"/>
                <w:sz w:val="20"/>
                <w:szCs w:val="20"/>
                <w:lang w:val="sv-SE"/>
              </w:rPr>
            </w:pPr>
            <w:del w:id="5126"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51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5128" w:author="Björn Genfors" w:date="2014-03-28T14:34:00Z"/>
                <w:rFonts w:cs="Times New Roman"/>
                <w:sz w:val="20"/>
                <w:szCs w:val="20"/>
                <w:lang w:val="sv-SE"/>
              </w:rPr>
            </w:pPr>
            <w:del w:id="5129" w:author="Björn Genfors" w:date="2014-03-28T14:34:00Z">
              <w:r w:rsidRPr="006B6063" w:rsidDel="00DE71B1">
                <w:rPr>
                  <w:sz w:val="20"/>
                  <w:szCs w:val="20"/>
                </w:rPr>
                <w:delText>0..1</w:delText>
              </w:r>
            </w:del>
          </w:p>
        </w:tc>
      </w:tr>
      <w:tr w:rsidR="00424B6F" w:rsidRPr="006B6063" w:rsidDel="00DE71B1" w14:paraId="6431D294" w14:textId="0B9F0C2F" w:rsidTr="00DE71B1">
        <w:trPr>
          <w:trHeight w:hRule="exact" w:val="551"/>
          <w:tblHeader/>
          <w:del w:id="5130" w:author="Björn Genfors" w:date="2014-03-28T14:34:00Z"/>
          <w:trPrChange w:id="5131"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5133" w:author="Björn Genfors" w:date="2014-03-28T14:34:00Z"/>
                <w:rFonts w:cs="Times New Roman"/>
                <w:sz w:val="20"/>
                <w:szCs w:val="20"/>
                <w:lang w:val="sv-SE"/>
              </w:rPr>
            </w:pPr>
            <w:del w:id="5134" w:author="Björn Genfors" w:date="2014-03-28T14:34:00Z">
              <w:r w:rsidRPr="006B6063" w:rsidDel="00DE71B1">
                <w:rPr>
                  <w:sz w:val="20"/>
                  <w:szCs w:val="20"/>
                </w:rPr>
                <w:delText>../../../analysisTime</w:delText>
              </w:r>
            </w:del>
          </w:p>
        </w:tc>
        <w:tc>
          <w:tcPr>
            <w:tcW w:w="1559" w:type="dxa"/>
            <w:tcBorders>
              <w:top w:val="single" w:sz="5" w:space="0" w:color="000000"/>
              <w:left w:val="single" w:sz="5" w:space="0" w:color="000000"/>
              <w:bottom w:val="single" w:sz="5" w:space="0" w:color="000000"/>
              <w:right w:val="single" w:sz="5" w:space="0" w:color="000000"/>
            </w:tcBorders>
            <w:tcPrChange w:id="51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5136" w:author="Björn Genfors" w:date="2014-03-28T14:34:00Z"/>
                <w:rFonts w:cs="Times New Roman"/>
                <w:sz w:val="20"/>
                <w:szCs w:val="20"/>
                <w:lang w:val="sv-SE"/>
              </w:rPr>
            </w:pPr>
            <w:del w:id="5137" w:author="Björn Genfors" w:date="2014-03-28T14:34:00Z">
              <w:r w:rsidRPr="006B6063" w:rsidDel="00DE71B1">
                <w:rPr>
                  <w:sz w:val="20"/>
                  <w:szCs w:val="20"/>
                </w:rPr>
                <w:delText>TimePeriodType</w:delText>
              </w:r>
            </w:del>
          </w:p>
        </w:tc>
        <w:tc>
          <w:tcPr>
            <w:tcW w:w="3969" w:type="dxa"/>
            <w:tcBorders>
              <w:top w:val="single" w:sz="5" w:space="0" w:color="000000"/>
              <w:left w:val="single" w:sz="5" w:space="0" w:color="000000"/>
              <w:bottom w:val="single" w:sz="5" w:space="0" w:color="000000"/>
              <w:right w:val="single" w:sz="5" w:space="0" w:color="000000"/>
            </w:tcBorders>
            <w:tcPrChange w:id="51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5139" w:author="Björn Genfors" w:date="2014-03-28T14:34:00Z"/>
                <w:rFonts w:cs="Times New Roman"/>
                <w:sz w:val="20"/>
                <w:szCs w:val="20"/>
                <w:lang w:val="sv-SE"/>
              </w:rPr>
            </w:pPr>
            <w:del w:id="5140" w:author="Björn Genfors" w:date="2014-03-28T14:34:00Z">
              <w:r w:rsidRPr="000B0F50" w:rsidDel="00DE71B1">
                <w:rPr>
                  <w:szCs w:val="20"/>
                </w:rPr>
                <w:delText>Tidsangivelse för åtgärdens utförande. Här anges tiden för provtagningen.</w:delText>
              </w:r>
            </w:del>
          </w:p>
        </w:tc>
        <w:tc>
          <w:tcPr>
            <w:tcW w:w="1195" w:type="dxa"/>
            <w:tcBorders>
              <w:top w:val="single" w:sz="5" w:space="0" w:color="000000"/>
              <w:left w:val="single" w:sz="5" w:space="0" w:color="000000"/>
              <w:bottom w:val="single" w:sz="5" w:space="0" w:color="000000"/>
              <w:right w:val="single" w:sz="5" w:space="0" w:color="000000"/>
            </w:tcBorders>
            <w:tcPrChange w:id="51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5142" w:author="Björn Genfors" w:date="2014-03-28T14:34:00Z"/>
                <w:rFonts w:cs="Times New Roman"/>
                <w:sz w:val="20"/>
                <w:szCs w:val="20"/>
                <w:lang w:val="sv-SE"/>
              </w:rPr>
            </w:pPr>
            <w:del w:id="5143" w:author="Björn Genfors" w:date="2014-03-28T14:34:00Z">
              <w:r w:rsidRPr="006B6063" w:rsidDel="00DE71B1">
                <w:rPr>
                  <w:sz w:val="20"/>
                  <w:szCs w:val="20"/>
                </w:rPr>
                <w:delText>0..1</w:delText>
              </w:r>
            </w:del>
          </w:p>
        </w:tc>
      </w:tr>
      <w:tr w:rsidR="00424B6F" w:rsidRPr="006B6063" w:rsidDel="00DE71B1" w14:paraId="5C487C19" w14:textId="465241A5" w:rsidTr="00DE71B1">
        <w:trPr>
          <w:trHeight w:hRule="exact" w:val="722"/>
          <w:tblHeader/>
          <w:del w:id="5144" w:author="Björn Genfors" w:date="2014-03-28T14:34:00Z"/>
          <w:trPrChange w:id="5145"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5147" w:author="Björn Genfors" w:date="2014-03-28T14:34:00Z"/>
                <w:rFonts w:cs="Times New Roman"/>
                <w:sz w:val="20"/>
                <w:szCs w:val="20"/>
                <w:lang w:val="sv-SE"/>
              </w:rPr>
            </w:pPr>
            <w:del w:id="5148"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514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5150" w:author="Björn Genfors" w:date="2014-03-28T14:34:00Z"/>
                <w:rFonts w:cs="Times New Roman"/>
                <w:sz w:val="20"/>
                <w:szCs w:val="20"/>
                <w:lang w:val="sv-SE"/>
              </w:rPr>
            </w:pPr>
            <w:del w:id="5151"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51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5153" w:author="Björn Genfors" w:date="2014-03-28T14:34:00Z"/>
                <w:rFonts w:cs="Times New Roman"/>
                <w:sz w:val="20"/>
                <w:szCs w:val="20"/>
                <w:lang w:val="sv-SE"/>
              </w:rPr>
            </w:pPr>
            <w:del w:id="5154" w:author="Björn Genfors" w:date="2014-03-28T14:34:00Z">
              <w:r w:rsidRPr="000B0F50" w:rsidDel="00DE71B1">
                <w:rPr>
                  <w:szCs w:val="20"/>
                </w:rPr>
                <w:delText>Periodens starttid.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51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5156" w:author="Björn Genfors" w:date="2014-03-28T14:34:00Z"/>
                <w:rFonts w:cs="Times New Roman"/>
                <w:sz w:val="20"/>
                <w:szCs w:val="20"/>
                <w:lang w:val="sv-SE"/>
              </w:rPr>
            </w:pPr>
            <w:del w:id="5157" w:author="Björn Genfors" w:date="2014-03-28T14:34:00Z">
              <w:r w:rsidRPr="006B6063" w:rsidDel="00DE71B1">
                <w:rPr>
                  <w:sz w:val="20"/>
                  <w:szCs w:val="20"/>
                </w:rPr>
                <w:delText>0..1</w:delText>
              </w:r>
            </w:del>
          </w:p>
        </w:tc>
      </w:tr>
      <w:tr w:rsidR="00424B6F" w:rsidRPr="006B6063" w:rsidDel="00DE71B1" w14:paraId="27E8A70D" w14:textId="0A390144" w:rsidTr="00DE71B1">
        <w:trPr>
          <w:trHeight w:hRule="exact" w:val="704"/>
          <w:tblHeader/>
          <w:del w:id="5158" w:author="Björn Genfors" w:date="2014-03-28T14:34:00Z"/>
          <w:trPrChange w:id="5159"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5161" w:author="Björn Genfors" w:date="2014-03-28T14:34:00Z"/>
                <w:rFonts w:cs="Times New Roman"/>
                <w:sz w:val="20"/>
                <w:szCs w:val="20"/>
                <w:lang w:val="sv-SE"/>
              </w:rPr>
            </w:pPr>
            <w:del w:id="5162"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51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5164" w:author="Björn Genfors" w:date="2014-03-28T14:34:00Z"/>
                <w:rFonts w:cs="Times New Roman"/>
                <w:sz w:val="20"/>
                <w:szCs w:val="20"/>
                <w:lang w:val="sv-SE"/>
              </w:rPr>
            </w:pPr>
            <w:del w:id="5165"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51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5167" w:author="Björn Genfors" w:date="2014-03-28T14:34:00Z"/>
                <w:rFonts w:cs="Times New Roman"/>
                <w:sz w:val="20"/>
                <w:szCs w:val="20"/>
                <w:lang w:val="sv-SE"/>
              </w:rPr>
            </w:pPr>
            <w:del w:id="5168" w:author="Björn Genfors" w:date="2014-03-28T14:34:00Z">
              <w:r w:rsidRPr="000B0F50" w:rsidDel="00DE71B1">
                <w:rPr>
                  <w:szCs w:val="20"/>
                </w:rPr>
                <w:delText>Periodens sluttid.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51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5170" w:author="Björn Genfors" w:date="2014-03-28T14:34:00Z"/>
                <w:rFonts w:cs="Times New Roman"/>
                <w:sz w:val="20"/>
                <w:szCs w:val="20"/>
                <w:lang w:val="sv-SE"/>
              </w:rPr>
            </w:pPr>
            <w:del w:id="5171" w:author="Björn Genfors" w:date="2014-03-28T14:34:00Z">
              <w:r w:rsidRPr="006B6063" w:rsidDel="00DE71B1">
                <w:rPr>
                  <w:sz w:val="20"/>
                  <w:szCs w:val="20"/>
                </w:rPr>
                <w:delText>0..1</w:delText>
              </w:r>
            </w:del>
          </w:p>
        </w:tc>
      </w:tr>
      <w:tr w:rsidR="00424B6F" w:rsidRPr="006B6063" w:rsidDel="00DE71B1" w14:paraId="456C289C" w14:textId="6A2FBBA8" w:rsidTr="00DE71B1">
        <w:trPr>
          <w:trHeight w:hRule="exact" w:val="922"/>
          <w:tblHeader/>
          <w:del w:id="5172" w:author="Björn Genfors" w:date="2014-03-28T14:34:00Z"/>
          <w:trPrChange w:id="5173"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5175" w:author="Björn Genfors" w:date="2014-03-28T14:34:00Z"/>
                <w:rFonts w:cs="Times New Roman"/>
                <w:sz w:val="20"/>
                <w:szCs w:val="20"/>
                <w:lang w:val="sv-SE"/>
              </w:rPr>
            </w:pPr>
            <w:del w:id="5176" w:author="Björn Genfors" w:date="2014-03-28T14:34:00Z">
              <w:r w:rsidRPr="006B6063" w:rsidDel="00DE71B1">
                <w:rPr>
                  <w:sz w:val="20"/>
                  <w:szCs w:val="20"/>
                </w:rPr>
                <w:delText>../../../analysisCode</w:delText>
              </w:r>
            </w:del>
          </w:p>
        </w:tc>
        <w:tc>
          <w:tcPr>
            <w:tcW w:w="1559" w:type="dxa"/>
            <w:tcBorders>
              <w:top w:val="single" w:sz="5" w:space="0" w:color="000000"/>
              <w:left w:val="single" w:sz="5" w:space="0" w:color="000000"/>
              <w:bottom w:val="single" w:sz="5" w:space="0" w:color="000000"/>
              <w:right w:val="single" w:sz="5" w:space="0" w:color="000000"/>
            </w:tcBorders>
            <w:tcPrChange w:id="51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5178" w:author="Björn Genfors" w:date="2014-03-28T14:34:00Z"/>
                <w:rFonts w:cs="Times New Roman"/>
                <w:sz w:val="20"/>
                <w:szCs w:val="20"/>
                <w:lang w:val="sv-SE"/>
              </w:rPr>
            </w:pPr>
            <w:del w:id="5179"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51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5181" w:author="Björn Genfors" w:date="2014-03-28T14:34:00Z"/>
                <w:rFonts w:cs="Times New Roman"/>
                <w:sz w:val="20"/>
                <w:szCs w:val="20"/>
                <w:lang w:val="sv-SE"/>
              </w:rPr>
            </w:pPr>
            <w:del w:id="5182"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51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5184" w:author="Björn Genfors" w:date="2014-03-28T14:34:00Z"/>
                <w:rFonts w:cs="Times New Roman"/>
                <w:sz w:val="20"/>
                <w:szCs w:val="20"/>
                <w:lang w:val="sv-SE"/>
              </w:rPr>
            </w:pPr>
            <w:del w:id="5185" w:author="Björn Genfors" w:date="2014-03-28T14:34:00Z">
              <w:r w:rsidRPr="006B6063" w:rsidDel="00DE71B1">
                <w:rPr>
                  <w:sz w:val="20"/>
                  <w:szCs w:val="20"/>
                </w:rPr>
                <w:delText>0..1</w:delText>
              </w:r>
            </w:del>
          </w:p>
        </w:tc>
      </w:tr>
      <w:tr w:rsidR="00424B6F" w:rsidRPr="006B6063" w:rsidDel="00DE71B1" w14:paraId="7AEE0D0C" w14:textId="550BD135" w:rsidTr="00DE71B1">
        <w:trPr>
          <w:trHeight w:hRule="exact" w:val="421"/>
          <w:tblHeader/>
          <w:del w:id="5186" w:author="Björn Genfors" w:date="2014-03-28T14:34:00Z"/>
          <w:trPrChange w:id="5187"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5189" w:author="Björn Genfors" w:date="2014-03-28T14:34:00Z"/>
                <w:rFonts w:cs="Times New Roman"/>
                <w:sz w:val="20"/>
                <w:szCs w:val="20"/>
                <w:lang w:val="sv-SE"/>
              </w:rPr>
            </w:pPr>
            <w:del w:id="5190"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51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5192" w:author="Björn Genfors" w:date="2014-03-28T14:34:00Z"/>
                <w:rFonts w:cs="Times New Roman"/>
                <w:sz w:val="20"/>
                <w:szCs w:val="20"/>
                <w:lang w:val="sv-SE"/>
              </w:rPr>
            </w:pPr>
            <w:del w:id="519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5195" w:author="Björn Genfors" w:date="2014-03-28T14:34:00Z"/>
                <w:rFonts w:cs="Times New Roman"/>
                <w:sz w:val="20"/>
                <w:szCs w:val="20"/>
                <w:lang w:val="sv-SE"/>
              </w:rPr>
            </w:pPr>
            <w:del w:id="5196" w:author="Björn Genfors" w:date="2014-03-28T14:34:00Z">
              <w:r w:rsidRPr="006B6063" w:rsidDel="00DE71B1">
                <w:rPr>
                  <w:sz w:val="20"/>
                  <w:szCs w:val="20"/>
                </w:rPr>
                <w:delText>Kod från kodsystemet NPU.</w:delText>
              </w:r>
            </w:del>
          </w:p>
        </w:tc>
        <w:tc>
          <w:tcPr>
            <w:tcW w:w="1195" w:type="dxa"/>
            <w:tcBorders>
              <w:top w:val="single" w:sz="5" w:space="0" w:color="000000"/>
              <w:left w:val="single" w:sz="5" w:space="0" w:color="000000"/>
              <w:bottom w:val="single" w:sz="5" w:space="0" w:color="000000"/>
              <w:right w:val="single" w:sz="5" w:space="0" w:color="000000"/>
            </w:tcBorders>
            <w:tcPrChange w:id="51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5198" w:author="Björn Genfors" w:date="2014-03-28T14:34:00Z"/>
                <w:rFonts w:cs="Times New Roman"/>
                <w:sz w:val="20"/>
                <w:szCs w:val="20"/>
                <w:lang w:val="sv-SE"/>
              </w:rPr>
            </w:pPr>
            <w:del w:id="5199" w:author="Björn Genfors" w:date="2014-03-28T14:34:00Z">
              <w:r w:rsidRPr="006B6063" w:rsidDel="00DE71B1">
                <w:rPr>
                  <w:sz w:val="20"/>
                  <w:szCs w:val="20"/>
                </w:rPr>
                <w:delText>1..1</w:delText>
              </w:r>
            </w:del>
          </w:p>
        </w:tc>
      </w:tr>
      <w:tr w:rsidR="00424B6F" w:rsidRPr="006B6063" w:rsidDel="00DE71B1" w14:paraId="68A459F4" w14:textId="09A5AA36" w:rsidTr="00DE71B1">
        <w:trPr>
          <w:trHeight w:hRule="exact" w:val="427"/>
          <w:tblHeader/>
          <w:del w:id="5200" w:author="Björn Genfors" w:date="2014-03-28T14:34:00Z"/>
          <w:trPrChange w:id="5201"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5203" w:author="Björn Genfors" w:date="2014-03-28T14:34:00Z"/>
                <w:rFonts w:cs="Times New Roman"/>
                <w:sz w:val="20"/>
                <w:szCs w:val="20"/>
                <w:lang w:val="sv-SE"/>
              </w:rPr>
            </w:pPr>
            <w:del w:id="5204" w:author="Björn Genfors" w:date="2014-03-28T14:34:00Z">
              <w:r w:rsidRPr="006B6063" w:rsidDel="00DE71B1">
                <w:rPr>
                  <w:sz w:val="20"/>
                  <w:szCs w:val="20"/>
                </w:rPr>
                <w:lastRenderedPageBreak/>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52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5206" w:author="Björn Genfors" w:date="2014-03-28T14:34:00Z"/>
                <w:rFonts w:cs="Times New Roman"/>
                <w:sz w:val="20"/>
                <w:szCs w:val="20"/>
                <w:lang w:val="sv-SE"/>
              </w:rPr>
            </w:pPr>
            <w:del w:id="520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5209" w:author="Björn Genfors" w:date="2014-03-28T14:34:00Z"/>
                <w:rFonts w:cs="Times New Roman"/>
                <w:sz w:val="20"/>
                <w:szCs w:val="20"/>
                <w:lang w:val="sv-SE"/>
              </w:rPr>
            </w:pPr>
            <w:del w:id="5210" w:author="Björn Genfors" w:date="2014-03-28T14:34:00Z">
              <w:r w:rsidRPr="006B6063" w:rsidDel="00DE71B1">
                <w:rPr>
                  <w:sz w:val="20"/>
                  <w:szCs w:val="20"/>
                </w:rPr>
                <w:delText>OID för NPU-kodsystemet (1.2.752.108.1)</w:delText>
              </w:r>
            </w:del>
          </w:p>
        </w:tc>
        <w:tc>
          <w:tcPr>
            <w:tcW w:w="1195" w:type="dxa"/>
            <w:tcBorders>
              <w:top w:val="single" w:sz="5" w:space="0" w:color="000000"/>
              <w:left w:val="single" w:sz="5" w:space="0" w:color="000000"/>
              <w:bottom w:val="single" w:sz="5" w:space="0" w:color="000000"/>
              <w:right w:val="single" w:sz="5" w:space="0" w:color="000000"/>
            </w:tcBorders>
            <w:tcPrChange w:id="521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5212" w:author="Björn Genfors" w:date="2014-03-28T14:34:00Z"/>
                <w:rFonts w:cs="Times New Roman"/>
                <w:sz w:val="20"/>
                <w:szCs w:val="20"/>
                <w:lang w:val="sv-SE"/>
              </w:rPr>
            </w:pPr>
            <w:del w:id="5213" w:author="Björn Genfors" w:date="2014-03-28T14:34:00Z">
              <w:r w:rsidRPr="006B6063" w:rsidDel="00DE71B1">
                <w:rPr>
                  <w:sz w:val="20"/>
                  <w:szCs w:val="20"/>
                </w:rPr>
                <w:delText>1..1</w:delText>
              </w:r>
            </w:del>
          </w:p>
        </w:tc>
      </w:tr>
      <w:tr w:rsidR="00424B6F" w:rsidRPr="006B6063" w:rsidDel="00DE71B1" w14:paraId="5B3974A4" w14:textId="7C13D5FD" w:rsidTr="00DE71B1">
        <w:trPr>
          <w:trHeight w:hRule="exact" w:val="564"/>
          <w:tblHeader/>
          <w:del w:id="5214" w:author="Björn Genfors" w:date="2014-03-28T14:34:00Z"/>
          <w:trPrChange w:id="5215"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1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5217" w:author="Björn Genfors" w:date="2014-03-28T14:34:00Z"/>
                <w:rFonts w:cs="Times New Roman"/>
                <w:sz w:val="20"/>
                <w:szCs w:val="20"/>
                <w:lang w:val="sv-SE"/>
              </w:rPr>
            </w:pPr>
            <w:del w:id="5218"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52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5220" w:author="Björn Genfors" w:date="2014-03-28T14:34:00Z"/>
                <w:rFonts w:cs="Times New Roman"/>
                <w:sz w:val="20"/>
                <w:szCs w:val="20"/>
                <w:lang w:val="sv-SE"/>
              </w:rPr>
            </w:pPr>
            <w:del w:id="522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5223" w:author="Björn Genfors" w:date="2014-03-28T14:34:00Z"/>
                <w:rFonts w:cs="Times New Roman"/>
                <w:sz w:val="20"/>
                <w:szCs w:val="20"/>
                <w:lang w:val="sv-SE"/>
              </w:rPr>
            </w:pPr>
            <w:del w:id="5224" w:author="Björn Genfors" w:date="2014-03-28T14:34:00Z">
              <w:r w:rsidRPr="006B6063" w:rsidDel="00DE71B1">
                <w:rPr>
                  <w:sz w:val="20"/>
                  <w:szCs w:val="20"/>
                </w:rPr>
                <w:delText>Kodens klartext</w:delText>
              </w:r>
            </w:del>
          </w:p>
        </w:tc>
        <w:tc>
          <w:tcPr>
            <w:tcW w:w="1195" w:type="dxa"/>
            <w:tcBorders>
              <w:top w:val="single" w:sz="5" w:space="0" w:color="000000"/>
              <w:left w:val="single" w:sz="5" w:space="0" w:color="000000"/>
              <w:bottom w:val="single" w:sz="5" w:space="0" w:color="000000"/>
              <w:right w:val="single" w:sz="5" w:space="0" w:color="000000"/>
            </w:tcBorders>
            <w:tcPrChange w:id="52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5226" w:author="Björn Genfors" w:date="2014-03-28T14:34:00Z"/>
                <w:rFonts w:cs="Times New Roman"/>
                <w:sz w:val="20"/>
                <w:szCs w:val="20"/>
                <w:lang w:val="sv-SE"/>
              </w:rPr>
            </w:pPr>
            <w:del w:id="5227" w:author="Björn Genfors" w:date="2014-03-28T14:34:00Z">
              <w:r w:rsidRPr="006B6063" w:rsidDel="00DE71B1">
                <w:rPr>
                  <w:sz w:val="20"/>
                  <w:szCs w:val="20"/>
                </w:rPr>
                <w:delText>1..1</w:delText>
              </w:r>
            </w:del>
          </w:p>
        </w:tc>
      </w:tr>
      <w:tr w:rsidR="00424B6F" w:rsidRPr="006B6063" w:rsidDel="00DE71B1" w14:paraId="741FCB03" w14:textId="5DBF1172" w:rsidTr="00DE71B1">
        <w:trPr>
          <w:trHeight w:hRule="exact" w:val="1839"/>
          <w:tblHeader/>
          <w:del w:id="5228" w:author="Björn Genfors" w:date="2014-03-28T14:34:00Z"/>
          <w:trPrChange w:id="5229"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5231" w:author="Björn Genfors" w:date="2014-03-28T14:34:00Z"/>
                <w:rFonts w:cs="Times New Roman"/>
                <w:sz w:val="20"/>
                <w:szCs w:val="20"/>
                <w:lang w:val="sv-SE"/>
              </w:rPr>
            </w:pPr>
            <w:del w:id="5232" w:author="Björn Genfors" w:date="2014-03-28T14:34:00Z">
              <w:r w:rsidRPr="006B6063" w:rsidDel="00DE71B1">
                <w:rPr>
                  <w:sz w:val="20"/>
                  <w:szCs w:val="20"/>
                </w:rPr>
                <w:delText>../../../analysisText</w:delText>
              </w:r>
            </w:del>
          </w:p>
        </w:tc>
        <w:tc>
          <w:tcPr>
            <w:tcW w:w="1559" w:type="dxa"/>
            <w:tcBorders>
              <w:top w:val="single" w:sz="5" w:space="0" w:color="000000"/>
              <w:left w:val="single" w:sz="5" w:space="0" w:color="000000"/>
              <w:bottom w:val="single" w:sz="5" w:space="0" w:color="000000"/>
              <w:right w:val="single" w:sz="5" w:space="0" w:color="000000"/>
            </w:tcBorders>
            <w:tcPrChange w:id="52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5234" w:author="Björn Genfors" w:date="2014-03-28T14:34:00Z"/>
                <w:rFonts w:cs="Times New Roman"/>
                <w:sz w:val="20"/>
                <w:szCs w:val="20"/>
                <w:lang w:val="sv-SE"/>
              </w:rPr>
            </w:pPr>
            <w:del w:id="523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5237" w:author="Björn Genfors" w:date="2014-03-28T14:34:00Z"/>
                <w:rFonts w:cs="Times New Roman"/>
                <w:sz w:val="20"/>
                <w:szCs w:val="20"/>
                <w:lang w:val="sv-SE"/>
              </w:rPr>
            </w:pPr>
            <w:del w:id="5238"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523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5240" w:author="Björn Genfors" w:date="2014-03-28T14:34:00Z"/>
                <w:rFonts w:cs="Times New Roman"/>
                <w:sz w:val="20"/>
                <w:szCs w:val="20"/>
                <w:lang w:val="sv-SE"/>
              </w:rPr>
            </w:pPr>
            <w:del w:id="5241" w:author="Björn Genfors" w:date="2014-03-28T14:34:00Z">
              <w:r w:rsidRPr="006B6063" w:rsidDel="00DE71B1">
                <w:rPr>
                  <w:sz w:val="20"/>
                  <w:szCs w:val="20"/>
                </w:rPr>
                <w:delText>0..1</w:delText>
              </w:r>
            </w:del>
          </w:p>
        </w:tc>
      </w:tr>
      <w:tr w:rsidR="00424B6F" w:rsidRPr="006B6063" w:rsidDel="00DE71B1" w14:paraId="57BF4667" w14:textId="3EC2CCC4" w:rsidTr="00DE71B1">
        <w:trPr>
          <w:trHeight w:hRule="exact" w:val="1121"/>
          <w:tblHeader/>
          <w:del w:id="5242" w:author="Björn Genfors" w:date="2014-03-28T14:34:00Z"/>
          <w:trPrChange w:id="5243"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4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5245" w:author="Björn Genfors" w:date="2014-03-28T14:34:00Z"/>
                <w:rFonts w:cs="Times New Roman"/>
                <w:sz w:val="20"/>
                <w:szCs w:val="20"/>
                <w:lang w:val="sv-SE"/>
              </w:rPr>
            </w:pPr>
            <w:del w:id="5246" w:author="Björn Genfors" w:date="2014-03-28T14:34:00Z">
              <w:r w:rsidRPr="006B6063" w:rsidDel="00DE71B1">
                <w:rPr>
                  <w:sz w:val="20"/>
                  <w:szCs w:val="20"/>
                </w:rPr>
                <w:delText>../../../analysisStatus</w:delText>
              </w:r>
            </w:del>
          </w:p>
        </w:tc>
        <w:tc>
          <w:tcPr>
            <w:tcW w:w="1559" w:type="dxa"/>
            <w:tcBorders>
              <w:top w:val="single" w:sz="5" w:space="0" w:color="000000"/>
              <w:left w:val="single" w:sz="5" w:space="0" w:color="000000"/>
              <w:bottom w:val="single" w:sz="5" w:space="0" w:color="000000"/>
              <w:right w:val="single" w:sz="5" w:space="0" w:color="000000"/>
            </w:tcBorders>
            <w:tcPrChange w:id="52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5248" w:author="Björn Genfors" w:date="2014-03-28T14:34:00Z"/>
                <w:rFonts w:cs="Times New Roman"/>
                <w:sz w:val="20"/>
                <w:szCs w:val="20"/>
                <w:lang w:val="sv-SE"/>
              </w:rPr>
            </w:pPr>
            <w:del w:id="524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5251" w:author="Björn Genfors" w:date="2014-03-28T14:34:00Z"/>
                <w:rFonts w:cs="Times New Roman"/>
                <w:sz w:val="20"/>
                <w:szCs w:val="20"/>
                <w:lang w:val="sv-SE"/>
              </w:rPr>
            </w:pPr>
            <w:del w:id="5252"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del>
          </w:p>
          <w:p w14:paraId="381A3E25" w14:textId="33856C03" w:rsidR="00424B6F" w:rsidRPr="006B6063" w:rsidDel="00DE71B1" w:rsidRDefault="00424B6F" w:rsidP="00DE71B1">
            <w:pPr>
              <w:widowControl/>
              <w:spacing w:line="226" w:lineRule="exact"/>
              <w:ind w:left="102"/>
              <w:rPr>
                <w:del w:id="5253" w:author="Björn Genfors" w:date="2014-03-28T14:34:00Z"/>
                <w:rFonts w:cs="Times New Roman"/>
                <w:sz w:val="20"/>
                <w:szCs w:val="20"/>
                <w:lang w:val="sv-SE"/>
              </w:rPr>
            </w:pPr>
            <w:del w:id="5254" w:author="Björn Genfors" w:date="2014-03-28T14:34:00Z">
              <w:r w:rsidRPr="006B6063" w:rsidDel="00DE71B1">
                <w:rPr>
                  <w:sz w:val="20"/>
                  <w:szCs w:val="20"/>
                </w:rPr>
                <w:delText>Planerad, Pågående, Avklarad</w:delText>
              </w:r>
            </w:del>
          </w:p>
        </w:tc>
        <w:tc>
          <w:tcPr>
            <w:tcW w:w="1195" w:type="dxa"/>
            <w:tcBorders>
              <w:top w:val="single" w:sz="5" w:space="0" w:color="000000"/>
              <w:left w:val="single" w:sz="5" w:space="0" w:color="000000"/>
              <w:bottom w:val="single" w:sz="5" w:space="0" w:color="000000"/>
              <w:right w:val="single" w:sz="5" w:space="0" w:color="000000"/>
            </w:tcBorders>
            <w:tcPrChange w:id="52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5256" w:author="Björn Genfors" w:date="2014-03-28T14:34:00Z"/>
                <w:rFonts w:cs="Times New Roman"/>
                <w:sz w:val="20"/>
                <w:szCs w:val="20"/>
                <w:lang w:val="sv-SE"/>
              </w:rPr>
            </w:pPr>
            <w:del w:id="5257" w:author="Björn Genfors" w:date="2014-03-28T14:34:00Z">
              <w:r w:rsidRPr="006B6063" w:rsidDel="00DE71B1">
                <w:rPr>
                  <w:sz w:val="20"/>
                  <w:szCs w:val="20"/>
                </w:rPr>
                <w:delText>0..1</w:delText>
              </w:r>
            </w:del>
          </w:p>
        </w:tc>
      </w:tr>
      <w:tr w:rsidR="00424B6F" w:rsidRPr="006B6063" w:rsidDel="00DE71B1" w14:paraId="2A9BFFB8" w14:textId="631C9849" w:rsidTr="00DE71B1">
        <w:trPr>
          <w:trHeight w:hRule="exact" w:val="730"/>
          <w:tblHeader/>
          <w:del w:id="5258" w:author="Björn Genfors" w:date="2014-03-28T14:34:00Z"/>
          <w:trPrChange w:id="525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5261" w:author="Björn Genfors" w:date="2014-03-28T14:34:00Z"/>
                <w:rFonts w:cs="Times New Roman"/>
                <w:sz w:val="20"/>
                <w:szCs w:val="20"/>
                <w:lang w:val="sv-SE"/>
              </w:rPr>
            </w:pPr>
            <w:del w:id="5262" w:author="Björn Genfors" w:date="2014-03-28T14:34:00Z">
              <w:r w:rsidRPr="006B6063" w:rsidDel="00DE71B1">
                <w:rPr>
                  <w:sz w:val="20"/>
                  <w:szCs w:val="20"/>
                </w:rPr>
                <w:delText>../../../analysisComment</w:delText>
              </w:r>
            </w:del>
          </w:p>
        </w:tc>
        <w:tc>
          <w:tcPr>
            <w:tcW w:w="1559" w:type="dxa"/>
            <w:tcBorders>
              <w:top w:val="single" w:sz="5" w:space="0" w:color="000000"/>
              <w:left w:val="single" w:sz="5" w:space="0" w:color="000000"/>
              <w:bottom w:val="single" w:sz="5" w:space="0" w:color="000000"/>
              <w:right w:val="single" w:sz="5" w:space="0" w:color="000000"/>
            </w:tcBorders>
            <w:tcPrChange w:id="52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5264" w:author="Björn Genfors" w:date="2014-03-28T14:34:00Z"/>
                <w:rFonts w:cs="Times New Roman"/>
                <w:sz w:val="20"/>
                <w:szCs w:val="20"/>
                <w:lang w:val="sv-SE"/>
              </w:rPr>
            </w:pPr>
            <w:del w:id="526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5267" w:author="Björn Genfors" w:date="2014-03-28T14:34:00Z"/>
                <w:rFonts w:cs="Times New Roman"/>
                <w:sz w:val="20"/>
                <w:szCs w:val="20"/>
                <w:lang w:val="sv-SE"/>
              </w:rPr>
            </w:pPr>
            <w:del w:id="5268" w:author="Björn Genfors" w:date="2014-03-28T14:34:00Z">
              <w:r w:rsidRPr="000B0F50" w:rsidDel="00DE71B1">
                <w:rPr>
                  <w:szCs w:val="20"/>
                </w:rPr>
                <w:delText>Text som innehåller en kommentar som avser den utförda analysen</w:delText>
              </w:r>
            </w:del>
          </w:p>
        </w:tc>
        <w:tc>
          <w:tcPr>
            <w:tcW w:w="1195" w:type="dxa"/>
            <w:tcBorders>
              <w:top w:val="single" w:sz="5" w:space="0" w:color="000000"/>
              <w:left w:val="single" w:sz="5" w:space="0" w:color="000000"/>
              <w:bottom w:val="single" w:sz="5" w:space="0" w:color="000000"/>
              <w:right w:val="single" w:sz="5" w:space="0" w:color="000000"/>
            </w:tcBorders>
            <w:tcPrChange w:id="52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5270" w:author="Björn Genfors" w:date="2014-03-28T14:34:00Z"/>
                <w:rFonts w:cs="Times New Roman"/>
                <w:sz w:val="20"/>
                <w:szCs w:val="20"/>
                <w:lang w:val="sv-SE"/>
              </w:rPr>
            </w:pPr>
            <w:del w:id="5271" w:author="Björn Genfors" w:date="2014-03-28T14:34:00Z">
              <w:r w:rsidRPr="006B6063" w:rsidDel="00DE71B1">
                <w:rPr>
                  <w:sz w:val="20"/>
                  <w:szCs w:val="20"/>
                </w:rPr>
                <w:delText>0..1</w:delText>
              </w:r>
            </w:del>
          </w:p>
        </w:tc>
      </w:tr>
      <w:tr w:rsidR="00424B6F" w:rsidRPr="006B6063" w:rsidDel="00DE71B1" w14:paraId="3A3DE14D" w14:textId="2D180271" w:rsidTr="00DE71B1">
        <w:trPr>
          <w:trHeight w:hRule="exact" w:val="1615"/>
          <w:tblHeader/>
          <w:del w:id="5272" w:author="Björn Genfors" w:date="2014-03-28T14:34:00Z"/>
          <w:trPrChange w:id="5273"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5275" w:author="Björn Genfors" w:date="2014-03-28T14:34:00Z"/>
                <w:rFonts w:cs="Times New Roman"/>
                <w:sz w:val="20"/>
                <w:szCs w:val="20"/>
                <w:lang w:val="sv-SE"/>
              </w:rPr>
            </w:pPr>
            <w:del w:id="5276" w:author="Björn Genfors" w:date="2014-03-28T14:34:00Z">
              <w:r w:rsidRPr="006B6063" w:rsidDel="00DE71B1">
                <w:rPr>
                  <w:sz w:val="20"/>
                  <w:szCs w:val="20"/>
                </w:rPr>
                <w:delText>../../../specimen</w:delText>
              </w:r>
            </w:del>
          </w:p>
        </w:tc>
        <w:tc>
          <w:tcPr>
            <w:tcW w:w="1559" w:type="dxa"/>
            <w:tcBorders>
              <w:top w:val="single" w:sz="5" w:space="0" w:color="000000"/>
              <w:left w:val="single" w:sz="5" w:space="0" w:color="000000"/>
              <w:bottom w:val="single" w:sz="5" w:space="0" w:color="000000"/>
              <w:right w:val="single" w:sz="5" w:space="0" w:color="000000"/>
            </w:tcBorders>
            <w:tcPrChange w:id="52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5278" w:author="Björn Genfors" w:date="2014-03-28T14:34:00Z"/>
                <w:rFonts w:cs="Times New Roman"/>
                <w:sz w:val="20"/>
                <w:szCs w:val="20"/>
                <w:lang w:val="sv-SE"/>
              </w:rPr>
            </w:pPr>
            <w:del w:id="527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5281" w:author="Björn Genfors" w:date="2014-03-28T14:34:00Z"/>
                <w:rFonts w:cs="Times New Roman"/>
                <w:sz w:val="20"/>
                <w:szCs w:val="20"/>
                <w:lang w:val="sv-SE"/>
              </w:rPr>
            </w:pPr>
            <w:del w:id="5282" w:author="Björn Genfors" w:date="2014-03-28T14:34:00Z">
              <w:r w:rsidRPr="000B0F50" w:rsidDel="00DE71B1">
                <w:rPr>
                  <w:szCs w:val="20"/>
                </w:rPr>
                <w:delText>Text som beskriver vilket typ av material som användes vid analysen. Ange provmaterial i klartext. Exempel: Plasma</w:delText>
              </w:r>
            </w:del>
          </w:p>
          <w:p w14:paraId="53BCC539" w14:textId="1D05940B" w:rsidR="00424B6F" w:rsidRPr="006B6063" w:rsidDel="00DE71B1" w:rsidRDefault="00424B6F" w:rsidP="00DE71B1">
            <w:pPr>
              <w:widowControl/>
              <w:spacing w:line="229" w:lineRule="exact"/>
              <w:ind w:left="102"/>
              <w:rPr>
                <w:del w:id="5283" w:author="Björn Genfors" w:date="2014-03-28T14:34:00Z"/>
                <w:rFonts w:cs="Times New Roman"/>
                <w:sz w:val="20"/>
                <w:szCs w:val="20"/>
                <w:lang w:val="sv-SE"/>
              </w:rPr>
            </w:pPr>
            <w:del w:id="5284"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del>
          </w:p>
        </w:tc>
        <w:tc>
          <w:tcPr>
            <w:tcW w:w="1195" w:type="dxa"/>
            <w:tcBorders>
              <w:top w:val="single" w:sz="5" w:space="0" w:color="000000"/>
              <w:left w:val="single" w:sz="5" w:space="0" w:color="000000"/>
              <w:bottom w:val="single" w:sz="5" w:space="0" w:color="000000"/>
              <w:right w:val="single" w:sz="5" w:space="0" w:color="000000"/>
            </w:tcBorders>
            <w:tcPrChange w:id="52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5286" w:author="Björn Genfors" w:date="2014-03-28T14:34:00Z"/>
                <w:rFonts w:cs="Times New Roman"/>
                <w:sz w:val="20"/>
                <w:szCs w:val="20"/>
                <w:lang w:val="sv-SE"/>
              </w:rPr>
            </w:pPr>
            <w:del w:id="5287" w:author="Björn Genfors" w:date="2014-03-28T14:34:00Z">
              <w:r w:rsidRPr="006B6063" w:rsidDel="00DE71B1">
                <w:rPr>
                  <w:sz w:val="20"/>
                  <w:szCs w:val="20"/>
                </w:rPr>
                <w:delText>0..1</w:delText>
              </w:r>
            </w:del>
          </w:p>
        </w:tc>
      </w:tr>
      <w:tr w:rsidR="00424B6F" w:rsidRPr="006B6063" w:rsidDel="00DE71B1" w14:paraId="68E44B85" w14:textId="42CF35BB" w:rsidTr="00DE71B1">
        <w:trPr>
          <w:trHeight w:hRule="exact" w:val="730"/>
          <w:tblHeader/>
          <w:del w:id="5288" w:author="Björn Genfors" w:date="2014-03-28T14:34:00Z"/>
          <w:trPrChange w:id="528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5291" w:author="Björn Genfors" w:date="2014-03-28T14:34:00Z"/>
                <w:rFonts w:cs="Times New Roman"/>
                <w:sz w:val="20"/>
                <w:szCs w:val="20"/>
                <w:lang w:val="sv-SE"/>
              </w:rPr>
            </w:pPr>
            <w:del w:id="5292" w:author="Björn Genfors" w:date="2014-03-28T14:34:00Z">
              <w:r w:rsidRPr="006B6063" w:rsidDel="00DE71B1">
                <w:rPr>
                  <w:sz w:val="20"/>
                  <w:szCs w:val="20"/>
                </w:rPr>
                <w:delText>../../../method</w:delText>
              </w:r>
            </w:del>
          </w:p>
        </w:tc>
        <w:tc>
          <w:tcPr>
            <w:tcW w:w="1559" w:type="dxa"/>
            <w:tcBorders>
              <w:top w:val="single" w:sz="5" w:space="0" w:color="000000"/>
              <w:left w:val="single" w:sz="5" w:space="0" w:color="000000"/>
              <w:bottom w:val="single" w:sz="5" w:space="0" w:color="000000"/>
              <w:right w:val="single" w:sz="5" w:space="0" w:color="000000"/>
            </w:tcBorders>
            <w:tcPrChange w:id="52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5294" w:author="Björn Genfors" w:date="2014-03-28T14:34:00Z"/>
                <w:rFonts w:cs="Times New Roman"/>
                <w:sz w:val="20"/>
                <w:szCs w:val="20"/>
                <w:lang w:val="sv-SE"/>
              </w:rPr>
            </w:pPr>
            <w:del w:id="529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5297" w:author="Björn Genfors" w:date="2014-03-28T14:34:00Z"/>
                <w:rFonts w:cs="Times New Roman"/>
                <w:sz w:val="20"/>
                <w:szCs w:val="20"/>
                <w:lang w:val="sv-SE"/>
              </w:rPr>
            </w:pPr>
            <w:del w:id="5298" w:author="Björn Genfors" w:date="2014-03-28T14:34:00Z">
              <w:r w:rsidRPr="000B0F50" w:rsidDel="00DE71B1">
                <w:rPr>
                  <w:szCs w:val="20"/>
                </w:rPr>
                <w:delText>Text som beskriver den metod som använts i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2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5300" w:author="Björn Genfors" w:date="2014-03-28T14:34:00Z"/>
                <w:rFonts w:cs="Times New Roman"/>
                <w:sz w:val="20"/>
                <w:szCs w:val="20"/>
                <w:lang w:val="sv-SE"/>
              </w:rPr>
            </w:pPr>
            <w:del w:id="5301" w:author="Björn Genfors" w:date="2014-03-28T14:34:00Z">
              <w:r w:rsidRPr="006B6063" w:rsidDel="00DE71B1">
                <w:rPr>
                  <w:sz w:val="20"/>
                  <w:szCs w:val="20"/>
                </w:rPr>
                <w:delText>0..1</w:delText>
              </w:r>
            </w:del>
          </w:p>
        </w:tc>
      </w:tr>
      <w:tr w:rsidR="00424B6F" w:rsidRPr="006B6063" w:rsidDel="00DE71B1" w14:paraId="16347104" w14:textId="132E39A6" w:rsidTr="00DE71B1">
        <w:trPr>
          <w:trHeight w:hRule="exact" w:val="730"/>
          <w:tblHeader/>
          <w:del w:id="5302" w:author="Björn Genfors" w:date="2014-03-28T14:34:00Z"/>
          <w:trPrChange w:id="530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5305" w:author="Björn Genfors" w:date="2014-03-28T14:34:00Z"/>
                <w:rFonts w:cs="Times New Roman"/>
                <w:sz w:val="20"/>
                <w:szCs w:val="20"/>
                <w:lang w:val="sv-SE"/>
              </w:rPr>
            </w:pPr>
            <w:del w:id="5306" w:author="Björn Genfors" w:date="2014-03-28T14:34:00Z">
              <w:r w:rsidRPr="006B6063" w:rsidDel="00DE71B1">
                <w:rPr>
                  <w:sz w:val="20"/>
                  <w:szCs w:val="20"/>
                </w:rPr>
                <w:delText>../../../relationToAnalysis</w:delText>
              </w:r>
            </w:del>
          </w:p>
        </w:tc>
        <w:tc>
          <w:tcPr>
            <w:tcW w:w="1559" w:type="dxa"/>
            <w:tcBorders>
              <w:top w:val="single" w:sz="5" w:space="0" w:color="000000"/>
              <w:left w:val="single" w:sz="5" w:space="0" w:color="000000"/>
              <w:bottom w:val="single" w:sz="5" w:space="0" w:color="000000"/>
              <w:right w:val="single" w:sz="5" w:space="0" w:color="000000"/>
            </w:tcBorders>
            <w:tcPrChange w:id="53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5308" w:author="Björn Genfors" w:date="2014-03-28T14:34:00Z"/>
                <w:rFonts w:cs="Times New Roman"/>
                <w:sz w:val="20"/>
                <w:szCs w:val="20"/>
                <w:lang w:val="sv-SE"/>
              </w:rPr>
            </w:pPr>
            <w:del w:id="5309" w:author="Björn Genfors" w:date="2014-03-28T14:34:00Z">
              <w:r w:rsidRPr="006B6063" w:rsidDel="00DE71B1">
                <w:rPr>
                  <w:sz w:val="20"/>
                  <w:szCs w:val="20"/>
                </w:rPr>
                <w:delText>RelationToAnalysisType</w:delText>
              </w:r>
            </w:del>
          </w:p>
        </w:tc>
        <w:tc>
          <w:tcPr>
            <w:tcW w:w="3969" w:type="dxa"/>
            <w:tcBorders>
              <w:top w:val="single" w:sz="5" w:space="0" w:color="000000"/>
              <w:left w:val="single" w:sz="5" w:space="0" w:color="000000"/>
              <w:bottom w:val="single" w:sz="5" w:space="0" w:color="000000"/>
              <w:right w:val="single" w:sz="5" w:space="0" w:color="000000"/>
            </w:tcBorders>
            <w:tcPrChange w:id="531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5311" w:author="Björn Genfors" w:date="2014-03-28T14:34:00Z"/>
                <w:rFonts w:cs="Times New Roman"/>
                <w:sz w:val="20"/>
                <w:szCs w:val="20"/>
                <w:lang w:val="sv-SE"/>
              </w:rPr>
            </w:pPr>
            <w:del w:id="5312" w:author="Björn Genfors" w:date="2014-03-28T14:34:00Z">
              <w:r w:rsidRPr="000B0F50" w:rsidDel="00DE71B1">
                <w:rPr>
                  <w:szCs w:val="20"/>
                </w:rPr>
                <w:delText>Anger samband med annan utförd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53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5314" w:author="Björn Genfors" w:date="2014-03-28T14:34:00Z"/>
                <w:rFonts w:cs="Times New Roman"/>
                <w:sz w:val="20"/>
                <w:szCs w:val="20"/>
                <w:lang w:val="sv-SE"/>
              </w:rPr>
            </w:pPr>
            <w:del w:id="5315" w:author="Björn Genfors" w:date="2014-03-28T14:34:00Z">
              <w:r w:rsidRPr="006B6063" w:rsidDel="00DE71B1">
                <w:rPr>
                  <w:sz w:val="20"/>
                  <w:szCs w:val="20"/>
                </w:rPr>
                <w:delText>0..*</w:delText>
              </w:r>
            </w:del>
          </w:p>
        </w:tc>
      </w:tr>
      <w:tr w:rsidR="00424B6F" w:rsidRPr="006B6063" w:rsidDel="00DE71B1" w14:paraId="1D6EA913" w14:textId="12543282" w:rsidTr="00DE71B1">
        <w:trPr>
          <w:trHeight w:hRule="exact" w:val="730"/>
          <w:tblHeader/>
          <w:del w:id="5316" w:author="Björn Genfors" w:date="2014-03-28T14:34:00Z"/>
          <w:trPrChange w:id="531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5319" w:author="Björn Genfors" w:date="2014-03-28T14:34:00Z"/>
                <w:rFonts w:cs="Times New Roman"/>
                <w:sz w:val="20"/>
                <w:szCs w:val="20"/>
                <w:lang w:val="sv-SE"/>
              </w:rPr>
            </w:pPr>
            <w:del w:id="5320"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532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5322" w:author="Björn Genfors" w:date="2014-03-28T14:34:00Z"/>
                <w:rFonts w:cs="Times New Roman"/>
                <w:sz w:val="20"/>
                <w:szCs w:val="20"/>
                <w:lang w:val="sv-SE"/>
              </w:rPr>
            </w:pPr>
            <w:del w:id="5323"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53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5325" w:author="Björn Genfors" w:date="2014-03-28T14:34:00Z"/>
                <w:rFonts w:cs="Times New Roman"/>
                <w:sz w:val="20"/>
                <w:szCs w:val="20"/>
                <w:lang w:val="sv-SE"/>
              </w:rPr>
            </w:pPr>
            <w:del w:id="5326"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3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5328" w:author="Björn Genfors" w:date="2014-03-28T14:34:00Z"/>
                <w:rFonts w:cs="Times New Roman"/>
                <w:sz w:val="20"/>
                <w:szCs w:val="20"/>
                <w:lang w:val="sv-SE"/>
              </w:rPr>
            </w:pPr>
            <w:del w:id="5329" w:author="Björn Genfors" w:date="2014-03-28T14:34:00Z">
              <w:r w:rsidRPr="006B6063" w:rsidDel="00DE71B1">
                <w:rPr>
                  <w:sz w:val="20"/>
                  <w:szCs w:val="20"/>
                </w:rPr>
                <w:delText>1..1</w:delText>
              </w:r>
            </w:del>
          </w:p>
        </w:tc>
      </w:tr>
      <w:tr w:rsidR="00424B6F" w:rsidRPr="006B6063" w:rsidDel="00DE71B1" w14:paraId="2D2E9680" w14:textId="1AC29CAD" w:rsidTr="00DE71B1">
        <w:trPr>
          <w:trHeight w:hRule="exact" w:val="1051"/>
          <w:tblHeader/>
          <w:del w:id="5330" w:author="Björn Genfors" w:date="2014-03-28T14:34:00Z"/>
          <w:trPrChange w:id="5331"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5333" w:author="Björn Genfors" w:date="2014-03-28T14:34:00Z"/>
                <w:rFonts w:cs="Times New Roman"/>
                <w:sz w:val="20"/>
                <w:szCs w:val="20"/>
                <w:lang w:val="sv-SE"/>
              </w:rPr>
            </w:pPr>
            <w:del w:id="5334"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53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5336" w:author="Björn Genfors" w:date="2014-03-28T14:34:00Z"/>
                <w:rFonts w:cs="Times New Roman"/>
                <w:sz w:val="20"/>
                <w:szCs w:val="20"/>
                <w:lang w:val="sv-SE"/>
              </w:rPr>
            </w:pPr>
            <w:del w:id="533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5339" w:author="Björn Genfors" w:date="2014-03-28T14:34:00Z"/>
                <w:rFonts w:cs="Times New Roman"/>
                <w:sz w:val="20"/>
                <w:szCs w:val="20"/>
                <w:lang w:val="sv-SE"/>
              </w:rPr>
            </w:pPr>
            <w:del w:id="5340"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53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5342" w:author="Björn Genfors" w:date="2014-03-28T14:34:00Z"/>
                <w:rFonts w:cs="Times New Roman"/>
                <w:sz w:val="20"/>
                <w:szCs w:val="20"/>
                <w:lang w:val="sv-SE"/>
              </w:rPr>
            </w:pPr>
            <w:del w:id="5343" w:author="Björn Genfors" w:date="2014-03-28T14:34:00Z">
              <w:r w:rsidRPr="006B6063" w:rsidDel="00DE71B1">
                <w:rPr>
                  <w:sz w:val="20"/>
                  <w:szCs w:val="20"/>
                </w:rPr>
                <w:delText>1..1</w:delText>
              </w:r>
            </w:del>
          </w:p>
        </w:tc>
      </w:tr>
      <w:tr w:rsidR="00424B6F" w:rsidRPr="006B6063" w:rsidDel="00DE71B1" w14:paraId="64DC5626" w14:textId="38056A29" w:rsidTr="00DE71B1">
        <w:trPr>
          <w:trHeight w:hRule="exact" w:val="730"/>
          <w:tblHeader/>
          <w:del w:id="5344" w:author="Björn Genfors" w:date="2014-03-28T14:34:00Z"/>
          <w:trPrChange w:id="534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5347" w:author="Björn Genfors" w:date="2014-03-28T14:34:00Z"/>
                <w:rFonts w:cs="Times New Roman"/>
                <w:sz w:val="20"/>
                <w:szCs w:val="20"/>
                <w:lang w:val="sv-SE"/>
              </w:rPr>
            </w:pPr>
            <w:del w:id="5348"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534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5350" w:author="Björn Genfors" w:date="2014-03-28T14:34:00Z"/>
                <w:rFonts w:cs="Times New Roman"/>
                <w:sz w:val="20"/>
                <w:szCs w:val="20"/>
                <w:lang w:val="sv-SE"/>
              </w:rPr>
            </w:pPr>
            <w:del w:id="535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5353" w:author="Björn Genfors" w:date="2014-03-28T14:34:00Z"/>
                <w:rFonts w:cs="Times New Roman"/>
                <w:sz w:val="20"/>
                <w:szCs w:val="20"/>
                <w:lang w:val="sv-SE"/>
              </w:rPr>
            </w:pPr>
            <w:del w:id="5354"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53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5356" w:author="Björn Genfors" w:date="2014-03-28T14:34:00Z"/>
                <w:rFonts w:cs="Times New Roman"/>
                <w:sz w:val="20"/>
                <w:szCs w:val="20"/>
                <w:lang w:val="sv-SE"/>
              </w:rPr>
            </w:pPr>
            <w:del w:id="5357" w:author="Björn Genfors" w:date="2014-03-28T14:34:00Z">
              <w:r w:rsidRPr="006B6063" w:rsidDel="00DE71B1">
                <w:rPr>
                  <w:sz w:val="20"/>
                  <w:szCs w:val="20"/>
                </w:rPr>
                <w:delText>0..1</w:delText>
              </w:r>
            </w:del>
          </w:p>
        </w:tc>
      </w:tr>
      <w:tr w:rsidR="00424B6F" w:rsidRPr="006B6063" w:rsidDel="00DE71B1" w14:paraId="072DDCE5" w14:textId="4B3EB681" w:rsidTr="00DE71B1">
        <w:trPr>
          <w:trHeight w:hRule="exact" w:val="730"/>
          <w:tblHeader/>
          <w:del w:id="5358" w:author="Björn Genfors" w:date="2014-03-28T14:34:00Z"/>
          <w:trPrChange w:id="535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5361" w:author="Björn Genfors" w:date="2014-03-28T14:34:00Z"/>
                <w:rFonts w:cs="Times New Roman"/>
                <w:sz w:val="20"/>
                <w:szCs w:val="20"/>
                <w:lang w:val="sv-SE"/>
              </w:rPr>
            </w:pPr>
            <w:del w:id="5362" w:author="Björn Genfors" w:date="2014-03-28T14:34:00Z">
              <w:r w:rsidRPr="006B6063" w:rsidDel="00DE71B1">
                <w:rPr>
                  <w:sz w:val="20"/>
                  <w:szCs w:val="20"/>
                </w:rPr>
                <w:delText>../../../analysisOutcome</w:delText>
              </w:r>
            </w:del>
          </w:p>
        </w:tc>
        <w:tc>
          <w:tcPr>
            <w:tcW w:w="1559" w:type="dxa"/>
            <w:tcBorders>
              <w:top w:val="single" w:sz="5" w:space="0" w:color="000000"/>
              <w:left w:val="single" w:sz="5" w:space="0" w:color="000000"/>
              <w:bottom w:val="single" w:sz="5" w:space="0" w:color="000000"/>
              <w:right w:val="single" w:sz="5" w:space="0" w:color="000000"/>
            </w:tcBorders>
            <w:tcPrChange w:id="53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5364" w:author="Björn Genfors" w:date="2014-03-28T14:34:00Z"/>
                <w:rFonts w:cs="Times New Roman"/>
                <w:sz w:val="20"/>
                <w:szCs w:val="20"/>
                <w:lang w:val="sv-SE"/>
              </w:rPr>
            </w:pPr>
            <w:del w:id="5365" w:author="Björn Genfors" w:date="2014-03-28T14:34:00Z">
              <w:r w:rsidRPr="006B6063" w:rsidDel="00DE71B1">
                <w:rPr>
                  <w:sz w:val="20"/>
                  <w:szCs w:val="20"/>
                </w:rPr>
                <w:delText>AnalysisOutcomeType</w:delText>
              </w:r>
            </w:del>
          </w:p>
        </w:tc>
        <w:tc>
          <w:tcPr>
            <w:tcW w:w="3969" w:type="dxa"/>
            <w:tcBorders>
              <w:top w:val="single" w:sz="5" w:space="0" w:color="000000"/>
              <w:left w:val="single" w:sz="5" w:space="0" w:color="000000"/>
              <w:bottom w:val="single" w:sz="5" w:space="0" w:color="000000"/>
              <w:right w:val="single" w:sz="5" w:space="0" w:color="000000"/>
            </w:tcBorders>
            <w:tcPrChange w:id="53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5367" w:author="Björn Genfors" w:date="2014-03-28T14:34:00Z"/>
                <w:rFonts w:cs="Times New Roman"/>
                <w:sz w:val="20"/>
                <w:szCs w:val="20"/>
                <w:lang w:val="sv-SE"/>
              </w:rPr>
            </w:pPr>
            <w:del w:id="5368" w:author="Björn Genfors" w:date="2014-03-28T14:34:00Z">
              <w:r w:rsidRPr="000B0F50" w:rsidDel="00DE71B1">
                <w:rPr>
                  <w:szCs w:val="20"/>
                </w:rPr>
                <w:delText>Information om ett resultatet/Utfallet av en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53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5370" w:author="Björn Genfors" w:date="2014-03-28T14:34:00Z"/>
                <w:rFonts w:cs="Times New Roman"/>
                <w:sz w:val="20"/>
                <w:szCs w:val="20"/>
                <w:lang w:val="sv-SE"/>
              </w:rPr>
            </w:pPr>
            <w:del w:id="5371" w:author="Björn Genfors" w:date="2014-03-28T14:34:00Z">
              <w:r w:rsidRPr="006B6063" w:rsidDel="00DE71B1">
                <w:rPr>
                  <w:sz w:val="20"/>
                  <w:szCs w:val="20"/>
                </w:rPr>
                <w:delText>0..1</w:delText>
              </w:r>
            </w:del>
          </w:p>
        </w:tc>
      </w:tr>
      <w:tr w:rsidR="00424B6F" w:rsidRPr="006B6063" w:rsidDel="00DE71B1" w14:paraId="4D82A2C7" w14:textId="7527632B" w:rsidTr="00DE71B1">
        <w:trPr>
          <w:trHeight w:hRule="exact" w:val="730"/>
          <w:tblHeader/>
          <w:del w:id="5372" w:author="Björn Genfors" w:date="2014-03-28T14:34:00Z"/>
          <w:trPrChange w:id="537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5375" w:author="Björn Genfors" w:date="2014-03-28T14:34:00Z"/>
                <w:rFonts w:cs="Times New Roman"/>
                <w:sz w:val="20"/>
                <w:szCs w:val="20"/>
                <w:lang w:val="sv-SE"/>
              </w:rPr>
            </w:pPr>
            <w:del w:id="5376" w:author="Björn Genfors" w:date="2014-03-28T14:34:00Z">
              <w:r w:rsidRPr="006B6063" w:rsidDel="00DE71B1">
                <w:rPr>
                  <w:sz w:val="20"/>
                  <w:szCs w:val="20"/>
                </w:rPr>
                <w:delText>../../../../outcomeValue</w:delText>
              </w:r>
            </w:del>
          </w:p>
        </w:tc>
        <w:tc>
          <w:tcPr>
            <w:tcW w:w="1559" w:type="dxa"/>
            <w:tcBorders>
              <w:top w:val="single" w:sz="5" w:space="0" w:color="000000"/>
              <w:left w:val="single" w:sz="5" w:space="0" w:color="000000"/>
              <w:bottom w:val="single" w:sz="5" w:space="0" w:color="000000"/>
              <w:right w:val="single" w:sz="5" w:space="0" w:color="000000"/>
            </w:tcBorders>
            <w:tcPrChange w:id="53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5378" w:author="Björn Genfors" w:date="2014-03-28T14:34:00Z"/>
                <w:rFonts w:cs="Times New Roman"/>
                <w:sz w:val="20"/>
                <w:szCs w:val="20"/>
                <w:lang w:val="sv-SE"/>
              </w:rPr>
            </w:pPr>
            <w:del w:id="537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5381" w:author="Björn Genfors" w:date="2014-03-28T14:34:00Z"/>
                <w:rFonts w:cs="Times New Roman"/>
                <w:sz w:val="20"/>
                <w:szCs w:val="20"/>
                <w:lang w:val="sv-SE"/>
              </w:rPr>
            </w:pPr>
            <w:del w:id="5382" w:author="Björn Genfors" w:date="2014-03-28T14:34:00Z">
              <w:r w:rsidRPr="000B0F50" w:rsidDel="00DE71B1">
                <w:rPr>
                  <w:szCs w:val="20"/>
                </w:rPr>
                <w:delText>Det specifika värdet för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53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5384" w:author="Björn Genfors" w:date="2014-03-28T14:34:00Z"/>
                <w:rFonts w:cs="Times New Roman"/>
                <w:sz w:val="20"/>
                <w:szCs w:val="20"/>
                <w:lang w:val="sv-SE"/>
              </w:rPr>
            </w:pPr>
            <w:del w:id="5385" w:author="Björn Genfors" w:date="2014-03-28T14:34:00Z">
              <w:r w:rsidRPr="006B6063" w:rsidDel="00DE71B1">
                <w:rPr>
                  <w:sz w:val="20"/>
                  <w:szCs w:val="20"/>
                </w:rPr>
                <w:delText>1..1</w:delText>
              </w:r>
            </w:del>
          </w:p>
        </w:tc>
      </w:tr>
      <w:tr w:rsidR="00424B6F" w:rsidRPr="006B6063" w:rsidDel="00DE71B1" w14:paraId="1CF9150C" w14:textId="49E6FF54" w:rsidTr="00DE71B1">
        <w:trPr>
          <w:trHeight w:hRule="exact" w:val="730"/>
          <w:tblHeader/>
          <w:del w:id="5386" w:author="Björn Genfors" w:date="2014-03-28T14:34:00Z"/>
          <w:trPrChange w:id="538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5389" w:author="Björn Genfors" w:date="2014-03-28T14:34:00Z"/>
                <w:rFonts w:cs="Times New Roman"/>
                <w:sz w:val="20"/>
                <w:szCs w:val="20"/>
                <w:lang w:val="sv-SE"/>
              </w:rPr>
            </w:pPr>
            <w:del w:id="5390" w:author="Björn Genfors" w:date="2014-03-28T14:34:00Z">
              <w:r w:rsidRPr="006B6063" w:rsidDel="00DE71B1">
                <w:rPr>
                  <w:sz w:val="20"/>
                  <w:szCs w:val="20"/>
                </w:rPr>
                <w:delText>../../../../outcomeUnit</w:delText>
              </w:r>
            </w:del>
          </w:p>
        </w:tc>
        <w:tc>
          <w:tcPr>
            <w:tcW w:w="1559" w:type="dxa"/>
            <w:tcBorders>
              <w:top w:val="single" w:sz="5" w:space="0" w:color="000000"/>
              <w:left w:val="single" w:sz="5" w:space="0" w:color="000000"/>
              <w:bottom w:val="single" w:sz="5" w:space="0" w:color="000000"/>
              <w:right w:val="single" w:sz="5" w:space="0" w:color="000000"/>
            </w:tcBorders>
            <w:tcPrChange w:id="53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5392" w:author="Björn Genfors" w:date="2014-03-28T14:34:00Z"/>
                <w:rFonts w:cs="Times New Roman"/>
                <w:sz w:val="20"/>
                <w:szCs w:val="20"/>
                <w:lang w:val="sv-SE"/>
              </w:rPr>
            </w:pPr>
            <w:del w:id="539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5395" w:author="Björn Genfors" w:date="2014-03-28T14:34:00Z"/>
                <w:rFonts w:cs="Times New Roman"/>
                <w:sz w:val="20"/>
                <w:szCs w:val="20"/>
                <w:lang w:val="sv-SE"/>
              </w:rPr>
            </w:pPr>
            <w:del w:id="5396" w:author="Björn Genfors" w:date="2014-03-28T14:34:00Z">
              <w:r w:rsidRPr="000B0F50" w:rsidDel="00DE71B1">
                <w:rPr>
                  <w:szCs w:val="20"/>
                </w:rPr>
                <w:delText>Text som anger i förekommande fall enheten för det angivna värdet</w:delText>
              </w:r>
            </w:del>
          </w:p>
        </w:tc>
        <w:tc>
          <w:tcPr>
            <w:tcW w:w="1195" w:type="dxa"/>
            <w:tcBorders>
              <w:top w:val="single" w:sz="5" w:space="0" w:color="000000"/>
              <w:left w:val="single" w:sz="5" w:space="0" w:color="000000"/>
              <w:bottom w:val="single" w:sz="5" w:space="0" w:color="000000"/>
              <w:right w:val="single" w:sz="5" w:space="0" w:color="000000"/>
            </w:tcBorders>
            <w:tcPrChange w:id="53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5398" w:author="Björn Genfors" w:date="2014-03-28T14:34:00Z"/>
                <w:rFonts w:cs="Times New Roman"/>
                <w:sz w:val="20"/>
                <w:szCs w:val="20"/>
                <w:lang w:val="sv-SE"/>
              </w:rPr>
            </w:pPr>
            <w:del w:id="5399" w:author="Björn Genfors" w:date="2014-03-28T14:34:00Z">
              <w:r w:rsidRPr="006B6063" w:rsidDel="00DE71B1">
                <w:rPr>
                  <w:sz w:val="20"/>
                  <w:szCs w:val="20"/>
                </w:rPr>
                <w:delText>0..1</w:delText>
              </w:r>
            </w:del>
          </w:p>
        </w:tc>
      </w:tr>
      <w:tr w:rsidR="00424B6F" w:rsidRPr="006B6063" w:rsidDel="00DE71B1" w14:paraId="2C56BD7C" w14:textId="54E10BD1" w:rsidTr="00DE71B1">
        <w:trPr>
          <w:trHeight w:hRule="exact" w:val="528"/>
          <w:tblHeader/>
          <w:del w:id="5400" w:author="Björn Genfors" w:date="2014-03-28T14:34:00Z"/>
          <w:trPrChange w:id="5401"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5403" w:author="Björn Genfors" w:date="2014-03-28T14:34:00Z"/>
                <w:rFonts w:cs="Times New Roman"/>
                <w:sz w:val="20"/>
                <w:szCs w:val="20"/>
                <w:lang w:val="sv-SE"/>
              </w:rPr>
            </w:pPr>
            <w:del w:id="5404" w:author="Björn Genfors" w:date="2014-03-28T14:34:00Z">
              <w:r w:rsidRPr="006B6063" w:rsidDel="00DE71B1">
                <w:rPr>
                  <w:sz w:val="20"/>
                  <w:szCs w:val="20"/>
                </w:rPr>
                <w:lastRenderedPageBreak/>
                <w:delText>../../../../observationTime</w:delText>
              </w:r>
            </w:del>
          </w:p>
        </w:tc>
        <w:tc>
          <w:tcPr>
            <w:tcW w:w="1559" w:type="dxa"/>
            <w:tcBorders>
              <w:top w:val="single" w:sz="5" w:space="0" w:color="000000"/>
              <w:left w:val="single" w:sz="5" w:space="0" w:color="000000"/>
              <w:bottom w:val="single" w:sz="5" w:space="0" w:color="000000"/>
              <w:right w:val="single" w:sz="5" w:space="0" w:color="000000"/>
            </w:tcBorders>
            <w:tcPrChange w:id="54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5406" w:author="Björn Genfors" w:date="2014-03-28T14:34:00Z"/>
                <w:rFonts w:cs="Times New Roman"/>
                <w:sz w:val="20"/>
                <w:szCs w:val="20"/>
                <w:lang w:val="sv-SE"/>
              </w:rPr>
            </w:pPr>
            <w:del w:id="5407" w:author="Björn Genfors" w:date="2014-03-28T14:34:00Z">
              <w:r w:rsidRPr="006B6063" w:rsidDel="00DE71B1">
                <w:rPr>
                  <w:sz w:val="20"/>
                  <w:szCs w:val="20"/>
                </w:rPr>
                <w:delText>TimeStampType</w:delText>
              </w:r>
            </w:del>
          </w:p>
          <w:p w14:paraId="04D33256" w14:textId="1E2C7F7D" w:rsidR="00424B6F" w:rsidRPr="006B6063" w:rsidDel="00DE71B1" w:rsidRDefault="00424B6F" w:rsidP="00DE71B1">
            <w:pPr>
              <w:widowControl/>
              <w:spacing w:line="229" w:lineRule="exact"/>
              <w:ind w:left="102"/>
              <w:rPr>
                <w:del w:id="540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54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5410" w:author="Björn Genfors" w:date="2014-03-28T14:34:00Z"/>
                <w:rFonts w:cs="Times New Roman"/>
                <w:sz w:val="20"/>
                <w:szCs w:val="20"/>
                <w:lang w:val="sv-SE"/>
              </w:rPr>
            </w:pPr>
            <w:del w:id="5411" w:author="Björn Genfors" w:date="2014-03-28T14:34:00Z">
              <w:r w:rsidRPr="000B0F50" w:rsidDel="00DE71B1">
                <w:rPr>
                  <w:szCs w:val="20"/>
                </w:rPr>
                <w:delText>Tidpunkt då iakttagelsen av resultatet gjordes</w:delText>
              </w:r>
            </w:del>
          </w:p>
        </w:tc>
        <w:tc>
          <w:tcPr>
            <w:tcW w:w="1195" w:type="dxa"/>
            <w:tcBorders>
              <w:top w:val="single" w:sz="5" w:space="0" w:color="000000"/>
              <w:left w:val="single" w:sz="5" w:space="0" w:color="000000"/>
              <w:bottom w:val="single" w:sz="5" w:space="0" w:color="000000"/>
              <w:right w:val="single" w:sz="5" w:space="0" w:color="000000"/>
            </w:tcBorders>
            <w:tcPrChange w:id="54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5413" w:author="Björn Genfors" w:date="2014-03-28T14:34:00Z"/>
                <w:rFonts w:cs="Times New Roman"/>
                <w:sz w:val="20"/>
                <w:szCs w:val="20"/>
                <w:lang w:val="sv-SE"/>
              </w:rPr>
            </w:pPr>
            <w:del w:id="5414" w:author="Björn Genfors" w:date="2014-03-28T14:34:00Z">
              <w:r w:rsidRPr="006B6063" w:rsidDel="00DE71B1">
                <w:rPr>
                  <w:sz w:val="20"/>
                  <w:szCs w:val="20"/>
                </w:rPr>
                <w:delText>0..1</w:delText>
              </w:r>
            </w:del>
          </w:p>
        </w:tc>
      </w:tr>
      <w:tr w:rsidR="00424B6F" w:rsidRPr="006B6063" w:rsidDel="00DE71B1" w14:paraId="3186E499" w14:textId="3FA39157" w:rsidTr="00DE71B1">
        <w:trPr>
          <w:trHeight w:hRule="exact" w:val="1202"/>
          <w:tblHeader/>
          <w:del w:id="5415" w:author="Björn Genfors" w:date="2014-03-28T14:34:00Z"/>
          <w:trPrChange w:id="5416"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5418" w:author="Björn Genfors" w:date="2014-03-28T14:34:00Z"/>
                <w:rFonts w:cs="Times New Roman"/>
                <w:sz w:val="20"/>
                <w:szCs w:val="20"/>
                <w:lang w:val="sv-SE"/>
              </w:rPr>
            </w:pPr>
            <w:del w:id="5419" w:author="Björn Genfors" w:date="2014-03-28T14:34:00Z">
              <w:r w:rsidRPr="006B6063" w:rsidDel="00DE71B1">
                <w:rPr>
                  <w:sz w:val="20"/>
                  <w:szCs w:val="20"/>
                </w:rPr>
                <w:delText>../../../../pathologicalFlag</w:delText>
              </w:r>
            </w:del>
          </w:p>
        </w:tc>
        <w:tc>
          <w:tcPr>
            <w:tcW w:w="1559" w:type="dxa"/>
            <w:tcBorders>
              <w:top w:val="single" w:sz="5" w:space="0" w:color="000000"/>
              <w:left w:val="single" w:sz="5" w:space="0" w:color="000000"/>
              <w:bottom w:val="single" w:sz="5" w:space="0" w:color="000000"/>
              <w:right w:val="single" w:sz="5" w:space="0" w:color="000000"/>
            </w:tcBorders>
            <w:tcPrChange w:id="54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5421" w:author="Björn Genfors" w:date="2014-03-28T14:34:00Z"/>
                <w:rFonts w:cs="Times New Roman"/>
                <w:sz w:val="20"/>
                <w:szCs w:val="20"/>
                <w:lang w:val="sv-SE"/>
              </w:rPr>
            </w:pPr>
            <w:del w:id="5422" w:author="Björn Genfors" w:date="2014-03-28T14:34:00Z">
              <w:r w:rsidRPr="006B6063" w:rsidDel="00DE71B1">
                <w:rPr>
                  <w:sz w:val="20"/>
                  <w:szCs w:val="20"/>
                </w:rPr>
                <w:delText>boolean</w:delText>
              </w:r>
            </w:del>
          </w:p>
        </w:tc>
        <w:tc>
          <w:tcPr>
            <w:tcW w:w="3969" w:type="dxa"/>
            <w:tcBorders>
              <w:top w:val="single" w:sz="5" w:space="0" w:color="000000"/>
              <w:left w:val="single" w:sz="5" w:space="0" w:color="000000"/>
              <w:bottom w:val="single" w:sz="5" w:space="0" w:color="000000"/>
              <w:right w:val="single" w:sz="5" w:space="0" w:color="000000"/>
            </w:tcBorders>
            <w:tcPrChange w:id="54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5424" w:author="Björn Genfors" w:date="2014-03-28T14:34:00Z"/>
                <w:rFonts w:cs="Times New Roman"/>
                <w:sz w:val="20"/>
                <w:szCs w:val="20"/>
                <w:lang w:val="sv-SE"/>
              </w:rPr>
            </w:pPr>
            <w:del w:id="5425" w:author="Björn Genfors" w:date="2014-03-28T14:34:00Z">
              <w:r w:rsidRPr="000B0F50" w:rsidDel="00DE71B1">
                <w:rPr>
                  <w:szCs w:val="20"/>
                </w:rPr>
                <w:delText>Kod som anger om resultatet ligger utanför referensintervall. Sant = Ja, resultatet ligger utanför referens-intervall</w:delText>
              </w:r>
            </w:del>
          </w:p>
          <w:p w14:paraId="47821CEA" w14:textId="3848671B" w:rsidR="00424B6F" w:rsidRPr="006B6063" w:rsidDel="00DE71B1" w:rsidRDefault="00424B6F" w:rsidP="00DE71B1">
            <w:pPr>
              <w:widowControl/>
              <w:spacing w:line="229" w:lineRule="exact"/>
              <w:ind w:left="102"/>
              <w:rPr>
                <w:del w:id="5426" w:author="Björn Genfors" w:date="2014-03-28T14:34:00Z"/>
                <w:rFonts w:cs="Times New Roman"/>
                <w:sz w:val="20"/>
                <w:szCs w:val="20"/>
                <w:lang w:val="sv-SE"/>
              </w:rPr>
            </w:pPr>
            <w:del w:id="5427" w:author="Björn Genfors" w:date="2014-03-28T14:34:00Z">
              <w:r w:rsidRPr="000B0F50" w:rsidDel="00DE71B1">
                <w:rPr>
                  <w:szCs w:val="20"/>
                </w:rPr>
                <w:delText>Falskt = Nej, resultatet ligger inte utanför referens-intervall</w:delText>
              </w:r>
            </w:del>
          </w:p>
        </w:tc>
        <w:tc>
          <w:tcPr>
            <w:tcW w:w="1195" w:type="dxa"/>
            <w:tcBorders>
              <w:top w:val="single" w:sz="5" w:space="0" w:color="000000"/>
              <w:left w:val="single" w:sz="5" w:space="0" w:color="000000"/>
              <w:bottom w:val="single" w:sz="5" w:space="0" w:color="000000"/>
              <w:right w:val="single" w:sz="5" w:space="0" w:color="000000"/>
            </w:tcBorders>
            <w:tcPrChange w:id="54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5429" w:author="Björn Genfors" w:date="2014-03-28T14:34:00Z"/>
                <w:rFonts w:cs="Times New Roman"/>
                <w:sz w:val="20"/>
                <w:szCs w:val="20"/>
                <w:lang w:val="sv-SE"/>
              </w:rPr>
            </w:pPr>
            <w:del w:id="5430" w:author="Björn Genfors" w:date="2014-03-28T14:34:00Z">
              <w:r w:rsidRPr="006B6063" w:rsidDel="00DE71B1">
                <w:rPr>
                  <w:sz w:val="20"/>
                  <w:szCs w:val="20"/>
                </w:rPr>
                <w:delText>1..1</w:delText>
              </w:r>
            </w:del>
          </w:p>
        </w:tc>
      </w:tr>
      <w:tr w:rsidR="00424B6F" w:rsidRPr="006B6063" w:rsidDel="00DE71B1" w14:paraId="5856E66F" w14:textId="756FF4AF" w:rsidTr="00DE71B1">
        <w:trPr>
          <w:trHeight w:hRule="exact" w:val="652"/>
          <w:tblHeader/>
          <w:del w:id="5431" w:author="Björn Genfors" w:date="2014-03-28T14:34:00Z"/>
          <w:trPrChange w:id="5432"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5434" w:author="Björn Genfors" w:date="2014-03-28T14:34:00Z"/>
                <w:rFonts w:cs="Times New Roman"/>
                <w:sz w:val="20"/>
                <w:szCs w:val="20"/>
                <w:lang w:val="sv-SE"/>
              </w:rPr>
            </w:pPr>
            <w:del w:id="5435" w:author="Björn Genfors" w:date="2014-03-28T14:34:00Z">
              <w:r w:rsidRPr="006B6063" w:rsidDel="00DE71B1">
                <w:rPr>
                  <w:sz w:val="20"/>
                  <w:szCs w:val="20"/>
                </w:rPr>
                <w:delText>../../../../outcomeDescription</w:delText>
              </w:r>
            </w:del>
          </w:p>
        </w:tc>
        <w:tc>
          <w:tcPr>
            <w:tcW w:w="1559" w:type="dxa"/>
            <w:tcBorders>
              <w:top w:val="single" w:sz="5" w:space="0" w:color="000000"/>
              <w:left w:val="single" w:sz="5" w:space="0" w:color="000000"/>
              <w:bottom w:val="single" w:sz="5" w:space="0" w:color="000000"/>
              <w:right w:val="single" w:sz="5" w:space="0" w:color="000000"/>
            </w:tcBorders>
            <w:tcPrChange w:id="54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5437" w:author="Björn Genfors" w:date="2014-03-28T14:34:00Z"/>
                <w:rFonts w:cs="Times New Roman"/>
                <w:sz w:val="20"/>
                <w:szCs w:val="20"/>
                <w:lang w:val="sv-SE"/>
              </w:rPr>
            </w:pPr>
            <w:del w:id="543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5440" w:author="Björn Genfors" w:date="2014-03-28T14:34:00Z"/>
                <w:rFonts w:cs="Times New Roman"/>
                <w:sz w:val="20"/>
                <w:szCs w:val="20"/>
                <w:lang w:val="sv-SE"/>
              </w:rPr>
            </w:pPr>
            <w:del w:id="5441" w:author="Björn Genfors" w:date="2014-03-28T14:34:00Z">
              <w:r w:rsidRPr="000B0F50" w:rsidDel="00DE71B1">
                <w:rPr>
                  <w:szCs w:val="20"/>
                </w:rPr>
                <w:delText>Text som innehåller en kommentar avseende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54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5443" w:author="Björn Genfors" w:date="2014-03-28T14:34:00Z"/>
                <w:rFonts w:cs="Times New Roman"/>
                <w:sz w:val="20"/>
                <w:szCs w:val="20"/>
                <w:lang w:val="sv-SE"/>
              </w:rPr>
            </w:pPr>
            <w:del w:id="5444" w:author="Björn Genfors" w:date="2014-03-28T14:34:00Z">
              <w:r w:rsidRPr="006B6063" w:rsidDel="00DE71B1">
                <w:rPr>
                  <w:sz w:val="20"/>
                  <w:szCs w:val="20"/>
                </w:rPr>
                <w:delText>0..1</w:delText>
              </w:r>
            </w:del>
          </w:p>
        </w:tc>
      </w:tr>
      <w:tr w:rsidR="00424B6F" w:rsidRPr="006B6063" w:rsidDel="00DE71B1" w14:paraId="7AA85D9B" w14:textId="1AE13534" w:rsidTr="00DE71B1">
        <w:trPr>
          <w:trHeight w:hRule="exact" w:val="704"/>
          <w:tblHeader/>
          <w:del w:id="5445" w:author="Björn Genfors" w:date="2014-03-28T14:34:00Z"/>
          <w:trPrChange w:id="5446"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5448" w:author="Björn Genfors" w:date="2014-03-28T14:34:00Z"/>
                <w:rFonts w:cs="Times New Roman"/>
                <w:sz w:val="20"/>
                <w:szCs w:val="20"/>
                <w:lang w:val="sv-SE"/>
              </w:rPr>
            </w:pPr>
            <w:del w:id="5449" w:author="Björn Genfors" w:date="2014-03-28T14:34:00Z">
              <w:r w:rsidRPr="006B6063" w:rsidDel="00DE71B1">
                <w:rPr>
                  <w:sz w:val="20"/>
                  <w:szCs w:val="20"/>
                </w:rPr>
                <w:delText>../../../../referenceInterval</w:delText>
              </w:r>
            </w:del>
          </w:p>
        </w:tc>
        <w:tc>
          <w:tcPr>
            <w:tcW w:w="1559" w:type="dxa"/>
            <w:tcBorders>
              <w:top w:val="single" w:sz="5" w:space="0" w:color="000000"/>
              <w:left w:val="single" w:sz="5" w:space="0" w:color="000000"/>
              <w:bottom w:val="single" w:sz="5" w:space="0" w:color="000000"/>
              <w:right w:val="single" w:sz="5" w:space="0" w:color="000000"/>
            </w:tcBorders>
            <w:tcPrChange w:id="54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5451" w:author="Björn Genfors" w:date="2014-03-28T14:34:00Z"/>
                <w:rFonts w:cs="Times New Roman"/>
                <w:sz w:val="20"/>
                <w:szCs w:val="20"/>
                <w:lang w:val="sv-SE"/>
              </w:rPr>
            </w:pPr>
            <w:del w:id="545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5454" w:author="Björn Genfors" w:date="2014-03-28T14:34:00Z"/>
                <w:rFonts w:cs="Times New Roman"/>
                <w:sz w:val="20"/>
                <w:szCs w:val="20"/>
                <w:lang w:val="sv-SE"/>
              </w:rPr>
            </w:pPr>
            <w:del w:id="5455" w:author="Björn Genfors" w:date="2014-03-28T14:34:00Z">
              <w:r w:rsidRPr="000B0F50" w:rsidDel="00DE71B1">
                <w:rPr>
                  <w:szCs w:val="20"/>
                </w:rPr>
                <w:delText>Text som innehåller det referensintervall som använts i analysen</w:delText>
              </w:r>
            </w:del>
          </w:p>
        </w:tc>
        <w:tc>
          <w:tcPr>
            <w:tcW w:w="1195" w:type="dxa"/>
            <w:tcBorders>
              <w:top w:val="single" w:sz="5" w:space="0" w:color="000000"/>
              <w:left w:val="single" w:sz="5" w:space="0" w:color="000000"/>
              <w:bottom w:val="single" w:sz="5" w:space="0" w:color="000000"/>
              <w:right w:val="single" w:sz="5" w:space="0" w:color="000000"/>
            </w:tcBorders>
            <w:tcPrChange w:id="54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5457" w:author="Björn Genfors" w:date="2014-03-28T14:34:00Z"/>
                <w:rFonts w:cs="Times New Roman"/>
                <w:sz w:val="20"/>
                <w:szCs w:val="20"/>
                <w:lang w:val="sv-SE"/>
              </w:rPr>
            </w:pPr>
            <w:del w:id="5458" w:author="Björn Genfors" w:date="2014-03-28T14:34:00Z">
              <w:r w:rsidRPr="006B6063" w:rsidDel="00DE71B1">
                <w:rPr>
                  <w:sz w:val="20"/>
                  <w:szCs w:val="20"/>
                </w:rPr>
                <w:delText>0..1</w:delText>
              </w:r>
            </w:del>
          </w:p>
        </w:tc>
      </w:tr>
      <w:tr w:rsidR="00424B6F" w:rsidRPr="006B6063" w:rsidDel="00DE71B1" w14:paraId="25786E6E" w14:textId="350D3A7A" w:rsidTr="00DE71B1">
        <w:trPr>
          <w:trHeight w:hRule="exact" w:val="659"/>
          <w:tblHeader/>
          <w:del w:id="5459" w:author="Björn Genfors" w:date="2014-03-28T14:34:00Z"/>
          <w:trPrChange w:id="5460"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5462" w:author="Björn Genfors" w:date="2014-03-28T14:34:00Z"/>
                <w:rFonts w:cs="Times New Roman"/>
                <w:sz w:val="20"/>
                <w:szCs w:val="20"/>
                <w:lang w:val="sv-SE"/>
              </w:rPr>
            </w:pPr>
            <w:del w:id="5463" w:author="Björn Genfors" w:date="2014-03-28T14:34:00Z">
              <w:r w:rsidRPr="006B6063" w:rsidDel="00DE71B1">
                <w:rPr>
                  <w:sz w:val="20"/>
                  <w:szCs w:val="20"/>
                </w:rPr>
                <w:delText>../../../../referencePopulation</w:delText>
              </w:r>
            </w:del>
          </w:p>
        </w:tc>
        <w:tc>
          <w:tcPr>
            <w:tcW w:w="1559" w:type="dxa"/>
            <w:tcBorders>
              <w:top w:val="single" w:sz="5" w:space="0" w:color="000000"/>
              <w:left w:val="single" w:sz="5" w:space="0" w:color="000000"/>
              <w:bottom w:val="single" w:sz="5" w:space="0" w:color="000000"/>
              <w:right w:val="single" w:sz="5" w:space="0" w:color="000000"/>
            </w:tcBorders>
            <w:tcPrChange w:id="54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5465" w:author="Björn Genfors" w:date="2014-03-28T14:34:00Z"/>
                <w:rFonts w:cs="Times New Roman"/>
                <w:sz w:val="20"/>
                <w:szCs w:val="20"/>
                <w:lang w:val="sv-SE"/>
              </w:rPr>
            </w:pPr>
            <w:del w:id="546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5468" w:author="Björn Genfors" w:date="2014-03-28T14:34:00Z"/>
                <w:rFonts w:cs="Times New Roman"/>
                <w:sz w:val="20"/>
                <w:szCs w:val="20"/>
                <w:lang w:val="sv-SE"/>
              </w:rPr>
            </w:pPr>
            <w:del w:id="5469" w:author="Björn Genfors" w:date="2014-03-28T14:34:00Z">
              <w:r w:rsidRPr="000B0F50" w:rsidDel="00DE71B1">
                <w:rPr>
                  <w:szCs w:val="20"/>
                </w:rPr>
                <w:delText>Text som beskriver den population som referensintervallet gäller för</w:delText>
              </w:r>
            </w:del>
          </w:p>
        </w:tc>
        <w:tc>
          <w:tcPr>
            <w:tcW w:w="1195" w:type="dxa"/>
            <w:tcBorders>
              <w:top w:val="single" w:sz="5" w:space="0" w:color="000000"/>
              <w:left w:val="single" w:sz="5" w:space="0" w:color="000000"/>
              <w:bottom w:val="single" w:sz="5" w:space="0" w:color="000000"/>
              <w:right w:val="single" w:sz="5" w:space="0" w:color="000000"/>
            </w:tcBorders>
            <w:tcPrChange w:id="54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5471" w:author="Björn Genfors" w:date="2014-03-28T14:34:00Z"/>
                <w:rFonts w:cs="Times New Roman"/>
                <w:sz w:val="20"/>
                <w:szCs w:val="20"/>
                <w:lang w:val="sv-SE"/>
              </w:rPr>
            </w:pPr>
            <w:del w:id="5472" w:author="Björn Genfors" w:date="2014-03-28T14:34:00Z">
              <w:r w:rsidRPr="006B6063" w:rsidDel="00DE71B1">
                <w:rPr>
                  <w:sz w:val="20"/>
                  <w:szCs w:val="20"/>
                </w:rPr>
                <w:delText>0..1</w:delText>
              </w:r>
            </w:del>
          </w:p>
        </w:tc>
      </w:tr>
      <w:tr w:rsidR="00424B6F" w:rsidRPr="006B6063" w:rsidDel="00DE71B1" w14:paraId="7FB30BCC" w14:textId="1A5BE5DC" w:rsidTr="00DE71B1">
        <w:trPr>
          <w:trHeight w:hRule="exact" w:val="718"/>
          <w:tblHeader/>
          <w:del w:id="5473" w:author="Björn Genfors" w:date="2014-03-28T14:34:00Z"/>
          <w:trPrChange w:id="5474"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5476" w:author="Björn Genfors" w:date="2014-03-28T14:34:00Z"/>
                <w:rFonts w:cs="Times New Roman"/>
                <w:sz w:val="20"/>
                <w:szCs w:val="20"/>
                <w:lang w:val="sv-SE"/>
              </w:rPr>
            </w:pPr>
            <w:del w:id="5477" w:author="Björn Genfors" w:date="2014-03-28T14:34:00Z">
              <w:r w:rsidRPr="006B6063" w:rsidDel="00DE71B1">
                <w:rPr>
                  <w:sz w:val="20"/>
                  <w:szCs w:val="20"/>
                </w:rPr>
                <w:delText>../../order</w:delText>
              </w:r>
            </w:del>
          </w:p>
        </w:tc>
        <w:tc>
          <w:tcPr>
            <w:tcW w:w="1559" w:type="dxa"/>
            <w:tcBorders>
              <w:top w:val="single" w:sz="5" w:space="0" w:color="000000"/>
              <w:left w:val="single" w:sz="5" w:space="0" w:color="000000"/>
              <w:bottom w:val="single" w:sz="5" w:space="0" w:color="000000"/>
              <w:right w:val="single" w:sz="5" w:space="0" w:color="000000"/>
            </w:tcBorders>
            <w:tcPrChange w:id="54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5479" w:author="Björn Genfors" w:date="2014-03-28T14:34:00Z"/>
                <w:rFonts w:cs="Times New Roman"/>
                <w:sz w:val="20"/>
                <w:szCs w:val="20"/>
                <w:lang w:val="sv-SE"/>
              </w:rPr>
            </w:pPr>
            <w:del w:id="5480" w:author="Björn Genfors" w:date="2014-03-28T14:34:00Z">
              <w:r w:rsidRPr="006B6063" w:rsidDel="00DE71B1">
                <w:rPr>
                  <w:sz w:val="20"/>
                  <w:szCs w:val="20"/>
                </w:rPr>
                <w:delText>OrderType</w:delText>
              </w:r>
            </w:del>
          </w:p>
        </w:tc>
        <w:tc>
          <w:tcPr>
            <w:tcW w:w="3969" w:type="dxa"/>
            <w:tcBorders>
              <w:top w:val="single" w:sz="5" w:space="0" w:color="000000"/>
              <w:left w:val="single" w:sz="5" w:space="0" w:color="000000"/>
              <w:bottom w:val="single" w:sz="5" w:space="0" w:color="000000"/>
              <w:right w:val="single" w:sz="5" w:space="0" w:color="000000"/>
            </w:tcBorders>
            <w:tcPrChange w:id="54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5482" w:author="Björn Genfors" w:date="2014-03-28T14:34:00Z"/>
                <w:rFonts w:cs="Times New Roman"/>
                <w:sz w:val="20"/>
                <w:szCs w:val="20"/>
                <w:lang w:val="sv-SE"/>
              </w:rPr>
            </w:pPr>
            <w:del w:id="5483" w:author="Björn Genfors" w:date="2014-03-28T14:34:00Z">
              <w:r w:rsidRPr="000B0F50" w:rsidDel="00DE71B1">
                <w:rPr>
                  <w:szCs w:val="20"/>
                </w:rPr>
                <w:delText>Information om en vårdbegäran som ligger till grund för svaret</w:delText>
              </w:r>
            </w:del>
          </w:p>
        </w:tc>
        <w:tc>
          <w:tcPr>
            <w:tcW w:w="1195" w:type="dxa"/>
            <w:tcBorders>
              <w:top w:val="single" w:sz="5" w:space="0" w:color="000000"/>
              <w:left w:val="single" w:sz="5" w:space="0" w:color="000000"/>
              <w:bottom w:val="single" w:sz="5" w:space="0" w:color="000000"/>
              <w:right w:val="single" w:sz="5" w:space="0" w:color="000000"/>
            </w:tcBorders>
            <w:tcPrChange w:id="54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5485" w:author="Björn Genfors" w:date="2014-03-28T14:34:00Z"/>
                <w:rFonts w:cs="Times New Roman"/>
                <w:sz w:val="20"/>
                <w:szCs w:val="20"/>
                <w:lang w:val="sv-SE"/>
              </w:rPr>
            </w:pPr>
            <w:del w:id="5486" w:author="Björn Genfors" w:date="2014-03-28T14:34:00Z">
              <w:r w:rsidRPr="006B6063" w:rsidDel="00DE71B1">
                <w:rPr>
                  <w:sz w:val="20"/>
                  <w:szCs w:val="20"/>
                </w:rPr>
                <w:delText>1..1</w:delText>
              </w:r>
            </w:del>
          </w:p>
        </w:tc>
      </w:tr>
      <w:tr w:rsidR="00424B6F" w:rsidRPr="006B6063" w:rsidDel="00DE71B1" w14:paraId="2AD57765" w14:textId="0ECEBE20" w:rsidTr="00DE71B1">
        <w:trPr>
          <w:trHeight w:hRule="exact" w:val="551"/>
          <w:tblHeader/>
          <w:del w:id="5487" w:author="Björn Genfors" w:date="2014-03-28T14:34:00Z"/>
          <w:trPrChange w:id="5488"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5490" w:author="Björn Genfors" w:date="2014-03-28T14:34:00Z"/>
                <w:rFonts w:cs="Times New Roman"/>
                <w:sz w:val="20"/>
                <w:szCs w:val="20"/>
                <w:lang w:val="sv-SE"/>
              </w:rPr>
            </w:pPr>
            <w:del w:id="5491" w:author="Björn Genfors" w:date="2014-03-28T14:34:00Z">
              <w:r w:rsidRPr="006B6063" w:rsidDel="00DE71B1">
                <w:rPr>
                  <w:sz w:val="20"/>
                  <w:szCs w:val="20"/>
                </w:rPr>
                <w:delText>../../../orderId</w:delText>
              </w:r>
            </w:del>
          </w:p>
        </w:tc>
        <w:tc>
          <w:tcPr>
            <w:tcW w:w="1559" w:type="dxa"/>
            <w:tcBorders>
              <w:top w:val="single" w:sz="5" w:space="0" w:color="000000"/>
              <w:left w:val="single" w:sz="5" w:space="0" w:color="000000"/>
              <w:bottom w:val="single" w:sz="5" w:space="0" w:color="000000"/>
              <w:right w:val="single" w:sz="5" w:space="0" w:color="000000"/>
            </w:tcBorders>
            <w:tcPrChange w:id="54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5493" w:author="Björn Genfors" w:date="2014-03-28T14:34:00Z"/>
                <w:rFonts w:cs="Times New Roman"/>
                <w:sz w:val="20"/>
                <w:szCs w:val="20"/>
                <w:lang w:val="sv-SE"/>
              </w:rPr>
            </w:pPr>
            <w:del w:id="549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5496" w:author="Björn Genfors" w:date="2014-03-28T14:34:00Z"/>
                <w:rFonts w:cs="Times New Roman"/>
                <w:sz w:val="20"/>
                <w:szCs w:val="20"/>
                <w:lang w:val="sv-SE"/>
              </w:rPr>
            </w:pPr>
            <w:del w:id="5497" w:author="Björn Genfors" w:date="2014-03-28T14:34:00Z">
              <w:r w:rsidRPr="006B6063" w:rsidDel="00DE71B1">
                <w:rPr>
                  <w:sz w:val="20"/>
                  <w:szCs w:val="20"/>
                </w:rPr>
                <w:delText>Unik identifierare för vårdbegäran</w:delText>
              </w:r>
            </w:del>
          </w:p>
        </w:tc>
        <w:tc>
          <w:tcPr>
            <w:tcW w:w="1195" w:type="dxa"/>
            <w:tcBorders>
              <w:top w:val="single" w:sz="5" w:space="0" w:color="000000"/>
              <w:left w:val="single" w:sz="5" w:space="0" w:color="000000"/>
              <w:bottom w:val="single" w:sz="5" w:space="0" w:color="000000"/>
              <w:right w:val="single" w:sz="5" w:space="0" w:color="000000"/>
            </w:tcBorders>
            <w:tcPrChange w:id="54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5499" w:author="Björn Genfors" w:date="2014-03-28T14:34:00Z"/>
                <w:rFonts w:cs="Times New Roman"/>
                <w:sz w:val="20"/>
                <w:szCs w:val="20"/>
                <w:lang w:val="sv-SE"/>
              </w:rPr>
            </w:pPr>
            <w:del w:id="5500" w:author="Björn Genfors" w:date="2014-03-28T14:34:00Z">
              <w:r w:rsidRPr="006B6063" w:rsidDel="00DE71B1">
                <w:rPr>
                  <w:sz w:val="20"/>
                  <w:szCs w:val="20"/>
                </w:rPr>
                <w:delText>1..1</w:delText>
              </w:r>
            </w:del>
          </w:p>
        </w:tc>
      </w:tr>
      <w:tr w:rsidR="00424B6F" w:rsidRPr="006B6063" w:rsidDel="00DE71B1" w14:paraId="2F1FDD5E" w14:textId="12AC6F86" w:rsidTr="00DE71B1">
        <w:trPr>
          <w:trHeight w:hRule="exact" w:val="573"/>
          <w:tblHeader/>
          <w:del w:id="5501" w:author="Björn Genfors" w:date="2014-03-28T14:34:00Z"/>
          <w:trPrChange w:id="5502"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5504" w:author="Björn Genfors" w:date="2014-03-28T14:34:00Z"/>
                <w:rFonts w:cs="Times New Roman"/>
                <w:sz w:val="20"/>
                <w:szCs w:val="20"/>
                <w:lang w:val="sv-SE"/>
              </w:rPr>
            </w:pPr>
            <w:del w:id="5505" w:author="Björn Genfors" w:date="2014-03-28T14:34:00Z">
              <w:r w:rsidRPr="006B6063" w:rsidDel="00DE71B1">
                <w:rPr>
                  <w:sz w:val="20"/>
                  <w:szCs w:val="20"/>
                </w:rPr>
                <w:delText>../../../orderReason</w:delText>
              </w:r>
            </w:del>
          </w:p>
        </w:tc>
        <w:tc>
          <w:tcPr>
            <w:tcW w:w="1559" w:type="dxa"/>
            <w:tcBorders>
              <w:top w:val="single" w:sz="5" w:space="0" w:color="000000"/>
              <w:left w:val="single" w:sz="5" w:space="0" w:color="000000"/>
              <w:bottom w:val="single" w:sz="5" w:space="0" w:color="000000"/>
              <w:right w:val="single" w:sz="5" w:space="0" w:color="000000"/>
            </w:tcBorders>
            <w:tcPrChange w:id="55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5507" w:author="Björn Genfors" w:date="2014-03-28T14:34:00Z"/>
                <w:rFonts w:cs="Times New Roman"/>
                <w:sz w:val="20"/>
                <w:szCs w:val="20"/>
                <w:lang w:val="sv-SE"/>
              </w:rPr>
            </w:pPr>
            <w:del w:id="550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5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5510" w:author="Björn Genfors" w:date="2014-03-28T14:34:00Z"/>
                <w:rFonts w:cs="Times New Roman"/>
                <w:sz w:val="20"/>
                <w:szCs w:val="20"/>
                <w:lang w:val="sv-SE"/>
              </w:rPr>
            </w:pPr>
            <w:del w:id="5511" w:author="Björn Genfors" w:date="2014-03-28T14:34:00Z">
              <w:r w:rsidRPr="000B0F50" w:rsidDel="00DE71B1">
                <w:rPr>
                  <w:szCs w:val="20"/>
                </w:rPr>
                <w:delText>Text som anger aktuell frågeställning</w:delText>
              </w:r>
            </w:del>
          </w:p>
        </w:tc>
        <w:tc>
          <w:tcPr>
            <w:tcW w:w="1195" w:type="dxa"/>
            <w:tcBorders>
              <w:top w:val="single" w:sz="5" w:space="0" w:color="000000"/>
              <w:left w:val="single" w:sz="5" w:space="0" w:color="000000"/>
              <w:bottom w:val="single" w:sz="5" w:space="0" w:color="000000"/>
              <w:right w:val="single" w:sz="5" w:space="0" w:color="000000"/>
            </w:tcBorders>
            <w:tcPrChange w:id="55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5513" w:author="Björn Genfors" w:date="2014-03-28T14:34:00Z"/>
                <w:rFonts w:cs="Times New Roman"/>
                <w:sz w:val="20"/>
                <w:szCs w:val="20"/>
                <w:lang w:val="sv-SE"/>
              </w:rPr>
            </w:pPr>
            <w:del w:id="5514" w:author="Björn Genfors" w:date="2014-03-28T14:34:00Z">
              <w:r w:rsidRPr="006B6063" w:rsidDel="00DE71B1">
                <w:rPr>
                  <w:sz w:val="20"/>
                  <w:szCs w:val="20"/>
                </w:rPr>
                <w:delText>0..1</w:delText>
              </w:r>
            </w:del>
          </w:p>
        </w:tc>
      </w:tr>
      <w:bookmarkEnd w:id="1"/>
    </w:tbl>
    <w:p w14:paraId="65ED89DE" w14:textId="5CFC7C37" w:rsidR="00793064" w:rsidRPr="00CC412F" w:rsidDel="00E73D71" w:rsidRDefault="00793064">
      <w:pPr>
        <w:spacing w:line="240" w:lineRule="auto"/>
        <w:rPr>
          <w:del w:id="5515" w:author="Björn Genfors" w:date="2014-03-28T15:34:00Z"/>
          <w:rFonts w:eastAsia="Times New Roman"/>
          <w:bCs/>
          <w:sz w:val="30"/>
          <w:szCs w:val="28"/>
        </w:rPr>
      </w:pPr>
    </w:p>
    <w:p w14:paraId="478AAC42" w14:textId="77777777" w:rsidR="00E13C32" w:rsidRPr="00CC412F" w:rsidRDefault="00E13C32" w:rsidP="00E13C32">
      <w:pPr>
        <w:pStyle w:val="Rubrik3"/>
      </w:pPr>
      <w:bookmarkStart w:id="5516" w:name="_Toc383102099"/>
      <w:r w:rsidRPr="00CC412F">
        <w:t>Övriga regler</w:t>
      </w:r>
      <w:bookmarkEnd w:id="5516"/>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5517" w:name="_Toc381706864"/>
      <w:r>
        <w:br w:type="page"/>
      </w:r>
    </w:p>
    <w:p w14:paraId="18DE7A5C" w14:textId="29FC87BA" w:rsidR="00CC412F" w:rsidRPr="00CC412F" w:rsidRDefault="00CC412F" w:rsidP="00CC412F">
      <w:pPr>
        <w:pStyle w:val="Rubrik2"/>
      </w:pPr>
      <w:bookmarkStart w:id="5518" w:name="_Toc383102100"/>
      <w:r w:rsidRPr="00CC412F">
        <w:lastRenderedPageBreak/>
        <w:t>GetECGOutcome</w:t>
      </w:r>
      <w:bookmarkEnd w:id="5517"/>
      <w:bookmarkEnd w:id="5518"/>
    </w:p>
    <w:p w14:paraId="62131C16" w14:textId="77777777" w:rsidR="002B3273" w:rsidRDefault="002B3273" w:rsidP="002B3273">
      <w:r>
        <w:t>Tjänstekontraktet GetECGOutcome returnerar EKG-resultat för patienter, lagrade i journalsystem. Tjänstekontraktet skall ingå i tjänstedomänen riv:clinicalprocess:healthcond:actoutcome (svensk benämning: Hantera hälsorelaterade tillstånd, utfall av aktivitet).</w:t>
      </w:r>
    </w:p>
    <w:p w14:paraId="122967CA" w14:textId="77777777" w:rsidR="002B3273" w:rsidRDefault="002B3273" w:rsidP="002B3273"/>
    <w:p w14:paraId="597F6428" w14:textId="77777777" w:rsidR="002B3273" w:rsidRDefault="002B3273" w:rsidP="002B3273">
      <w:r>
        <w:t>Tjänstekontraktet baseras på existerande RIV-specifikations informationsmodell från NPÖ 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RDefault="002B3273" w:rsidP="002B3273"/>
    <w:p w14:paraId="2DD1082C" w14:textId="77777777" w:rsidR="002B3273" w:rsidRDefault="002B3273" w:rsidP="002B3273">
      <w:r>
        <w: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47334FB5" w14:textId="77777777" w:rsidR="002B3273" w:rsidRDefault="002B3273" w:rsidP="002B3273"/>
    <w:p w14:paraId="1685B6C9" w14:textId="77777777" w:rsidR="002B3273" w:rsidRDefault="002B3273" w:rsidP="002B3273">
      <w:r>
        <w:t>Angående EKG:ets mätvärden så anger NPÖ:s RIV-specifikation att mätvärden, bild eller motsvarande som representerar själva EKG-kurvans värden kan anges i fälten för ecg&lt;*&gt;Data. Tre möjliga sätt finns och producenten skall fylla i så många av dem som den har möjlighet att göra. Det första (Alternativ 1) är en uppsättning strukturerade mätvärden från undersökningen inklusive tolkningen av det aktuella EKG:et, som baseras på industristandards och en genomgång av de format och datainnehåll (XML) som ledande tillverkares EKG-utrustning kan ge,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statistik bild i något av de tillåtna formaten enligt HL7 multimediatyper (inkl. PDF).</w:t>
      </w:r>
    </w:p>
    <w:p w14:paraId="22C2034E" w14:textId="77777777" w:rsidR="002B3273" w:rsidRDefault="002B3273" w:rsidP="002B3273"/>
    <w:p w14:paraId="0805895A" w14:textId="643522BB" w:rsidR="002B3273" w:rsidRDefault="002B3273" w:rsidP="002B3273">
      <w:pPr>
        <w:rPr>
          <w:ins w:id="5519" w:author="Björn Genfors" w:date="2014-03-28T14:47:00Z"/>
        </w:rPr>
      </w:pPr>
      <w:r>
        <w:t xml:space="preserve">Det finns ett flertal gratisprodukter för att visa EKG-information. De är dock sällan godkända för kliniskt bruk och många är tillverkarspecifika. Generellt stödjer de även standard DICOM, HL7 eller båda. Vi har även varit i kontakt med </w:t>
      </w:r>
      <w:r w:rsidR="00785DA6">
        <w:t>en leverantör av EKG-henteringssystem</w:t>
      </w:r>
      <w:r>
        <w:t xml:space="preserve"> som uppger att de i dagsläget inte har export till DICOM men de rekommenderar ändå att det är det formatet man väljer för att ge dynamisk data som kan visas upp på ett flexibelt sätt om man inte kan presentera det strukturerade detaljerade mätdatat.</w:t>
      </w:r>
    </w:p>
    <w:p w14:paraId="1AA3D825" w14:textId="77777777" w:rsidR="0046387E" w:rsidRDefault="0046387E" w:rsidP="002B3273">
      <w:pPr>
        <w:rPr>
          <w:ins w:id="5520" w:author="Björn Genfors" w:date="2014-03-28T14:47:00Z"/>
        </w:rPr>
      </w:pPr>
    </w:p>
    <w:p w14:paraId="2E88CDE6" w14:textId="77777777" w:rsidR="0046387E" w:rsidRPr="00CC412F" w:rsidRDefault="0046387E" w:rsidP="0046387E">
      <w:pPr>
        <w:pStyle w:val="Rubrik3"/>
        <w:rPr>
          <w:ins w:id="5521" w:author="Björn Genfors" w:date="2014-03-28T14:47:00Z"/>
        </w:rPr>
      </w:pPr>
      <w:ins w:id="5522" w:author="Björn Genfors" w:date="2014-03-28T14:47:00Z">
        <w:r w:rsidRPr="00CC412F">
          <w:t>Gemensamma informationskomponenter</w:t>
        </w:r>
      </w:ins>
    </w:p>
    <w:p w14:paraId="514FBE2E" w14:textId="77777777" w:rsidR="0046387E" w:rsidRPr="002138EC" w:rsidRDefault="0046387E" w:rsidP="0046387E">
      <w:pPr>
        <w:rPr>
          <w:ins w:id="5523" w:author="Björn Genfors" w:date="2014-03-28T14:47:00Z"/>
        </w:rPr>
      </w:pPr>
      <w:ins w:id="5524" w:author="Björn Genfors" w:date="2014-03-28T14:47:00Z">
        <w:r w:rsidRPr="00CC412F">
          <w:t xml:space="preserve">De gemensamma informationskomponenter som används i detta kontrakt beskrivs i bilagan </w:t>
        </w:r>
        <w:r>
          <w:t>”Bilaga_Gemensamma_typer_4.pdf”</w:t>
        </w:r>
      </w:ins>
    </w:p>
    <w:p w14:paraId="1AA7B2F3" w14:textId="77777777" w:rsidR="0046387E" w:rsidRDefault="0046387E" w:rsidP="002B3273"/>
    <w:p w14:paraId="6932A841" w14:textId="77777777" w:rsidR="00796ADF" w:rsidRPr="00CC412F" w:rsidRDefault="00796ADF" w:rsidP="00CC412F"/>
    <w:p w14:paraId="79447741" w14:textId="77777777" w:rsidR="00CC412F" w:rsidRPr="00CC412F" w:rsidRDefault="00CC412F" w:rsidP="00CC412F">
      <w:pPr>
        <w:pStyle w:val="Rubrik3"/>
      </w:pPr>
      <w:bookmarkStart w:id="5525" w:name="_Toc369180398"/>
      <w:bookmarkStart w:id="5526" w:name="_Toc371334461"/>
      <w:bookmarkStart w:id="5527" w:name="_Toc381706865"/>
      <w:bookmarkStart w:id="5528" w:name="_Toc383102101"/>
      <w:r w:rsidRPr="00CC412F">
        <w:lastRenderedPageBreak/>
        <w:t>Version</w:t>
      </w:r>
      <w:bookmarkEnd w:id="5525"/>
      <w:bookmarkEnd w:id="5526"/>
      <w:bookmarkEnd w:id="5527"/>
      <w:bookmarkEnd w:id="5528"/>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5529" w:name="_Toc369180404"/>
      <w:bookmarkStart w:id="5530" w:name="_Toc371334462"/>
      <w:bookmarkStart w:id="5531" w:name="_Toc381706866"/>
      <w:bookmarkStart w:id="5532" w:name="_Toc383102102"/>
      <w:r w:rsidRPr="00CC412F">
        <w:t>Fältregler</w:t>
      </w:r>
      <w:bookmarkEnd w:id="5529"/>
      <w:bookmarkEnd w:id="5530"/>
      <w:bookmarkEnd w:id="5531"/>
      <w:bookmarkEnd w:id="5532"/>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5533">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5534"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5535"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5536"/>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5536"/>
            <w:r w:rsidR="00A27DA6" w:rsidRPr="00D02AB9">
              <w:rPr>
                <w:rStyle w:val="Kommentarsreferens"/>
                <w:rFonts w:eastAsia="ヒラギノ角ゴ Pro W3"/>
                <w:i/>
                <w:color w:val="000000"/>
                <w:sz w:val="20"/>
                <w:szCs w:val="20"/>
                <w:lang w:val="en-GB"/>
              </w:rPr>
              <w:commentReference w:id="5536"/>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3D518E53" w:rsidR="00136240" w:rsidRPr="00D02AB9" w:rsidRDefault="00136240" w:rsidP="003A6D72">
            <w:pPr>
              <w:spacing w:line="229" w:lineRule="exact"/>
              <w:rPr>
                <w:szCs w:val="20"/>
              </w:rPr>
            </w:pPr>
            <w:r w:rsidRPr="00D02AB9">
              <w:rPr>
                <w:szCs w:val="20"/>
              </w:rPr>
              <w:t xml:space="preserve"> ECG</w:t>
            </w:r>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99FCFA5" w:rsidR="00136240" w:rsidRPr="00D02AB9" w:rsidRDefault="00136240" w:rsidP="003A6D72">
            <w:pPr>
              <w:spacing w:line="229" w:lineRule="exact"/>
              <w:rPr>
                <w:i/>
                <w:szCs w:val="20"/>
              </w:rPr>
            </w:pPr>
            <w:r w:rsidRPr="00D02AB9">
              <w:rPr>
                <w:i/>
                <w:szCs w:val="20"/>
              </w:rPr>
              <w:t>../ECG</w:t>
            </w:r>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lastRenderedPageBreak/>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5537" w:author="Andreas Bjärkmar" w:date="2014-03-28T10:50:00Z">
              <w:r w:rsidRPr="002F51F9" w:rsidDel="002F51F9">
                <w:rPr>
                  <w:i/>
                  <w:szCs w:val="20"/>
                  <w:highlight w:val="yellow"/>
                  <w:rPrChange w:id="5538" w:author="Andreas Bjärkmar" w:date="2014-03-28T10:50:00Z">
                    <w:rPr>
                      <w:i/>
                      <w:szCs w:val="20"/>
                    </w:rPr>
                  </w:rPrChange>
                </w:rPr>
                <w:delText>undersökningsresultatet</w:delText>
              </w:r>
            </w:del>
            <w:ins w:id="5539" w:author="Andreas Bjärkmar" w:date="2014-03-28T10:50:00Z">
              <w:r w:rsidR="002F51F9" w:rsidRPr="002F51F9">
                <w:rPr>
                  <w:i/>
                  <w:szCs w:val="20"/>
                  <w:highlight w:val="yellow"/>
                  <w:rPrChange w:id="5540" w:author="Andreas Bjärkmar" w:date="2014-03-28T10:50:00Z">
                    <w:rPr>
                      <w:i/>
                      <w:szCs w:val="20"/>
                    </w:rPr>
                  </w:rPrChange>
                </w:rPr>
                <w:t>det samlade dokumentet</w:t>
              </w:r>
            </w:ins>
            <w:r w:rsidRPr="002F51F9">
              <w:rPr>
                <w:i/>
                <w:szCs w:val="20"/>
                <w:highlight w:val="yellow"/>
                <w:rPrChange w:id="5541"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5542" w:author="Björn Genfors" w:date="2014-03-28T14:48:00Z">
              <w:r w:rsidR="002016C1">
                <w:rPr>
                  <w:spacing w:val="-1"/>
                  <w:szCs w:val="20"/>
                </w:rPr>
                <w:t>.</w:t>
              </w:r>
            </w:ins>
            <w:del w:id="5543"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5544"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rsidP="00027A53">
            <w:pPr>
              <w:spacing w:line="229" w:lineRule="exact"/>
              <w:rPr>
                <w:szCs w:val="20"/>
              </w:rPr>
              <w:pPrChange w:id="5545"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5546" w:author="Björn Genfors" w:date="2014-03-28T14:48:00Z"/>
                <w:i/>
                <w:szCs w:val="20"/>
              </w:rPr>
            </w:pPr>
            <w:r w:rsidRPr="00D02AB9">
              <w:rPr>
                <w:i/>
                <w:szCs w:val="20"/>
              </w:rPr>
              <w:t xml:space="preserve">Information om ansvarige personens befattning. Om möjligt skall KV Befattning (OID 1.2.752.129.2.2.1.4), se </w:t>
            </w:r>
            <w:ins w:id="5547"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5548" w:author="Björn Genfors" w:date="2014-03-28T14:48:00Z">
              <w:r w:rsidR="002016C1">
                <w:t xml:space="preserve">R </w:t>
              </w:r>
              <w:r w:rsidR="002016C1">
                <w:rPr>
                  <w:noProof/>
                </w:rPr>
                <w:t>5</w:t>
              </w:r>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5549" w:author="Björn Genfors" w:date="2014-03-28T14:48:00Z"/>
                <w:rStyle w:val="Hyperlnk"/>
                <w:i/>
                <w:szCs w:val="20"/>
              </w:rPr>
            </w:pPr>
            <w:del w:id="5550"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rsidP="00027A53">
            <w:pPr>
              <w:spacing w:line="226" w:lineRule="exact"/>
              <w:rPr>
                <w:ins w:id="5551" w:author="Björn Genfors" w:date="2014-03-28T16:14:00Z"/>
                <w:i/>
                <w:spacing w:val="-1"/>
                <w:szCs w:val="20"/>
              </w:rPr>
              <w:pPrChange w:id="5552" w:author="Björn Genfors" w:date="2014-03-28T16:14:00Z">
                <w:pPr/>
              </w:pPrChange>
            </w:pPr>
          </w:p>
          <w:p w14:paraId="59397D72" w14:textId="33AE7AA7" w:rsidR="00136240" w:rsidRPr="00D02AB9" w:rsidDel="00027A53" w:rsidRDefault="00027A53" w:rsidP="003A6D72">
            <w:pPr>
              <w:spacing w:line="226" w:lineRule="exact"/>
              <w:rPr>
                <w:del w:id="5553" w:author="Björn Genfors" w:date="2014-03-28T16:10:00Z"/>
                <w:i/>
                <w:spacing w:val="-1"/>
                <w:szCs w:val="20"/>
              </w:rPr>
            </w:pPr>
            <w:ins w:id="5554" w:author="Björn Genfors" w:date="2014-03-28T16:14:00Z">
              <w:r w:rsidRPr="007621F2">
                <w:rPr>
                  <w:i/>
                  <w:spacing w:val="-1"/>
                  <w:szCs w:val="20"/>
                </w:rPr>
                <w:t>Om kodverk saknas anges befattning i originalText.</w:t>
              </w:r>
            </w:ins>
            <w:del w:id="5555" w:author="Björn Genfors" w:date="2014-03-28T16:14:00Z">
              <w:r w:rsidR="00136240" w:rsidRPr="00D02AB9" w:rsidDel="00027A53">
                <w:rPr>
                  <w:i/>
                  <w:spacing w:val="-1"/>
                  <w:szCs w:val="20"/>
                </w:rPr>
                <w:delText xml:space="preserve">Om befattningskod enligt detta kodverk saknas, skall befattning anges </w:delText>
              </w:r>
            </w:del>
            <w:del w:id="5556"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rsidP="00027A53">
            <w:pPr>
              <w:spacing w:line="226" w:lineRule="exact"/>
              <w:rPr>
                <w:szCs w:val="20"/>
              </w:rPr>
              <w:pPrChange w:id="5557"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10A1ACA7" w:rsidR="00136240" w:rsidRPr="00D02AB9" w:rsidRDefault="00136240">
            <w:pPr>
              <w:rPr>
                <w:szCs w:val="20"/>
              </w:rPr>
            </w:pPr>
            <w:r w:rsidRPr="00D02AB9">
              <w:rPr>
                <w:szCs w:val="20"/>
              </w:rPr>
              <w:t>Befattningskod. Om code anges skall också codeSystem  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lastRenderedPageBreak/>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58"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5559"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5560"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5561"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5562"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lastRenderedPageBreak/>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5563"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5564" w:author="Björn Genfors" w:date="2014-03-28T14:49:00Z"/>
        </w:trPr>
        <w:tc>
          <w:tcPr>
            <w:tcW w:w="2802" w:type="dxa"/>
          </w:tcPr>
          <w:p w14:paraId="629345C2" w14:textId="17762347" w:rsidR="002016C1" w:rsidRPr="002016C1" w:rsidRDefault="002016C1" w:rsidP="003A6D72">
            <w:pPr>
              <w:spacing w:line="229" w:lineRule="exact"/>
              <w:rPr>
                <w:ins w:id="5565" w:author="Björn Genfors" w:date="2014-03-28T14:49:00Z"/>
                <w:color w:val="FF0000"/>
                <w:szCs w:val="20"/>
                <w:highlight w:val="yellow"/>
                <w:rPrChange w:id="5566" w:author="Björn Genfors" w:date="2014-03-28T14:49:00Z">
                  <w:rPr>
                    <w:ins w:id="5567" w:author="Björn Genfors" w:date="2014-03-28T14:49:00Z"/>
                    <w:szCs w:val="20"/>
                  </w:rPr>
                </w:rPrChange>
              </w:rPr>
            </w:pPr>
            <w:ins w:id="5568" w:author="Björn Genfors" w:date="2014-03-28T14:49:00Z">
              <w:r w:rsidRPr="002016C1">
                <w:rPr>
                  <w:color w:val="FF0000"/>
                  <w:szCs w:val="20"/>
                  <w:highlight w:val="yellow"/>
                  <w:rPrChange w:id="5569" w:author="Björn Genfors" w:date="2014-03-28T14:49:00Z">
                    <w:rPr>
                      <w:szCs w:val="20"/>
                    </w:rPr>
                  </w:rPrChange>
                </w:rPr>
                <w:t>../../../legalAuthenticatorRoleCode</w:t>
              </w:r>
            </w:ins>
          </w:p>
        </w:tc>
        <w:tc>
          <w:tcPr>
            <w:tcW w:w="1701" w:type="dxa"/>
          </w:tcPr>
          <w:p w14:paraId="46E81285" w14:textId="77777777" w:rsidR="002016C1" w:rsidRPr="002016C1" w:rsidRDefault="002016C1">
            <w:pPr>
              <w:rPr>
                <w:ins w:id="5570" w:author="Björn Genfors" w:date="2014-03-28T14:49:00Z"/>
                <w:color w:val="FF0000"/>
                <w:szCs w:val="20"/>
                <w:highlight w:val="yellow"/>
                <w:rPrChange w:id="5571" w:author="Björn Genfors" w:date="2014-03-28T14:49:00Z">
                  <w:rPr>
                    <w:ins w:id="5572" w:author="Björn Genfors" w:date="2014-03-28T14:49:00Z"/>
                    <w:szCs w:val="20"/>
                  </w:rPr>
                </w:rPrChange>
              </w:rPr>
            </w:pPr>
          </w:p>
        </w:tc>
        <w:tc>
          <w:tcPr>
            <w:tcW w:w="3827" w:type="dxa"/>
          </w:tcPr>
          <w:p w14:paraId="501B597F" w14:textId="2A342067" w:rsidR="002016C1" w:rsidRPr="002016C1" w:rsidRDefault="002016C1">
            <w:pPr>
              <w:rPr>
                <w:ins w:id="5573" w:author="Björn Genfors" w:date="2014-03-28T14:49:00Z"/>
                <w:color w:val="FF0000"/>
                <w:szCs w:val="20"/>
                <w:highlight w:val="yellow"/>
                <w:rPrChange w:id="5574" w:author="Björn Genfors" w:date="2014-03-28T14:49:00Z">
                  <w:rPr>
                    <w:ins w:id="5575" w:author="Björn Genfors" w:date="2014-03-28T14:49:00Z"/>
                    <w:szCs w:val="20"/>
                  </w:rPr>
                </w:rPrChange>
              </w:rPr>
            </w:pPr>
            <w:ins w:id="5576" w:author="Björn Genfors" w:date="2014-03-28T14:49:00Z">
              <w:r w:rsidRPr="002016C1">
                <w:rPr>
                  <w:color w:val="FF0000"/>
                  <w:szCs w:val="20"/>
                  <w:highlight w:val="yellow"/>
                  <w:rPrChange w:id="5577"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5578" w:author="Björn Genfors" w:date="2014-03-28T14:49:00Z"/>
                <w:color w:val="FF0000"/>
                <w:szCs w:val="20"/>
                <w:rPrChange w:id="5579" w:author="Björn Genfors" w:date="2014-03-28T14:49:00Z">
                  <w:rPr>
                    <w:ins w:id="5580" w:author="Björn Genfors" w:date="2014-03-28T14:49:00Z"/>
                    <w:szCs w:val="20"/>
                  </w:rPr>
                </w:rPrChange>
              </w:rPr>
            </w:pPr>
            <w:ins w:id="5581" w:author="Björn Genfors" w:date="2014-03-28T14:49:00Z">
              <w:r w:rsidRPr="002016C1">
                <w:rPr>
                  <w:color w:val="FF0000"/>
                  <w:szCs w:val="20"/>
                  <w:highlight w:val="yellow"/>
                  <w:rPrChange w:id="5582" w:author="Björn Genfors" w:date="2014-03-28T14:49:00Z">
                    <w:rPr>
                      <w:szCs w:val="20"/>
                    </w:rPr>
                  </w:rPrChange>
                </w:rPr>
                <w:t>0..0</w:t>
              </w:r>
            </w:ins>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5583"/>
            <w:r w:rsidR="00297366" w:rsidRPr="00D02AB9">
              <w:rPr>
                <w:spacing w:val="-1"/>
                <w:szCs w:val="20"/>
                <w:highlight w:val="yellow"/>
              </w:rPr>
              <w:t>spec</w:t>
            </w:r>
            <w:commentRangeEnd w:id="5583"/>
            <w:r w:rsidR="00297366" w:rsidRPr="00D02AB9">
              <w:rPr>
                <w:rStyle w:val="Kommentarsreferens"/>
                <w:rFonts w:eastAsia="ヒラギノ角ゴ Pro W3"/>
                <w:i/>
                <w:color w:val="000000"/>
                <w:sz w:val="20"/>
                <w:szCs w:val="20"/>
                <w:lang w:val="en-GB"/>
              </w:rPr>
              <w:commentReference w:id="5583"/>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07FF6710" w:rsidR="00136240" w:rsidRPr="00D02AB9" w:rsidRDefault="00136240">
            <w:pPr>
              <w:rPr>
                <w:szCs w:val="20"/>
                <w:highlight w:val="yellow"/>
              </w:rPr>
            </w:pPr>
            <w:r w:rsidRPr="00D02AB9">
              <w:rPr>
                <w:szCs w:val="20"/>
                <w:highlight w:val="yellow"/>
              </w:rPr>
              <w:t>string</w:t>
            </w:r>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 xml:space="preserve">Svarstidpunkt. Tidpunkt då svar skickas till framställaren av vårdbegäran och ev kopiemottagare. För EKG anges här tidpunkten då EKG-undersökningen </w:t>
            </w:r>
            <w:r w:rsidRPr="00D02AB9">
              <w:rPr>
                <w:spacing w:val="-1"/>
                <w:szCs w:val="20"/>
              </w:rPr>
              <w:lastRenderedPageBreak/>
              <w:t>utfördes</w:t>
            </w:r>
          </w:p>
        </w:tc>
        <w:tc>
          <w:tcPr>
            <w:tcW w:w="1192" w:type="dxa"/>
          </w:tcPr>
          <w:p w14:paraId="5D7C2BCB" w14:textId="674FE2C3" w:rsidR="00136240" w:rsidRPr="00D02AB9" w:rsidRDefault="00136240">
            <w:pPr>
              <w:jc w:val="center"/>
              <w:rPr>
                <w:szCs w:val="20"/>
              </w:rPr>
            </w:pPr>
            <w:r w:rsidRPr="00D02AB9">
              <w:rPr>
                <w:spacing w:val="-1"/>
                <w:szCs w:val="20"/>
              </w:rPr>
              <w:lastRenderedPageBreak/>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lastRenderedPageBreak/>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1F8E6DB4" w:rsidR="00136240" w:rsidRPr="00D02AB9" w:rsidRDefault="00136240">
            <w:pPr>
              <w:rPr>
                <w:szCs w:val="20"/>
              </w:rPr>
            </w:pPr>
            <w:r w:rsidRPr="00D02AB9">
              <w:rPr>
                <w:spacing w:val="-1"/>
                <w:szCs w:val="20"/>
              </w:rPr>
              <w:t>String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5584" w:author="Björn Genfors" w:date="2014-03-28T14:50:00Z">
              <w:r w:rsidR="00FA52CF" w:rsidDel="002016C1">
                <w:rPr>
                  <w:szCs w:val="20"/>
                  <w:highlight w:val="yellow"/>
                </w:rPr>
                <w:delText>patientData</w:delText>
              </w:r>
            </w:del>
            <w:ins w:id="5585"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5586"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lastRenderedPageBreak/>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lastRenderedPageBreak/>
              <w:t>Ansv</w:t>
            </w:r>
            <w:r w:rsidR="00771FE5" w:rsidRPr="00D02AB9">
              <w:rPr>
                <w:i/>
                <w:szCs w:val="20"/>
              </w:rPr>
              <w:t>arig hälso- och sjukvårdsperson</w:t>
            </w:r>
            <w:r w:rsidRPr="00D02AB9">
              <w:rPr>
                <w:i/>
                <w:szCs w:val="20"/>
              </w:rPr>
              <w:t xml:space="preserve"> för </w:t>
            </w:r>
            <w:del w:id="5587" w:author="Andreas Bjärkmar" w:date="2014-03-28T10:54:00Z">
              <w:r w:rsidRPr="00F01C22" w:rsidDel="002F51F9">
                <w:rPr>
                  <w:i/>
                  <w:szCs w:val="20"/>
                  <w:highlight w:val="yellow"/>
                  <w:rPrChange w:id="5588" w:author="Andreas Bjärkmar" w:date="2014-03-28T10:57:00Z">
                    <w:rPr>
                      <w:i/>
                      <w:szCs w:val="20"/>
                    </w:rPr>
                  </w:rPrChange>
                </w:rPr>
                <w:lastRenderedPageBreak/>
                <w:delText>undersökningsresultatet.</w:delText>
              </w:r>
            </w:del>
            <w:ins w:id="5589" w:author="Andreas Bjärkmar" w:date="2014-03-28T10:54:00Z">
              <w:r w:rsidR="002F51F9" w:rsidRPr="00F01C22">
                <w:rPr>
                  <w:i/>
                  <w:szCs w:val="20"/>
                  <w:highlight w:val="yellow"/>
                  <w:rPrChange w:id="5590" w:author="Andreas Bjärkmar" w:date="2014-03-28T10:57:00Z">
                    <w:rPr>
                      <w:i/>
                      <w:szCs w:val="20"/>
                    </w:rPr>
                  </w:rPrChange>
                </w:rPr>
                <w:t xml:space="preserve">undersökningsunderlaget. </w:t>
              </w:r>
            </w:ins>
            <w:ins w:id="5591" w:author="Andreas Bjärkmar" w:date="2014-03-28T10:55:00Z">
              <w:r w:rsidR="002F51F9" w:rsidRPr="00F01C22">
                <w:rPr>
                  <w:i/>
                  <w:szCs w:val="20"/>
                  <w:highlight w:val="yellow"/>
                  <w:rPrChange w:id="5592"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lastRenderedPageBreak/>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93"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5594" w:author="Andreas Bjärkmar" w:date="2014-03-28T10:57:00Z">
            <w:trPr>
              <w:trHeight w:val="1613"/>
            </w:trPr>
          </w:trPrChange>
        </w:trPr>
        <w:tc>
          <w:tcPr>
            <w:tcW w:w="2802" w:type="dxa"/>
            <w:tcPrChange w:id="5595"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5596" w:author="Björn Genfors" w:date="2014-03-28T16:05:00Z">
              <w:r>
                <w:rPr>
                  <w:szCs w:val="20"/>
                </w:rPr>
                <w:lastRenderedPageBreak/>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5597"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5598"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5599" w:author="Andreas Bjärkmar" w:date="2014-03-28T10:58:00Z">
                  <w:rPr>
                    <w:spacing w:val="-1"/>
                    <w:szCs w:val="20"/>
                  </w:rPr>
                </w:rPrChange>
              </w:rPr>
              <w:t xml:space="preserve">Tidpunkt då </w:t>
            </w:r>
            <w:del w:id="5600" w:author="Andreas Bjärkmar" w:date="2014-03-28T10:56:00Z">
              <w:r w:rsidRPr="00F01C22" w:rsidDel="002F51F9">
                <w:rPr>
                  <w:spacing w:val="-1"/>
                  <w:szCs w:val="20"/>
                  <w:highlight w:val="yellow"/>
                  <w:rPrChange w:id="5601" w:author="Andreas Bjärkmar" w:date="2014-03-28T10:58:00Z">
                    <w:rPr>
                      <w:spacing w:val="-1"/>
                      <w:szCs w:val="20"/>
                    </w:rPr>
                  </w:rPrChange>
                </w:rPr>
                <w:delText xml:space="preserve">dokumentet </w:delText>
              </w:r>
            </w:del>
            <w:ins w:id="5602" w:author="Andreas Bjärkmar" w:date="2014-03-28T10:56:00Z">
              <w:r w:rsidR="002F51F9" w:rsidRPr="00F01C22">
                <w:rPr>
                  <w:spacing w:val="-1"/>
                  <w:szCs w:val="20"/>
                  <w:highlight w:val="yellow"/>
                  <w:rPrChange w:id="5603" w:author="Andreas Bjärkmar" w:date="2014-03-28T10:58:00Z">
                    <w:rPr>
                      <w:spacing w:val="-1"/>
                      <w:szCs w:val="20"/>
                    </w:rPr>
                  </w:rPrChange>
                </w:rPr>
                <w:t xml:space="preserve">innehållet i </w:t>
              </w:r>
            </w:ins>
            <w:ins w:id="5604" w:author="Andreas Bjärkmar" w:date="2014-03-28T10:57:00Z">
              <w:r w:rsidR="00F01C22" w:rsidRPr="00F01C22">
                <w:rPr>
                  <w:spacing w:val="-1"/>
                  <w:szCs w:val="20"/>
                  <w:highlight w:val="yellow"/>
                  <w:rPrChange w:id="5605" w:author="Andreas Bjärkmar" w:date="2014-03-28T10:58:00Z">
                    <w:rPr>
                      <w:spacing w:val="-1"/>
                      <w:szCs w:val="20"/>
                    </w:rPr>
                  </w:rPrChange>
                </w:rPr>
                <w:t>ecgRecording</w:t>
              </w:r>
            </w:ins>
            <w:ins w:id="5606" w:author="Andreas Bjärkmar" w:date="2014-03-28T10:56:00Z">
              <w:r w:rsidR="002F51F9" w:rsidRPr="00F01C22">
                <w:rPr>
                  <w:spacing w:val="-1"/>
                  <w:szCs w:val="20"/>
                  <w:highlight w:val="yellow"/>
                  <w:rPrChange w:id="5607" w:author="Andreas Bjärkmar" w:date="2014-03-28T10:58:00Z">
                    <w:rPr>
                      <w:spacing w:val="-1"/>
                      <w:szCs w:val="20"/>
                    </w:rPr>
                  </w:rPrChange>
                </w:rPr>
                <w:t xml:space="preserve"> </w:t>
              </w:r>
            </w:ins>
            <w:r w:rsidRPr="00F01C22">
              <w:rPr>
                <w:spacing w:val="-1"/>
                <w:szCs w:val="20"/>
                <w:highlight w:val="yellow"/>
                <w:rPrChange w:id="5608" w:author="Andreas Bjärkmar" w:date="2014-03-28T10:58:00Z">
                  <w:rPr>
                    <w:spacing w:val="-1"/>
                    <w:szCs w:val="20"/>
                  </w:rPr>
                </w:rPrChange>
              </w:rPr>
              <w:t>skapades.</w:t>
            </w:r>
            <w:ins w:id="5609" w:author="Andreas Bjärkmar" w:date="2014-03-28T10:57:00Z">
              <w:r w:rsidR="00F01C22" w:rsidRPr="00F01C22">
                <w:rPr>
                  <w:spacing w:val="-1"/>
                  <w:szCs w:val="20"/>
                  <w:highlight w:val="yellow"/>
                  <w:rPrChange w:id="5610" w:author="Andreas Bjärkmar" w:date="2014-03-28T10:58:00Z">
                    <w:rPr>
                      <w:spacing w:val="-1"/>
                      <w:szCs w:val="20"/>
                    </w:rPr>
                  </w:rPrChange>
                </w:rPr>
                <w:t xml:space="preserve"> </w:t>
              </w:r>
            </w:ins>
            <w:del w:id="5611" w:author="Andreas Bjärkmar" w:date="2014-03-28T10:57:00Z">
              <w:r w:rsidRPr="00F01C22" w:rsidDel="00F01C22">
                <w:rPr>
                  <w:szCs w:val="20"/>
                  <w:highlight w:val="yellow"/>
                  <w:rPrChange w:id="5612" w:author="Andreas Bjärkmar" w:date="2014-03-28T10:58:00Z">
                    <w:rPr>
                      <w:szCs w:val="20"/>
                    </w:rPr>
                  </w:rPrChange>
                </w:rPr>
                <w:delText xml:space="preserve"> </w:delText>
              </w:r>
              <w:r w:rsidRPr="00F01C22" w:rsidDel="00F01C22">
                <w:rPr>
                  <w:spacing w:val="-1"/>
                  <w:szCs w:val="20"/>
                  <w:highlight w:val="yellow"/>
                  <w:rPrChange w:id="5613"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5614" w:author="Andreas Bjärkmar" w:date="2014-03-28T10:58:00Z">
                  <w:rPr>
                    <w:spacing w:val="-1"/>
                    <w:szCs w:val="20"/>
                  </w:rPr>
                </w:rPrChange>
              </w:rPr>
              <w:t>Registreringstidpunkt i NPÖ riv-spec 2.2.0 avsnitt 5.2</w:t>
            </w:r>
          </w:p>
        </w:tc>
        <w:tc>
          <w:tcPr>
            <w:tcW w:w="1192" w:type="dxa"/>
            <w:tcPrChange w:id="5615"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5616"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rsidP="00E73D71">
            <w:pPr>
              <w:rPr>
                <w:szCs w:val="20"/>
              </w:rPr>
              <w:pPrChange w:id="5617" w:author="Björn Genfors" w:date="2014-03-28T15:35:00Z">
                <w:pPr/>
              </w:pPrChange>
            </w:pPr>
            <w:r w:rsidRPr="00D02AB9">
              <w:rPr>
                <w:spacing w:val="-1"/>
                <w:szCs w:val="20"/>
              </w:rPr>
              <w:t xml:space="preserve">HSA-id för vård- och omsorgspersonal. Skall anges om tillgänglig. </w:t>
            </w:r>
            <w:del w:id="5618"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5619"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5620" w:author="Björn Genfors" w:date="2014-03-28T16:05:00Z">
              <w:r w:rsidRPr="009D2C89">
                <w:rPr>
                  <w:i/>
                  <w:szCs w:val="20"/>
                  <w:rPrChange w:id="5621"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5622" w:author="Björn Genfors" w:date="2014-03-28T14:50:00Z"/>
                <w:i/>
                <w:szCs w:val="20"/>
              </w:rPr>
            </w:pPr>
            <w:r w:rsidRPr="00D02AB9">
              <w:rPr>
                <w:i/>
                <w:szCs w:val="20"/>
              </w:rPr>
              <w:t xml:space="preserve">Information om ansvarige personens befattning. Om möjligt skall KV Befattning (OID 1.2.752.129.2.2.1.4), </w:t>
            </w:r>
            <w:del w:id="5623"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5624"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5625" w:author="Björn Genfors" w:date="2014-03-28T14:50:00Z">
              <w:r w:rsidR="002016C1">
                <w:rPr>
                  <w:i/>
                  <w:szCs w:val="20"/>
                </w:rPr>
                <w:t>se referens [</w:t>
              </w:r>
            </w:ins>
            <w:ins w:id="5626"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5627" w:author="Björn Genfors" w:date="2014-03-28T14:51:00Z">
              <w:r w:rsidR="002016C1">
                <w:t xml:space="preserve">R </w:t>
              </w:r>
              <w:r w:rsidR="002016C1">
                <w:rPr>
                  <w:noProof/>
                </w:rPr>
                <w:t>5</w:t>
              </w:r>
              <w:r w:rsidR="002016C1">
                <w:rPr>
                  <w:i/>
                  <w:szCs w:val="20"/>
                </w:rPr>
                <w:fldChar w:fldCharType="end"/>
              </w:r>
            </w:ins>
            <w:ins w:id="5628"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5629" w:author="Björn Genfors" w:date="2014-03-28T16:12:00Z"/>
                <w:i/>
                <w:spacing w:val="-1"/>
                <w:szCs w:val="20"/>
              </w:rPr>
            </w:pPr>
            <w:ins w:id="5630" w:author="Björn Genfors" w:date="2014-03-28T16:14:00Z">
              <w:r w:rsidRPr="007621F2">
                <w:rPr>
                  <w:i/>
                  <w:spacing w:val="-1"/>
                  <w:szCs w:val="20"/>
                </w:rPr>
                <w:t>Om kodverk saknas anges befattning i originalText.</w:t>
              </w:r>
            </w:ins>
            <w:del w:id="5631"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5632"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6688C8D9" w:rsidR="00136240" w:rsidRPr="00D02AB9" w:rsidRDefault="00136240">
            <w:pPr>
              <w:rPr>
                <w:szCs w:val="20"/>
              </w:rPr>
            </w:pPr>
            <w:r w:rsidRPr="00D02AB9">
              <w:rPr>
                <w:szCs w:val="20"/>
              </w:rPr>
              <w:t>Befattningskod. Om code anges skall också codeSystem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5633"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5634"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5635"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5636"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5637"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 xml:space="preserve">Om befattning är beskriven i ett lokalt </w:t>
            </w:r>
            <w:r w:rsidRPr="00D02AB9">
              <w:rPr>
                <w:szCs w:val="20"/>
              </w:rPr>
              <w:lastRenderedPageBreak/>
              <w:t>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lastRenderedPageBreak/>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5638" w:author="Björn Genfors" w:date="2014-03-28T16:06:00Z">
              <w:r w:rsidRPr="009D2C89">
                <w:rPr>
                  <w:i/>
                  <w:szCs w:val="20"/>
                  <w:rPrChange w:id="5639" w:author="Björn Genfors" w:date="2014-03-28T16:06:00Z">
                    <w:rPr>
                      <w:szCs w:val="20"/>
                    </w:rPr>
                  </w:rPrChange>
                </w:rPr>
                <w:lastRenderedPageBreak/>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5640"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5641"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5642"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5643"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5644"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5645"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ins w:id="5646" w:author="Björn Genfors" w:date="2014-03-28T16:06:00Z">
              <w:r w:rsidRPr="009D2C89">
                <w:rPr>
                  <w:color w:val="FF0000"/>
                  <w:szCs w:val="20"/>
                  <w:rPrChange w:id="5647"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ins w:id="5648" w:author="Björn Genfors" w:date="2014-03-28T16:06:00Z">
              <w:r w:rsidRPr="009D2C89">
                <w:rPr>
                  <w:color w:val="FF0000"/>
                  <w:szCs w:val="20"/>
                  <w:rPrChange w:id="5649"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lastRenderedPageBreak/>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7B5D6CFD" w:rsidR="00136240" w:rsidRPr="00D02AB9" w:rsidRDefault="00136240">
            <w:pPr>
              <w:rPr>
                <w:szCs w:val="20"/>
              </w:rPr>
            </w:pPr>
            <w:r w:rsidRPr="00D02AB9">
              <w:rPr>
                <w:i/>
                <w:spacing w:val="-1"/>
                <w:szCs w:val="20"/>
              </w:rPr>
              <w:t>ecgStructuredDataType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sedFilters</w:t>
            </w:r>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5650" w:author="Andreas Bjärkmar" w:date="2014-03-28T11:00:00Z">
              <w:r w:rsidR="00F01C22">
                <w:rPr>
                  <w:spacing w:val="-1"/>
                  <w:szCs w:val="20"/>
                </w:rPr>
                <w:t xml:space="preserve"> </w:t>
              </w:r>
              <w:r w:rsidR="00F01C22" w:rsidRPr="00F01C22">
                <w:rPr>
                  <w:spacing w:val="-1"/>
                  <w:szCs w:val="20"/>
                  <w:highlight w:val="yellow"/>
                  <w:rPrChange w:id="5651"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5652"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5653" w:author="Andreas Bjärkmar" w:date="2014-03-28T11:00:00Z">
              <w:r w:rsidR="00F01C22">
                <w:rPr>
                  <w:szCs w:val="20"/>
                </w:rPr>
                <w:t xml:space="preserve"> </w:t>
              </w:r>
              <w:r w:rsidR="00F01C22" w:rsidRPr="00F01C22">
                <w:rPr>
                  <w:szCs w:val="20"/>
                  <w:highlight w:val="yellow"/>
                  <w:rPrChange w:id="5654" w:author="Andreas Bjärkmar" w:date="2014-03-28T11:02:00Z">
                    <w:rPr>
                      <w:szCs w:val="20"/>
                    </w:rPr>
                  </w:rPrChange>
                </w:rPr>
                <w:t>(bpm)</w:t>
              </w:r>
            </w:ins>
            <w:r w:rsidRPr="00F01C22">
              <w:rPr>
                <w:szCs w:val="20"/>
                <w:highlight w:val="yellow"/>
                <w:rPrChange w:id="5655"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5656" w:author="Andreas Bjärkmar" w:date="2014-03-28T11:06:00Z">
              <w:r w:rsidR="00F01C22">
                <w:rPr>
                  <w:szCs w:val="20"/>
                </w:rPr>
                <w:t xml:space="preserve"> </w:t>
              </w:r>
              <w:r w:rsidR="00F01C22" w:rsidRPr="00F01C22">
                <w:rPr>
                  <w:szCs w:val="20"/>
                  <w:highlight w:val="yellow"/>
                  <w:rPrChange w:id="5657" w:author="Andreas Bjärkmar" w:date="2014-03-28T11:07:00Z">
                    <w:rPr>
                      <w:szCs w:val="20"/>
                    </w:rPr>
                  </w:rPrChange>
                </w:rPr>
                <w:t xml:space="preserve">i sekunder (även om detta egentligen är en </w:t>
              </w:r>
            </w:ins>
            <w:ins w:id="5658" w:author="Andreas Bjärkmar" w:date="2014-03-28T11:07:00Z">
              <w:r w:rsidR="00F01C22" w:rsidRPr="00F01C22">
                <w:rPr>
                  <w:szCs w:val="20"/>
                  <w:highlight w:val="yellow"/>
                  <w:rPrChange w:id="5659" w:author="Andreas Bjärkmar" w:date="2014-03-28T11:07:00Z">
                    <w:rPr>
                      <w:szCs w:val="20"/>
                    </w:rPr>
                  </w:rPrChange>
                </w:rPr>
                <w:t>anomali).</w:t>
              </w:r>
            </w:ins>
            <w:del w:id="5660"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5661"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 xml:space="preserve">“Upprepade ventrikulära extraslag”, “ Drift i baslinjen”, och kan vara flera för varje tagning. Vid strukturerad data så </w:t>
            </w:r>
            <w:r w:rsidRPr="00D02AB9">
              <w:rPr>
                <w:spacing w:val="-1"/>
                <w:szCs w:val="20"/>
                <w:highlight w:val="yellow"/>
              </w:rPr>
              <w:lastRenderedPageBreak/>
              <w:t>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Change w:id="5662" w:author="Björn Genfors" w:date="2014-03-28T15:36:00Z">
                  <w:rPr>
                    <w:szCs w:val="20"/>
                  </w:rPr>
                </w:rPrChange>
              </w:rPr>
            </w:pPr>
            <w:r w:rsidRPr="00E73D71">
              <w:rPr>
                <w:spacing w:val="-1"/>
                <w:szCs w:val="20"/>
                <w:rPrChange w:id="5663"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Change w:id="5664" w:author="Björn Genfors" w:date="2014-03-28T15:36:00Z">
                  <w:rPr>
                    <w:szCs w:val="20"/>
                  </w:rPr>
                </w:rPrChange>
              </w:rPr>
            </w:pPr>
            <w:r w:rsidRPr="00E73D71">
              <w:rPr>
                <w:spacing w:val="-1"/>
                <w:szCs w:val="20"/>
                <w:rPrChange w:id="5665"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D45E3A8" w:rsidR="00136240" w:rsidRPr="00D02AB9" w:rsidRDefault="00136240">
            <w:pPr>
              <w:rPr>
                <w:szCs w:val="20"/>
              </w:rPr>
            </w:pPr>
            <w:r w:rsidRPr="00D02AB9">
              <w:rPr>
                <w:i/>
                <w:spacing w:val="-1"/>
                <w:szCs w:val="20"/>
              </w:rPr>
              <w:t>imageDataType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2339AEE" w:rsidR="00136240" w:rsidRPr="00D02AB9" w:rsidRDefault="00136240">
            <w:pPr>
              <w:rPr>
                <w:szCs w:val="20"/>
              </w:rPr>
            </w:pPr>
            <w:r w:rsidRPr="00D02AB9">
              <w:rPr>
                <w:spacing w:val="-1"/>
                <w:szCs w:val="20"/>
              </w:rPr>
              <w:t>Base64Binary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2B5BACBB" w:rsidR="00136240" w:rsidRPr="00D02AB9" w:rsidRDefault="00136240">
            <w:pPr>
              <w:rPr>
                <w:szCs w:val="20"/>
              </w:rPr>
            </w:pPr>
            <w:r w:rsidRPr="00D02AB9">
              <w:rPr>
                <w:szCs w:val="20"/>
              </w:rPr>
              <w:t>Boolean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5666"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rsidP="00027A53">
            <w:pPr>
              <w:rPr>
                <w:ins w:id="5667" w:author="Björn Genfors" w:date="2014-03-28T16:14:00Z"/>
                <w:i/>
                <w:spacing w:val="-1"/>
                <w:szCs w:val="20"/>
              </w:rPr>
              <w:pPrChange w:id="5668" w:author="Björn Genfors" w:date="2014-03-28T16:14:00Z">
                <w:pPr/>
              </w:pPrChange>
            </w:pPr>
            <w:r w:rsidRPr="00D02AB9">
              <w:rPr>
                <w:i/>
                <w:spacing w:val="-1"/>
                <w:szCs w:val="20"/>
              </w:rPr>
              <w:t>Information om remittentens befattning. Om möjligt skall KV Befattning (OID 1.2.752.129.2.2.1.4) användas.</w:t>
            </w:r>
          </w:p>
          <w:p w14:paraId="7EAB9847" w14:textId="2F39D93B" w:rsidR="00136240" w:rsidRPr="00D02AB9" w:rsidRDefault="00027A53" w:rsidP="00027A53">
            <w:pPr>
              <w:rPr>
                <w:szCs w:val="20"/>
              </w:rPr>
              <w:pPrChange w:id="5669" w:author="Björn Genfors" w:date="2014-03-28T16:14:00Z">
                <w:pPr/>
              </w:pPrChange>
            </w:pPr>
            <w:ins w:id="5670" w:author="Björn Genfors" w:date="2014-03-28T16:14:00Z">
              <w:r w:rsidRPr="007621F2">
                <w:rPr>
                  <w:i/>
                  <w:spacing w:val="-1"/>
                  <w:szCs w:val="20"/>
                </w:rPr>
                <w:t>Om kodverk saknas anges befattning i originalText.</w:t>
              </w:r>
            </w:ins>
            <w:del w:id="5671"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5672"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 xml:space="preserve">Befattningskoden i klartext. Om separat displayName inte finns i producerande </w:t>
            </w:r>
            <w:r w:rsidRPr="00D02AB9">
              <w:rPr>
                <w:spacing w:val="-1"/>
                <w:szCs w:val="20"/>
              </w:rPr>
              <w:lastRenderedPageBreak/>
              <w:t>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lastRenderedPageBreak/>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lastRenderedPageBreak/>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5673" w:author="Björn Genfors" w:date="2014-03-28T14:57:00Z">
                  <w:rPr>
                    <w:szCs w:val="20"/>
                  </w:rPr>
                </w:rPrChange>
              </w:rPr>
            </w:pPr>
            <w:r w:rsidRPr="008420F6">
              <w:rPr>
                <w:color w:val="FF0000"/>
                <w:szCs w:val="20"/>
                <w:highlight w:val="yellow"/>
                <w:rPrChange w:id="5674" w:author="Björn Genfors" w:date="2014-03-28T14:57:00Z">
                  <w:rPr>
                    <w:szCs w:val="20"/>
                  </w:rPr>
                </w:rPrChange>
              </w:rPr>
              <w:t>../../../../healthcareProfessional</w:t>
            </w:r>
            <w:r w:rsidRPr="008420F6">
              <w:rPr>
                <w:color w:val="FF0000"/>
                <w:spacing w:val="-1"/>
                <w:szCs w:val="20"/>
                <w:highlight w:val="yellow"/>
                <w:rPrChange w:id="5675"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5676"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5677" w:author="Björn Genfors" w:date="2014-03-28T14:56:00Z"/>
                <w:rFonts w:cs="Arial"/>
                <w:color w:val="FF0000"/>
                <w:szCs w:val="20"/>
                <w:highlight w:val="yellow"/>
                <w:rPrChange w:id="5678" w:author="Björn Genfors" w:date="2014-03-28T14:57:00Z">
                  <w:rPr>
                    <w:del w:id="5679" w:author="Björn Genfors" w:date="2014-03-28T14:56:00Z"/>
                    <w:rFonts w:cs="Arial"/>
                    <w:szCs w:val="20"/>
                  </w:rPr>
                </w:rPrChange>
              </w:rPr>
            </w:pPr>
            <w:del w:id="5680" w:author="Björn Genfors" w:date="2014-03-28T14:56:00Z">
              <w:r w:rsidRPr="008420F6" w:rsidDel="008420F6">
                <w:rPr>
                  <w:color w:val="FF0000"/>
                  <w:spacing w:val="-1"/>
                  <w:szCs w:val="20"/>
                  <w:highlight w:val="yellow"/>
                  <w:rPrChange w:id="5681"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5682" w:author="Björn Genfors" w:date="2014-03-28T14:56:00Z"/>
                <w:color w:val="FF0000"/>
                <w:spacing w:val="-1"/>
                <w:szCs w:val="20"/>
                <w:highlight w:val="yellow"/>
                <w:rPrChange w:id="5683" w:author="Björn Genfors" w:date="2014-03-28T14:57:00Z">
                  <w:rPr>
                    <w:del w:id="5684" w:author="Björn Genfors" w:date="2014-03-28T14:56:00Z"/>
                    <w:spacing w:val="-1"/>
                    <w:szCs w:val="20"/>
                  </w:rPr>
                </w:rPrChange>
              </w:rPr>
            </w:pPr>
          </w:p>
          <w:p w14:paraId="00E3DB6C" w14:textId="3F9AE3A7" w:rsidR="00136240" w:rsidRPr="008420F6" w:rsidRDefault="00136240">
            <w:pPr>
              <w:rPr>
                <w:color w:val="FF0000"/>
                <w:szCs w:val="20"/>
                <w:highlight w:val="yellow"/>
                <w:rPrChange w:id="5685"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5686" w:author="Björn Genfors" w:date="2014-03-28T14:56:00Z"/>
                <w:color w:val="FF0000"/>
                <w:szCs w:val="20"/>
                <w:highlight w:val="yellow"/>
                <w:rPrChange w:id="5687" w:author="Björn Genfors" w:date="2014-03-28T14:57:00Z">
                  <w:rPr>
                    <w:del w:id="5688" w:author="Björn Genfors" w:date="2014-03-28T14:56:00Z"/>
                    <w:szCs w:val="20"/>
                  </w:rPr>
                </w:rPrChange>
              </w:rPr>
            </w:pPr>
            <w:del w:id="5689" w:author="Björn Genfors" w:date="2014-03-28T14:56:00Z">
              <w:r w:rsidRPr="008420F6" w:rsidDel="008420F6">
                <w:rPr>
                  <w:color w:val="FF0000"/>
                  <w:szCs w:val="20"/>
                  <w:highlight w:val="yellow"/>
                  <w:rPrChange w:id="5690" w:author="Björn Genfors" w:date="2014-03-28T14:57:00Z">
                    <w:rPr>
                      <w:szCs w:val="20"/>
                    </w:rPr>
                  </w:rPrChange>
                </w:rPr>
                <w:delText xml:space="preserve">HSA-id för vårdenhet (pdl-ansvar) som vård- och omsorgspersonen är uppdragstagare för. Skall anges om tillgänglig. </w:delText>
              </w:r>
            </w:del>
            <w:ins w:id="5691" w:author="Björn Genfors" w:date="2014-03-28T14:56:00Z">
              <w:r w:rsidR="008420F6" w:rsidRPr="008420F6">
                <w:rPr>
                  <w:color w:val="FF0000"/>
                  <w:szCs w:val="20"/>
                  <w:highlight w:val="yellow"/>
                  <w:rPrChange w:id="5692"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5693"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5694" w:author="Björn Genfors" w:date="2014-03-28T14:57:00Z">
                  <w:rPr>
                    <w:szCs w:val="20"/>
                  </w:rPr>
                </w:rPrChange>
              </w:rPr>
            </w:pPr>
            <w:r w:rsidRPr="008420F6">
              <w:rPr>
                <w:color w:val="FF0000"/>
                <w:spacing w:val="-1"/>
                <w:szCs w:val="20"/>
                <w:highlight w:val="yellow"/>
                <w:rPrChange w:id="5695" w:author="Björn Genfors" w:date="2014-03-28T14:57:00Z">
                  <w:rPr>
                    <w:spacing w:val="-1"/>
                    <w:szCs w:val="20"/>
                  </w:rPr>
                </w:rPrChange>
              </w:rPr>
              <w:t>0..</w:t>
            </w:r>
            <w:ins w:id="5696" w:author="Björn Genfors" w:date="2014-03-28T14:56:00Z">
              <w:r w:rsidR="008420F6" w:rsidRPr="008420F6">
                <w:rPr>
                  <w:color w:val="FF0000"/>
                  <w:spacing w:val="-1"/>
                  <w:szCs w:val="20"/>
                  <w:highlight w:val="yellow"/>
                  <w:rPrChange w:id="5697" w:author="Björn Genfors" w:date="2014-03-28T14:57:00Z">
                    <w:rPr>
                      <w:spacing w:val="-1"/>
                      <w:szCs w:val="20"/>
                    </w:rPr>
                  </w:rPrChange>
                </w:rPr>
                <w:t>0</w:t>
              </w:r>
            </w:ins>
            <w:del w:id="5698" w:author="Björn Genfors" w:date="2014-03-28T14:56:00Z">
              <w:r w:rsidRPr="008420F6" w:rsidDel="008420F6">
                <w:rPr>
                  <w:color w:val="FF0000"/>
                  <w:spacing w:val="-1"/>
                  <w:szCs w:val="20"/>
                  <w:highlight w:val="yellow"/>
                  <w:rPrChange w:id="5699"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5700" w:author="Björn Genfors" w:date="2014-03-28T14:57:00Z">
                  <w:rPr>
                    <w:szCs w:val="20"/>
                  </w:rPr>
                </w:rPrChange>
              </w:rPr>
            </w:pPr>
            <w:r w:rsidRPr="008420F6">
              <w:rPr>
                <w:color w:val="FF0000"/>
                <w:szCs w:val="20"/>
                <w:highlight w:val="yellow"/>
                <w:rPrChange w:id="5701" w:author="Björn Genfors" w:date="2014-03-28T14:57:00Z">
                  <w:rPr>
                    <w:szCs w:val="20"/>
                  </w:rPr>
                </w:rPrChange>
              </w:rPr>
              <w:t>../../../../healthcareProfessional</w:t>
            </w:r>
            <w:r w:rsidRPr="008420F6">
              <w:rPr>
                <w:color w:val="FF0000"/>
                <w:spacing w:val="-1"/>
                <w:szCs w:val="20"/>
                <w:highlight w:val="yellow"/>
                <w:rPrChange w:id="5702"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5703" w:author="Björn Genfors" w:date="2014-03-28T14:56:00Z"/>
                <w:color w:val="FF0000"/>
                <w:spacing w:val="-1"/>
                <w:szCs w:val="20"/>
                <w:highlight w:val="yellow"/>
                <w:rPrChange w:id="5704" w:author="Björn Genfors" w:date="2014-03-28T14:57:00Z">
                  <w:rPr>
                    <w:del w:id="5705" w:author="Björn Genfors" w:date="2014-03-28T14:56:00Z"/>
                    <w:spacing w:val="-1"/>
                    <w:szCs w:val="20"/>
                  </w:rPr>
                </w:rPrChange>
              </w:rPr>
            </w:pPr>
            <w:del w:id="5706" w:author="Björn Genfors" w:date="2014-03-28T14:56:00Z">
              <w:r w:rsidRPr="008420F6" w:rsidDel="008420F6">
                <w:rPr>
                  <w:color w:val="FF0000"/>
                  <w:spacing w:val="-1"/>
                  <w:szCs w:val="20"/>
                  <w:highlight w:val="yellow"/>
                  <w:rPrChange w:id="5707"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5708"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5709" w:author="Björn Genfors" w:date="2014-03-28T14:57:00Z">
                  <w:rPr>
                    <w:szCs w:val="20"/>
                  </w:rPr>
                </w:rPrChange>
              </w:rPr>
            </w:pPr>
            <w:del w:id="5710" w:author="Björn Genfors" w:date="2014-03-28T14:56:00Z">
              <w:r w:rsidRPr="008420F6" w:rsidDel="008420F6">
                <w:rPr>
                  <w:color w:val="FF0000"/>
                  <w:szCs w:val="20"/>
                  <w:highlight w:val="yellow"/>
                  <w:rPrChange w:id="5711" w:author="Björn Genfors" w:date="2014-03-28T14:57:00Z">
                    <w:rPr>
                      <w:szCs w:val="20"/>
                    </w:rPr>
                  </w:rPrChange>
                </w:rPr>
                <w:delText>HSA-id för vårdgivaren, som är vårdgivare för den enhet som författaren är uppdragstagare för. Skall anges om tillgänglig.</w:delText>
              </w:r>
            </w:del>
            <w:ins w:id="5712" w:author="Björn Genfors" w:date="2014-03-28T14:56:00Z">
              <w:r w:rsidR="008420F6" w:rsidRPr="008420F6">
                <w:rPr>
                  <w:color w:val="FF0000"/>
                  <w:szCs w:val="20"/>
                  <w:highlight w:val="yellow"/>
                  <w:rPrChange w:id="5713"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5714" w:author="Björn Genfors" w:date="2014-03-28T14:57:00Z">
                  <w:rPr>
                    <w:szCs w:val="20"/>
                  </w:rPr>
                </w:rPrChange>
              </w:rPr>
            </w:pPr>
            <w:r w:rsidRPr="008420F6">
              <w:rPr>
                <w:color w:val="FF0000"/>
                <w:spacing w:val="-1"/>
                <w:szCs w:val="20"/>
                <w:highlight w:val="yellow"/>
                <w:rPrChange w:id="5715" w:author="Björn Genfors" w:date="2014-03-28T14:57:00Z">
                  <w:rPr>
                    <w:spacing w:val="-1"/>
                    <w:szCs w:val="20"/>
                  </w:rPr>
                </w:rPrChange>
              </w:rPr>
              <w:t>0..</w:t>
            </w:r>
            <w:ins w:id="5716" w:author="Björn Genfors" w:date="2014-03-28T14:56:00Z">
              <w:r w:rsidR="008420F6" w:rsidRPr="008420F6">
                <w:rPr>
                  <w:color w:val="FF0000"/>
                  <w:spacing w:val="-1"/>
                  <w:szCs w:val="20"/>
                  <w:highlight w:val="yellow"/>
                  <w:rPrChange w:id="5717" w:author="Björn Genfors" w:date="2014-03-28T14:57:00Z">
                    <w:rPr>
                      <w:spacing w:val="-1"/>
                      <w:szCs w:val="20"/>
                    </w:rPr>
                  </w:rPrChange>
                </w:rPr>
                <w:t>0</w:t>
              </w:r>
            </w:ins>
            <w:del w:id="5718" w:author="Björn Genfors" w:date="2014-03-28T14:56:00Z">
              <w:r w:rsidRPr="008420F6" w:rsidDel="008420F6">
                <w:rPr>
                  <w:color w:val="FF0000"/>
                  <w:spacing w:val="-1"/>
                  <w:szCs w:val="20"/>
                  <w:highlight w:val="yellow"/>
                  <w:rPrChange w:id="5719"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5720" w:author="Björn Genfors" w:date="2014-03-28T15:33:00Z">
                  <w:rPr>
                    <w:b/>
                    <w:szCs w:val="20"/>
                  </w:rPr>
                </w:rPrChange>
              </w:rPr>
            </w:pPr>
            <w:r w:rsidRPr="00174516">
              <w:rPr>
                <w:szCs w:val="20"/>
                <w:rPrChange w:id="5721"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rsidP="00E73D71">
            <w:pPr>
              <w:rPr>
                <w:szCs w:val="20"/>
              </w:rPr>
              <w:pPrChange w:id="5722" w:author="Björn Genfors" w:date="2014-03-28T15:37:00Z">
                <w:pPr/>
              </w:pPrChange>
            </w:pPr>
            <w:r w:rsidRPr="00D02AB9">
              <w:rPr>
                <w:szCs w:val="20"/>
              </w:rPr>
              <w:t xml:space="preserve">HSA-id för person som </w:t>
            </w:r>
            <w:del w:id="5723" w:author="Björn Genfors" w:date="2014-03-28T15:37:00Z">
              <w:r w:rsidRPr="00D02AB9" w:rsidDel="00E73D71">
                <w:rPr>
                  <w:szCs w:val="20"/>
                </w:rPr>
                <w:delText xml:space="preserve">signerat </w:delText>
              </w:r>
            </w:del>
            <w:ins w:id="5724"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5725"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w:t>
            </w:r>
            <w:r w:rsidRPr="00D02AB9">
              <w:rPr>
                <w:szCs w:val="20"/>
              </w:rPr>
              <w:lastRenderedPageBreak/>
              <w:t>Name</w:t>
            </w:r>
          </w:p>
          <w:p w14:paraId="5B997EC4" w14:textId="77777777" w:rsidR="00981610" w:rsidRPr="00D02AB9" w:rsidRDefault="00981610" w:rsidP="006B6063">
            <w:pPr>
              <w:rPr>
                <w:szCs w:val="20"/>
              </w:rPr>
            </w:pPr>
          </w:p>
        </w:tc>
        <w:tc>
          <w:tcPr>
            <w:tcW w:w="1701" w:type="dxa"/>
          </w:tcPr>
          <w:p w14:paraId="2AA101AB" w14:textId="77777777" w:rsidR="00981610" w:rsidRPr="00D02AB9" w:rsidRDefault="00981610" w:rsidP="006B6063">
            <w:pPr>
              <w:rPr>
                <w:szCs w:val="20"/>
              </w:rPr>
            </w:pPr>
            <w:r w:rsidRPr="00D02AB9">
              <w:rPr>
                <w:szCs w:val="20"/>
              </w:rPr>
              <w:lastRenderedPageBreak/>
              <w:t>String</w:t>
            </w:r>
          </w:p>
        </w:tc>
        <w:tc>
          <w:tcPr>
            <w:tcW w:w="3827" w:type="dxa"/>
          </w:tcPr>
          <w:p w14:paraId="34C9BAD4" w14:textId="77777777" w:rsidR="00E73D71" w:rsidRDefault="00981610" w:rsidP="00E73D71">
            <w:pPr>
              <w:rPr>
                <w:ins w:id="5726" w:author="Björn Genfors" w:date="2014-03-28T15:37:00Z"/>
                <w:szCs w:val="20"/>
              </w:rPr>
              <w:pPrChange w:id="5727" w:author="Björn Genfors" w:date="2014-03-28T15:37:00Z">
                <w:pPr/>
              </w:pPrChange>
            </w:pPr>
            <w:r w:rsidRPr="00D02AB9">
              <w:rPr>
                <w:szCs w:val="20"/>
              </w:rPr>
              <w:t xml:space="preserve">Namnen i klartext för </w:t>
            </w:r>
            <w:del w:id="5728" w:author="Björn Genfors" w:date="2014-03-28T15:37:00Z">
              <w:r w:rsidRPr="00D02AB9" w:rsidDel="00E73D71">
                <w:rPr>
                  <w:szCs w:val="20"/>
                </w:rPr>
                <w:delText xml:space="preserve">signerande </w:delText>
              </w:r>
            </w:del>
            <w:ins w:id="5729" w:author="Björn Genfors" w:date="2014-03-28T15:37:00Z">
              <w:r w:rsidR="00E73D71">
                <w:rPr>
                  <w:szCs w:val="20"/>
                </w:rPr>
                <w:lastRenderedPageBreak/>
                <w:t>vidimerande</w:t>
              </w:r>
            </w:ins>
          </w:p>
          <w:p w14:paraId="7DC9B623" w14:textId="3A113115" w:rsidR="00981610" w:rsidRPr="00D02AB9" w:rsidRDefault="00E73D71" w:rsidP="00E73D71">
            <w:pPr>
              <w:rPr>
                <w:szCs w:val="20"/>
              </w:rPr>
              <w:pPrChange w:id="5730" w:author="Björn Genfors" w:date="2014-03-28T15:37:00Z">
                <w:pPr/>
              </w:pPrChange>
            </w:pPr>
            <w:ins w:id="5731"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lastRenderedPageBreak/>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5732" w:author="Björn Genfors" w:date="2014-03-28T15:56:00Z"/>
                <w:color w:val="FF0000"/>
                <w:szCs w:val="20"/>
                <w:highlight w:val="yellow"/>
              </w:rPr>
            </w:pPr>
            <w:r w:rsidRPr="00D02AB9">
              <w:rPr>
                <w:color w:val="FF0000"/>
                <w:szCs w:val="20"/>
                <w:highlight w:val="yellow"/>
              </w:rPr>
              <w:lastRenderedPageBreak/>
              <w:t>../../../../</w:t>
            </w:r>
            <w:r w:rsidR="00981610" w:rsidRPr="00D02AB9">
              <w:rPr>
                <w:color w:val="FF0000"/>
                <w:szCs w:val="20"/>
                <w:highlight w:val="yellow"/>
              </w:rPr>
              <w:t>legalAuthenticatorRoleCode</w:t>
            </w:r>
          </w:p>
          <w:p w14:paraId="061A999A" w14:textId="4968D626" w:rsidR="00136240" w:rsidRPr="00D02AB9" w:rsidRDefault="00136240" w:rsidP="0046663B">
            <w:pPr>
              <w:spacing w:line="229" w:lineRule="exact"/>
              <w:rPr>
                <w:color w:val="FF0000"/>
                <w:szCs w:val="20"/>
                <w:highlight w:val="yellow"/>
              </w:rPr>
              <w:pPrChange w:id="5733"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5734" w:name="_Toc383102103"/>
      <w:r w:rsidRPr="00CC412F">
        <w:t>Övriga regler</w:t>
      </w:r>
      <w:bookmarkEnd w:id="5734"/>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5735" w:name="_Toc381706860"/>
      <w:r>
        <w:br w:type="page"/>
      </w:r>
    </w:p>
    <w:p w14:paraId="23073F65" w14:textId="104AD751" w:rsidR="00CC412F" w:rsidRPr="00CC412F" w:rsidRDefault="00CC412F" w:rsidP="00CC412F">
      <w:pPr>
        <w:pStyle w:val="Rubrik2"/>
      </w:pPr>
      <w:bookmarkStart w:id="5736" w:name="_Toc383102104"/>
      <w:r w:rsidRPr="00CC412F">
        <w:lastRenderedPageBreak/>
        <w:t>GetImagingOutcome</w:t>
      </w:r>
      <w:bookmarkEnd w:id="5735"/>
      <w:bookmarkEnd w:id="5736"/>
    </w:p>
    <w:p w14:paraId="73AF183B" w14:textId="77777777" w:rsidR="002B3273" w:rsidRDefault="002B3273" w:rsidP="002B3273">
      <w:r>
        <w:t>Tjänstekontraktet GetImagingOutcome returnerar bilddiagnostiska-resultat för patienter, lagrade i journalsystem. Tjänstekontraktet skall ingå i tjänstedomänen riv:clinicalprocess:healthcond:actoutcome (svensk benämning: Hantera hälsorelaterade tillstånd, utfall av aktivitet).</w:t>
      </w:r>
    </w:p>
    <w:p w14:paraId="1F4179C2" w14:textId="77777777" w:rsidR="002B3273" w:rsidRDefault="002B3273" w:rsidP="002B3273"/>
    <w:p w14:paraId="2DE8D7BA" w14:textId="77777777" w:rsidR="002B3273" w:rsidRDefault="002B3273" w:rsidP="002B3273">
      <w:r>
        <w:t>Tjänstekontraktet baseras på existerande RIV-specifikations informationsmodell från NPÖ 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RDefault="002B3273" w:rsidP="002B3273"/>
    <w:p w14:paraId="5D405077" w14:textId="77777777" w:rsidR="002B3273" w:rsidRDefault="002B3273" w:rsidP="002B3273">
      <w:r>
        <w: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075BD03B" w14:textId="77777777" w:rsidR="002B3273" w:rsidRDefault="002B3273" w:rsidP="002B3273"/>
    <w:p w14:paraId="68502998" w14:textId="77777777" w:rsidR="002B3273" w:rsidRDefault="002B3273" w:rsidP="002B3273">
      <w:r>
        <w:t>I utformningen av tjänstekontraktet har hänsyn tagits till standarder på bildområdet. Som alternativ till DICOM ges möjlighet att skicka en bild/bildlänk (i något av de tillåtna formaten enligt HL7 multimediatyper) ihop med viss strukturerad data som komplement.</w:t>
      </w:r>
    </w:p>
    <w:p w14:paraId="665894F7" w14:textId="77777777" w:rsidR="002B3273" w:rsidRDefault="002B3273" w:rsidP="002B3273"/>
    <w:p w14:paraId="00F7BBC8" w14:textId="6F57C562" w:rsidR="002B3273" w:rsidRDefault="002B3273" w:rsidP="002B3273">
      <w:pPr>
        <w:rPr>
          <w:ins w:id="5737"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5738" w:author="Björn Genfors" w:date="2014-03-28T14:47:00Z"/>
        </w:rPr>
      </w:pPr>
    </w:p>
    <w:p w14:paraId="368306AC" w14:textId="77777777" w:rsidR="0046387E" w:rsidRPr="00CC412F" w:rsidRDefault="0046387E" w:rsidP="0046387E">
      <w:pPr>
        <w:pStyle w:val="Rubrik3"/>
        <w:rPr>
          <w:ins w:id="5739" w:author="Björn Genfors" w:date="2014-03-28T14:47:00Z"/>
        </w:rPr>
      </w:pPr>
      <w:ins w:id="5740" w:author="Björn Genfors" w:date="2014-03-28T14:47:00Z">
        <w:r w:rsidRPr="00CC412F">
          <w:t>Gemensamma informationskomponenter</w:t>
        </w:r>
      </w:ins>
    </w:p>
    <w:p w14:paraId="596C9AFF" w14:textId="35F2BA8A" w:rsidR="0046387E" w:rsidRDefault="0046387E" w:rsidP="002B3273">
      <w:ins w:id="5741"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5742" w:name="_Toc381706861"/>
      <w:bookmarkStart w:id="5743" w:name="_Toc383102105"/>
      <w:r w:rsidRPr="00CC412F">
        <w:t>Version</w:t>
      </w:r>
      <w:bookmarkEnd w:id="5742"/>
      <w:bookmarkEnd w:id="5743"/>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5744" w:name="_Ref370222427"/>
      <w:bookmarkStart w:id="5745" w:name="_Toc381706862"/>
      <w:bookmarkStart w:id="5746" w:name="_Toc383102106"/>
      <w:r w:rsidRPr="00CC412F">
        <w:t>Fältregler</w:t>
      </w:r>
      <w:bookmarkEnd w:id="5744"/>
      <w:bookmarkEnd w:id="5745"/>
      <w:bookmarkEnd w:id="5746"/>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747"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5748">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5749"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5750"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5751"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5752"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5753"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5754"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5755"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5756"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 xml:space="preserve">Filtrering på PDL-enhet vilket motsvarar careUnitHSAId i </w:t>
            </w:r>
            <w:r w:rsidRPr="007621F2">
              <w:rPr>
                <w:spacing w:val="-1"/>
                <w:szCs w:val="20"/>
              </w:rPr>
              <w:lastRenderedPageBreak/>
              <w:t>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lastRenderedPageBreak/>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lastRenderedPageBreak/>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5757" w:author="Björn Genfors" w:date="2014-03-28T13:32:00Z">
              <w:r w:rsidRPr="007621F2" w:rsidDel="00F57CA0">
                <w:rPr>
                  <w:i/>
                  <w:szCs w:val="20"/>
                  <w:highlight w:val="yellow"/>
                </w:rPr>
                <w:delText>timePeriod</w:delText>
              </w:r>
            </w:del>
            <w:ins w:id="5758"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5759" w:author="Björn Genfors" w:date="2014-03-28T13:32:00Z">
              <w:r w:rsidRPr="007621F2" w:rsidDel="00F57CA0">
                <w:rPr>
                  <w:i/>
                  <w:spacing w:val="-1"/>
                  <w:szCs w:val="20"/>
                </w:rPr>
                <w:delText>TimePeriodType</w:delText>
              </w:r>
            </w:del>
            <w:ins w:id="5760"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5761"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 xml:space="preserve">Fältet är tvingande om careContactId </w:t>
            </w:r>
            <w:r w:rsidRPr="007621F2">
              <w:rPr>
                <w:szCs w:val="20"/>
              </w:rPr>
              <w:lastRenderedPageBreak/>
              <w:t>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lastRenderedPageBreak/>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lastRenderedPageBreak/>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5762"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5763"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5764"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5765"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5FCC2D71" w:rsidR="00517C89" w:rsidRPr="007621F2" w:rsidRDefault="00517C89" w:rsidP="003A6D72">
            <w:pPr>
              <w:spacing w:line="229" w:lineRule="exact"/>
              <w:rPr>
                <w:szCs w:val="20"/>
                <w:highlight w:val="yellow"/>
              </w:rPr>
            </w:pPr>
            <w:r w:rsidRPr="007621F2">
              <w:rPr>
                <w:szCs w:val="20"/>
              </w:rPr>
              <w:t xml:space="preserve"> </w:t>
            </w:r>
            <w:r w:rsidR="00293437" w:rsidRPr="007621F2">
              <w:rPr>
                <w:szCs w:val="20"/>
                <w:highlight w:val="yellow"/>
              </w:rPr>
              <w:t>ImagingOutcome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5766"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5767"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5768" w:author="Björn Genfors" w:date="2014-03-28T14:53:00Z">
              <w:tcPr>
                <w:tcW w:w="3827" w:type="dxa"/>
              </w:tcPr>
            </w:tcPrChange>
          </w:tcPr>
          <w:p w14:paraId="54C1B3E8" w14:textId="77777777" w:rsidR="00517C89" w:rsidRPr="007621F2" w:rsidDel="00890E68" w:rsidRDefault="00517C89">
            <w:pPr>
              <w:pStyle w:val="TableParagraph"/>
              <w:rPr>
                <w:del w:id="5769"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rsidP="00890E68">
            <w:pPr>
              <w:pStyle w:val="TableParagraph"/>
              <w:pPrChange w:id="5770" w:author="Björn Genfors" w:date="2014-03-28T16:18:00Z">
                <w:pPr/>
              </w:pPrChange>
            </w:pPr>
          </w:p>
        </w:tc>
        <w:tc>
          <w:tcPr>
            <w:tcW w:w="1192" w:type="dxa"/>
            <w:tcPrChange w:id="5771"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5772"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rsidP="00890E68">
            <w:pPr>
              <w:spacing w:line="229" w:lineRule="exact"/>
              <w:rPr>
                <w:szCs w:val="20"/>
              </w:rPr>
              <w:pPrChange w:id="5773"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5774"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 xml:space="preserve">Det är den senaste tidpunkten då informationen uppdaterats i systemet som ska finnas här i de fall </w:t>
            </w:r>
            <w:r w:rsidRPr="007621F2">
              <w:rPr>
                <w:spacing w:val="-1"/>
                <w:szCs w:val="20"/>
              </w:rPr>
              <w:lastRenderedPageBreak/>
              <w:t>informationen har ändrats efter det att den skapades. Registreringstidpunkt i NPÖ riv-spec 2.2.0 avsnitt 5.3</w:t>
            </w:r>
          </w:p>
          <w:p w14:paraId="541BF293" w14:textId="77777777" w:rsidR="00517C89" w:rsidRPr="007621F2" w:rsidRDefault="00517C89" w:rsidP="00890E68">
            <w:pPr>
              <w:spacing w:line="226" w:lineRule="exact"/>
              <w:rPr>
                <w:szCs w:val="20"/>
              </w:rPr>
              <w:pPrChange w:id="5775"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lastRenderedPageBreak/>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5776" w:author="Björn Genfors" w:date="2014-03-28T16:18:00Z"/>
                <w:szCs w:val="20"/>
              </w:rPr>
            </w:pPr>
            <w:r w:rsidRPr="007621F2">
              <w:rPr>
                <w:szCs w:val="20"/>
              </w:rPr>
              <w:lastRenderedPageBreak/>
              <w:t>../../../</w:t>
            </w:r>
            <w:r w:rsidRPr="007621F2">
              <w:rPr>
                <w:spacing w:val="-1"/>
                <w:szCs w:val="20"/>
              </w:rPr>
              <w:t>healthcareProfessionalHSAId</w:t>
            </w:r>
          </w:p>
          <w:p w14:paraId="75380CDC" w14:textId="77777777" w:rsidR="00517C89" w:rsidRPr="007621F2" w:rsidRDefault="00517C89" w:rsidP="00890E68">
            <w:pPr>
              <w:spacing w:line="229" w:lineRule="exact"/>
              <w:rPr>
                <w:szCs w:val="20"/>
              </w:rPr>
              <w:pPrChange w:id="5777"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5778"/>
            <w:commentRangeStart w:id="5779"/>
            <w:commentRangeStart w:id="5780"/>
            <w:r w:rsidRPr="007621F2">
              <w:rPr>
                <w:spacing w:val="-1"/>
                <w:szCs w:val="20"/>
              </w:rPr>
              <w:t>0</w:t>
            </w:r>
            <w:commentRangeEnd w:id="5778"/>
            <w:r w:rsidR="00627F1E">
              <w:rPr>
                <w:rStyle w:val="Kommentarsreferens"/>
                <w:rFonts w:ascii="Arial" w:eastAsia="ヒラギノ角ゴ Pro W3" w:hAnsi="Arial"/>
                <w:i/>
                <w:color w:val="000000"/>
                <w:lang w:val="en-GB"/>
              </w:rPr>
              <w:commentReference w:id="5778"/>
            </w:r>
            <w:r w:rsidRPr="007621F2">
              <w:rPr>
                <w:spacing w:val="-1"/>
                <w:szCs w:val="20"/>
              </w:rPr>
              <w:t>..1</w:t>
            </w:r>
            <w:commentRangeEnd w:id="5779"/>
            <w:r w:rsidRPr="007621F2">
              <w:rPr>
                <w:rStyle w:val="Kommentarsreferens"/>
                <w:sz w:val="20"/>
                <w:szCs w:val="20"/>
              </w:rPr>
              <w:commentReference w:id="5779"/>
            </w:r>
            <w:commentRangeEnd w:id="5780"/>
            <w:r w:rsidR="002E59FA">
              <w:rPr>
                <w:rStyle w:val="Kommentarsreferens"/>
                <w:rFonts w:ascii="Arial" w:eastAsia="ヒラギノ角ゴ Pro W3" w:hAnsi="Arial"/>
                <w:i/>
                <w:color w:val="000000"/>
                <w:lang w:val="en-GB"/>
              </w:rPr>
              <w:commentReference w:id="5780"/>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5781" w:author="Björn Genfors" w:date="2014-03-28T13:54:00Z"/>
                <w:i/>
                <w:szCs w:val="20"/>
                <w:rPrChange w:id="5782" w:author="Björn Genfors" w:date="2014-03-28T16:15:00Z">
                  <w:rPr>
                    <w:del w:id="5783" w:author="Björn Genfors" w:date="2014-03-28T13:54:00Z"/>
                    <w:i/>
                    <w:szCs w:val="20"/>
                  </w:rPr>
                </w:rPrChange>
              </w:rPr>
            </w:pPr>
            <w:r w:rsidRPr="007621F2">
              <w:rPr>
                <w:i/>
                <w:szCs w:val="20"/>
              </w:rPr>
              <w:t xml:space="preserve">Information om ansvarige personens befattning. Om möjligt skall KV </w:t>
            </w:r>
            <w:r w:rsidRPr="00027A53">
              <w:rPr>
                <w:i/>
                <w:szCs w:val="20"/>
                <w:rPrChange w:id="5784" w:author="Björn Genfors" w:date="2014-03-28T16:15:00Z">
                  <w:rPr>
                    <w:i/>
                    <w:szCs w:val="20"/>
                  </w:rPr>
                </w:rPrChange>
              </w:rPr>
              <w:t>Befattning (OID 1.2.752.129.2.2.1.4), se</w:t>
            </w:r>
            <w:ins w:id="5785" w:author="Björn Genfors" w:date="2014-03-28T13:54:00Z">
              <w:r w:rsidR="00A35CE4" w:rsidRPr="00027A53">
                <w:rPr>
                  <w:i/>
                  <w:rPrChange w:id="5786" w:author="Björn Genfors" w:date="2014-03-28T16:15:00Z">
                    <w:rPr/>
                  </w:rPrChange>
                </w:rPr>
                <w:t xml:space="preserve"> referens [</w:t>
              </w:r>
            </w:ins>
            <w:ins w:id="5787" w:author="Björn Genfors" w:date="2014-03-28T13:55:00Z">
              <w:r w:rsidR="00A35CE4" w:rsidRPr="00027A53">
                <w:rPr>
                  <w:i/>
                  <w:rPrChange w:id="5788" w:author="Björn Genfors" w:date="2014-03-28T16:15:00Z">
                    <w:rPr/>
                  </w:rPrChange>
                </w:rPr>
                <w:fldChar w:fldCharType="begin"/>
              </w:r>
              <w:r w:rsidR="00A35CE4" w:rsidRPr="00027A53">
                <w:rPr>
                  <w:i/>
                  <w:rPrChange w:id="5789" w:author="Björn Genfors" w:date="2014-03-28T16:15:00Z">
                    <w:rPr/>
                  </w:rPrChange>
                </w:rPr>
                <w:instrText xml:space="preserve"> REF _Ref383778264 \h </w:instrText>
              </w:r>
            </w:ins>
            <w:r w:rsidR="00A35CE4" w:rsidRPr="00027A53">
              <w:rPr>
                <w:i/>
                <w:rPrChange w:id="5790" w:author="Björn Genfors" w:date="2014-03-28T16:15:00Z">
                  <w:rPr/>
                </w:rPrChange>
              </w:rPr>
            </w:r>
            <w:r w:rsidR="00027A53" w:rsidRPr="00027A53">
              <w:rPr>
                <w:i/>
                <w:rPrChange w:id="5791" w:author="Björn Genfors" w:date="2014-03-28T16:15:00Z">
                  <w:rPr/>
                </w:rPrChange>
              </w:rPr>
              <w:instrText xml:space="preserve"> \* MERGEFORMAT </w:instrText>
            </w:r>
            <w:r w:rsidR="00A35CE4" w:rsidRPr="00027A53">
              <w:rPr>
                <w:i/>
                <w:rPrChange w:id="5792" w:author="Björn Genfors" w:date="2014-03-28T16:15:00Z">
                  <w:rPr/>
                </w:rPrChange>
              </w:rPr>
              <w:fldChar w:fldCharType="separate"/>
            </w:r>
            <w:ins w:id="5793" w:author="Björn Genfors" w:date="2014-03-28T13:55:00Z">
              <w:r w:rsidR="00A35CE4" w:rsidRPr="00027A53">
                <w:rPr>
                  <w:i/>
                  <w:rPrChange w:id="5794" w:author="Björn Genfors" w:date="2014-03-28T16:15:00Z">
                    <w:rPr/>
                  </w:rPrChange>
                </w:rPr>
                <w:t xml:space="preserve">R </w:t>
              </w:r>
              <w:r w:rsidR="00A35CE4" w:rsidRPr="00027A53">
                <w:rPr>
                  <w:i/>
                  <w:noProof/>
                  <w:rPrChange w:id="5795" w:author="Björn Genfors" w:date="2014-03-28T16:15:00Z">
                    <w:rPr>
                      <w:noProof/>
                    </w:rPr>
                  </w:rPrChange>
                </w:rPr>
                <w:t>5</w:t>
              </w:r>
              <w:r w:rsidR="00A35CE4" w:rsidRPr="00027A53">
                <w:rPr>
                  <w:i/>
                  <w:rPrChange w:id="5796" w:author="Björn Genfors" w:date="2014-03-28T16:15:00Z">
                    <w:rPr/>
                  </w:rPrChange>
                </w:rPr>
                <w:fldChar w:fldCharType="end"/>
              </w:r>
              <w:r w:rsidR="00A35CE4" w:rsidRPr="00027A53">
                <w:rPr>
                  <w:i/>
                  <w:rPrChange w:id="5797" w:author="Björn Genfors" w:date="2014-03-28T16:15:00Z">
                    <w:rPr/>
                  </w:rPrChange>
                </w:rPr>
                <w:t>]</w:t>
              </w:r>
            </w:ins>
            <w:del w:id="5798" w:author="Björn Genfors" w:date="2014-03-28T13:54:00Z">
              <w:r w:rsidRPr="00027A53" w:rsidDel="00A35CE4">
                <w:rPr>
                  <w:i/>
                  <w:szCs w:val="20"/>
                  <w:rPrChange w:id="5799" w:author="Björn Genfors" w:date="2014-03-28T16:15:00Z">
                    <w:rPr>
                      <w:i/>
                      <w:szCs w:val="20"/>
                    </w:rPr>
                  </w:rPrChange>
                </w:rPr>
                <w:delText xml:space="preserve"> </w:delText>
              </w:r>
            </w:del>
          </w:p>
          <w:p w14:paraId="0940A797" w14:textId="6F5A62F5" w:rsidR="00517C89" w:rsidRPr="00027A53" w:rsidDel="00A35CE4" w:rsidRDefault="000B0F50">
            <w:pPr>
              <w:spacing w:line="226" w:lineRule="exact"/>
              <w:rPr>
                <w:del w:id="5800" w:author="Björn Genfors" w:date="2014-03-28T13:54:00Z"/>
                <w:rStyle w:val="Hyperlnk"/>
                <w:i/>
                <w:szCs w:val="20"/>
                <w:rPrChange w:id="5801" w:author="Björn Genfors" w:date="2014-03-28T16:15:00Z">
                  <w:rPr>
                    <w:del w:id="5802" w:author="Björn Genfors" w:date="2014-03-28T13:54:00Z"/>
                    <w:rStyle w:val="Hyperlnk"/>
                    <w:i/>
                    <w:szCs w:val="20"/>
                  </w:rPr>
                </w:rPrChange>
              </w:rPr>
            </w:pPr>
            <w:del w:id="5803" w:author="Björn Genfors" w:date="2014-03-28T13:54:00Z">
              <w:r w:rsidRPr="00027A53" w:rsidDel="00A35CE4">
                <w:rPr>
                  <w:i/>
                  <w:rPrChange w:id="5804" w:author="Björn Genfors" w:date="2014-03-28T16:15:00Z">
                    <w:rPr/>
                  </w:rPrChange>
                </w:rPr>
                <w:fldChar w:fldCharType="begin"/>
              </w:r>
              <w:r w:rsidRPr="00027A53" w:rsidDel="00A35CE4">
                <w:rPr>
                  <w:i/>
                  <w:rPrChange w:id="5805" w:author="Björn Genfors" w:date="2014-03-28T16:15:00Z">
                    <w:rPr/>
                  </w:rPrChange>
                </w:rPr>
                <w:delInstrText xml:space="preserve"> HYPERLINK "http://www.inera.se/Documents/TJANSTER_PROJEKT/Katalogtjanst_HSA/Innehall/hsa_innehall_befattning.pdf" </w:delInstrText>
              </w:r>
              <w:r w:rsidRPr="00027A53" w:rsidDel="00A35CE4">
                <w:rPr>
                  <w:i/>
                  <w:rPrChange w:id="5806" w:author="Björn Genfors" w:date="2014-03-28T16:15:00Z">
                    <w:rPr/>
                  </w:rPrChange>
                </w:rPr>
                <w:fldChar w:fldCharType="separate"/>
              </w:r>
              <w:r w:rsidR="00517C89" w:rsidRPr="00027A53" w:rsidDel="00A35CE4">
                <w:rPr>
                  <w:rStyle w:val="Hyperlnk"/>
                  <w:i/>
                  <w:szCs w:val="20"/>
                  <w:rPrChange w:id="5807" w:author="Björn Genfors" w:date="2014-03-28T16:15:00Z">
                    <w:rPr>
                      <w:rStyle w:val="Hyperlnk"/>
                      <w:i/>
                      <w:szCs w:val="20"/>
                    </w:rPr>
                  </w:rPrChange>
                </w:rPr>
                <w:delText>http://www.inera.se/Documents/TJANSTER_PROJEKT/Katalogtjanst_HSA/Innehall/hsa_innehall_befattning.pdf</w:delText>
              </w:r>
              <w:r w:rsidRPr="00027A53" w:rsidDel="00A35CE4">
                <w:rPr>
                  <w:rStyle w:val="Hyperlnk"/>
                  <w:i/>
                  <w:szCs w:val="20"/>
                  <w:rPrChange w:id="5808" w:author="Björn Genfors" w:date="2014-03-28T16:15:00Z">
                    <w:rPr>
                      <w:rStyle w:val="Hyperlnk"/>
                      <w:i/>
                      <w:szCs w:val="20"/>
                    </w:rPr>
                  </w:rPrChange>
                </w:rPr>
                <w:fldChar w:fldCharType="end"/>
              </w:r>
              <w:r w:rsidR="00517C89" w:rsidRPr="00027A53" w:rsidDel="00A35CE4">
                <w:rPr>
                  <w:rStyle w:val="Hyperlnk"/>
                  <w:i/>
                  <w:szCs w:val="20"/>
                  <w:rPrChange w:id="5809" w:author="Björn Genfors" w:date="2014-03-28T16:15:00Z">
                    <w:rPr>
                      <w:rStyle w:val="Hyperlnk"/>
                      <w:i/>
                      <w:szCs w:val="20"/>
                    </w:rPr>
                  </w:rPrChange>
                </w:rPr>
                <w:delText xml:space="preserve">. </w:delText>
              </w:r>
            </w:del>
          </w:p>
          <w:p w14:paraId="106A0E8B" w14:textId="78C73EF3" w:rsidR="00517C89" w:rsidRPr="00027A53" w:rsidDel="00027A53" w:rsidRDefault="00517C89">
            <w:pPr>
              <w:spacing w:line="226" w:lineRule="exact"/>
              <w:rPr>
                <w:del w:id="5810" w:author="Björn Genfors" w:date="2014-03-28T16:12:00Z"/>
                <w:i/>
                <w:spacing w:val="-1"/>
                <w:szCs w:val="20"/>
                <w:rPrChange w:id="5811" w:author="Björn Genfors" w:date="2014-03-28T16:15:00Z">
                  <w:rPr>
                    <w:del w:id="5812" w:author="Björn Genfors" w:date="2014-03-28T16:12:00Z"/>
                    <w:i/>
                    <w:spacing w:val="-1"/>
                    <w:szCs w:val="20"/>
                  </w:rPr>
                </w:rPrChange>
              </w:rPr>
            </w:pPr>
            <w:del w:id="5813" w:author="Björn Genfors" w:date="2014-03-28T16:12:00Z">
              <w:r w:rsidRPr="00027A53" w:rsidDel="00027A53">
                <w:rPr>
                  <w:i/>
                  <w:szCs w:val="20"/>
                  <w:rPrChange w:id="5814" w:author="Björn Genfors" w:date="2014-03-28T16:15:00Z">
                    <w:rPr>
                      <w:i/>
                      <w:szCs w:val="20"/>
                    </w:rPr>
                  </w:rPrChange>
                </w:rPr>
                <w:delText>Om befattning är beskriven i ett lokalt kodverk utan OID</w:delText>
              </w:r>
              <w:r w:rsidRPr="00027A53" w:rsidDel="00027A53">
                <w:rPr>
                  <w:i/>
                  <w:spacing w:val="-1"/>
                  <w:szCs w:val="20"/>
                  <w:rPrChange w:id="5815" w:author="Björn Genfors" w:date="2014-03-28T16:15:00Z">
                    <w:rPr>
                      <w:i/>
                      <w:spacing w:val="-1"/>
                      <w:szCs w:val="20"/>
                    </w:rPr>
                  </w:rPrChange>
                </w:rPr>
                <w:delText>, skall befattning anges i originalText, se nedan.</w:delText>
              </w:r>
            </w:del>
          </w:p>
          <w:p w14:paraId="639D9BF5" w14:textId="4C1AEDC1" w:rsidR="00517C89" w:rsidRPr="007621F2" w:rsidRDefault="00027A53" w:rsidP="00027A53">
            <w:pPr>
              <w:spacing w:line="226" w:lineRule="exact"/>
              <w:rPr>
                <w:szCs w:val="20"/>
              </w:rPr>
              <w:pPrChange w:id="5816" w:author="Björn Genfors" w:date="2014-03-28T16:12:00Z">
                <w:pPr/>
              </w:pPrChange>
            </w:pPr>
            <w:ins w:id="5817" w:author="Björn Genfors" w:date="2014-03-28T16:12:00Z">
              <w:r w:rsidRPr="00027A53">
                <w:rPr>
                  <w:i/>
                  <w:szCs w:val="20"/>
                  <w:rPrChange w:id="5818" w:author="Björn Genfors" w:date="2014-03-28T16:15:00Z">
                    <w:rPr>
                      <w:szCs w:val="20"/>
                    </w:rPr>
                  </w:rPrChange>
                </w:rPr>
                <w:t>.</w:t>
              </w:r>
              <w:r>
                <w:rPr>
                  <w:szCs w:val="20"/>
                </w:rPr>
                <w:t xml:space="preserve"> </w:t>
              </w:r>
            </w:ins>
            <w:ins w:id="5819"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lastRenderedPageBreak/>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5820"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rsidP="00890E68">
            <w:pPr>
              <w:spacing w:line="226" w:lineRule="exact"/>
              <w:rPr>
                <w:szCs w:val="20"/>
              </w:rPr>
              <w:pPrChange w:id="5821"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5822"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rsidP="00890E68">
            <w:pPr>
              <w:spacing w:line="229" w:lineRule="exact"/>
              <w:rPr>
                <w:szCs w:val="20"/>
              </w:rPr>
              <w:pPrChange w:id="5823"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5824" w:author="Björn Genfors" w:date="2014-03-28T16:18:00Z"/>
                <w:szCs w:val="20"/>
              </w:rPr>
            </w:pPr>
            <w:r w:rsidRPr="007621F2">
              <w:rPr>
                <w:szCs w:val="20"/>
              </w:rPr>
              <w:t>../../../signatureTime</w:t>
            </w:r>
          </w:p>
          <w:p w14:paraId="47960F2A" w14:textId="77777777" w:rsidR="00517C89" w:rsidRPr="007621F2" w:rsidRDefault="00517C89" w:rsidP="00890E68">
            <w:pPr>
              <w:spacing w:line="229" w:lineRule="exact"/>
              <w:rPr>
                <w:szCs w:val="20"/>
              </w:rPr>
              <w:pPrChange w:id="5825"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5826" w:author="Björn Genfors" w:date="2014-03-28T16:18:00Z"/>
                <w:rFonts w:cs="Arial"/>
                <w:color w:val="FF0000"/>
                <w:szCs w:val="20"/>
              </w:rPr>
            </w:pPr>
            <w:r w:rsidRPr="007621F2">
              <w:rPr>
                <w:szCs w:val="20"/>
              </w:rPr>
              <w:t>TimeStampType</w:t>
            </w:r>
          </w:p>
          <w:p w14:paraId="62D094E0" w14:textId="77777777" w:rsidR="00517C89" w:rsidRPr="007621F2" w:rsidRDefault="00517C89" w:rsidP="00890E68">
            <w:pPr>
              <w:spacing w:line="229" w:lineRule="exact"/>
              <w:rPr>
                <w:szCs w:val="20"/>
              </w:rPr>
              <w:pPrChange w:id="5827"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5828" w:author="Björn Genfors" w:date="2014-03-28T16:18:00Z"/>
                <w:szCs w:val="20"/>
              </w:rPr>
            </w:pPr>
            <w:r w:rsidRPr="007621F2">
              <w:rPr>
                <w:szCs w:val="20"/>
              </w:rPr>
              <w:t>Tidpunkt för signering.</w:t>
            </w:r>
          </w:p>
          <w:p w14:paraId="76EC2E50" w14:textId="77777777" w:rsidR="00517C89" w:rsidRPr="007621F2" w:rsidRDefault="00517C89" w:rsidP="00890E68">
            <w:pPr>
              <w:spacing w:line="229" w:lineRule="exact"/>
              <w:rPr>
                <w:szCs w:val="20"/>
              </w:rPr>
              <w:pPrChange w:id="5829"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5830" w:author="Björn Genfors" w:date="2014-03-28T16:18:00Z"/>
                <w:szCs w:val="20"/>
              </w:rPr>
            </w:pPr>
            <w:r w:rsidRPr="007621F2">
              <w:rPr>
                <w:szCs w:val="20"/>
              </w:rPr>
              <w:t>../../../legalAuthenticatorName</w:t>
            </w:r>
          </w:p>
          <w:p w14:paraId="655898BF" w14:textId="77777777" w:rsidR="00517C89" w:rsidRPr="007621F2" w:rsidRDefault="00517C89" w:rsidP="00890E68">
            <w:pPr>
              <w:spacing w:line="229" w:lineRule="exact"/>
              <w:rPr>
                <w:szCs w:val="20"/>
              </w:rPr>
              <w:pPrChange w:id="5831" w:author="Björn Genfors" w:date="2014-03-28T16:18:00Z">
                <w:pPr/>
              </w:pPrChange>
            </w:pPr>
          </w:p>
        </w:tc>
        <w:tc>
          <w:tcPr>
            <w:tcW w:w="1701" w:type="dxa"/>
          </w:tcPr>
          <w:p w14:paraId="12E8CEC0" w14:textId="78E14E6B" w:rsidR="00517C89" w:rsidRPr="007621F2" w:rsidRDefault="00517C89">
            <w:pPr>
              <w:rPr>
                <w:szCs w:val="20"/>
              </w:rPr>
            </w:pPr>
            <w:r w:rsidRPr="007621F2">
              <w:rPr>
                <w:szCs w:val="20"/>
              </w:rPr>
              <w:t>String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5832" w:author="Björn Genfors" w:date="2014-03-28T13:35:00Z"/>
        </w:trPr>
        <w:tc>
          <w:tcPr>
            <w:tcW w:w="2802" w:type="dxa"/>
          </w:tcPr>
          <w:p w14:paraId="04FAFC39" w14:textId="6D901B52" w:rsidR="002E59FA" w:rsidRPr="002E59FA" w:rsidRDefault="002E59FA" w:rsidP="00F66D4E">
            <w:pPr>
              <w:spacing w:line="229" w:lineRule="exact"/>
              <w:rPr>
                <w:ins w:id="5833" w:author="Björn Genfors" w:date="2014-03-28T13:35:00Z"/>
                <w:szCs w:val="20"/>
                <w:highlight w:val="yellow"/>
                <w:rPrChange w:id="5834" w:author="Björn Genfors" w:date="2014-03-28T13:35:00Z">
                  <w:rPr>
                    <w:ins w:id="5835" w:author="Björn Genfors" w:date="2014-03-28T13:35:00Z"/>
                    <w:szCs w:val="20"/>
                  </w:rPr>
                </w:rPrChange>
              </w:rPr>
            </w:pPr>
            <w:ins w:id="5836" w:author="Björn Genfors" w:date="2014-03-28T13:35:00Z">
              <w:r w:rsidRPr="002E59FA">
                <w:rPr>
                  <w:szCs w:val="20"/>
                  <w:highlight w:val="yellow"/>
                  <w:rPrChange w:id="5837"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5838" w:author="Björn Genfors" w:date="2014-03-28T13:35:00Z"/>
                <w:szCs w:val="20"/>
                <w:highlight w:val="yellow"/>
                <w:rPrChange w:id="5839" w:author="Björn Genfors" w:date="2014-03-28T13:35:00Z">
                  <w:rPr>
                    <w:ins w:id="5840"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5841" w:author="Björn Genfors" w:date="2014-03-28T13:35:00Z"/>
                <w:spacing w:val="-1"/>
                <w:szCs w:val="20"/>
                <w:highlight w:val="yellow"/>
                <w:rPrChange w:id="5842" w:author="Björn Genfors" w:date="2014-03-28T13:35:00Z">
                  <w:rPr>
                    <w:ins w:id="5843" w:author="Björn Genfors" w:date="2014-03-28T13:35:00Z"/>
                    <w:spacing w:val="-1"/>
                    <w:szCs w:val="20"/>
                  </w:rPr>
                </w:rPrChange>
              </w:rPr>
            </w:pPr>
            <w:ins w:id="5844" w:author="Björn Genfors" w:date="2014-03-28T13:35:00Z">
              <w:r w:rsidRPr="002E59FA">
                <w:rPr>
                  <w:spacing w:val="-1"/>
                  <w:szCs w:val="20"/>
                  <w:highlight w:val="yellow"/>
                  <w:rPrChange w:id="5845"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5846" w:author="Björn Genfors" w:date="2014-03-28T13:35:00Z"/>
                <w:color w:val="FF0000"/>
                <w:spacing w:val="-1"/>
                <w:szCs w:val="20"/>
                <w:rPrChange w:id="5847" w:author="Björn Genfors" w:date="2014-03-28T13:35:00Z">
                  <w:rPr>
                    <w:ins w:id="5848" w:author="Björn Genfors" w:date="2014-03-28T13:35:00Z"/>
                    <w:spacing w:val="-1"/>
                    <w:szCs w:val="20"/>
                  </w:rPr>
                </w:rPrChange>
              </w:rPr>
            </w:pPr>
            <w:ins w:id="5849" w:author="Björn Genfors" w:date="2014-03-28T13:35:00Z">
              <w:r w:rsidRPr="002E59FA">
                <w:rPr>
                  <w:spacing w:val="-1"/>
                  <w:szCs w:val="20"/>
                  <w:highlight w:val="yellow"/>
                  <w:rPrChange w:id="5850"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5851"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rsidP="00890E68">
            <w:pPr>
              <w:spacing w:line="226" w:lineRule="exact"/>
              <w:rPr>
                <w:szCs w:val="20"/>
              </w:rPr>
              <w:pPrChange w:id="5852"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 xml:space="preserve">Anger om dokumentet makulerats i källsystemet. Sätts i så fall till true annars false. Används bl.a. i statistik-/rapportuttag med hjälp av </w:t>
            </w:r>
            <w:r w:rsidRPr="007621F2">
              <w:rPr>
                <w:spacing w:val="-1"/>
                <w:szCs w:val="20"/>
              </w:rPr>
              <w:lastRenderedPageBreak/>
              <w:t>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lastRenderedPageBreak/>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lastRenderedPageBreak/>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5853"/>
            <w:commentRangeStart w:id="5854"/>
            <w:r w:rsidRPr="007621F2">
              <w:rPr>
                <w:szCs w:val="20"/>
              </w:rPr>
              <w:t>../../</w:t>
            </w:r>
            <w:r w:rsidR="00111C73" w:rsidRPr="007621F2">
              <w:rPr>
                <w:szCs w:val="20"/>
              </w:rPr>
              <w:t>typeOfR</w:t>
            </w:r>
            <w:r w:rsidRPr="007621F2">
              <w:rPr>
                <w:szCs w:val="20"/>
              </w:rPr>
              <w:t>esult</w:t>
            </w:r>
            <w:commentRangeEnd w:id="5853"/>
            <w:r w:rsidRPr="007621F2">
              <w:rPr>
                <w:rStyle w:val="Kommentarsreferens"/>
                <w:sz w:val="20"/>
                <w:szCs w:val="20"/>
              </w:rPr>
              <w:commentReference w:id="5853"/>
            </w:r>
          </w:p>
        </w:tc>
        <w:tc>
          <w:tcPr>
            <w:tcW w:w="1701" w:type="dxa"/>
          </w:tcPr>
          <w:p w14:paraId="7F11C829" w14:textId="3EE7581D" w:rsidR="00517C89" w:rsidRPr="007621F2" w:rsidRDefault="00517C89">
            <w:pPr>
              <w:rPr>
                <w:szCs w:val="20"/>
              </w:rPr>
            </w:pPr>
            <w:del w:id="5855" w:author="Khaled Daham" w:date="2014-03-28T12:31:00Z">
              <w:r w:rsidRPr="007621F2" w:rsidDel="00627F1E">
                <w:rPr>
                  <w:szCs w:val="20"/>
                </w:rPr>
                <w:delText>CVType</w:delText>
              </w:r>
            </w:del>
            <w:ins w:id="5856" w:author="Khaled Daham" w:date="2014-03-28T12:31:00Z">
              <w:r w:rsidR="00627F1E">
                <w:rPr>
                  <w:szCs w:val="20"/>
                </w:rPr>
                <w:t>TypeOfResult</w:t>
              </w:r>
            </w:ins>
            <w:ins w:id="5857" w:author="Khaled Daham" w:date="2014-03-28T12:32:00Z">
              <w:r w:rsidR="00627F1E">
                <w:rPr>
                  <w:szCs w:val="20"/>
                </w:rPr>
                <w:t>Code</w:t>
              </w:r>
            </w:ins>
            <w:ins w:id="5858"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5854"/>
            <w:r w:rsidR="00627F1E">
              <w:rPr>
                <w:rStyle w:val="Kommentarsreferens"/>
                <w:rFonts w:ascii="Arial" w:eastAsia="ヒラギノ角ゴ Pro W3" w:hAnsi="Arial"/>
                <w:i/>
                <w:color w:val="000000"/>
                <w:lang w:val="en-GB"/>
              </w:rPr>
              <w:commentReference w:id="5854"/>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5859"/>
            <w:r w:rsidRPr="007621F2">
              <w:rPr>
                <w:szCs w:val="20"/>
              </w:rPr>
              <w:t>resultTime</w:t>
            </w:r>
            <w:commentRangeEnd w:id="5859"/>
            <w:r w:rsidRPr="007621F2">
              <w:rPr>
                <w:rStyle w:val="Kommentarsreferens"/>
                <w:sz w:val="20"/>
                <w:szCs w:val="20"/>
              </w:rPr>
              <w:commentReference w:id="5859"/>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5BEFE77E" w:rsidR="00517C89" w:rsidRPr="007621F2" w:rsidRDefault="00517C89">
            <w:pPr>
              <w:rPr>
                <w:szCs w:val="20"/>
              </w:rPr>
            </w:pPr>
            <w:r w:rsidRPr="007621F2">
              <w:rPr>
                <w:spacing w:val="-1"/>
                <w:szCs w:val="20"/>
              </w:rPr>
              <w:t>String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5860" w:author="Andreas Bjärkmar" w:date="2014-03-28T11:16:00Z">
              <w:r w:rsidR="008977CF">
                <w:rPr>
                  <w:i/>
                  <w:spacing w:val="-1"/>
                  <w:szCs w:val="20"/>
                </w:rPr>
                <w:t xml:space="preserve"> </w:t>
              </w:r>
              <w:r w:rsidR="008977CF" w:rsidRPr="008977CF">
                <w:rPr>
                  <w:i/>
                  <w:spacing w:val="-1"/>
                  <w:szCs w:val="20"/>
                  <w:highlight w:val="yellow"/>
                  <w:rPrChange w:id="5861"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5862" w:author="Andreas Bjärkmar" w:date="2014-03-28T11:18:00Z">
              <w:r w:rsidR="008977CF">
                <w:rPr>
                  <w:i/>
                  <w:spacing w:val="-1"/>
                  <w:szCs w:val="20"/>
                </w:rPr>
                <w:t xml:space="preserve"> </w:t>
              </w:r>
              <w:r w:rsidR="008977CF" w:rsidRPr="00A711E9">
                <w:rPr>
                  <w:i/>
                  <w:spacing w:val="-1"/>
                  <w:szCs w:val="20"/>
                  <w:highlight w:val="yellow"/>
                  <w:rPrChange w:id="5863" w:author="Andreas Bjärkmar" w:date="2014-03-28T11:20:00Z">
                    <w:rPr>
                      <w:i/>
                      <w:spacing w:val="-1"/>
                      <w:szCs w:val="20"/>
                    </w:rPr>
                  </w:rPrChange>
                </w:rPr>
                <w:t>Enheten ska vara SI-enhet</w:t>
              </w:r>
            </w:ins>
            <w:ins w:id="5864" w:author="Andreas Bjärkmar" w:date="2014-03-28T11:22:00Z">
              <w:r w:rsidR="00A711E9">
                <w:rPr>
                  <w:i/>
                  <w:spacing w:val="-1"/>
                  <w:szCs w:val="20"/>
                  <w:highlight w:val="yellow"/>
                </w:rPr>
                <w:t xml:space="preserve"> </w:t>
              </w:r>
            </w:ins>
            <w:ins w:id="5865" w:author="Andreas Bjärkmar" w:date="2014-03-28T11:21:00Z">
              <w:r w:rsidR="00A711E9">
                <w:rPr>
                  <w:i/>
                  <w:spacing w:val="-1"/>
                  <w:szCs w:val="20"/>
                  <w:highlight w:val="yellow"/>
                </w:rPr>
                <w:t>(eller kombination av sådana)</w:t>
              </w:r>
            </w:ins>
            <w:ins w:id="5866" w:author="Andreas Bjärkmar" w:date="2014-03-28T11:19:00Z">
              <w:r w:rsidR="008977CF" w:rsidRPr="00A711E9">
                <w:rPr>
                  <w:i/>
                  <w:spacing w:val="-1"/>
                  <w:szCs w:val="20"/>
                  <w:highlight w:val="yellow"/>
                  <w:rPrChange w:id="5867" w:author="Andreas Bjärkmar" w:date="2014-03-28T11:20:00Z">
                    <w:rPr>
                      <w:i/>
                      <w:spacing w:val="-1"/>
                      <w:szCs w:val="20"/>
                    </w:rPr>
                  </w:rPrChange>
                </w:rPr>
                <w:t>.</w:t>
              </w:r>
            </w:ins>
            <w:ins w:id="5868" w:author="Andreas Bjärkmar" w:date="2014-03-28T11:18:00Z">
              <w:r w:rsidR="008977CF" w:rsidRPr="00A711E9">
                <w:rPr>
                  <w:i/>
                  <w:spacing w:val="-1"/>
                  <w:szCs w:val="20"/>
                  <w:highlight w:val="yellow"/>
                  <w:rPrChange w:id="5869" w:author="Andreas Bjärkmar" w:date="2014-03-28T11:20:00Z">
                    <w:rPr>
                      <w:i/>
                      <w:spacing w:val="-1"/>
                      <w:szCs w:val="20"/>
                    </w:rPr>
                  </w:rPrChange>
                </w:rPr>
                <w:t xml:space="preserve"> </w:t>
              </w:r>
            </w:ins>
            <w:ins w:id="5870" w:author="Andreas Bjärkmar" w:date="2014-03-28T11:20:00Z">
              <w:r w:rsidR="00A711E9">
                <w:rPr>
                  <w:i/>
                  <w:spacing w:val="-1"/>
                  <w:szCs w:val="20"/>
                  <w:highlight w:val="yellow"/>
                </w:rPr>
                <w:t>(</w:t>
              </w:r>
            </w:ins>
            <w:ins w:id="5871" w:author="Andreas Bjärkmar" w:date="2014-03-28T11:19:00Z">
              <w:r w:rsidR="008977CF" w:rsidRPr="00A711E9">
                <w:rPr>
                  <w:i/>
                  <w:spacing w:val="-1"/>
                  <w:szCs w:val="20"/>
                  <w:highlight w:val="yellow"/>
                  <w:rPrChange w:id="5872" w:author="Andreas Bjärkmar" w:date="2014-03-28T11:20:00Z">
                    <w:rPr>
                      <w:i/>
                      <w:spacing w:val="-1"/>
                      <w:szCs w:val="20"/>
                    </w:rPr>
                  </w:rPrChange>
                </w:rPr>
                <w:t>F</w:t>
              </w:r>
            </w:ins>
            <w:ins w:id="5873" w:author="Andreas Bjärkmar" w:date="2014-03-28T11:18:00Z">
              <w:r w:rsidR="008977CF" w:rsidRPr="00A711E9">
                <w:rPr>
                  <w:i/>
                  <w:spacing w:val="-1"/>
                  <w:szCs w:val="20"/>
                  <w:highlight w:val="yellow"/>
                  <w:rPrChange w:id="5874" w:author="Andreas Bjärkmar" w:date="2014-03-28T11:20:00Z">
                    <w:rPr>
                      <w:i/>
                      <w:spacing w:val="-1"/>
                      <w:szCs w:val="20"/>
                    </w:rPr>
                  </w:rPrChange>
                </w:rPr>
                <w:t xml:space="preserve">ör KAP </w:t>
              </w:r>
            </w:ins>
            <w:ins w:id="5875" w:author="Andreas Bjärkmar" w:date="2014-03-28T11:19:00Z">
              <w:del w:id="5876" w:author="Björn Genfors" w:date="2014-03-28T14:58:00Z">
                <w:r w:rsidR="008977CF" w:rsidRPr="00A711E9" w:rsidDel="008420F6">
                  <w:rPr>
                    <w:i/>
                    <w:spacing w:val="-1"/>
                    <w:szCs w:val="20"/>
                    <w:highlight w:val="yellow"/>
                    <w:rPrChange w:id="5877" w:author="Andreas Bjärkmar" w:date="2014-03-28T11:20:00Z">
                      <w:rPr>
                        <w:i/>
                        <w:spacing w:val="-1"/>
                        <w:szCs w:val="20"/>
                      </w:rPr>
                    </w:rPrChange>
                  </w:rPr>
                  <w:delText>får</w:delText>
                </w:r>
              </w:del>
            </w:ins>
            <w:ins w:id="5878" w:author="Björn Genfors" w:date="2014-03-28T14:58:00Z">
              <w:r w:rsidR="008420F6">
                <w:rPr>
                  <w:i/>
                  <w:spacing w:val="-1"/>
                  <w:szCs w:val="20"/>
                  <w:highlight w:val="yellow"/>
                </w:rPr>
                <w:t>ska</w:t>
              </w:r>
            </w:ins>
            <w:ins w:id="5879" w:author="Andreas Bjärkmar" w:date="2014-03-28T11:19:00Z">
              <w:r w:rsidR="008977CF" w:rsidRPr="00A711E9">
                <w:rPr>
                  <w:i/>
                  <w:spacing w:val="-1"/>
                  <w:szCs w:val="20"/>
                  <w:highlight w:val="yellow"/>
                  <w:rPrChange w:id="5880" w:author="Andreas Bjärkmar" w:date="2014-03-28T11:20:00Z">
                    <w:rPr>
                      <w:i/>
                      <w:spacing w:val="-1"/>
                      <w:szCs w:val="20"/>
                    </w:rPr>
                  </w:rPrChange>
                </w:rPr>
                <w:t xml:space="preserve"> värdet räknas om till</w:t>
              </w:r>
            </w:ins>
            <w:ins w:id="5881" w:author="Andreas Bjärkmar" w:date="2014-03-28T11:18:00Z">
              <w:r w:rsidR="008977CF" w:rsidRPr="00A711E9">
                <w:rPr>
                  <w:i/>
                  <w:spacing w:val="-1"/>
                  <w:szCs w:val="20"/>
                  <w:highlight w:val="yellow"/>
                  <w:rPrChange w:id="5882" w:author="Andreas Bjärkmar" w:date="2014-03-28T11:20:00Z">
                    <w:rPr>
                      <w:i/>
                      <w:spacing w:val="-1"/>
                      <w:szCs w:val="20"/>
                    </w:rPr>
                  </w:rPrChange>
                </w:rPr>
                <w:t xml:space="preserve"> </w:t>
              </w:r>
            </w:ins>
            <w:ins w:id="5883" w:author="Andreas Bjärkmar" w:date="2014-03-28T11:19:00Z">
              <w:r w:rsidR="008977CF" w:rsidRPr="00A711E9">
                <w:rPr>
                  <w:i/>
                  <w:spacing w:val="-1"/>
                  <w:szCs w:val="20"/>
                  <w:highlight w:val="yellow"/>
                  <w:rPrChange w:id="5884"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5885" w:author="Andreas Bjärkmar" w:date="2014-03-28T11:20:00Z">
                    <w:rPr>
                      <w:rFonts w:cs="Arial"/>
                      <w:i/>
                      <w:color w:val="000000"/>
                      <w:szCs w:val="20"/>
                      <w:shd w:val="clear" w:color="auto" w:fill="FFFFFF"/>
                    </w:rPr>
                  </w:rPrChange>
                </w:rPr>
                <w:t>² istället för</w:t>
              </w:r>
            </w:ins>
            <w:ins w:id="5886" w:author="Andreas Bjärkmar" w:date="2014-03-28T11:18:00Z">
              <w:r w:rsidR="008977CF" w:rsidRPr="00A711E9">
                <w:rPr>
                  <w:rFonts w:cs="Arial"/>
                  <w:i/>
                  <w:color w:val="000000"/>
                  <w:szCs w:val="20"/>
                  <w:highlight w:val="yellow"/>
                  <w:shd w:val="clear" w:color="auto" w:fill="FFFFFF"/>
                  <w:rPrChange w:id="5887" w:author="Andreas Bjärkmar" w:date="2014-03-28T11:20:00Z">
                    <w:rPr>
                      <w:rFonts w:ascii="Arial" w:hAnsi="Arial" w:cs="Arial"/>
                      <w:color w:val="000000"/>
                      <w:szCs w:val="20"/>
                      <w:shd w:val="clear" w:color="auto" w:fill="FFFFFF"/>
                    </w:rPr>
                  </w:rPrChange>
                </w:rPr>
                <w:t>Gy*cm²</w:t>
              </w:r>
            </w:ins>
            <w:ins w:id="5888" w:author="Andreas Bjärkmar" w:date="2014-03-28T11:20:00Z">
              <w:r w:rsidR="00A711E9" w:rsidRPr="00A711E9">
                <w:rPr>
                  <w:rFonts w:cs="Arial"/>
                  <w:i/>
                  <w:color w:val="000000"/>
                  <w:szCs w:val="20"/>
                  <w:highlight w:val="yellow"/>
                  <w:shd w:val="clear" w:color="auto" w:fill="FFFFFF"/>
                  <w:rPrChange w:id="5889"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5890" w:author="Andreas Bjärkmar" w:date="2014-03-28T11:20:00Z">
              <w:r w:rsidR="00A711E9" w:rsidRPr="00A711E9">
                <w:rPr>
                  <w:spacing w:val="-1"/>
                  <w:szCs w:val="20"/>
                  <w:highlight w:val="yellow"/>
                  <w:rPrChange w:id="5891"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5892"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 xml:space="preserve">Beskrivning av bild-tagning(ar). Bild(er) tas som en eller flera tagningar </w:t>
            </w:r>
            <w:r w:rsidRPr="007621F2">
              <w:rPr>
                <w:i/>
                <w:spacing w:val="-1"/>
                <w:szCs w:val="20"/>
              </w:rPr>
              <w:lastRenderedPageBreak/>
              <w:t>(noll tillåts i fall då tillgång till bild saknas, utan endast (remiss och) sammanfattande utlåtande finns).</w:t>
            </w:r>
          </w:p>
          <w:p w14:paraId="55F064E6" w14:textId="77777777" w:rsidR="00517C89" w:rsidRPr="007621F2" w:rsidDel="00890E68" w:rsidRDefault="00517C89">
            <w:pPr>
              <w:spacing w:line="226" w:lineRule="exact"/>
              <w:rPr>
                <w:del w:id="5893"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rsidP="00890E68">
            <w:pPr>
              <w:spacing w:line="226" w:lineRule="exact"/>
              <w:rPr>
                <w:szCs w:val="20"/>
              </w:rPr>
              <w:pPrChange w:id="5894"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lastRenderedPageBreak/>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lastRenderedPageBreak/>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commentRangeStart w:id="5895"/>
            <w:r w:rsidRPr="007621F2">
              <w:rPr>
                <w:szCs w:val="20"/>
              </w:rPr>
              <w:t>../../../exam</w:t>
            </w:r>
            <w:r w:rsidRPr="007621F2">
              <w:rPr>
                <w:szCs w:val="20"/>
                <w:highlight w:val="yellow"/>
              </w:rPr>
              <w:t>ination</w:t>
            </w:r>
            <w:r w:rsidRPr="007621F2">
              <w:rPr>
                <w:szCs w:val="20"/>
              </w:rPr>
              <w:t>Status</w:t>
            </w:r>
          </w:p>
        </w:tc>
        <w:tc>
          <w:tcPr>
            <w:tcW w:w="1701" w:type="dxa"/>
          </w:tcPr>
          <w:p w14:paraId="490D9A48" w14:textId="72372DE8" w:rsidR="00517C89" w:rsidRPr="007621F2" w:rsidRDefault="00517C89">
            <w:pPr>
              <w:rPr>
                <w:szCs w:val="20"/>
              </w:rPr>
            </w:pPr>
            <w:r w:rsidRPr="007621F2">
              <w:rPr>
                <w:spacing w:val="-1"/>
                <w:szCs w:val="20"/>
              </w:rPr>
              <w:t>CVType</w:t>
            </w:r>
          </w:p>
        </w:tc>
        <w:tc>
          <w:tcPr>
            <w:tcW w:w="3827" w:type="dxa"/>
          </w:tcPr>
          <w:p w14:paraId="49E91FBB" w14:textId="77777777" w:rsidR="00517C89" w:rsidRPr="007621F2" w:rsidRDefault="00517C89">
            <w:pPr>
              <w:spacing w:line="226" w:lineRule="exact"/>
              <w:rPr>
                <w:spacing w:val="-1"/>
                <w:szCs w:val="20"/>
              </w:rPr>
            </w:pPr>
            <w:r w:rsidRPr="007621F2">
              <w:rPr>
                <w:spacing w:val="-1"/>
                <w:szCs w:val="20"/>
              </w:rPr>
              <w:t>Text som anger åtgärdens status. Då det är</w:t>
            </w:r>
          </w:p>
          <w:p w14:paraId="0F732BEB" w14:textId="77777777" w:rsidR="00517C89" w:rsidRPr="007621F2" w:rsidRDefault="00517C89">
            <w:pPr>
              <w:spacing w:line="226" w:lineRule="exact"/>
              <w:rPr>
                <w:spacing w:val="-1"/>
                <w:szCs w:val="20"/>
              </w:rPr>
            </w:pPr>
            <w:commentRangeStart w:id="5896"/>
            <w:r w:rsidRPr="007621F2">
              <w:rPr>
                <w:spacing w:val="-1"/>
                <w:szCs w:val="20"/>
              </w:rPr>
              <w:t>möjligt ska KV åtgärdsstatus följas. Exempel:</w:t>
            </w:r>
          </w:p>
          <w:p w14:paraId="29E49386" w14:textId="506887D3" w:rsidR="00517C89" w:rsidRPr="007621F2" w:rsidRDefault="00517C89">
            <w:pPr>
              <w:rPr>
                <w:szCs w:val="20"/>
              </w:rPr>
            </w:pPr>
            <w:r w:rsidRPr="007621F2">
              <w:rPr>
                <w:spacing w:val="-1"/>
                <w:szCs w:val="20"/>
              </w:rPr>
              <w:t>Planerad, Pågående, Avklarad</w:t>
            </w:r>
            <w:commentRangeEnd w:id="5896"/>
            <w:r w:rsidR="002E59FA">
              <w:rPr>
                <w:rStyle w:val="Kommentarsreferens"/>
                <w:rFonts w:ascii="Arial" w:eastAsia="ヒラギノ角ゴ Pro W3" w:hAnsi="Arial"/>
                <w:i/>
                <w:color w:val="000000"/>
                <w:lang w:val="en-GB"/>
              </w:rPr>
              <w:commentReference w:id="5896"/>
            </w:r>
          </w:p>
        </w:tc>
        <w:tc>
          <w:tcPr>
            <w:tcW w:w="1192" w:type="dxa"/>
          </w:tcPr>
          <w:p w14:paraId="40FC4D94" w14:textId="552F7EFF" w:rsidR="00517C89" w:rsidRPr="007621F2" w:rsidRDefault="00517C89" w:rsidP="003A6D72">
            <w:pPr>
              <w:jc w:val="center"/>
              <w:rPr>
                <w:szCs w:val="20"/>
              </w:rPr>
            </w:pPr>
            <w:r w:rsidRPr="007621F2">
              <w:rPr>
                <w:spacing w:val="-1"/>
                <w:szCs w:val="20"/>
              </w:rPr>
              <w:t>0..1</w:t>
            </w:r>
            <w:commentRangeEnd w:id="5895"/>
            <w:r w:rsidR="00627F1E">
              <w:rPr>
                <w:rStyle w:val="Kommentarsreferens"/>
                <w:rFonts w:ascii="Arial" w:eastAsia="ヒラギノ角ゴ Pro W3" w:hAnsi="Arial"/>
                <w:i/>
                <w:color w:val="000000"/>
                <w:lang w:val="en-GB"/>
              </w:rPr>
              <w:commentReference w:id="5895"/>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5897" w:author="Björn Genfors" w:date="2014-03-28T13:53:00Z">
              <w:r w:rsidR="00FA52CF" w:rsidDel="00A35CE4">
                <w:rPr>
                  <w:szCs w:val="20"/>
                </w:rPr>
                <w:delText>patientData</w:delText>
              </w:r>
            </w:del>
            <w:ins w:id="5898"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5899"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rsidP="009D2C89">
            <w:pPr>
              <w:rPr>
                <w:szCs w:val="20"/>
              </w:rPr>
              <w:pPrChange w:id="5900" w:author="Björn Genfors" w:date="2014-03-28T16:03:00Z">
                <w:pPr/>
              </w:pPrChange>
            </w:pPr>
            <w:del w:id="5901" w:author="Björn Genfors" w:date="2014-03-28T16:02:00Z">
              <w:r w:rsidRPr="007621F2" w:rsidDel="009D2C89">
                <w:rPr>
                  <w:i/>
                  <w:szCs w:val="20"/>
                  <w:highlight w:val="yellow"/>
                </w:rPr>
                <w:delText>Ansvarig h</w:delText>
              </w:r>
            </w:del>
            <w:ins w:id="5902" w:author="Björn Genfors" w:date="2014-03-28T16:02:00Z">
              <w:r w:rsidR="009D2C89">
                <w:rPr>
                  <w:i/>
                  <w:szCs w:val="20"/>
                  <w:highlight w:val="yellow"/>
                </w:rPr>
                <w:t>H</w:t>
              </w:r>
            </w:ins>
            <w:r w:rsidRPr="007621F2">
              <w:rPr>
                <w:i/>
                <w:szCs w:val="20"/>
                <w:highlight w:val="yellow"/>
              </w:rPr>
              <w:t>älso- och sjukvårdsperson</w:t>
            </w:r>
            <w:ins w:id="5903" w:author="Björn Genfors" w:date="2014-03-28T16:03:00Z">
              <w:r w:rsidR="009D2C89">
                <w:rPr>
                  <w:i/>
                  <w:szCs w:val="20"/>
                  <w:highlight w:val="yellow"/>
                </w:rPr>
                <w:t xml:space="preserve"> som är</w:t>
              </w:r>
            </w:ins>
            <w:del w:id="5904" w:author="Björn Genfors" w:date="2014-03-28T16:03:00Z">
              <w:r w:rsidRPr="007621F2" w:rsidDel="009D2C89">
                <w:rPr>
                  <w:i/>
                  <w:szCs w:val="20"/>
                  <w:highlight w:val="yellow"/>
                </w:rPr>
                <w:delText>.</w:delText>
              </w:r>
            </w:del>
            <w:r w:rsidRPr="007621F2">
              <w:rPr>
                <w:i/>
                <w:szCs w:val="20"/>
                <w:highlight w:val="yellow"/>
              </w:rPr>
              <w:t xml:space="preserve"> </w:t>
            </w:r>
            <w:del w:id="5905" w:author="Björn Genfors" w:date="2014-03-28T16:03:00Z">
              <w:r w:rsidRPr="007621F2" w:rsidDel="009D2C89">
                <w:rPr>
                  <w:i/>
                  <w:szCs w:val="20"/>
                  <w:highlight w:val="yellow"/>
                </w:rPr>
                <w:delText>A</w:delText>
              </w:r>
            </w:del>
            <w:ins w:id="5906" w:author="Björn Genfors" w:date="2014-03-28T16:03:00Z">
              <w:r w:rsidR="009D2C89">
                <w:rPr>
                  <w:i/>
                  <w:szCs w:val="20"/>
                  <w:highlight w:val="yellow"/>
                </w:rPr>
                <w:t>a</w:t>
              </w:r>
            </w:ins>
            <w:r w:rsidRPr="007621F2">
              <w:rPr>
                <w:i/>
                <w:szCs w:val="20"/>
                <w:highlight w:val="yellow"/>
              </w:rPr>
              <w:t xml:space="preserve">nsvarig för </w:t>
            </w:r>
            <w:del w:id="5907" w:author="Björn Genfors" w:date="2014-03-28T16:03:00Z">
              <w:r w:rsidRPr="007621F2" w:rsidDel="009D2C89">
                <w:rPr>
                  <w:i/>
                  <w:szCs w:val="20"/>
                  <w:highlight w:val="yellow"/>
                </w:rPr>
                <w:delText>undersökningsresultatet. Avser person som är ansvarig för det samlade dokumentet.</w:delText>
              </w:r>
            </w:del>
            <w:ins w:id="5908"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5909"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5910"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rsidP="00890E68">
            <w:pPr>
              <w:spacing w:line="226" w:lineRule="exact"/>
              <w:rPr>
                <w:szCs w:val="20"/>
              </w:rPr>
              <w:pPrChange w:id="5911"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5912" w:author="Björn Genfors" w:date="2014-03-28T16:17:00Z"/>
                <w:szCs w:val="20"/>
                <w:highlight w:val="yellow"/>
              </w:rPr>
            </w:pPr>
            <w:ins w:id="591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rsidP="00890E68">
            <w:pPr>
              <w:spacing w:line="229" w:lineRule="exact"/>
              <w:rPr>
                <w:szCs w:val="20"/>
              </w:rPr>
              <w:pPrChange w:id="5914"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5915" w:author="Björn Genfors" w:date="2014-03-28T16:17:00Z"/>
                <w:rFonts w:cs="Arial"/>
                <w:szCs w:val="20"/>
                <w:highlight w:val="yellow"/>
              </w:rPr>
            </w:pPr>
            <w:r w:rsidRPr="007621F2">
              <w:rPr>
                <w:szCs w:val="20"/>
                <w:highlight w:val="yellow"/>
              </w:rPr>
              <w:lastRenderedPageBreak/>
              <w:t>HSAIdType</w:t>
            </w:r>
          </w:p>
          <w:p w14:paraId="21E26675" w14:textId="77777777" w:rsidR="00517C89" w:rsidRPr="007621F2" w:rsidRDefault="00517C89" w:rsidP="00890E68">
            <w:pPr>
              <w:spacing w:line="229" w:lineRule="exact"/>
              <w:rPr>
                <w:szCs w:val="20"/>
              </w:rPr>
              <w:pPrChange w:id="5916"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5917"/>
            <w:r w:rsidRPr="007621F2">
              <w:rPr>
                <w:spacing w:val="-1"/>
                <w:szCs w:val="20"/>
                <w:highlight w:val="yellow"/>
              </w:rPr>
              <w:t>0</w:t>
            </w:r>
            <w:commentRangeStart w:id="5918"/>
            <w:r w:rsidRPr="007621F2">
              <w:rPr>
                <w:spacing w:val="-1"/>
                <w:szCs w:val="20"/>
                <w:highlight w:val="yellow"/>
              </w:rPr>
              <w:t>..1</w:t>
            </w:r>
            <w:commentRangeEnd w:id="5918"/>
            <w:r w:rsidRPr="007621F2">
              <w:rPr>
                <w:rStyle w:val="Kommentarsreferens"/>
                <w:sz w:val="20"/>
                <w:szCs w:val="20"/>
                <w:highlight w:val="yellow"/>
              </w:rPr>
              <w:commentReference w:id="5918"/>
            </w:r>
            <w:commentRangeEnd w:id="5917"/>
            <w:r w:rsidR="00A35CE4">
              <w:rPr>
                <w:rStyle w:val="Kommentarsreferens"/>
                <w:rFonts w:ascii="Arial" w:eastAsia="ヒラギノ角ゴ Pro W3" w:hAnsi="Arial"/>
                <w:i/>
                <w:color w:val="000000"/>
                <w:lang w:val="en-GB"/>
              </w:rPr>
              <w:commentReference w:id="5917"/>
            </w:r>
          </w:p>
        </w:tc>
      </w:tr>
      <w:tr w:rsidR="00517C89" w:rsidRPr="007621F2" w14:paraId="6CEFE039" w14:textId="77777777" w:rsidTr="003A6D72">
        <w:tc>
          <w:tcPr>
            <w:tcW w:w="2802" w:type="dxa"/>
          </w:tcPr>
          <w:p w14:paraId="75D7E930" w14:textId="5A8F3A89" w:rsidR="00517C89" w:rsidRPr="007621F2" w:rsidRDefault="009D2C89">
            <w:pPr>
              <w:rPr>
                <w:szCs w:val="20"/>
              </w:rPr>
            </w:pPr>
            <w:ins w:id="5919" w:author="Björn Genfors" w:date="2014-03-28T16:01:00Z">
              <w:r>
                <w:rPr>
                  <w:szCs w:val="20"/>
                  <w:highlight w:val="yellow"/>
                </w:rPr>
                <w:lastRenderedPageBreak/>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Change w:id="5920" w:author="Björn Genfors" w:date="2014-03-28T16:01:00Z">
                  <w:rPr>
                    <w:i/>
                    <w:szCs w:val="20"/>
                    <w:highlight w:val="yellow"/>
                  </w:rPr>
                </w:rPrChange>
              </w:rPr>
            </w:pPr>
            <w:ins w:id="5921" w:author="Björn Genfors" w:date="2014-03-28T16:01:00Z">
              <w:r w:rsidRPr="009D2C89">
                <w:rPr>
                  <w:i/>
                  <w:szCs w:val="20"/>
                  <w:highlight w:val="yellow"/>
                  <w:rPrChange w:id="5922" w:author="Björn Genfors" w:date="2014-03-28T16:01:00Z">
                    <w:rPr>
                      <w:szCs w:val="20"/>
                      <w:highlight w:val="yellow"/>
                    </w:rPr>
                  </w:rPrChange>
                </w:rPr>
                <w:t>../</w:t>
              </w:r>
            </w:ins>
            <w:r w:rsidR="00517C89" w:rsidRPr="009D2C89">
              <w:rPr>
                <w:i/>
                <w:szCs w:val="20"/>
                <w:highlight w:val="yellow"/>
                <w:rPrChange w:id="5923" w:author="Björn Genfors" w:date="2014-03-28T16:01:00Z">
                  <w:rPr>
                    <w:i/>
                    <w:szCs w:val="20"/>
                    <w:highlight w:val="yellow"/>
                  </w:rPr>
                </w:rPrChange>
              </w:rPr>
              <w:t>../../../</w:t>
            </w:r>
            <w:r w:rsidR="00517C89" w:rsidRPr="009D2C89">
              <w:rPr>
                <w:i/>
                <w:spacing w:val="-1"/>
                <w:szCs w:val="20"/>
                <w:highlight w:val="yellow"/>
                <w:rPrChange w:id="5924" w:author="Björn Genfors" w:date="2014-03-28T16:01:00Z">
                  <w:rPr>
                    <w:i/>
                    <w:spacing w:val="-1"/>
                    <w:szCs w:val="20"/>
                    <w:highlight w:val="yellow"/>
                  </w:rPr>
                </w:rPrChange>
              </w:rPr>
              <w:t>healthcareProfessionalRoleCode</w:t>
            </w:r>
          </w:p>
          <w:p w14:paraId="4979C9CA" w14:textId="77777777" w:rsidR="00517C89" w:rsidRPr="009D2C89" w:rsidRDefault="00517C89">
            <w:pPr>
              <w:rPr>
                <w:i/>
                <w:szCs w:val="20"/>
                <w:rPrChange w:id="5925"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Change w:id="5926" w:author="Björn Genfors" w:date="2014-03-28T16:01:00Z">
                  <w:rPr>
                    <w:i/>
                    <w:spacing w:val="-1"/>
                    <w:szCs w:val="20"/>
                    <w:highlight w:val="yellow"/>
                  </w:rPr>
                </w:rPrChange>
              </w:rPr>
            </w:pPr>
            <w:r w:rsidRPr="009D2C89">
              <w:rPr>
                <w:i/>
                <w:spacing w:val="-1"/>
                <w:szCs w:val="20"/>
                <w:highlight w:val="yellow"/>
                <w:rPrChange w:id="5927" w:author="Björn Genfors" w:date="2014-03-28T16:01:00Z">
                  <w:rPr>
                    <w:i/>
                    <w:spacing w:val="-1"/>
                    <w:szCs w:val="20"/>
                    <w:highlight w:val="yellow"/>
                  </w:rPr>
                </w:rPrChange>
              </w:rPr>
              <w:t xml:space="preserve">CVType </w:t>
            </w:r>
          </w:p>
          <w:p w14:paraId="603F378D" w14:textId="77777777" w:rsidR="00517C89" w:rsidRPr="009D2C89" w:rsidRDefault="00517C89">
            <w:pPr>
              <w:rPr>
                <w:i/>
                <w:szCs w:val="20"/>
                <w:rPrChange w:id="5928"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5929" w:author="Björn Genfors" w:date="2014-03-28T14:59:00Z"/>
                <w:i/>
                <w:szCs w:val="20"/>
                <w:highlight w:val="yellow"/>
                <w:rPrChange w:id="5930" w:author="Björn Genfors" w:date="2014-03-28T16:01:00Z">
                  <w:rPr>
                    <w:del w:id="5931" w:author="Björn Genfors" w:date="2014-03-28T14:59:00Z"/>
                    <w:i/>
                    <w:szCs w:val="20"/>
                    <w:highlight w:val="yellow"/>
                  </w:rPr>
                </w:rPrChange>
              </w:rPr>
            </w:pPr>
            <w:r w:rsidRPr="009D2C89">
              <w:rPr>
                <w:i/>
                <w:szCs w:val="20"/>
                <w:highlight w:val="yellow"/>
                <w:rPrChange w:id="5932" w:author="Björn Genfors" w:date="2014-03-28T16:01:00Z">
                  <w:rPr>
                    <w:i/>
                    <w:szCs w:val="20"/>
                    <w:highlight w:val="yellow"/>
                  </w:rPr>
                </w:rPrChange>
              </w:rPr>
              <w:t xml:space="preserve">Information om ansvarige personens befattning. Om möjligt skall KV Befattning (OID 1.2.752.129.2.2.1.4), </w:t>
            </w:r>
            <w:del w:id="5933" w:author="Björn Genfors" w:date="2014-03-28T14:59:00Z">
              <w:r w:rsidRPr="009D2C89" w:rsidDel="008420F6">
                <w:rPr>
                  <w:i/>
                  <w:szCs w:val="20"/>
                  <w:highlight w:val="yellow"/>
                  <w:rPrChange w:id="5934" w:author="Björn Genfors" w:date="2014-03-28T16:01:00Z">
                    <w:rPr>
                      <w:i/>
                      <w:szCs w:val="20"/>
                      <w:highlight w:val="yellow"/>
                    </w:rPr>
                  </w:rPrChange>
                </w:rPr>
                <w:delText xml:space="preserve">se </w:delText>
              </w:r>
            </w:del>
          </w:p>
          <w:p w14:paraId="4DE6755F" w14:textId="781B4FCB" w:rsidR="00517C89" w:rsidRPr="009D2C89" w:rsidRDefault="000B0F50">
            <w:pPr>
              <w:spacing w:line="226" w:lineRule="exact"/>
              <w:rPr>
                <w:rStyle w:val="Hyperlnk"/>
                <w:i/>
                <w:szCs w:val="20"/>
                <w:highlight w:val="yellow"/>
                <w:rPrChange w:id="5935" w:author="Björn Genfors" w:date="2014-03-28T16:01:00Z">
                  <w:rPr>
                    <w:rStyle w:val="Hyperlnk"/>
                    <w:i/>
                    <w:szCs w:val="20"/>
                    <w:highlight w:val="yellow"/>
                  </w:rPr>
                </w:rPrChange>
              </w:rPr>
            </w:pPr>
            <w:del w:id="5936" w:author="Björn Genfors" w:date="2014-03-28T14:59:00Z">
              <w:r w:rsidRPr="009D2C89" w:rsidDel="008420F6">
                <w:rPr>
                  <w:i/>
                  <w:rPrChange w:id="5937" w:author="Björn Genfors" w:date="2014-03-28T16:01:00Z">
                    <w:rPr/>
                  </w:rPrChange>
                </w:rPr>
                <w:fldChar w:fldCharType="begin"/>
              </w:r>
              <w:r w:rsidRPr="009D2C89" w:rsidDel="008420F6">
                <w:rPr>
                  <w:i/>
                  <w:rPrChange w:id="5938" w:author="Björn Genfors" w:date="2014-03-28T16:01:00Z">
                    <w:rPr/>
                  </w:rPrChange>
                </w:rPr>
                <w:delInstrText xml:space="preserve"> HYPERLINK "http://www.inera.se/Documents/TJANSTER_PROJEKT/Katalogtjanst_HSA/Innehall/hsa_innehall_befattning.pdf" </w:delInstrText>
              </w:r>
              <w:r w:rsidRPr="009D2C89" w:rsidDel="008420F6">
                <w:rPr>
                  <w:i/>
                  <w:rPrChange w:id="5939" w:author="Björn Genfors" w:date="2014-03-28T16:01:00Z">
                    <w:rPr/>
                  </w:rPrChange>
                </w:rPr>
                <w:fldChar w:fldCharType="separate"/>
              </w:r>
              <w:r w:rsidR="00517C89" w:rsidRPr="009D2C89" w:rsidDel="008420F6">
                <w:rPr>
                  <w:rStyle w:val="Hyperlnk"/>
                  <w:i/>
                  <w:szCs w:val="20"/>
                  <w:highlight w:val="yellow"/>
                  <w:rPrChange w:id="5940" w:author="Björn Genfors" w:date="2014-03-28T16:01:00Z">
                    <w:rPr>
                      <w:rStyle w:val="Hyperlnk"/>
                      <w:i/>
                      <w:szCs w:val="20"/>
                      <w:highlight w:val="yellow"/>
                    </w:rPr>
                  </w:rPrChange>
                </w:rPr>
                <w:delText>http://www.inera.se/Documents/TJANSTER_PROJEKT/Katalogtjanst_HSA/Innehall/hsa_innehall_befattning.pdf</w:delText>
              </w:r>
              <w:r w:rsidRPr="009D2C89" w:rsidDel="008420F6">
                <w:rPr>
                  <w:rStyle w:val="Hyperlnk"/>
                  <w:i/>
                  <w:szCs w:val="20"/>
                  <w:highlight w:val="yellow"/>
                  <w:rPrChange w:id="5941" w:author="Björn Genfors" w:date="2014-03-28T16:01:00Z">
                    <w:rPr>
                      <w:rStyle w:val="Hyperlnk"/>
                      <w:i/>
                      <w:szCs w:val="20"/>
                      <w:highlight w:val="yellow"/>
                    </w:rPr>
                  </w:rPrChange>
                </w:rPr>
                <w:fldChar w:fldCharType="end"/>
              </w:r>
              <w:r w:rsidR="00517C89" w:rsidRPr="009D2C89" w:rsidDel="008420F6">
                <w:rPr>
                  <w:rStyle w:val="Hyperlnk"/>
                  <w:i/>
                  <w:szCs w:val="20"/>
                  <w:highlight w:val="yellow"/>
                  <w:rPrChange w:id="5942" w:author="Björn Genfors" w:date="2014-03-28T16:01:00Z">
                    <w:rPr>
                      <w:rStyle w:val="Hyperlnk"/>
                      <w:i/>
                      <w:szCs w:val="20"/>
                      <w:highlight w:val="yellow"/>
                    </w:rPr>
                  </w:rPrChange>
                </w:rPr>
                <w:delText xml:space="preserve">. </w:delText>
              </w:r>
            </w:del>
            <w:ins w:id="5943" w:author="Björn Genfors" w:date="2014-03-28T14:59:00Z">
              <w:r w:rsidR="008420F6" w:rsidRPr="009D2C89">
                <w:rPr>
                  <w:i/>
                  <w:szCs w:val="20"/>
                  <w:highlight w:val="yellow"/>
                  <w:rPrChange w:id="5944" w:author="Björn Genfors" w:date="2014-03-28T16:01:00Z">
                    <w:rPr>
                      <w:i/>
                      <w:szCs w:val="20"/>
                      <w:highlight w:val="yellow"/>
                    </w:rPr>
                  </w:rPrChange>
                </w:rPr>
                <w:t>se referens [</w:t>
              </w:r>
              <w:r w:rsidR="008420F6" w:rsidRPr="009D2C89">
                <w:rPr>
                  <w:i/>
                  <w:szCs w:val="20"/>
                  <w:highlight w:val="yellow"/>
                  <w:rPrChange w:id="5945" w:author="Björn Genfors" w:date="2014-03-28T16:01:00Z">
                    <w:rPr>
                      <w:i/>
                      <w:szCs w:val="20"/>
                      <w:highlight w:val="yellow"/>
                    </w:rPr>
                  </w:rPrChange>
                </w:rPr>
                <w:fldChar w:fldCharType="begin"/>
              </w:r>
              <w:r w:rsidR="008420F6" w:rsidRPr="009D2C89">
                <w:rPr>
                  <w:i/>
                  <w:szCs w:val="20"/>
                  <w:highlight w:val="yellow"/>
                  <w:rPrChange w:id="5946" w:author="Björn Genfors" w:date="2014-03-28T16:01:00Z">
                    <w:rPr>
                      <w:i/>
                      <w:szCs w:val="20"/>
                      <w:highlight w:val="yellow"/>
                    </w:rPr>
                  </w:rPrChange>
                </w:rPr>
                <w:instrText xml:space="preserve"> REF _Ref383778264 \h </w:instrText>
              </w:r>
            </w:ins>
            <w:r w:rsidR="008420F6" w:rsidRPr="009D2C89">
              <w:rPr>
                <w:i/>
                <w:szCs w:val="20"/>
                <w:highlight w:val="yellow"/>
                <w:rPrChange w:id="5947" w:author="Björn Genfors" w:date="2014-03-28T16:01:00Z">
                  <w:rPr>
                    <w:i/>
                    <w:szCs w:val="20"/>
                    <w:highlight w:val="yellow"/>
                  </w:rPr>
                </w:rPrChange>
              </w:rPr>
            </w:r>
            <w:r w:rsidR="009D2C89">
              <w:rPr>
                <w:i/>
                <w:szCs w:val="20"/>
                <w:highlight w:val="yellow"/>
              </w:rPr>
              <w:instrText xml:space="preserve"> \* MERGEFORMAT </w:instrText>
            </w:r>
            <w:r w:rsidR="008420F6" w:rsidRPr="009D2C89">
              <w:rPr>
                <w:i/>
                <w:szCs w:val="20"/>
                <w:highlight w:val="yellow"/>
                <w:rPrChange w:id="5948" w:author="Björn Genfors" w:date="2014-03-28T16:01:00Z">
                  <w:rPr>
                    <w:i/>
                    <w:szCs w:val="20"/>
                    <w:highlight w:val="yellow"/>
                  </w:rPr>
                </w:rPrChange>
              </w:rPr>
              <w:fldChar w:fldCharType="separate"/>
            </w:r>
            <w:ins w:id="5949" w:author="Björn Genfors" w:date="2014-03-28T14:59:00Z">
              <w:r w:rsidR="008420F6" w:rsidRPr="009D2C89">
                <w:rPr>
                  <w:i/>
                  <w:rPrChange w:id="5950" w:author="Björn Genfors" w:date="2014-03-28T16:01:00Z">
                    <w:rPr/>
                  </w:rPrChange>
                </w:rPr>
                <w:t xml:space="preserve">R </w:t>
              </w:r>
              <w:r w:rsidR="008420F6" w:rsidRPr="009D2C89">
                <w:rPr>
                  <w:i/>
                  <w:noProof/>
                  <w:rPrChange w:id="5951" w:author="Björn Genfors" w:date="2014-03-28T16:01:00Z">
                    <w:rPr>
                      <w:noProof/>
                    </w:rPr>
                  </w:rPrChange>
                </w:rPr>
                <w:t>5</w:t>
              </w:r>
              <w:r w:rsidR="008420F6" w:rsidRPr="009D2C89">
                <w:rPr>
                  <w:i/>
                  <w:szCs w:val="20"/>
                  <w:highlight w:val="yellow"/>
                  <w:rPrChange w:id="5952" w:author="Björn Genfors" w:date="2014-03-28T16:01:00Z">
                    <w:rPr>
                      <w:i/>
                      <w:szCs w:val="20"/>
                      <w:highlight w:val="yellow"/>
                    </w:rPr>
                  </w:rPrChange>
                </w:rPr>
                <w:fldChar w:fldCharType="end"/>
              </w:r>
              <w:r w:rsidR="008420F6" w:rsidRPr="009D2C89">
                <w:rPr>
                  <w:i/>
                  <w:szCs w:val="20"/>
                  <w:highlight w:val="yellow"/>
                  <w:rPrChange w:id="5953" w:author="Björn Genfors" w:date="2014-03-28T16:01:00Z">
                    <w:rPr>
                      <w:i/>
                      <w:szCs w:val="20"/>
                      <w:highlight w:val="yellow"/>
                    </w:rPr>
                  </w:rPrChange>
                </w:rPr>
                <w:t>].</w:t>
              </w:r>
            </w:ins>
          </w:p>
          <w:p w14:paraId="1D319B40" w14:textId="1E02C436" w:rsidR="00517C89" w:rsidRPr="009D2C89" w:rsidDel="00027A53" w:rsidRDefault="00027A53">
            <w:pPr>
              <w:spacing w:line="226" w:lineRule="exact"/>
              <w:rPr>
                <w:del w:id="5954" w:author="Björn Genfors" w:date="2014-03-28T16:12:00Z"/>
                <w:i/>
                <w:spacing w:val="-1"/>
                <w:szCs w:val="20"/>
                <w:highlight w:val="yellow"/>
                <w:rPrChange w:id="5955" w:author="Björn Genfors" w:date="2014-03-28T16:01:00Z">
                  <w:rPr>
                    <w:del w:id="5956" w:author="Björn Genfors" w:date="2014-03-28T16:12:00Z"/>
                    <w:i/>
                    <w:spacing w:val="-1"/>
                    <w:szCs w:val="20"/>
                    <w:highlight w:val="yellow"/>
                  </w:rPr>
                </w:rPrChange>
              </w:rPr>
            </w:pPr>
            <w:ins w:id="5957" w:author="Björn Genfors" w:date="2014-03-28T16:16:00Z">
              <w:r w:rsidRPr="007621F2">
                <w:rPr>
                  <w:i/>
                  <w:spacing w:val="-1"/>
                  <w:szCs w:val="20"/>
                </w:rPr>
                <w:t>Om kodverk saknas anges befattning i originalText.</w:t>
              </w:r>
            </w:ins>
            <w:del w:id="5958" w:author="Björn Genfors" w:date="2014-03-28T16:12:00Z">
              <w:r w:rsidR="00517C89" w:rsidRPr="009D2C89" w:rsidDel="00027A53">
                <w:rPr>
                  <w:i/>
                  <w:szCs w:val="20"/>
                  <w:highlight w:val="yellow"/>
                  <w:rPrChange w:id="5959" w:author="Björn Genfors" w:date="2014-03-28T16:01:00Z">
                    <w:rPr>
                      <w:i/>
                      <w:szCs w:val="20"/>
                      <w:highlight w:val="yellow"/>
                    </w:rPr>
                  </w:rPrChange>
                </w:rPr>
                <w:delText>Om befattning är beskriven i ett lokalt kodverk utan OID</w:delText>
              </w:r>
              <w:r w:rsidR="00517C89" w:rsidRPr="009D2C89" w:rsidDel="00027A53">
                <w:rPr>
                  <w:i/>
                  <w:spacing w:val="-1"/>
                  <w:szCs w:val="20"/>
                  <w:highlight w:val="yellow"/>
                  <w:rPrChange w:id="5960" w:author="Björn Genfors" w:date="2014-03-28T16:01:00Z">
                    <w:rPr>
                      <w:i/>
                      <w:spacing w:val="-1"/>
                      <w:szCs w:val="20"/>
                      <w:highlight w:val="yellow"/>
                    </w:rPr>
                  </w:rPrChange>
                </w:rPr>
                <w:delText>, skall befattning anges i originalText, se nedan.</w:delText>
              </w:r>
            </w:del>
          </w:p>
          <w:p w14:paraId="74430F03" w14:textId="77777777" w:rsidR="00517C89" w:rsidRPr="009D2C89" w:rsidRDefault="00517C89">
            <w:pPr>
              <w:rPr>
                <w:i/>
                <w:szCs w:val="20"/>
                <w:rPrChange w:id="5961"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5962" w:author="Björn Genfors" w:date="2014-03-28T16:01:00Z">
                  <w:rPr>
                    <w:szCs w:val="20"/>
                  </w:rPr>
                </w:rPrChange>
              </w:rPr>
            </w:pPr>
            <w:r w:rsidRPr="009D2C89">
              <w:rPr>
                <w:i/>
                <w:spacing w:val="-1"/>
                <w:szCs w:val="20"/>
                <w:highlight w:val="yellow"/>
                <w:rPrChange w:id="5963" w:author="Björn Genfors" w:date="2014-03-28T16:01:00Z">
                  <w:rPr>
                    <w:i/>
                    <w:spacing w:val="-1"/>
                    <w:szCs w:val="20"/>
                    <w:highlight w:val="yellow"/>
                  </w:rPr>
                </w:rPrChange>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596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596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596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596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596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596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5970" w:author="Björn Genfors" w:date="2014-03-28T16:01:00Z">
              <w:r w:rsidRPr="009D2C89">
                <w:rPr>
                  <w:i/>
                  <w:szCs w:val="20"/>
                  <w:highlight w:val="yellow"/>
                  <w:rPrChange w:id="5971"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5972"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5973"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5974"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5975" w:author="Björn Genfors" w:date="2014-03-28T16:02:00Z">
              <w:r>
                <w:rPr>
                  <w:szCs w:val="20"/>
                  <w:highlight w:val="yellow"/>
                </w:rPr>
                <w:lastRenderedPageBreak/>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5976"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5977"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Change w:id="5978" w:author="Björn Genfors" w:date="2014-03-28T16:07:00Z">
                  <w:rPr>
                    <w:color w:val="FF0000"/>
                    <w:szCs w:val="20"/>
                    <w:highlight w:val="yellow"/>
                  </w:rPr>
                </w:rPrChange>
              </w:rPr>
            </w:pPr>
            <w:ins w:id="5979" w:author="Björn Genfors" w:date="2014-03-28T16:02:00Z">
              <w:r w:rsidRPr="009D2C89">
                <w:rPr>
                  <w:color w:val="FF0000"/>
                  <w:szCs w:val="20"/>
                  <w:highlight w:val="yellow"/>
                  <w:rPrChange w:id="5980" w:author="Björn Genfors" w:date="2014-03-28T16:07:00Z">
                    <w:rPr>
                      <w:szCs w:val="20"/>
                      <w:highlight w:val="yellow"/>
                    </w:rPr>
                  </w:rPrChange>
                </w:rPr>
                <w:t>../</w:t>
              </w:r>
            </w:ins>
            <w:r w:rsidR="00517C89" w:rsidRPr="009D2C89">
              <w:rPr>
                <w:color w:val="FF0000"/>
                <w:szCs w:val="20"/>
                <w:highlight w:val="yellow"/>
                <w:rPrChange w:id="5981" w:author="Björn Genfors" w:date="2014-03-28T16:07:00Z">
                  <w:rPr>
                    <w:color w:val="FF0000"/>
                    <w:szCs w:val="20"/>
                    <w:highlight w:val="yellow"/>
                  </w:rPr>
                </w:rPrChange>
              </w:rPr>
              <w:t>../../../healthcareProfessional</w:t>
            </w:r>
            <w:r w:rsidR="00517C89" w:rsidRPr="009D2C89">
              <w:rPr>
                <w:color w:val="FF0000"/>
                <w:spacing w:val="-1"/>
                <w:szCs w:val="20"/>
                <w:highlight w:val="yellow"/>
                <w:rPrChange w:id="5982" w:author="Björn Genfors" w:date="2014-03-28T16:07:00Z">
                  <w:rPr>
                    <w:color w:val="FF0000"/>
                    <w:spacing w:val="-1"/>
                    <w:szCs w:val="20"/>
                    <w:highlight w:val="yellow"/>
                  </w:rPr>
                </w:rPrChange>
              </w:rPr>
              <w:t>CareUnitHSAId</w:t>
            </w:r>
          </w:p>
          <w:p w14:paraId="6ABAD4AA" w14:textId="77777777" w:rsidR="00517C89" w:rsidRPr="009D2C89" w:rsidRDefault="00517C89">
            <w:pPr>
              <w:rPr>
                <w:color w:val="FF0000"/>
                <w:szCs w:val="20"/>
                <w:highlight w:val="yellow"/>
                <w:rPrChange w:id="5983" w:author="Björn Genfors" w:date="2014-03-28T16:07:00Z">
                  <w:rPr>
                    <w:color w:val="FF0000"/>
                    <w:szCs w:val="20"/>
                    <w:highlight w:val="yellow"/>
                  </w:rPr>
                </w:rPrChange>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Change w:id="5984" w:author="Björn Genfors" w:date="2014-03-28T16:07:00Z">
                  <w:rPr>
                    <w:color w:val="FF0000"/>
                    <w:szCs w:val="20"/>
                    <w:highlight w:val="yellow"/>
                  </w:rPr>
                </w:rPrChange>
              </w:rPr>
            </w:pPr>
            <w:ins w:id="5985" w:author="Björn Genfors" w:date="2014-03-28T16:02:00Z">
              <w:r w:rsidRPr="009D2C89">
                <w:rPr>
                  <w:color w:val="FF0000"/>
                  <w:szCs w:val="20"/>
                  <w:highlight w:val="yellow"/>
                  <w:rPrChange w:id="5986" w:author="Björn Genfors" w:date="2014-03-28T16:07:00Z">
                    <w:rPr>
                      <w:szCs w:val="20"/>
                      <w:highlight w:val="yellow"/>
                    </w:rPr>
                  </w:rPrChange>
                </w:rPr>
                <w:t>../</w:t>
              </w:r>
            </w:ins>
            <w:r w:rsidR="00517C89" w:rsidRPr="009D2C89">
              <w:rPr>
                <w:color w:val="FF0000"/>
                <w:szCs w:val="20"/>
                <w:highlight w:val="yellow"/>
                <w:rPrChange w:id="5987" w:author="Björn Genfors" w:date="2014-03-28T16:07:00Z">
                  <w:rPr>
                    <w:color w:val="FF0000"/>
                    <w:szCs w:val="20"/>
                    <w:highlight w:val="yellow"/>
                  </w:rPr>
                </w:rPrChange>
              </w:rPr>
              <w:t>../../../healthcareProfessional</w:t>
            </w:r>
            <w:r w:rsidR="00517C89" w:rsidRPr="009D2C89">
              <w:rPr>
                <w:color w:val="FF0000"/>
                <w:spacing w:val="-1"/>
                <w:szCs w:val="20"/>
                <w:highlight w:val="yellow"/>
                <w:rPrChange w:id="5988" w:author="Björn Genfors" w:date="2014-03-28T16:07:00Z">
                  <w:rPr>
                    <w:color w:val="FF0000"/>
                    <w:spacing w:val="-1"/>
                    <w:szCs w:val="20"/>
                    <w:highlight w:val="yellow"/>
                  </w:rPr>
                </w:rPrChange>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5989"/>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5989"/>
            <w:r w:rsidR="006F6609">
              <w:rPr>
                <w:rStyle w:val="Kommentarsreferens"/>
                <w:rFonts w:ascii="Arial" w:eastAsia="ヒラギノ角ゴ Pro W3" w:hAnsi="Arial"/>
                <w:i/>
                <w:color w:val="000000"/>
                <w:lang w:val="en-GB"/>
              </w:rPr>
              <w:commentReference w:id="5989"/>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27112103" w:rsidR="00517C89" w:rsidRPr="007621F2" w:rsidRDefault="00517C89">
            <w:pPr>
              <w:rPr>
                <w:szCs w:val="20"/>
              </w:rPr>
            </w:pPr>
            <w:r w:rsidRPr="007621F2">
              <w:rPr>
                <w:spacing w:val="-1"/>
                <w:szCs w:val="20"/>
              </w:rPr>
              <w:t>Base64Binary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lastRenderedPageBreak/>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11AAF055" w:rsidR="00517C89" w:rsidRPr="007621F2" w:rsidRDefault="001D46AF" w:rsidP="001D46AF">
            <w:pPr>
              <w:rPr>
                <w:szCs w:val="20"/>
              </w:rPr>
            </w:pPr>
            <w:r w:rsidRPr="007621F2">
              <w:rPr>
                <w:i/>
                <w:szCs w:val="20"/>
              </w:rPr>
              <w:t>../../../i</w:t>
            </w:r>
            <w:commentRangeStart w:id="5990"/>
            <w:r w:rsidR="00517C89" w:rsidRPr="007621F2">
              <w:rPr>
                <w:i/>
                <w:szCs w:val="20"/>
              </w:rPr>
              <w:t>mageStaticData</w:t>
            </w:r>
            <w:commentRangeEnd w:id="5990"/>
            <w:r w:rsidR="00517C89" w:rsidRPr="007621F2">
              <w:rPr>
                <w:rStyle w:val="Kommentarsreferens"/>
                <w:sz w:val="20"/>
                <w:szCs w:val="20"/>
              </w:rPr>
              <w:commentReference w:id="5990"/>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5991"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5992"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429DC7DA" w:rsidR="00517C89" w:rsidRPr="007621F2" w:rsidRDefault="00517C89">
            <w:pPr>
              <w:rPr>
                <w:szCs w:val="20"/>
              </w:rPr>
            </w:pPr>
            <w:r w:rsidRPr="007621F2">
              <w:rPr>
                <w:i/>
                <w:spacing w:val="-1"/>
                <w:szCs w:val="20"/>
              </w:rPr>
              <w:t>Kroppsdel</w:t>
            </w:r>
            <w:ins w:id="5993" w:author="Björn Genfors" w:date="2014-03-28T14:59:00Z">
              <w:r w:rsidR="008420F6">
                <w:rPr>
                  <w:i/>
                  <w:spacing w:val="-1"/>
                  <w:szCs w:val="20"/>
                </w:rPr>
                <w:t xml:space="preserve">. Bör anges med kod ur SNOMED CT (OID: </w:t>
              </w:r>
            </w:ins>
            <w:ins w:id="5994" w:author="Björn Genfors" w:date="2014-03-28T15:00:00Z">
              <w:r w:rsidR="008420F6" w:rsidRPr="008420F6">
                <w:rPr>
                  <w:i/>
                  <w:spacing w:val="-1"/>
                  <w:szCs w:val="20"/>
                </w:rPr>
                <w:t>1.2.752.116.2.1</w:t>
              </w:r>
              <w:r w:rsidR="008420F6">
                <w:rPr>
                  <w:i/>
                  <w:spacing w:val="-1"/>
                  <w:szCs w:val="20"/>
                </w:rPr>
                <w: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4AA04AD5" w:rsidR="00517C89" w:rsidRPr="007621F2" w:rsidRDefault="00517C89">
            <w:pPr>
              <w:rPr>
                <w:szCs w:val="20"/>
              </w:rPr>
            </w:pPr>
            <w:r w:rsidRPr="007621F2">
              <w:rPr>
                <w:i/>
                <w:spacing w:val="-1"/>
                <w:szCs w:val="20"/>
              </w:rPr>
              <w:t>String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5995" w:author="Andreas Bjärkmar" w:date="2014-03-28T11:32:00Z">
              <w:r w:rsidRPr="00E12796" w:rsidDel="00E12796">
                <w:rPr>
                  <w:i/>
                  <w:spacing w:val="-1"/>
                  <w:szCs w:val="20"/>
                  <w:highlight w:val="yellow"/>
                  <w:rPrChange w:id="5996" w:author="Andreas Bjärkmar" w:date="2014-03-28T11:32:00Z">
                    <w:rPr>
                      <w:i/>
                      <w:spacing w:val="-1"/>
                      <w:szCs w:val="20"/>
                    </w:rPr>
                  </w:rPrChange>
                </w:rPr>
                <w:delText>Magnetic field strength if image is MRI</w:delText>
              </w:r>
            </w:del>
            <w:ins w:id="5997" w:author="Andreas Bjärkmar" w:date="2014-03-28T11:32:00Z">
              <w:r w:rsidR="00E12796" w:rsidRPr="00E12796">
                <w:rPr>
                  <w:i/>
                  <w:spacing w:val="-1"/>
                  <w:szCs w:val="20"/>
                  <w:highlight w:val="yellow"/>
                  <w:rPrChange w:id="5998"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5999" w:author="Khaled Daham" w:date="2014-03-28T12:41:00Z">
              <w:r w:rsidR="006F6609">
                <w:rPr>
                  <w:i/>
                  <w:spacing w:val="-1"/>
                  <w:szCs w:val="20"/>
                </w:rPr>
                <w:t>r</w:t>
              </w:r>
            </w:ins>
            <w:del w:id="6000"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084AE16D" w:rsidR="00517C89" w:rsidRPr="007621F2" w:rsidRDefault="00517C89">
            <w:pPr>
              <w:rPr>
                <w:szCs w:val="20"/>
              </w:rPr>
            </w:pPr>
            <w:r w:rsidRPr="007621F2">
              <w:rPr>
                <w:i/>
                <w:spacing w:val="-1"/>
                <w:szCs w:val="20"/>
              </w:rPr>
              <w:t>String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6001"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6002" w:author="Björn Genfors" w:date="2014-03-28T15:01:00Z">
              <w:tcPr>
                <w:tcW w:w="1701" w:type="dxa"/>
              </w:tcPr>
            </w:tcPrChange>
          </w:tcPr>
          <w:p w14:paraId="4BB6495E" w14:textId="578FE112" w:rsidR="00517C89" w:rsidRPr="007621F2" w:rsidRDefault="00517C89">
            <w:pPr>
              <w:rPr>
                <w:szCs w:val="20"/>
              </w:rPr>
            </w:pPr>
            <w:r w:rsidRPr="007621F2">
              <w:rPr>
                <w:i/>
                <w:spacing w:val="-1"/>
                <w:szCs w:val="20"/>
              </w:rPr>
              <w:t>imageDataType</w:t>
            </w:r>
          </w:p>
        </w:tc>
        <w:tc>
          <w:tcPr>
            <w:tcW w:w="3827" w:type="dxa"/>
            <w:tcPrChange w:id="6003" w:author="Björn Genfors" w:date="2014-03-28T15:01:00Z">
              <w:tcPr>
                <w:tcW w:w="3827" w:type="dxa"/>
              </w:tcPr>
            </w:tcPrChange>
          </w:tcPr>
          <w:p w14:paraId="45BA47CE" w14:textId="77777777" w:rsidR="00517C89" w:rsidRPr="007621F2" w:rsidDel="008420F6" w:rsidRDefault="00517C89" w:rsidP="003A6D72">
            <w:pPr>
              <w:spacing w:line="226" w:lineRule="exact"/>
              <w:rPr>
                <w:del w:id="6004"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6005" w:author="Björn Genfors" w:date="2014-03-28T15:00:00Z">
                <w:pPr/>
              </w:pPrChange>
            </w:pPr>
          </w:p>
        </w:tc>
        <w:tc>
          <w:tcPr>
            <w:tcW w:w="1192" w:type="dxa"/>
            <w:tcPrChange w:id="6006"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7CA0C5C1" w:rsidR="00517C89" w:rsidRPr="007621F2" w:rsidRDefault="00517C89">
            <w:pPr>
              <w:rPr>
                <w:szCs w:val="20"/>
              </w:rPr>
            </w:pPr>
            <w:r w:rsidRPr="007621F2">
              <w:rPr>
                <w:spacing w:val="-1"/>
                <w:szCs w:val="20"/>
              </w:rPr>
              <w:t>Base64Binary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32BE80FB" w:rsidR="00517C89" w:rsidRPr="007621F2" w:rsidRDefault="00517C89">
            <w:pPr>
              <w:rPr>
                <w:szCs w:val="20"/>
              </w:rPr>
            </w:pPr>
            <w:r w:rsidRPr="007621F2">
              <w:rPr>
                <w:szCs w:val="20"/>
              </w:rPr>
              <w:t>Boolean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CB89CE5" w:rsidR="00517C89" w:rsidRPr="007621F2" w:rsidRDefault="00517C89">
            <w:pPr>
              <w:rPr>
                <w:szCs w:val="20"/>
              </w:rPr>
            </w:pPr>
            <w:r w:rsidRPr="007621F2">
              <w:rPr>
                <w:szCs w:val="20"/>
              </w:rPr>
              <w:t>../../../Anamnesis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 xml:space="preserve">Text som anger bakgrund till </w:t>
            </w:r>
            <w:r w:rsidRPr="007621F2">
              <w:rPr>
                <w:spacing w:val="-1"/>
                <w:szCs w:val="20"/>
              </w:rPr>
              <w:lastRenderedPageBreak/>
              <w:t>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lastRenderedPageBreak/>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lastRenderedPageBreak/>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p>
        </w:tc>
      </w:tr>
      <w:tr w:rsidR="00517C89" w:rsidRPr="007621F2" w14:paraId="073FE452" w14:textId="77777777" w:rsidTr="003A6D72">
        <w:tc>
          <w:tcPr>
            <w:tcW w:w="2802" w:type="dxa"/>
          </w:tcPr>
          <w:p w14:paraId="4E4AA7E0" w14:textId="0A167C9A" w:rsidR="00517C89" w:rsidRPr="007621F2" w:rsidRDefault="00517C89">
            <w:pPr>
              <w:rPr>
                <w:szCs w:val="20"/>
              </w:rPr>
            </w:pPr>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p>
        </w:tc>
      </w:tr>
      <w:tr w:rsidR="00517C89" w:rsidRPr="007621F2" w14:paraId="28DE52E8" w14:textId="77777777" w:rsidTr="003A6D72">
        <w:tc>
          <w:tcPr>
            <w:tcW w:w="2802" w:type="dxa"/>
          </w:tcPr>
          <w:p w14:paraId="074929DE" w14:textId="5838A80B" w:rsidR="00517C89" w:rsidRPr="007621F2" w:rsidRDefault="00517C89">
            <w:pPr>
              <w:rPr>
                <w:szCs w:val="20"/>
              </w:rPr>
            </w:pPr>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p>
        </w:tc>
      </w:tr>
      <w:tr w:rsidR="00517C89" w:rsidRPr="007621F2" w14:paraId="7B38AB8A" w14:textId="77777777" w:rsidTr="003A6D72">
        <w:tc>
          <w:tcPr>
            <w:tcW w:w="2802" w:type="dxa"/>
          </w:tcPr>
          <w:p w14:paraId="741F4427" w14:textId="29E61EEE" w:rsidR="00517C89" w:rsidRPr="007621F2" w:rsidRDefault="00517C89">
            <w:pPr>
              <w:rPr>
                <w:szCs w:val="20"/>
              </w:rPr>
            </w:pPr>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 xml:space="preserve">Namnet på den organisation som </w:t>
            </w:r>
            <w:r w:rsidRPr="007621F2">
              <w:rPr>
                <w:spacing w:val="-1"/>
                <w:szCs w:val="20"/>
              </w:rPr>
              <w:lastRenderedPageBreak/>
              <w:t>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lastRenderedPageBreak/>
              <w:t>1..1</w:t>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lastRenderedPageBreak/>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6007" w:author="Björn Genfors" w:date="2014-03-28T16:17:00Z">
                  <w:rPr>
                    <w:szCs w:val="20"/>
                  </w:rPr>
                </w:rPrChange>
              </w:rPr>
            </w:pPr>
            <w:r w:rsidRPr="00890E68">
              <w:rPr>
                <w:color w:val="FF0000"/>
                <w:szCs w:val="20"/>
                <w:highlight w:val="yellow"/>
                <w:rPrChange w:id="6008" w:author="Björn Genfors" w:date="2014-03-28T16:17:00Z">
                  <w:rPr>
                    <w:szCs w:val="20"/>
                  </w:rPr>
                </w:rPrChange>
              </w:rPr>
              <w:t>../../../../healthcareProfessional</w:t>
            </w:r>
            <w:r w:rsidRPr="00890E68">
              <w:rPr>
                <w:color w:val="FF0000"/>
                <w:spacing w:val="-1"/>
                <w:szCs w:val="20"/>
                <w:highlight w:val="yellow"/>
                <w:rPrChange w:id="6009"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6010"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6011" w:author="Björn Genfors" w:date="2014-03-28T15:01:00Z"/>
                <w:rFonts w:cs="Arial"/>
                <w:color w:val="FF0000"/>
                <w:szCs w:val="20"/>
                <w:highlight w:val="yellow"/>
                <w:rPrChange w:id="6012" w:author="Björn Genfors" w:date="2014-03-28T16:17:00Z">
                  <w:rPr>
                    <w:del w:id="6013" w:author="Björn Genfors" w:date="2014-03-28T15:01:00Z"/>
                    <w:rFonts w:cs="Arial"/>
                    <w:szCs w:val="20"/>
                  </w:rPr>
                </w:rPrChange>
              </w:rPr>
            </w:pPr>
            <w:del w:id="6014" w:author="Björn Genfors" w:date="2014-03-28T15:01:00Z">
              <w:r w:rsidRPr="00890E68" w:rsidDel="003C3717">
                <w:rPr>
                  <w:color w:val="FF0000"/>
                  <w:spacing w:val="-1"/>
                  <w:szCs w:val="20"/>
                  <w:highlight w:val="yellow"/>
                  <w:rPrChange w:id="6015"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6016" w:author="Björn Genfors" w:date="2014-03-28T15:01:00Z"/>
                <w:color w:val="FF0000"/>
                <w:spacing w:val="-1"/>
                <w:szCs w:val="20"/>
                <w:highlight w:val="yellow"/>
                <w:rPrChange w:id="6017" w:author="Björn Genfors" w:date="2014-03-28T16:17:00Z">
                  <w:rPr>
                    <w:del w:id="6018" w:author="Björn Genfors" w:date="2014-03-28T15:01:00Z"/>
                    <w:spacing w:val="-1"/>
                    <w:szCs w:val="20"/>
                  </w:rPr>
                </w:rPrChange>
              </w:rPr>
            </w:pPr>
          </w:p>
          <w:p w14:paraId="595542D3" w14:textId="77777777" w:rsidR="00517C89" w:rsidRPr="00890E68" w:rsidRDefault="00517C89">
            <w:pPr>
              <w:rPr>
                <w:color w:val="FF0000"/>
                <w:szCs w:val="20"/>
                <w:highlight w:val="yellow"/>
                <w:rPrChange w:id="6019"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6020" w:author="Björn Genfors" w:date="2014-03-28T15:01:00Z"/>
                <w:color w:val="FF0000"/>
                <w:szCs w:val="20"/>
                <w:highlight w:val="yellow"/>
                <w:rPrChange w:id="6021" w:author="Björn Genfors" w:date="2014-03-28T16:17:00Z">
                  <w:rPr>
                    <w:del w:id="6022" w:author="Björn Genfors" w:date="2014-03-28T15:01:00Z"/>
                    <w:szCs w:val="20"/>
                  </w:rPr>
                </w:rPrChange>
              </w:rPr>
            </w:pPr>
            <w:del w:id="6023" w:author="Björn Genfors" w:date="2014-03-28T15:01:00Z">
              <w:r w:rsidRPr="00890E68" w:rsidDel="003C3717">
                <w:rPr>
                  <w:color w:val="FF0000"/>
                  <w:szCs w:val="20"/>
                  <w:highlight w:val="yellow"/>
                  <w:rPrChange w:id="6024" w:author="Björn Genfors" w:date="2014-03-28T16:17:00Z">
                    <w:rPr>
                      <w:szCs w:val="20"/>
                    </w:rPr>
                  </w:rPrChange>
                </w:rPr>
                <w:delText xml:space="preserve">HSA-id för vårdenhet (pdl-ansvar) som vård- och omsorgspersonen är uppdragstagare för. Skall anges om tillgänglig. </w:delText>
              </w:r>
            </w:del>
            <w:ins w:id="6025" w:author="Björn Genfors" w:date="2014-03-28T15:01:00Z">
              <w:r w:rsidR="003C3717" w:rsidRPr="00890E68">
                <w:rPr>
                  <w:color w:val="FF0000"/>
                  <w:szCs w:val="20"/>
                  <w:highlight w:val="yellow"/>
                  <w:rPrChange w:id="6026"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6027"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6028" w:author="Björn Genfors" w:date="2014-03-28T16:17:00Z">
                  <w:rPr>
                    <w:szCs w:val="20"/>
                  </w:rPr>
                </w:rPrChange>
              </w:rPr>
            </w:pPr>
            <w:r w:rsidRPr="00890E68">
              <w:rPr>
                <w:color w:val="FF0000"/>
                <w:spacing w:val="-1"/>
                <w:szCs w:val="20"/>
                <w:highlight w:val="yellow"/>
                <w:rPrChange w:id="6029" w:author="Björn Genfors" w:date="2014-03-28T16:17:00Z">
                  <w:rPr>
                    <w:spacing w:val="-1"/>
                    <w:szCs w:val="20"/>
                  </w:rPr>
                </w:rPrChange>
              </w:rPr>
              <w:t>0..</w:t>
            </w:r>
            <w:ins w:id="6030" w:author="Björn Genfors" w:date="2014-03-28T15:01:00Z">
              <w:r w:rsidR="003C3717" w:rsidRPr="00890E68">
                <w:rPr>
                  <w:color w:val="FF0000"/>
                  <w:spacing w:val="-1"/>
                  <w:szCs w:val="20"/>
                  <w:highlight w:val="yellow"/>
                  <w:rPrChange w:id="6031" w:author="Björn Genfors" w:date="2014-03-28T16:17:00Z">
                    <w:rPr>
                      <w:spacing w:val="-1"/>
                      <w:szCs w:val="20"/>
                    </w:rPr>
                  </w:rPrChange>
                </w:rPr>
                <w:t>0</w:t>
              </w:r>
            </w:ins>
            <w:del w:id="6032" w:author="Björn Genfors" w:date="2014-03-28T15:01:00Z">
              <w:r w:rsidRPr="00890E68" w:rsidDel="003C3717">
                <w:rPr>
                  <w:color w:val="FF0000"/>
                  <w:spacing w:val="-1"/>
                  <w:szCs w:val="20"/>
                  <w:highlight w:val="yellow"/>
                  <w:rPrChange w:id="6033" w:author="Björn Genfors" w:date="2014-03-28T16:17:00Z">
                    <w:rPr>
                      <w:spacing w:val="-1"/>
                      <w:szCs w:val="20"/>
                    </w:rPr>
                  </w:rPrChange>
                </w:rPr>
                <w:delText>1</w:delText>
              </w:r>
            </w:del>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6034" w:author="Björn Genfors" w:date="2014-03-28T16:17:00Z">
                  <w:rPr>
                    <w:szCs w:val="20"/>
                  </w:rPr>
                </w:rPrChange>
              </w:rPr>
            </w:pPr>
            <w:r w:rsidRPr="00890E68">
              <w:rPr>
                <w:color w:val="FF0000"/>
                <w:szCs w:val="20"/>
                <w:highlight w:val="yellow"/>
                <w:rPrChange w:id="6035" w:author="Björn Genfors" w:date="2014-03-28T16:17:00Z">
                  <w:rPr>
                    <w:szCs w:val="20"/>
                  </w:rPr>
                </w:rPrChange>
              </w:rPr>
              <w:t>../../../../healthcareProfessional</w:t>
            </w:r>
            <w:r w:rsidRPr="00890E68">
              <w:rPr>
                <w:color w:val="FF0000"/>
                <w:spacing w:val="-1"/>
                <w:szCs w:val="20"/>
                <w:highlight w:val="yellow"/>
                <w:rPrChange w:id="6036"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6037" w:author="Björn Genfors" w:date="2014-03-28T15:01:00Z"/>
                <w:color w:val="FF0000"/>
                <w:spacing w:val="-1"/>
                <w:szCs w:val="20"/>
                <w:highlight w:val="yellow"/>
                <w:rPrChange w:id="6038" w:author="Björn Genfors" w:date="2014-03-28T16:17:00Z">
                  <w:rPr>
                    <w:del w:id="6039" w:author="Björn Genfors" w:date="2014-03-28T15:01:00Z"/>
                    <w:spacing w:val="-1"/>
                    <w:szCs w:val="20"/>
                  </w:rPr>
                </w:rPrChange>
              </w:rPr>
            </w:pPr>
            <w:del w:id="6040" w:author="Björn Genfors" w:date="2014-03-28T15:01:00Z">
              <w:r w:rsidRPr="00890E68" w:rsidDel="003C3717">
                <w:rPr>
                  <w:color w:val="FF0000"/>
                  <w:spacing w:val="-1"/>
                  <w:szCs w:val="20"/>
                  <w:highlight w:val="yellow"/>
                  <w:rPrChange w:id="6041"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6042"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6043" w:author="Björn Genfors" w:date="2014-03-28T16:17:00Z">
                  <w:rPr>
                    <w:szCs w:val="20"/>
                  </w:rPr>
                </w:rPrChange>
              </w:rPr>
            </w:pPr>
            <w:del w:id="6044" w:author="Björn Genfors" w:date="2014-03-28T15:01:00Z">
              <w:r w:rsidRPr="00890E68" w:rsidDel="003C3717">
                <w:rPr>
                  <w:color w:val="FF0000"/>
                  <w:szCs w:val="20"/>
                  <w:highlight w:val="yellow"/>
                  <w:rPrChange w:id="6045" w:author="Björn Genfors" w:date="2014-03-28T16:17:00Z">
                    <w:rPr>
                      <w:szCs w:val="20"/>
                    </w:rPr>
                  </w:rPrChange>
                </w:rPr>
                <w:delText>HSA-id för vårdgivaren, som är vårdgivare för den enhet som författaren är uppdragstagare för. Skall anges om tillgänglig.</w:delText>
              </w:r>
            </w:del>
            <w:ins w:id="6046" w:author="Björn Genfors" w:date="2014-03-28T15:01:00Z">
              <w:r w:rsidR="003C3717" w:rsidRPr="00890E68">
                <w:rPr>
                  <w:color w:val="FF0000"/>
                  <w:szCs w:val="20"/>
                  <w:highlight w:val="yellow"/>
                  <w:rPrChange w:id="6047"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6048" w:author="Björn Genfors" w:date="2014-03-28T16:17:00Z">
                  <w:rPr>
                    <w:szCs w:val="20"/>
                  </w:rPr>
                </w:rPrChange>
              </w:rPr>
            </w:pPr>
            <w:r w:rsidRPr="00890E68">
              <w:rPr>
                <w:color w:val="FF0000"/>
                <w:spacing w:val="-1"/>
                <w:szCs w:val="20"/>
                <w:highlight w:val="yellow"/>
                <w:rPrChange w:id="6049" w:author="Björn Genfors" w:date="2014-03-28T16:17:00Z">
                  <w:rPr>
                    <w:spacing w:val="-1"/>
                    <w:szCs w:val="20"/>
                  </w:rPr>
                </w:rPrChange>
              </w:rPr>
              <w:t>0..</w:t>
            </w:r>
            <w:ins w:id="6050" w:author="Björn Genfors" w:date="2014-03-28T15:01:00Z">
              <w:r w:rsidR="003C3717" w:rsidRPr="00890E68">
                <w:rPr>
                  <w:color w:val="FF0000"/>
                  <w:spacing w:val="-1"/>
                  <w:szCs w:val="20"/>
                  <w:highlight w:val="yellow"/>
                  <w:rPrChange w:id="6051" w:author="Björn Genfors" w:date="2014-03-28T16:17:00Z">
                    <w:rPr>
                      <w:spacing w:val="-1"/>
                      <w:szCs w:val="20"/>
                    </w:rPr>
                  </w:rPrChange>
                </w:rPr>
                <w:t>0</w:t>
              </w:r>
            </w:ins>
            <w:del w:id="6052" w:author="Björn Genfors" w:date="2014-03-28T15:01:00Z">
              <w:r w:rsidRPr="00890E68" w:rsidDel="003C3717">
                <w:rPr>
                  <w:color w:val="FF0000"/>
                  <w:spacing w:val="-1"/>
                  <w:szCs w:val="20"/>
                  <w:highlight w:val="yellow"/>
                  <w:rPrChange w:id="6053" w:author="Björn Genfors" w:date="2014-03-28T16:17:00Z">
                    <w:rPr>
                      <w:spacing w:val="-1"/>
                      <w:szCs w:val="20"/>
                    </w:rPr>
                  </w:rPrChange>
                </w:rPr>
                <w:delText>1</w:delText>
              </w:r>
            </w:del>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6054" w:author="Björn Genfors" w:date="2014-03-28T15:33:00Z"/>
        </w:trPr>
        <w:tc>
          <w:tcPr>
            <w:tcW w:w="2802" w:type="dxa"/>
          </w:tcPr>
          <w:p w14:paraId="14EE1A7A" w14:textId="01AB06B2" w:rsidR="00174516" w:rsidRPr="007621F2" w:rsidRDefault="0046663B" w:rsidP="0046663B">
            <w:pPr>
              <w:spacing w:line="229" w:lineRule="exact"/>
              <w:rPr>
                <w:ins w:id="6055" w:author="Björn Genfors" w:date="2014-03-28T15:33:00Z"/>
                <w:szCs w:val="20"/>
              </w:rPr>
              <w:pPrChange w:id="6056" w:author="Björn Genfors" w:date="2014-03-28T15:56:00Z">
                <w:pPr/>
              </w:pPrChange>
            </w:pPr>
            <w:ins w:id="6057" w:author="Björn Genfors" w:date="2014-03-28T15:34:00Z">
              <w:r>
                <w:rPr>
                  <w:szCs w:val="20"/>
                </w:rPr>
                <w:t>../../../../signatureTime</w:t>
              </w:r>
            </w:ins>
          </w:p>
        </w:tc>
        <w:tc>
          <w:tcPr>
            <w:tcW w:w="1701" w:type="dxa"/>
          </w:tcPr>
          <w:p w14:paraId="0D7A8002" w14:textId="192C8DC5" w:rsidR="00174516" w:rsidRPr="0046663B" w:rsidRDefault="00174516" w:rsidP="0046663B">
            <w:pPr>
              <w:spacing w:line="229" w:lineRule="exact"/>
              <w:rPr>
                <w:ins w:id="6058" w:author="Björn Genfors" w:date="2014-03-28T15:33:00Z"/>
                <w:rFonts w:cs="Arial"/>
                <w:color w:val="FF0000"/>
                <w:szCs w:val="20"/>
                <w:lang w:val="en-US"/>
                <w:rPrChange w:id="6059" w:author="Björn Genfors" w:date="2014-03-28T15:56:00Z">
                  <w:rPr>
                    <w:ins w:id="6060" w:author="Björn Genfors" w:date="2014-03-28T15:33:00Z"/>
                    <w:i/>
                    <w:spacing w:val="-1"/>
                    <w:szCs w:val="20"/>
                  </w:rPr>
                </w:rPrChange>
              </w:rPr>
              <w:pPrChange w:id="6061" w:author="Björn Genfors" w:date="2014-03-28T15:56:00Z">
                <w:pPr/>
              </w:pPrChange>
            </w:pPr>
            <w:ins w:id="6062" w:author="Björn Genfors" w:date="2014-03-28T15:34:00Z">
              <w:r w:rsidRPr="00D02AB9">
                <w:rPr>
                  <w:szCs w:val="20"/>
                </w:rPr>
                <w:t>TimeStampType</w:t>
              </w:r>
            </w:ins>
          </w:p>
        </w:tc>
        <w:tc>
          <w:tcPr>
            <w:tcW w:w="3827" w:type="dxa"/>
          </w:tcPr>
          <w:p w14:paraId="2F8D7D5B" w14:textId="5D476D66" w:rsidR="00174516" w:rsidRPr="0046663B" w:rsidRDefault="0046663B" w:rsidP="0046663B">
            <w:pPr>
              <w:spacing w:line="229" w:lineRule="exact"/>
              <w:rPr>
                <w:ins w:id="6063" w:author="Björn Genfors" w:date="2014-03-28T15:33:00Z"/>
                <w:szCs w:val="20"/>
                <w:rPrChange w:id="6064" w:author="Björn Genfors" w:date="2014-03-28T15:56:00Z">
                  <w:rPr>
                    <w:ins w:id="6065" w:author="Björn Genfors" w:date="2014-03-28T15:33:00Z"/>
                    <w:i/>
                    <w:szCs w:val="20"/>
                  </w:rPr>
                </w:rPrChange>
              </w:rPr>
              <w:pPrChange w:id="6066" w:author="Björn Genfors" w:date="2014-03-28T15:56:00Z">
                <w:pPr/>
              </w:pPrChange>
            </w:pPr>
            <w:ins w:id="6067"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6068" w:author="Björn Genfors" w:date="2014-03-28T15:33:00Z"/>
                <w:spacing w:val="-1"/>
                <w:szCs w:val="20"/>
              </w:rPr>
            </w:pPr>
            <w:ins w:id="6069" w:author="Björn Genfors" w:date="2014-03-28T15:34:00Z">
              <w:r w:rsidRPr="00D02AB9">
                <w:rPr>
                  <w:szCs w:val="20"/>
                </w:rPr>
                <w:t>1..1</w:t>
              </w:r>
            </w:ins>
          </w:p>
        </w:tc>
      </w:tr>
      <w:tr w:rsidR="00174516" w:rsidRPr="007621F2" w14:paraId="29A71CE4" w14:textId="77777777" w:rsidTr="003A6D72">
        <w:trPr>
          <w:ins w:id="6070" w:author="Björn Genfors" w:date="2014-03-28T15:33:00Z"/>
        </w:trPr>
        <w:tc>
          <w:tcPr>
            <w:tcW w:w="2802" w:type="dxa"/>
          </w:tcPr>
          <w:p w14:paraId="6DA174E8" w14:textId="24BCFFB8" w:rsidR="00174516" w:rsidRPr="007621F2" w:rsidRDefault="00174516" w:rsidP="0046663B">
            <w:pPr>
              <w:spacing w:line="229" w:lineRule="exact"/>
              <w:rPr>
                <w:ins w:id="6071" w:author="Björn Genfors" w:date="2014-03-28T15:33:00Z"/>
                <w:szCs w:val="20"/>
              </w:rPr>
              <w:pPrChange w:id="6072" w:author="Björn Genfors" w:date="2014-03-28T15:56:00Z">
                <w:pPr/>
              </w:pPrChange>
            </w:pPr>
            <w:ins w:id="6073"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6074" w:author="Björn Genfors" w:date="2014-03-28T15:34:00Z"/>
                <w:szCs w:val="20"/>
              </w:rPr>
            </w:pPr>
            <w:ins w:id="6075" w:author="Björn Genfors" w:date="2014-03-28T15:34:00Z">
              <w:r w:rsidRPr="007B193A">
                <w:rPr>
                  <w:szCs w:val="20"/>
                </w:rPr>
                <w:t>HSAIdType</w:t>
              </w:r>
            </w:ins>
          </w:p>
          <w:p w14:paraId="660EED47" w14:textId="77777777" w:rsidR="00174516" w:rsidRPr="007621F2" w:rsidRDefault="00174516">
            <w:pPr>
              <w:rPr>
                <w:ins w:id="6076" w:author="Björn Genfors" w:date="2014-03-28T15:33:00Z"/>
                <w:i/>
                <w:spacing w:val="-1"/>
                <w:szCs w:val="20"/>
              </w:rPr>
            </w:pPr>
          </w:p>
        </w:tc>
        <w:tc>
          <w:tcPr>
            <w:tcW w:w="3827" w:type="dxa"/>
          </w:tcPr>
          <w:p w14:paraId="65B1A684" w14:textId="6204DB35" w:rsidR="00174516" w:rsidRPr="007621F2" w:rsidRDefault="00174516" w:rsidP="00E73D71">
            <w:pPr>
              <w:rPr>
                <w:ins w:id="6077" w:author="Björn Genfors" w:date="2014-03-28T15:33:00Z"/>
                <w:i/>
                <w:szCs w:val="20"/>
              </w:rPr>
              <w:pPrChange w:id="6078" w:author="Björn Genfors" w:date="2014-03-28T15:37:00Z">
                <w:pPr/>
              </w:pPrChange>
            </w:pPr>
            <w:ins w:id="6079" w:author="Björn Genfors" w:date="2014-03-28T15:34:00Z">
              <w:r w:rsidRPr="00D02AB9">
                <w:rPr>
                  <w:szCs w:val="20"/>
                </w:rPr>
                <w:t xml:space="preserve">HSA-id för person som </w:t>
              </w:r>
            </w:ins>
            <w:ins w:id="6080" w:author="Björn Genfors" w:date="2014-03-28T15:37:00Z">
              <w:r w:rsidR="00E73D71">
                <w:rPr>
                  <w:szCs w:val="20"/>
                </w:rPr>
                <w:t>vidimerat</w:t>
              </w:r>
            </w:ins>
            <w:ins w:id="6081"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6082" w:author="Björn Genfors" w:date="2014-03-28T15:33:00Z"/>
                <w:spacing w:val="-1"/>
                <w:szCs w:val="20"/>
              </w:rPr>
            </w:pPr>
            <w:ins w:id="6083" w:author="Björn Genfors" w:date="2014-03-28T15:34:00Z">
              <w:r w:rsidRPr="00D02AB9">
                <w:rPr>
                  <w:szCs w:val="20"/>
                </w:rPr>
                <w:t>0..1</w:t>
              </w:r>
            </w:ins>
          </w:p>
        </w:tc>
      </w:tr>
      <w:tr w:rsidR="00174516" w:rsidRPr="007621F2" w14:paraId="719C71A1" w14:textId="77777777" w:rsidTr="003A6D72">
        <w:trPr>
          <w:ins w:id="6084" w:author="Björn Genfors" w:date="2014-03-28T15:33:00Z"/>
        </w:trPr>
        <w:tc>
          <w:tcPr>
            <w:tcW w:w="2802" w:type="dxa"/>
          </w:tcPr>
          <w:p w14:paraId="0B0C27D4" w14:textId="64E631CB" w:rsidR="00174516" w:rsidRPr="007621F2" w:rsidRDefault="00174516" w:rsidP="0046663B">
            <w:pPr>
              <w:spacing w:line="229" w:lineRule="exact"/>
              <w:rPr>
                <w:ins w:id="6085" w:author="Björn Genfors" w:date="2014-03-28T15:33:00Z"/>
                <w:szCs w:val="20"/>
              </w:rPr>
              <w:pPrChange w:id="6086" w:author="Björn Genfors" w:date="2014-03-28T15:56:00Z">
                <w:pPr/>
              </w:pPrChange>
            </w:pPr>
            <w:ins w:id="6087" w:author="Björn Genfors" w:date="2014-03-28T15:34:00Z">
              <w:r w:rsidRPr="00D02AB9">
                <w:rPr>
                  <w:szCs w:val="20"/>
                </w:rPr>
                <w:t>../../../..</w:t>
              </w:r>
              <w:r w:rsidR="0046663B">
                <w:rPr>
                  <w:szCs w:val="20"/>
                </w:rPr>
                <w:t>/legalAuthenticatorName</w:t>
              </w:r>
            </w:ins>
          </w:p>
        </w:tc>
        <w:tc>
          <w:tcPr>
            <w:tcW w:w="1701" w:type="dxa"/>
          </w:tcPr>
          <w:p w14:paraId="6C60B10D" w14:textId="5DDED810" w:rsidR="00174516" w:rsidRPr="007621F2" w:rsidRDefault="00174516">
            <w:pPr>
              <w:rPr>
                <w:ins w:id="6088" w:author="Björn Genfors" w:date="2014-03-28T15:33:00Z"/>
                <w:i/>
                <w:spacing w:val="-1"/>
                <w:szCs w:val="20"/>
              </w:rPr>
            </w:pPr>
            <w:ins w:id="6089" w:author="Björn Genfors" w:date="2014-03-28T15:34:00Z">
              <w:r w:rsidRPr="00D02AB9">
                <w:rPr>
                  <w:szCs w:val="20"/>
                </w:rPr>
                <w:t>String</w:t>
              </w:r>
            </w:ins>
          </w:p>
        </w:tc>
        <w:tc>
          <w:tcPr>
            <w:tcW w:w="3827" w:type="dxa"/>
          </w:tcPr>
          <w:p w14:paraId="54753309" w14:textId="78B4F716" w:rsidR="00174516" w:rsidRPr="007621F2" w:rsidRDefault="00174516" w:rsidP="00E73D71">
            <w:pPr>
              <w:rPr>
                <w:ins w:id="6090" w:author="Björn Genfors" w:date="2014-03-28T15:33:00Z"/>
                <w:i/>
                <w:szCs w:val="20"/>
              </w:rPr>
              <w:pPrChange w:id="6091" w:author="Björn Genfors" w:date="2014-03-28T15:37:00Z">
                <w:pPr/>
              </w:pPrChange>
            </w:pPr>
            <w:ins w:id="6092" w:author="Björn Genfors" w:date="2014-03-28T15:34:00Z">
              <w:r w:rsidRPr="00D02AB9">
                <w:rPr>
                  <w:szCs w:val="20"/>
                </w:rPr>
                <w:t xml:space="preserve">Namnen i klartext för </w:t>
              </w:r>
            </w:ins>
            <w:ins w:id="6093" w:author="Björn Genfors" w:date="2014-03-28T15:37:00Z">
              <w:r w:rsidR="00E73D71">
                <w:rPr>
                  <w:szCs w:val="20"/>
                </w:rPr>
                <w:t>vidimerande</w:t>
              </w:r>
            </w:ins>
            <w:ins w:id="6094"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6095" w:author="Björn Genfors" w:date="2014-03-28T15:33:00Z"/>
                <w:spacing w:val="-1"/>
                <w:szCs w:val="20"/>
              </w:rPr>
            </w:pPr>
            <w:ins w:id="6096" w:author="Björn Genfors" w:date="2014-03-28T15:34:00Z">
              <w:r w:rsidRPr="00D02AB9">
                <w:rPr>
                  <w:szCs w:val="20"/>
                </w:rPr>
                <w:t>0..1</w:t>
              </w:r>
            </w:ins>
          </w:p>
        </w:tc>
      </w:tr>
      <w:tr w:rsidR="00174516" w:rsidRPr="007621F2" w14:paraId="39DB1223" w14:textId="77777777" w:rsidTr="003A6D72">
        <w:trPr>
          <w:ins w:id="6097" w:author="Björn Genfors" w:date="2014-03-28T15:34:00Z"/>
        </w:trPr>
        <w:tc>
          <w:tcPr>
            <w:tcW w:w="2802" w:type="dxa"/>
          </w:tcPr>
          <w:p w14:paraId="586248A4" w14:textId="303BE11B" w:rsidR="00174516" w:rsidRPr="0046663B" w:rsidRDefault="00174516" w:rsidP="00E73D71">
            <w:pPr>
              <w:spacing w:line="229" w:lineRule="exact"/>
              <w:rPr>
                <w:ins w:id="6098" w:author="Björn Genfors" w:date="2014-03-28T15:34:00Z"/>
                <w:color w:val="FF0000"/>
                <w:szCs w:val="20"/>
                <w:highlight w:val="yellow"/>
                <w:rPrChange w:id="6099" w:author="Björn Genfors" w:date="2014-03-28T15:56:00Z">
                  <w:rPr>
                    <w:ins w:id="6100" w:author="Björn Genfors" w:date="2014-03-28T15:34:00Z"/>
                    <w:szCs w:val="20"/>
                  </w:rPr>
                </w:rPrChange>
              </w:rPr>
            </w:pPr>
            <w:ins w:id="6101"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6102" w:author="Björn Genfors" w:date="2014-03-28T15:34:00Z"/>
                <w:szCs w:val="20"/>
              </w:rPr>
            </w:pPr>
          </w:p>
        </w:tc>
        <w:tc>
          <w:tcPr>
            <w:tcW w:w="3827" w:type="dxa"/>
          </w:tcPr>
          <w:p w14:paraId="3266D958" w14:textId="37FA4E79" w:rsidR="00174516" w:rsidRPr="00D02AB9" w:rsidRDefault="00174516">
            <w:pPr>
              <w:rPr>
                <w:ins w:id="6103" w:author="Björn Genfors" w:date="2014-03-28T15:34:00Z"/>
                <w:szCs w:val="20"/>
              </w:rPr>
            </w:pPr>
            <w:ins w:id="6104"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6105" w:author="Björn Genfors" w:date="2014-03-28T15:34:00Z"/>
                <w:szCs w:val="20"/>
              </w:rPr>
            </w:pPr>
            <w:ins w:id="6106" w:author="Björn Genfors" w:date="2014-03-28T15:34:00Z">
              <w:r w:rsidRPr="00D02AB9">
                <w:rPr>
                  <w:color w:val="FF0000"/>
                  <w:szCs w:val="20"/>
                  <w:highlight w:val="yellow"/>
                </w:rPr>
                <w:t>0..0</w:t>
              </w:r>
            </w:ins>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6107" w:name="_Toc383102107"/>
      <w:r w:rsidRPr="00CC412F">
        <w:t>Övriga regler</w:t>
      </w:r>
      <w:bookmarkEnd w:id="6107"/>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4"/>
      <w:headerReference w:type="first" r:id="rId35"/>
      <w:footerReference w:type="first" r:id="rId36"/>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43" w:author="Stefan Asanin" w:date="2014-03-28T14:31:00Z" w:initials="ASN">
    <w:p w14:paraId="12FD437B" w14:textId="0B878888" w:rsidR="00E73D71" w:rsidRPr="000B0F50" w:rsidRDefault="00E73D71">
      <w:pPr>
        <w:pStyle w:val="Kommentarer"/>
        <w:rPr>
          <w:lang w:val="sv-SE"/>
        </w:rPr>
      </w:pPr>
      <w:r>
        <w:rPr>
          <w:rStyle w:val="Kommentarsreferens"/>
        </w:rPr>
        <w:annotationRef/>
      </w:r>
      <w:r w:rsidRPr="000B0F50">
        <w:rPr>
          <w:lang w:val="sv-SE"/>
        </w:rPr>
        <w:t>Uppdatera schematron regel (testsuite)</w:t>
      </w:r>
    </w:p>
  </w:comment>
  <w:comment w:id="1049" w:author="Stefan Asanin" w:date="2014-03-27T13:54:00Z" w:initials="ASN">
    <w:p w14:paraId="75B6713D" w14:textId="0D46B7AB" w:rsidR="00E73D71" w:rsidRPr="000B0F50" w:rsidRDefault="00E73D71">
      <w:pPr>
        <w:pStyle w:val="Kommentarer"/>
        <w:rPr>
          <w:lang w:val="sv-SE"/>
        </w:rPr>
      </w:pPr>
      <w:r>
        <w:rPr>
          <w:rStyle w:val="Kommentarsreferens"/>
        </w:rPr>
        <w:annotationRef/>
      </w:r>
      <w:r w:rsidRPr="000B0F50">
        <w:rPr>
          <w:lang w:val="sv-SE"/>
        </w:rPr>
        <w:t>Logiska fel – flyttas?</w:t>
      </w:r>
    </w:p>
  </w:comment>
  <w:comment w:id="1214" w:author="Stefan Asanin" w:date="2014-03-28T14:31:00Z" w:initials="ASN">
    <w:p w14:paraId="5B51B0C3" w14:textId="43C2757D" w:rsidR="00E73D71" w:rsidRPr="000B0F50" w:rsidRDefault="00E73D71">
      <w:pPr>
        <w:pStyle w:val="Kommentarer"/>
        <w:rPr>
          <w:lang w:val="sv-SE"/>
        </w:rPr>
      </w:pPr>
      <w:r>
        <w:rPr>
          <w:rStyle w:val="Kommentarsreferens"/>
        </w:rPr>
        <w:annotationRef/>
      </w:r>
      <w:r>
        <w:rPr>
          <w:lang w:val="sv-SE"/>
        </w:rPr>
        <w:t>Uppdatera schematron</w:t>
      </w:r>
    </w:p>
  </w:comment>
  <w:comment w:id="1246" w:author="Stefan Asanin" w:date="2014-03-27T14:07:00Z" w:initials="ASN">
    <w:p w14:paraId="0B8476FF" w14:textId="3F88E9D8" w:rsidR="00E73D71" w:rsidRPr="000B0F50" w:rsidRDefault="00E73D71">
      <w:pPr>
        <w:pStyle w:val="Kommentarer"/>
        <w:rPr>
          <w:lang w:val="sv-SE"/>
        </w:rPr>
      </w:pPr>
      <w:r>
        <w:rPr>
          <w:rStyle w:val="Kommentarsreferens"/>
        </w:rPr>
        <w:annotationRef/>
      </w:r>
      <w:r w:rsidRPr="000B0F50">
        <w:rPr>
          <w:lang w:val="sv-SE"/>
        </w:rPr>
        <w:t>Logiska fel – flyttas?</w:t>
      </w:r>
    </w:p>
  </w:comment>
  <w:comment w:id="2514" w:author="Stefan Asanin" w:date="2014-03-28T14:37:00Z" w:initials="ASN">
    <w:p w14:paraId="366872E9" w14:textId="367ECF56" w:rsidR="00E73D71" w:rsidRPr="000B0F50" w:rsidRDefault="00E73D71"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2564" w:author="Stefan Asanin" w:date="2014-03-28T14:34:00Z" w:initials="ASN">
    <w:p w14:paraId="600D1B4D" w14:textId="77777777" w:rsidR="00E73D71" w:rsidRPr="000B0F50" w:rsidRDefault="00E73D71" w:rsidP="00DE71B1">
      <w:pPr>
        <w:pStyle w:val="Kommentarer"/>
        <w:rPr>
          <w:lang w:val="sv-SE"/>
        </w:rPr>
      </w:pPr>
      <w:r>
        <w:rPr>
          <w:rStyle w:val="Kommentarsreferens"/>
        </w:rPr>
        <w:annotationRef/>
      </w:r>
      <w:r w:rsidRPr="000B0F50">
        <w:rPr>
          <w:lang w:val="sv-SE"/>
        </w:rPr>
        <w:t>Logiska fel – flyttas.</w:t>
      </w:r>
    </w:p>
  </w:comment>
  <w:comment w:id="4055" w:author="Björn Genfors" w:date="2014-03-28T14:43:00Z" w:initials="BG">
    <w:p w14:paraId="727EA201" w14:textId="52F86D99" w:rsidR="00E73D71" w:rsidRPr="0046387E" w:rsidRDefault="00E73D71">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5536" w:author="Stefan Asanin" w:date="2014-03-27T14:30:00Z" w:initials="ASN">
    <w:p w14:paraId="22B15E4A" w14:textId="20809665" w:rsidR="00E73D71" w:rsidRPr="000B0F50" w:rsidRDefault="00E73D71">
      <w:pPr>
        <w:pStyle w:val="Kommentarer"/>
        <w:rPr>
          <w:lang w:val="sv-SE"/>
        </w:rPr>
      </w:pPr>
      <w:r>
        <w:rPr>
          <w:rStyle w:val="Kommentarsreferens"/>
        </w:rPr>
        <w:annotationRef/>
      </w:r>
      <w:r w:rsidRPr="000B0F50">
        <w:rPr>
          <w:lang w:val="sv-SE"/>
        </w:rPr>
        <w:t>Logiska fel - fixa</w:t>
      </w:r>
    </w:p>
  </w:comment>
  <w:comment w:id="5583" w:author="Stefan Asanin" w:date="2014-03-28T14:56:00Z" w:initials="ASN">
    <w:p w14:paraId="6E365684" w14:textId="47CB9EDB" w:rsidR="00E73D71" w:rsidRPr="002016C1" w:rsidRDefault="00E73D71">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5778" w:author="Khaled Daham" w:date="2014-03-28T12:28:00Z" w:initials="KD">
    <w:p w14:paraId="5FDCC88A" w14:textId="4823DC2C" w:rsidR="00E73D71" w:rsidRPr="000B0F50" w:rsidRDefault="00E73D71">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5779" w:author="Andreas Bjärkmar" w:date="2014-03-28T12:27:00Z" w:initials="AB">
    <w:p w14:paraId="36C181DA" w14:textId="77777777" w:rsidR="00E73D71" w:rsidRPr="000B0F50" w:rsidRDefault="00E73D71" w:rsidP="005D7DF6">
      <w:pPr>
        <w:pStyle w:val="Kommentarer"/>
        <w:rPr>
          <w:lang w:val="sv-SE"/>
        </w:rPr>
      </w:pPr>
      <w:r>
        <w:rPr>
          <w:rStyle w:val="Kommentarsreferens"/>
        </w:rPr>
        <w:annotationRef/>
      </w:r>
      <w:r w:rsidRPr="000B0F50">
        <w:rPr>
          <w:lang w:val="sv-SE"/>
        </w:rPr>
        <w:t>1..1</w:t>
      </w:r>
    </w:p>
    <w:p w14:paraId="2E2D9320" w14:textId="77777777" w:rsidR="00E73D71" w:rsidRPr="000B0F50" w:rsidRDefault="00E73D71" w:rsidP="00627F1E">
      <w:pPr>
        <w:pStyle w:val="Kommentarer"/>
        <w:ind w:left="0"/>
        <w:rPr>
          <w:lang w:val="sv-SE"/>
        </w:rPr>
      </w:pPr>
    </w:p>
  </w:comment>
  <w:comment w:id="5780" w:author="Björn Genfors" w:date="2014-03-28T13:34:00Z" w:initials="BG">
    <w:p w14:paraId="5D9D9C3D" w14:textId="6D4E234B" w:rsidR="00E73D71" w:rsidRPr="002E59FA" w:rsidRDefault="00E73D71"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5853" w:author="Andreas Bjärkmar" w:date="2014-03-20T13:39:00Z" w:initials="AB">
    <w:p w14:paraId="4A59F368" w14:textId="77777777" w:rsidR="00E73D71" w:rsidRPr="000B0F50" w:rsidRDefault="00E73D71"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5854" w:author="Khaled Daham" w:date="2014-03-28T12:31:00Z" w:initials="KD">
    <w:p w14:paraId="183AC91C" w14:textId="59DBA58C" w:rsidR="00E73D71" w:rsidRPr="000B0F50" w:rsidRDefault="00E73D71">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5859" w:author="Andreas Bjärkmar" w:date="2014-03-20T13:39:00Z" w:initials="AB">
    <w:p w14:paraId="40EDD806" w14:textId="77777777" w:rsidR="00E73D71" w:rsidRPr="000B0F50" w:rsidRDefault="00E73D71"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5896" w:author="Björn Genfors" w:date="2014-03-28T13:52:00Z" w:initials="BG">
    <w:p w14:paraId="59BC84C0" w14:textId="486ECFE0" w:rsidR="00E73D71" w:rsidRDefault="00E73D71" w:rsidP="00A35CE4">
      <w:pPr>
        <w:pStyle w:val="Kommentarer"/>
        <w:rPr>
          <w:lang w:val="sv-SE"/>
        </w:rPr>
      </w:pPr>
      <w:r>
        <w:rPr>
          <w:rStyle w:val="Kommentarsreferens"/>
        </w:rPr>
        <w:annotationRef/>
      </w:r>
      <w:r>
        <w:rPr>
          <w:lang w:val="sv-SE"/>
        </w:rPr>
        <w:t>I NPÖ RIV 2.2.0 finns dokumentation om OID och förvaltare för KV</w:t>
      </w:r>
      <w:r w:rsidRPr="002E59FA">
        <w:rPr>
          <w:lang w:val="sv-SE"/>
        </w:rPr>
        <w:t xml:space="preserve"> </w:t>
      </w:r>
      <w:r>
        <w:rPr>
          <w:lang w:val="sv-SE"/>
        </w:rPr>
        <w:t>Åtgärdsstatus, men det verkar också vara ett kodverk som gått upp i rök. Jag hittar det i V-TIM 1.0-spec, men inte i 2.0 eller 2.2.</w:t>
      </w:r>
    </w:p>
    <w:p w14:paraId="5D80B044" w14:textId="2CF6F9DF" w:rsidR="00E73D71" w:rsidRPr="002E59FA" w:rsidRDefault="00E73D71" w:rsidP="00A35CE4">
      <w:pPr>
        <w:pStyle w:val="Kommentarer"/>
        <w:rPr>
          <w:lang w:val="sv-SE"/>
        </w:rPr>
      </w:pPr>
      <w:r>
        <w:rPr>
          <w:lang w:val="sv-SE"/>
        </w:rPr>
        <w:t>V-TIM 2.2 innehåller  KV status aktivitet som är lite liknande.</w:t>
      </w:r>
    </w:p>
  </w:comment>
  <w:comment w:id="5895" w:author="Khaled Daham" w:date="2014-03-28T12:34:00Z" w:initials="KD">
    <w:p w14:paraId="54CCFD45" w14:textId="0213BD52" w:rsidR="00E73D71" w:rsidRPr="000B0F50" w:rsidRDefault="00E73D71">
      <w:pPr>
        <w:pStyle w:val="Kommentarer"/>
        <w:rPr>
          <w:lang w:val="sv-SE"/>
        </w:rPr>
      </w:pPr>
      <w:r>
        <w:rPr>
          <w:rStyle w:val="Kommentarsreferens"/>
        </w:rPr>
        <w:annotationRef/>
      </w:r>
      <w:r w:rsidRPr="000B0F50">
        <w:rPr>
          <w:lang w:val="sv-SE"/>
        </w:rPr>
        <w:t xml:space="preserve">Vi måste referera till ref-tabellen som skall ha en referens till sammanställningen av kodverk på rivta </w:t>
      </w:r>
    </w:p>
  </w:comment>
  <w:comment w:id="5918" w:author="Andreas Bjärkmar" w:date="2014-03-20T13:39:00Z" w:initials="AB">
    <w:p w14:paraId="096EAFB0" w14:textId="77777777" w:rsidR="00E73D71" w:rsidRPr="000B0F50" w:rsidRDefault="00E73D71" w:rsidP="005D7DF6">
      <w:pPr>
        <w:pStyle w:val="Kommentarer"/>
        <w:rPr>
          <w:lang w:val="sv-SE"/>
        </w:rPr>
      </w:pPr>
      <w:r>
        <w:rPr>
          <w:rStyle w:val="Kommentarsreferens"/>
        </w:rPr>
        <w:annotationRef/>
      </w:r>
      <w:r w:rsidRPr="000B0F50">
        <w:rPr>
          <w:lang w:val="sv-SE"/>
        </w:rPr>
        <w:t>1..1</w:t>
      </w:r>
    </w:p>
  </w:comment>
  <w:comment w:id="5917" w:author="Björn Genfors" w:date="2014-03-28T13:53:00Z" w:initials="BG">
    <w:p w14:paraId="7882E23C" w14:textId="6DA6F58E" w:rsidR="00E73D71" w:rsidRPr="00A35CE4" w:rsidRDefault="00E73D71" w:rsidP="00A35CE4">
      <w:pPr>
        <w:pStyle w:val="Kommentarer"/>
        <w:rPr>
          <w:lang w:val="sv-SE"/>
        </w:rPr>
      </w:pPr>
      <w:r>
        <w:rPr>
          <w:rStyle w:val="Kommentarsreferens"/>
        </w:rPr>
        <w:annotationRef/>
      </w:r>
      <w:r w:rsidRPr="00A35CE4">
        <w:rPr>
          <w:lang w:val="sv-SE"/>
        </w:rPr>
        <w:t>Samma kommentar som I förra kontraktet, jag förordar 0..1.</w:t>
      </w:r>
    </w:p>
  </w:comment>
  <w:comment w:id="5989" w:author="Khaled Daham" w:date="2014-03-28T12:39:00Z" w:initials="KD">
    <w:p w14:paraId="0F6C0029" w14:textId="58EDA3E6" w:rsidR="00E73D71" w:rsidRPr="000B0F50" w:rsidRDefault="00E73D71">
      <w:pPr>
        <w:pStyle w:val="Kommentarer"/>
        <w:rPr>
          <w:lang w:val="sv-SE"/>
        </w:rPr>
      </w:pPr>
      <w:r>
        <w:rPr>
          <w:rStyle w:val="Kommentarsreferens"/>
        </w:rPr>
        <w:annotationRef/>
      </w:r>
      <w:r w:rsidRPr="000B0F50">
        <w:rPr>
          <w:lang w:val="sv-SE"/>
        </w:rPr>
        <w:t>Schematron-regel</w:t>
      </w:r>
    </w:p>
  </w:comment>
  <w:comment w:id="5990" w:author="Andreas Bjärkmar" w:date="2014-03-20T13:39:00Z" w:initials="AB">
    <w:p w14:paraId="74B59126" w14:textId="77777777" w:rsidR="00E73D71" w:rsidRPr="000B0F50" w:rsidRDefault="00E73D71"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E73D71" w:rsidRPr="000B0F50" w:rsidRDefault="00E73D71" w:rsidP="005D7DF6">
      <w:pPr>
        <w:pStyle w:val="Kommentarer"/>
        <w:rPr>
          <w:lang w:val="sv-SE"/>
        </w:rPr>
      </w:pPr>
    </w:p>
    <w:p w14:paraId="126CFDAB" w14:textId="77777777" w:rsidR="00E73D71" w:rsidRPr="000B0F50" w:rsidRDefault="00E73D71" w:rsidP="005D7DF6">
      <w:pPr>
        <w:pStyle w:val="Kommentarer"/>
        <w:rPr>
          <w:lang w:val="sv-SE"/>
        </w:rPr>
      </w:pPr>
      <w:r w:rsidRPr="000B0F50">
        <w:rPr>
          <w:lang w:val="sv-SE"/>
        </w:rPr>
        <w:t>Ska man inte kunna överföra film i icke-DICOM-format?</w:t>
      </w:r>
    </w:p>
    <w:p w14:paraId="7A4C5339" w14:textId="77777777" w:rsidR="00E73D71" w:rsidRPr="000B0F50" w:rsidRDefault="00E73D71" w:rsidP="005D7DF6">
      <w:pPr>
        <w:pStyle w:val="Kommentarer"/>
        <w:rPr>
          <w:lang w:val="sv-SE"/>
        </w:rPr>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650B81" w14:textId="77777777" w:rsidR="006E2312" w:rsidRDefault="006E2312" w:rsidP="00C72B17">
      <w:pPr>
        <w:spacing w:line="240" w:lineRule="auto"/>
      </w:pPr>
      <w:r>
        <w:separator/>
      </w:r>
    </w:p>
  </w:endnote>
  <w:endnote w:type="continuationSeparator" w:id="0">
    <w:p w14:paraId="60EAF48A" w14:textId="77777777" w:rsidR="006E2312" w:rsidRDefault="006E2312"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E73D71" w:rsidRDefault="00E73D71">
    <w:pPr>
      <w:pStyle w:val="Sidfot"/>
    </w:pPr>
  </w:p>
  <w:p w14:paraId="12C113D0" w14:textId="77777777" w:rsidR="00E73D71" w:rsidRDefault="00E73D71">
    <w:pPr>
      <w:pStyle w:val="Sidfot"/>
    </w:pPr>
  </w:p>
  <w:p w14:paraId="1421CB49" w14:textId="77777777" w:rsidR="00E73D71" w:rsidRDefault="00E73D71">
    <w:pPr>
      <w:pStyle w:val="Sidfot"/>
    </w:pPr>
  </w:p>
  <w:p w14:paraId="6F807640" w14:textId="77777777" w:rsidR="00E73D71" w:rsidRDefault="00E73D71">
    <w:pPr>
      <w:pStyle w:val="Sidfot"/>
    </w:pPr>
  </w:p>
  <w:p w14:paraId="2E456113" w14:textId="77777777" w:rsidR="00E73D71" w:rsidRDefault="00E73D71">
    <w:pPr>
      <w:pStyle w:val="Sidfot"/>
    </w:pPr>
  </w:p>
  <w:p w14:paraId="36A9D811" w14:textId="77777777" w:rsidR="00E73D71" w:rsidRDefault="00E73D71">
    <w:pPr>
      <w:pStyle w:val="Sidfot"/>
    </w:pPr>
  </w:p>
  <w:p w14:paraId="2CD2C690" w14:textId="77777777" w:rsidR="00E73D71" w:rsidRDefault="00E73D71" w:rsidP="00956547">
    <w:pPr>
      <w:pStyle w:val="Sidfot"/>
    </w:pPr>
    <w:bookmarkStart w:id="6145"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6145"/>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671CA5" w14:textId="77777777" w:rsidR="006E2312" w:rsidRDefault="006E2312" w:rsidP="00C72B17">
      <w:pPr>
        <w:spacing w:line="240" w:lineRule="auto"/>
      </w:pPr>
      <w:r>
        <w:separator/>
      </w:r>
    </w:p>
  </w:footnote>
  <w:footnote w:type="continuationSeparator" w:id="0">
    <w:p w14:paraId="6BE31FC3" w14:textId="77777777" w:rsidR="006E2312" w:rsidRDefault="006E2312"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F59A5E4" w:rsidR="00E73D71" w:rsidRDefault="00E73D71" w:rsidP="008303EF">
    <w:pPr>
      <w:tabs>
        <w:tab w:val="left" w:pos="6237"/>
      </w:tabs>
    </w:pPr>
    <w:r>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6108" w:name="Date1"/>
    <w:r>
      <w:t>20 mars 2014</w:t>
    </w:r>
    <w:bookmarkEnd w:id="6108"/>
  </w:p>
  <w:p w14:paraId="005707D8" w14:textId="588DF0F6" w:rsidR="00E73D71" w:rsidRDefault="00E73D71" w:rsidP="008303EF">
    <w:pPr>
      <w:tabs>
        <w:tab w:val="left" w:pos="6237"/>
      </w:tabs>
    </w:pPr>
    <w:r>
      <w:tab/>
    </w:r>
    <w:bookmarkStart w:id="6109" w:name="LDnr1"/>
    <w:bookmarkEnd w:id="6109"/>
    <w:r>
      <w:t xml:space="preserve"> </w:t>
    </w:r>
    <w:bookmarkStart w:id="6110" w:name="Dnr1"/>
    <w:bookmarkEnd w:id="6110"/>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025A2D71">
              <wp:simplePos x="0" y="0"/>
              <wp:positionH relativeFrom="page">
                <wp:posOffset>6430645</wp:posOffset>
              </wp:positionH>
              <wp:positionV relativeFrom="page">
                <wp:posOffset>291465</wp:posOffset>
              </wp:positionV>
              <wp:extent cx="536575" cy="404495"/>
              <wp:effectExtent l="0" t="0" r="0" b="190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E73D71" w:rsidRPr="00C05223" w:rsidRDefault="00E73D7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A51F6">
                            <w:rPr>
                              <w:noProof/>
                              <w:sz w:val="16"/>
                              <w:szCs w:val="16"/>
                            </w:rPr>
                            <w:t>29</w:t>
                          </w:r>
                          <w:r w:rsidRPr="00E12C4A">
                            <w:rPr>
                              <w:sz w:val="16"/>
                              <w:szCs w:val="16"/>
                            </w:rPr>
                            <w:fldChar w:fldCharType="end"/>
                          </w:r>
                          <w:r w:rsidRPr="00E12C4A">
                            <w:rPr>
                              <w:sz w:val="16"/>
                              <w:szCs w:val="16"/>
                            </w:rPr>
                            <w:t xml:space="preserve"> (</w:t>
                          </w:r>
                          <w:fldSimple w:instr=" SECTIONPAGES   \* MERGEFORMAT ">
                            <w:ins w:id="6111" w:author="Björn Genfors" w:date="2014-03-28T16:41:00Z">
                              <w:r w:rsidR="009A51F6" w:rsidRPr="009A51F6">
                                <w:rPr>
                                  <w:noProof/>
                                  <w:sz w:val="16"/>
                                  <w:szCs w:val="16"/>
                                  <w:rPrChange w:id="6112" w:author="Björn Genfors" w:date="2014-03-28T16:41:00Z">
                                    <w:rPr/>
                                  </w:rPrChange>
                                </w:rPr>
                                <w:t>127</w:t>
                              </w:r>
                            </w:ins>
                            <w:del w:id="6113" w:author="Björn Genfors" w:date="2014-03-28T14:35:00Z">
                              <w:r w:rsidRPr="00DE71B1" w:rsidDel="00DE71B1">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35pt;margin-top:22.95pt;width:42.25pt;height:3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" fillcolor="white [3212]" stroked="f">
              <v:textbox>
                <w:txbxContent>
                  <w:p w14:paraId="72D7D166" w14:textId="3C2A1CCC" w:rsidR="00E73D71" w:rsidRPr="00C05223" w:rsidRDefault="00E73D7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A51F6">
                      <w:rPr>
                        <w:noProof/>
                        <w:sz w:val="16"/>
                        <w:szCs w:val="16"/>
                      </w:rPr>
                      <w:t>29</w:t>
                    </w:r>
                    <w:r w:rsidRPr="00E12C4A">
                      <w:rPr>
                        <w:sz w:val="16"/>
                        <w:szCs w:val="16"/>
                      </w:rPr>
                      <w:fldChar w:fldCharType="end"/>
                    </w:r>
                    <w:r w:rsidRPr="00E12C4A">
                      <w:rPr>
                        <w:sz w:val="16"/>
                        <w:szCs w:val="16"/>
                      </w:rPr>
                      <w:t xml:space="preserve"> (</w:t>
                    </w:r>
                    <w:fldSimple w:instr=" SECTIONPAGES   \* MERGEFORMAT ">
                      <w:ins w:id="6114" w:author="Björn Genfors" w:date="2014-03-28T16:41:00Z">
                        <w:r w:rsidR="009A51F6" w:rsidRPr="009A51F6">
                          <w:rPr>
                            <w:noProof/>
                            <w:sz w:val="16"/>
                            <w:szCs w:val="16"/>
                            <w:rPrChange w:id="6115" w:author="Björn Genfors" w:date="2014-03-28T16:41:00Z">
                              <w:rPr/>
                            </w:rPrChange>
                          </w:rPr>
                          <w:t>127</w:t>
                        </w:r>
                      </w:ins>
                      <w:del w:id="6116" w:author="Björn Genfors" w:date="2014-03-28T14:35:00Z">
                        <w:r w:rsidRPr="00DE71B1" w:rsidDel="00DE71B1">
                          <w:rPr>
                            <w:noProof/>
                            <w:sz w:val="16"/>
                            <w:szCs w:val="16"/>
                          </w:rPr>
                          <w:delText>111</w:delText>
                        </w:r>
                      </w:del>
                    </w:fldSimple>
                    <w:r w:rsidRPr="00E12C4A">
                      <w:rPr>
                        <w:sz w:val="16"/>
                        <w:szCs w:val="16"/>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E73D71" w:rsidRDefault="00E73D71"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6117" w:name="Date"/>
    <w:r>
      <w:t>20 Mars 2014</w:t>
    </w:r>
    <w:bookmarkEnd w:id="6117"/>
  </w:p>
  <w:p w14:paraId="587ABBD2" w14:textId="77777777" w:rsidR="00E73D71" w:rsidRDefault="00E73D71" w:rsidP="00D774BC">
    <w:pPr>
      <w:tabs>
        <w:tab w:val="left" w:pos="6237"/>
      </w:tabs>
    </w:pPr>
    <w:r>
      <w:tab/>
    </w:r>
    <w:bookmarkStart w:id="6118" w:name="LDnr"/>
    <w:bookmarkEnd w:id="6118"/>
    <w:r>
      <w:t xml:space="preserve"> </w:t>
    </w:r>
    <w:bookmarkStart w:id="6119" w:name="Dnr"/>
    <w:bookmarkEnd w:id="6119"/>
  </w:p>
  <w:p w14:paraId="77845D5F" w14:textId="77777777" w:rsidR="00E73D71" w:rsidRDefault="00E73D71"/>
  <w:tbl>
    <w:tblPr>
      <w:tblW w:w="9180" w:type="dxa"/>
      <w:tblLayout w:type="fixed"/>
      <w:tblLook w:val="04A0" w:firstRow="1" w:lastRow="0" w:firstColumn="1" w:lastColumn="0" w:noHBand="0" w:noVBand="1"/>
    </w:tblPr>
    <w:tblGrid>
      <w:gridCol w:w="956"/>
      <w:gridCol w:w="1199"/>
      <w:gridCol w:w="4049"/>
      <w:gridCol w:w="2976"/>
    </w:tblGrid>
    <w:tr w:rsidR="00E73D71" w:rsidRPr="0024387D" w14:paraId="7770CDCA" w14:textId="77777777" w:rsidTr="00364AE6">
      <w:tc>
        <w:tcPr>
          <w:tcW w:w="2155" w:type="dxa"/>
          <w:gridSpan w:val="2"/>
        </w:tcPr>
        <w:p w14:paraId="2BFF0FE8" w14:textId="77777777" w:rsidR="00E73D71" w:rsidRPr="0024387D" w:rsidRDefault="00E73D71" w:rsidP="00514BAB">
          <w:pPr>
            <w:pStyle w:val="Sidhuvud"/>
            <w:rPr>
              <w:rFonts w:cs="Georgia"/>
              <w:sz w:val="14"/>
              <w:szCs w:val="14"/>
            </w:rPr>
          </w:pPr>
          <w:r w:rsidRPr="0024387D">
            <w:rPr>
              <w:rFonts w:cs="Georgia"/>
              <w:sz w:val="14"/>
              <w:szCs w:val="14"/>
            </w:rPr>
            <w:t>Center för eHälsa i samverkan</w:t>
          </w:r>
        </w:p>
        <w:p w14:paraId="7311FDA3" w14:textId="77777777" w:rsidR="00E73D71" w:rsidRPr="0024387D" w:rsidRDefault="00E73D71" w:rsidP="00514BAB">
          <w:pPr>
            <w:pStyle w:val="Sidhuvud"/>
            <w:rPr>
              <w:rFonts w:cs="Georgia"/>
              <w:sz w:val="12"/>
              <w:szCs w:val="12"/>
            </w:rPr>
          </w:pPr>
          <w:r w:rsidRPr="0024387D">
            <w:rPr>
              <w:rFonts w:cs="Georgia"/>
              <w:sz w:val="12"/>
              <w:szCs w:val="12"/>
            </w:rPr>
            <w:t>Hornsgatan 20, 118 82 Stockholm</w:t>
          </w:r>
        </w:p>
        <w:p w14:paraId="143C4590" w14:textId="77777777" w:rsidR="00E73D71" w:rsidRPr="0024387D" w:rsidRDefault="00E73D71" w:rsidP="00514BAB">
          <w:pPr>
            <w:pStyle w:val="Sidhuvud"/>
            <w:rPr>
              <w:rFonts w:cs="Georgia"/>
              <w:sz w:val="12"/>
              <w:szCs w:val="12"/>
            </w:rPr>
          </w:pPr>
          <w:r>
            <w:rPr>
              <w:rFonts w:cs="Georgia"/>
              <w:sz w:val="12"/>
              <w:szCs w:val="12"/>
            </w:rPr>
            <w:t>Vxl: 08-452 70 00</w:t>
          </w:r>
          <w:bookmarkStart w:id="6120" w:name="PhoneDirect"/>
          <w:bookmarkStart w:id="6121" w:name="LMobile"/>
          <w:bookmarkEnd w:id="6120"/>
          <w:bookmarkEnd w:id="6121"/>
          <w:r w:rsidRPr="0024387D">
            <w:rPr>
              <w:rFonts w:cs="Georgia"/>
              <w:sz w:val="12"/>
              <w:szCs w:val="12"/>
            </w:rPr>
            <w:t xml:space="preserve"> </w:t>
          </w:r>
          <w:bookmarkStart w:id="6122" w:name="Mobile"/>
          <w:bookmarkEnd w:id="6122"/>
        </w:p>
        <w:p w14:paraId="674555CA" w14:textId="77777777" w:rsidR="00E73D71" w:rsidRDefault="00E73D71" w:rsidP="00514BAB">
          <w:pPr>
            <w:pStyle w:val="Sidhuvud"/>
            <w:rPr>
              <w:rFonts w:cs="Georgia"/>
              <w:sz w:val="12"/>
              <w:szCs w:val="12"/>
            </w:rPr>
          </w:pPr>
        </w:p>
        <w:bookmarkStart w:id="6123" w:name="Email"/>
        <w:bookmarkEnd w:id="6123"/>
        <w:p w14:paraId="1389D9DA" w14:textId="77777777" w:rsidR="00E73D71" w:rsidRDefault="00E73D71"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E73D71" w:rsidRPr="0024387D" w:rsidRDefault="00E73D71" w:rsidP="00514BAB">
          <w:pPr>
            <w:pStyle w:val="Sidhuvud"/>
            <w:rPr>
              <w:rFonts w:cs="Georgia"/>
              <w:sz w:val="12"/>
              <w:szCs w:val="12"/>
            </w:rPr>
          </w:pPr>
        </w:p>
      </w:tc>
      <w:tc>
        <w:tcPr>
          <w:tcW w:w="4049" w:type="dxa"/>
        </w:tcPr>
        <w:p w14:paraId="3BC96ADA" w14:textId="77777777" w:rsidR="00E73D71" w:rsidRPr="0024387D" w:rsidRDefault="00E73D71" w:rsidP="00514BAB">
          <w:pPr>
            <w:pStyle w:val="Sidhuvud"/>
            <w:rPr>
              <w:rFonts w:cs="Georgia"/>
              <w:sz w:val="14"/>
              <w:szCs w:val="14"/>
            </w:rPr>
          </w:pPr>
        </w:p>
      </w:tc>
      <w:tc>
        <w:tcPr>
          <w:tcW w:w="2976" w:type="dxa"/>
        </w:tcPr>
        <w:p w14:paraId="39150BC1" w14:textId="77777777" w:rsidR="00E73D71" w:rsidRDefault="00E73D71" w:rsidP="00514BAB">
          <w:r>
            <w:t xml:space="preserve"> </w:t>
          </w:r>
          <w:bookmarkStart w:id="6124" w:name="slask"/>
          <w:bookmarkStart w:id="6125" w:name="Addressee"/>
          <w:bookmarkEnd w:id="6124"/>
          <w:bookmarkEnd w:id="6125"/>
        </w:p>
      </w:tc>
    </w:tr>
    <w:tr w:rsidR="00E73D71" w:rsidRPr="00F456CC" w14:paraId="726051DA" w14:textId="77777777" w:rsidTr="00364AE6">
      <w:tc>
        <w:tcPr>
          <w:tcW w:w="956" w:type="dxa"/>
          <w:tcBorders>
            <w:right w:val="single" w:sz="4" w:space="0" w:color="auto"/>
          </w:tcBorders>
        </w:tcPr>
        <w:p w14:paraId="3D93C70D" w14:textId="77777777" w:rsidR="00E73D71" w:rsidRPr="00F456CC" w:rsidRDefault="00E73D71"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E73D71" w:rsidRPr="00F456CC" w:rsidRDefault="00E73D71"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E73D71" w:rsidRPr="002C11AF" w:rsidRDefault="00E73D71" w:rsidP="00514BAB">
          <w:pPr>
            <w:pStyle w:val="Sidhuvud"/>
            <w:rPr>
              <w:rFonts w:cs="Georgia"/>
              <w:sz w:val="12"/>
              <w:szCs w:val="12"/>
            </w:rPr>
          </w:pPr>
        </w:p>
      </w:tc>
      <w:tc>
        <w:tcPr>
          <w:tcW w:w="2976" w:type="dxa"/>
        </w:tcPr>
        <w:p w14:paraId="09468B72" w14:textId="77777777" w:rsidR="00E73D71" w:rsidRPr="002C11AF" w:rsidRDefault="00E73D71" w:rsidP="00514BAB">
          <w:pPr>
            <w:pStyle w:val="Sidhuvud"/>
            <w:rPr>
              <w:rFonts w:cs="Georgia"/>
              <w:sz w:val="12"/>
              <w:szCs w:val="12"/>
            </w:rPr>
          </w:pPr>
        </w:p>
      </w:tc>
    </w:tr>
  </w:tbl>
  <w:p w14:paraId="7431164C" w14:textId="77777777" w:rsidR="00E73D71" w:rsidRDefault="00E73D71" w:rsidP="003755FD">
    <w:pPr>
      <w:pStyle w:val="Sidhuvud"/>
    </w:pPr>
    <w:bookmarkStart w:id="6126" w:name="Radera2"/>
    <w:bookmarkEnd w:id="6126"/>
  </w:p>
  <w:p w14:paraId="1A31566D" w14:textId="77777777" w:rsidR="00E73D71" w:rsidRDefault="00E73D71" w:rsidP="003755FD">
    <w:pPr>
      <w:pStyle w:val="Sidhuvud"/>
    </w:pPr>
  </w:p>
  <w:p w14:paraId="71CD4DF7" w14:textId="77777777" w:rsidR="00E73D71" w:rsidRDefault="00E73D71" w:rsidP="003755FD">
    <w:pPr>
      <w:pStyle w:val="Sidhuvud"/>
    </w:pPr>
  </w:p>
  <w:p w14:paraId="6C34E9AD" w14:textId="7ABCC737" w:rsidR="00E73D71" w:rsidRPr="003755FD" w:rsidRDefault="00E73D71"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E73D71" w:rsidRPr="00C05223" w:rsidRDefault="00E73D7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134B9E">
                            <w:rPr>
                              <w:noProof/>
                              <w:sz w:val="16"/>
                              <w:szCs w:val="16"/>
                            </w:rPr>
                            <w:t>1</w:t>
                          </w:r>
                          <w:r w:rsidRPr="00E12C4A">
                            <w:rPr>
                              <w:sz w:val="16"/>
                              <w:szCs w:val="16"/>
                            </w:rPr>
                            <w:fldChar w:fldCharType="end"/>
                          </w:r>
                          <w:r w:rsidRPr="00E12C4A">
                            <w:rPr>
                              <w:sz w:val="16"/>
                              <w:szCs w:val="16"/>
                            </w:rPr>
                            <w:t xml:space="preserve"> (</w:t>
                          </w:r>
                          <w:fldSimple w:instr=" SECTIONPAGES   \* MERGEFORMAT ">
                            <w:ins w:id="6127" w:author="Björn Genfors" w:date="2014-03-28T16:19:00Z">
                              <w:r w:rsidR="00134B9E" w:rsidRPr="00134B9E">
                                <w:rPr>
                                  <w:noProof/>
                                  <w:sz w:val="16"/>
                                  <w:szCs w:val="16"/>
                                  <w:rPrChange w:id="6128" w:author="Björn Genfors" w:date="2014-03-28T16:19:00Z">
                                    <w:rPr/>
                                  </w:rPrChange>
                                </w:rPr>
                                <w:t>112</w:t>
                              </w:r>
                            </w:ins>
                            <w:ins w:id="6129" w:author="Khaled Daham" w:date="2014-03-28T12:35:00Z">
                              <w:del w:id="6130" w:author="Björn Genfors" w:date="2014-03-28T13:01:00Z">
                                <w:r w:rsidRPr="006F6609" w:rsidDel="000B0F50">
                                  <w:rPr>
                                    <w:noProof/>
                                    <w:sz w:val="16"/>
                                    <w:szCs w:val="16"/>
                                    <w:rPrChange w:id="6131" w:author="Khaled Daham" w:date="2014-03-28T12:35:00Z">
                                      <w:rPr/>
                                    </w:rPrChange>
                                  </w:rPr>
                                  <w:delText>108</w:delText>
                                </w:r>
                              </w:del>
                            </w:ins>
                            <w:ins w:id="6132" w:author="Andreas Bjärkmar" w:date="2014-03-28T10:56:00Z">
                              <w:del w:id="6133" w:author="Björn Genfors" w:date="2014-03-28T13:01:00Z">
                                <w:r w:rsidRPr="00F01C22" w:rsidDel="000B0F50">
                                  <w:rPr>
                                    <w:noProof/>
                                    <w:sz w:val="16"/>
                                    <w:szCs w:val="16"/>
                                    <w:rPrChange w:id="6134" w:author="Andreas Bjärkmar" w:date="2014-03-28T10:56:00Z">
                                      <w:rPr/>
                                    </w:rPrChange>
                                  </w:rPr>
                                  <w:delText>108</w:delText>
                                </w:r>
                              </w:del>
                            </w:ins>
                            <w:del w:id="6135" w:author="Björn Genfors" w:date="2014-03-28T13:01:00Z">
                              <w:r w:rsidRPr="004F120A" w:rsidDel="000B0F50">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E73D71" w:rsidRPr="00C05223" w:rsidRDefault="00E73D7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134B9E">
                      <w:rPr>
                        <w:noProof/>
                        <w:sz w:val="16"/>
                        <w:szCs w:val="16"/>
                      </w:rPr>
                      <w:t>1</w:t>
                    </w:r>
                    <w:r w:rsidRPr="00E12C4A">
                      <w:rPr>
                        <w:sz w:val="16"/>
                        <w:szCs w:val="16"/>
                      </w:rPr>
                      <w:fldChar w:fldCharType="end"/>
                    </w:r>
                    <w:r w:rsidRPr="00E12C4A">
                      <w:rPr>
                        <w:sz w:val="16"/>
                        <w:szCs w:val="16"/>
                      </w:rPr>
                      <w:t xml:space="preserve"> (</w:t>
                    </w:r>
                    <w:fldSimple w:instr=" SECTIONPAGES   \* MERGEFORMAT ">
                      <w:ins w:id="6136" w:author="Björn Genfors" w:date="2014-03-28T16:19:00Z">
                        <w:r w:rsidR="00134B9E" w:rsidRPr="00134B9E">
                          <w:rPr>
                            <w:noProof/>
                            <w:sz w:val="16"/>
                            <w:szCs w:val="16"/>
                            <w:rPrChange w:id="6137" w:author="Björn Genfors" w:date="2014-03-28T16:19:00Z">
                              <w:rPr/>
                            </w:rPrChange>
                          </w:rPr>
                          <w:t>112</w:t>
                        </w:r>
                      </w:ins>
                      <w:ins w:id="6138" w:author="Khaled Daham" w:date="2014-03-28T12:35:00Z">
                        <w:del w:id="6139" w:author="Björn Genfors" w:date="2014-03-28T13:01:00Z">
                          <w:r w:rsidRPr="006F6609" w:rsidDel="000B0F50">
                            <w:rPr>
                              <w:noProof/>
                              <w:sz w:val="16"/>
                              <w:szCs w:val="16"/>
                              <w:rPrChange w:id="6140" w:author="Khaled Daham" w:date="2014-03-28T12:35:00Z">
                                <w:rPr/>
                              </w:rPrChange>
                            </w:rPr>
                            <w:delText>108</w:delText>
                          </w:r>
                        </w:del>
                      </w:ins>
                      <w:ins w:id="6141" w:author="Andreas Bjärkmar" w:date="2014-03-28T10:56:00Z">
                        <w:del w:id="6142" w:author="Björn Genfors" w:date="2014-03-28T13:01:00Z">
                          <w:r w:rsidRPr="00F01C22" w:rsidDel="000B0F50">
                            <w:rPr>
                              <w:noProof/>
                              <w:sz w:val="16"/>
                              <w:szCs w:val="16"/>
                              <w:rPrChange w:id="6143" w:author="Andreas Bjärkmar" w:date="2014-03-28T10:56:00Z">
                                <w:rPr/>
                              </w:rPrChange>
                            </w:rPr>
                            <w:delText>108</w:delText>
                          </w:r>
                        </w:del>
                      </w:ins>
                      <w:del w:id="6144" w:author="Björn Genfors" w:date="2014-03-28T13:01:00Z">
                        <w:r w:rsidRPr="004F120A" w:rsidDel="000B0F50">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E0A83DF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776C"/>
    <w:rsid w:val="000D0257"/>
    <w:rsid w:val="000D4323"/>
    <w:rsid w:val="000E020A"/>
    <w:rsid w:val="000E190F"/>
    <w:rsid w:val="000E4FE6"/>
    <w:rsid w:val="000E5F63"/>
    <w:rsid w:val="00100B52"/>
    <w:rsid w:val="001022A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91B2C"/>
    <w:rsid w:val="00193014"/>
    <w:rsid w:val="001946E2"/>
    <w:rsid w:val="001B2C00"/>
    <w:rsid w:val="001C046C"/>
    <w:rsid w:val="001C1E6E"/>
    <w:rsid w:val="001C4712"/>
    <w:rsid w:val="001D061B"/>
    <w:rsid w:val="001D2A3F"/>
    <w:rsid w:val="001D46AF"/>
    <w:rsid w:val="001E1878"/>
    <w:rsid w:val="001E54A4"/>
    <w:rsid w:val="001E580A"/>
    <w:rsid w:val="002016C1"/>
    <w:rsid w:val="002047F2"/>
    <w:rsid w:val="0020763F"/>
    <w:rsid w:val="00212825"/>
    <w:rsid w:val="002138EC"/>
    <w:rsid w:val="002161F4"/>
    <w:rsid w:val="00224476"/>
    <w:rsid w:val="00226F03"/>
    <w:rsid w:val="0024387D"/>
    <w:rsid w:val="0024467A"/>
    <w:rsid w:val="00246426"/>
    <w:rsid w:val="002617D1"/>
    <w:rsid w:val="00261EA5"/>
    <w:rsid w:val="00265DFD"/>
    <w:rsid w:val="00265F2C"/>
    <w:rsid w:val="00265F33"/>
    <w:rsid w:val="00267208"/>
    <w:rsid w:val="0027683A"/>
    <w:rsid w:val="00277ADB"/>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91FA2"/>
    <w:rsid w:val="004922BF"/>
    <w:rsid w:val="0049416E"/>
    <w:rsid w:val="004A2237"/>
    <w:rsid w:val="004A4493"/>
    <w:rsid w:val="004B0B17"/>
    <w:rsid w:val="004B3466"/>
    <w:rsid w:val="004B347C"/>
    <w:rsid w:val="004B5EB7"/>
    <w:rsid w:val="004C349F"/>
    <w:rsid w:val="004C66FC"/>
    <w:rsid w:val="004C7A30"/>
    <w:rsid w:val="004D72D7"/>
    <w:rsid w:val="004F120A"/>
    <w:rsid w:val="004F2686"/>
    <w:rsid w:val="004F39E1"/>
    <w:rsid w:val="004F7A03"/>
    <w:rsid w:val="00502896"/>
    <w:rsid w:val="00505F17"/>
    <w:rsid w:val="00513E2A"/>
    <w:rsid w:val="00514BAB"/>
    <w:rsid w:val="00517A9A"/>
    <w:rsid w:val="00517C89"/>
    <w:rsid w:val="00525CF4"/>
    <w:rsid w:val="00537CC7"/>
    <w:rsid w:val="005408F3"/>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50709"/>
    <w:rsid w:val="00653081"/>
    <w:rsid w:val="00661F2C"/>
    <w:rsid w:val="006648CB"/>
    <w:rsid w:val="006736AE"/>
    <w:rsid w:val="006816AF"/>
    <w:rsid w:val="00686189"/>
    <w:rsid w:val="006878CE"/>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3708"/>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62AAB"/>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2346"/>
    <w:rsid w:val="00A03D94"/>
    <w:rsid w:val="00A14B9C"/>
    <w:rsid w:val="00A16E37"/>
    <w:rsid w:val="00A24C6D"/>
    <w:rsid w:val="00A26CF5"/>
    <w:rsid w:val="00A27DA6"/>
    <w:rsid w:val="00A30DC6"/>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467B"/>
    <w:rsid w:val="00B767DA"/>
    <w:rsid w:val="00B77D5E"/>
    <w:rsid w:val="00B80999"/>
    <w:rsid w:val="00B86215"/>
    <w:rsid w:val="00B90A42"/>
    <w:rsid w:val="00BA1591"/>
    <w:rsid w:val="00BB02BA"/>
    <w:rsid w:val="00BB11BB"/>
    <w:rsid w:val="00BB5903"/>
    <w:rsid w:val="00BB6694"/>
    <w:rsid w:val="00BC5398"/>
    <w:rsid w:val="00BD3476"/>
    <w:rsid w:val="00BD68EB"/>
    <w:rsid w:val="00C00D40"/>
    <w:rsid w:val="00C02E30"/>
    <w:rsid w:val="00C04B41"/>
    <w:rsid w:val="00C10D6D"/>
    <w:rsid w:val="00C136A6"/>
    <w:rsid w:val="00C14894"/>
    <w:rsid w:val="00C14D25"/>
    <w:rsid w:val="00C20DBF"/>
    <w:rsid w:val="00C26EAC"/>
    <w:rsid w:val="00C27116"/>
    <w:rsid w:val="00C311DC"/>
    <w:rsid w:val="00C33FFF"/>
    <w:rsid w:val="00C375AB"/>
    <w:rsid w:val="00C420B9"/>
    <w:rsid w:val="00C427B8"/>
    <w:rsid w:val="00C52D77"/>
    <w:rsid w:val="00C5331E"/>
    <w:rsid w:val="00C54788"/>
    <w:rsid w:val="00C54F68"/>
    <w:rsid w:val="00C66377"/>
    <w:rsid w:val="00C71635"/>
    <w:rsid w:val="00C72B17"/>
    <w:rsid w:val="00C72FDC"/>
    <w:rsid w:val="00C76C24"/>
    <w:rsid w:val="00C8549F"/>
    <w:rsid w:val="00C875DE"/>
    <w:rsid w:val="00CA5F92"/>
    <w:rsid w:val="00CB260D"/>
    <w:rsid w:val="00CB6E89"/>
    <w:rsid w:val="00CC270E"/>
    <w:rsid w:val="00CC412F"/>
    <w:rsid w:val="00CC7016"/>
    <w:rsid w:val="00CC70DA"/>
    <w:rsid w:val="00CE0FA6"/>
    <w:rsid w:val="00CE1031"/>
    <w:rsid w:val="00CE7DFC"/>
    <w:rsid w:val="00CF4460"/>
    <w:rsid w:val="00CF47A0"/>
    <w:rsid w:val="00CF5277"/>
    <w:rsid w:val="00D01ED8"/>
    <w:rsid w:val="00D02AB9"/>
    <w:rsid w:val="00D037DF"/>
    <w:rsid w:val="00D1188C"/>
    <w:rsid w:val="00D14529"/>
    <w:rsid w:val="00D16694"/>
    <w:rsid w:val="00D203BA"/>
    <w:rsid w:val="00D21C11"/>
    <w:rsid w:val="00D26B87"/>
    <w:rsid w:val="00D4194A"/>
    <w:rsid w:val="00D43587"/>
    <w:rsid w:val="00D53A9A"/>
    <w:rsid w:val="00D5572D"/>
    <w:rsid w:val="00D622F8"/>
    <w:rsid w:val="00D654EF"/>
    <w:rsid w:val="00D76FD4"/>
    <w:rsid w:val="00D774BC"/>
    <w:rsid w:val="00D7754C"/>
    <w:rsid w:val="00D826EE"/>
    <w:rsid w:val="00D91240"/>
    <w:rsid w:val="00D93512"/>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D2E7E"/>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mments" Target="comments.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721CBF-ED7B-409B-90B5-969DF4886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34</TotalTime>
  <Pages>127</Pages>
  <Words>32582</Words>
  <Characters>172686</Characters>
  <Application>Microsoft Office Word</Application>
  <DocSecurity>0</DocSecurity>
  <Lines>1439</Lines>
  <Paragraphs>409</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204859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7</cp:revision>
  <dcterms:created xsi:type="dcterms:W3CDTF">2014-03-28T15:07:00Z</dcterms:created>
  <dcterms:modified xsi:type="dcterms:W3CDTF">2014-03-28T15:41:00Z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