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ins w:id="2" w:author="Björn Genfors" w:date="2014-03-31T13:27:00Z">
        <w:r w:rsidR="002F320B" w:rsidRPr="002F320B">
          <w:rPr>
            <w:color w:val="76923C" w:themeColor="accent3" w:themeShade="BF"/>
            <w:sz w:val="48"/>
            <w:szCs w:val="48"/>
            <w:rPrChange w:id="3" w:author="Björn Genfors" w:date="2014-03-31T13:27:00Z">
              <w:rPr>
                <w:color w:val="76923C" w:themeColor="accent3" w:themeShade="BF"/>
              </w:rPr>
            </w:rPrChange>
          </w:rPr>
          <w:t>Tjänstekontraktsbeskrivning - clinicalprocess</w:t>
        </w:r>
        <w:r w:rsidR="002F320B">
          <w:rPr>
            <w:color w:val="76923C" w:themeColor="accent3" w:themeShade="BF"/>
          </w:rPr>
          <w:t xml:space="preserve"> </w:t>
        </w:r>
        <w:r w:rsidR="002F320B" w:rsidRPr="002F320B">
          <w:rPr>
            <w:color w:val="76923C" w:themeColor="accent3" w:themeShade="BF"/>
            <w:sz w:val="48"/>
            <w:szCs w:val="48"/>
            <w:rPrChange w:id="4" w:author="Björn Genfors" w:date="2014-03-31T13:27:00Z">
              <w:rPr>
                <w:color w:val="76923C" w:themeColor="accent3" w:themeShade="BF"/>
              </w:rPr>
            </w:rPrChange>
          </w:rPr>
          <w:t>healthcond actoutcome</w:t>
        </w:r>
      </w:ins>
      <w:del w:id="5" w:author="Björn Genfors" w:date="2014-03-31T13:27:00Z">
        <w:r w:rsidR="007D15A6" w:rsidRPr="007D15A6" w:rsidDel="002F320B">
          <w:rPr>
            <w:color w:val="76923C" w:themeColor="accent3" w:themeShade="BF"/>
            <w:sz w:val="48"/>
            <w:szCs w:val="48"/>
          </w:rPr>
          <w:delText>Tjänstekontraktsbeskrivning - clinicalprocess</w:delText>
        </w:r>
        <w:r w:rsidR="007D15A6" w:rsidRPr="007D15A6" w:rsidDel="002F320B">
          <w:rPr>
            <w:color w:val="76923C" w:themeColor="accent3" w:themeShade="BF"/>
          </w:rPr>
          <w:delText xml:space="preserve"> </w:delText>
        </w:r>
        <w:r w:rsidR="007D15A6" w:rsidRPr="007D15A6" w:rsidDel="002F320B">
          <w:rPr>
            <w:color w:val="76923C" w:themeColor="accent3" w:themeShade="BF"/>
            <w:sz w:val="48"/>
            <w:szCs w:val="48"/>
          </w:rPr>
          <w:delText>healthcond actoutcome</w:delText>
        </w:r>
      </w:del>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ins w:id="6" w:author="Björn Genfors" w:date="2014-03-31T13:27:00Z">
        <w:r w:rsidR="002F320B" w:rsidRPr="002F320B">
          <w:rPr>
            <w:rFonts w:ascii="Arial" w:hAnsi="Arial"/>
            <w:b/>
            <w:sz w:val="36"/>
            <w:szCs w:val="36"/>
            <w:rPrChange w:id="7" w:author="Björn Genfors" w:date="2014-03-31T13:27:00Z">
              <w:rPr>
                <w:rFonts w:ascii="Arial" w:hAnsi="Arial"/>
                <w:sz w:val="36"/>
                <w:szCs w:val="36"/>
              </w:rPr>
            </w:rPrChange>
          </w:rPr>
          <w:t>2</w:t>
        </w:r>
      </w:ins>
      <w:del w:id="8" w:author="Björn Genfors" w:date="2014-03-31T13:27:00Z">
        <w:r w:rsidR="0027683A" w:rsidRPr="003A6D72" w:rsidDel="002F320B">
          <w:rPr>
            <w:rFonts w:ascii="Arial" w:hAnsi="Arial"/>
            <w:b/>
            <w:sz w:val="36"/>
            <w:szCs w:val="36"/>
          </w:rPr>
          <w:delText>2</w:delText>
        </w:r>
      </w:del>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ins w:id="9" w:author="Björn Genfors" w:date="2014-03-31T13:27:00Z">
        <w:r w:rsidR="002F320B" w:rsidRPr="002F320B">
          <w:rPr>
            <w:rFonts w:ascii="Arial" w:hAnsi="Arial"/>
            <w:b/>
            <w:sz w:val="36"/>
            <w:szCs w:val="36"/>
            <w:rPrChange w:id="10" w:author="Björn Genfors" w:date="2014-03-31T13:27:00Z">
              <w:rPr>
                <w:rFonts w:ascii="Arial" w:hAnsi="Arial"/>
                <w:sz w:val="36"/>
                <w:szCs w:val="36"/>
              </w:rPr>
            </w:rPrChange>
          </w:rPr>
          <w:t>1</w:t>
        </w:r>
      </w:ins>
      <w:del w:id="11" w:author="Björn Genfors" w:date="2014-03-31T13:27:00Z">
        <w:r w:rsidR="0027683A" w:rsidRPr="003A6D72" w:rsidDel="002F320B">
          <w:rPr>
            <w:rFonts w:ascii="Arial" w:hAnsi="Arial"/>
            <w:b/>
            <w:sz w:val="36"/>
            <w:szCs w:val="36"/>
          </w:rPr>
          <w:delText>1</w:delText>
        </w:r>
      </w:del>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Content>
        <w:p w14:paraId="72E966D7" w14:textId="77777777" w:rsidR="00C54F68" w:rsidRPr="00CC412F" w:rsidRDefault="00C54F68">
          <w:pPr>
            <w:pStyle w:val="TOCHeading"/>
          </w:pPr>
          <w:r w:rsidRPr="00CC412F">
            <w:t>Innehållsförteckning</w:t>
          </w:r>
        </w:p>
        <w:p w14:paraId="4DBD9E71" w14:textId="77777777" w:rsidR="0039059D" w:rsidRDefault="00C54F68">
          <w:pPr>
            <w:pStyle w:val="TOC1"/>
            <w:tabs>
              <w:tab w:val="left" w:pos="326"/>
              <w:tab w:val="right" w:leader="dot" w:pos="8664"/>
            </w:tabs>
            <w:rPr>
              <w:ins w:id="12" w:author="Khaled Daham" w:date="2014-04-04T08:19:00Z"/>
              <w:rFonts w:asciiTheme="minorHAnsi" w:eastAsiaTheme="minorEastAsia" w:hAnsiTheme="minorHAnsi" w:cstheme="minorBidi"/>
              <w:noProof/>
              <w:sz w:val="24"/>
              <w:szCs w:val="24"/>
              <w:lang w:val="en-US" w:eastAsia="ja-JP"/>
            </w:rPr>
          </w:pPr>
          <w:r w:rsidRPr="00FB06E9">
            <w:fldChar w:fldCharType="begin"/>
          </w:r>
          <w:r w:rsidRPr="00CC412F">
            <w:instrText xml:space="preserve"> TOC \o "1-3" \h \z \u </w:instrText>
          </w:r>
          <w:r w:rsidRPr="00FB06E9">
            <w:fldChar w:fldCharType="separate"/>
          </w:r>
          <w:ins w:id="13" w:author="Khaled Daham" w:date="2014-04-04T08:19:00Z">
            <w:r w:rsidR="0039059D">
              <w:rPr>
                <w:noProof/>
              </w:rPr>
              <w:t>1</w:t>
            </w:r>
            <w:r w:rsidR="0039059D">
              <w:rPr>
                <w:rFonts w:asciiTheme="minorHAnsi" w:eastAsiaTheme="minorEastAsia" w:hAnsiTheme="minorHAnsi" w:cstheme="minorBidi"/>
                <w:noProof/>
                <w:sz w:val="24"/>
                <w:szCs w:val="24"/>
                <w:lang w:val="en-US" w:eastAsia="ja-JP"/>
              </w:rPr>
              <w:tab/>
            </w:r>
            <w:r w:rsidR="0039059D">
              <w:rPr>
                <w:noProof/>
              </w:rPr>
              <w:t>Inledning</w:t>
            </w:r>
            <w:r w:rsidR="0039059D">
              <w:rPr>
                <w:noProof/>
              </w:rPr>
              <w:tab/>
            </w:r>
            <w:r w:rsidR="0039059D">
              <w:rPr>
                <w:noProof/>
              </w:rPr>
              <w:fldChar w:fldCharType="begin"/>
            </w:r>
            <w:r w:rsidR="0039059D">
              <w:rPr>
                <w:noProof/>
              </w:rPr>
              <w:instrText xml:space="preserve"> PAGEREF _Toc258218924 \h </w:instrText>
            </w:r>
            <w:r w:rsidR="0039059D">
              <w:rPr>
                <w:noProof/>
              </w:rPr>
            </w:r>
          </w:ins>
          <w:r w:rsidR="0039059D">
            <w:rPr>
              <w:noProof/>
            </w:rPr>
            <w:fldChar w:fldCharType="separate"/>
          </w:r>
          <w:ins w:id="14" w:author="Khaled Daham" w:date="2014-04-04T08:19:00Z">
            <w:r w:rsidR="0039059D">
              <w:rPr>
                <w:noProof/>
              </w:rPr>
              <w:t>11</w:t>
            </w:r>
            <w:r w:rsidR="0039059D">
              <w:rPr>
                <w:noProof/>
              </w:rPr>
              <w:fldChar w:fldCharType="end"/>
            </w:r>
          </w:ins>
        </w:p>
        <w:p w14:paraId="7E742D63" w14:textId="77777777" w:rsidR="0039059D" w:rsidRDefault="0039059D">
          <w:pPr>
            <w:pStyle w:val="TOC1"/>
            <w:tabs>
              <w:tab w:val="left" w:pos="352"/>
              <w:tab w:val="right" w:leader="dot" w:pos="8664"/>
            </w:tabs>
            <w:rPr>
              <w:ins w:id="15" w:author="Khaled Daham" w:date="2014-04-04T08:19:00Z"/>
              <w:rFonts w:asciiTheme="minorHAnsi" w:eastAsiaTheme="minorEastAsia" w:hAnsiTheme="minorHAnsi" w:cstheme="minorBidi"/>
              <w:noProof/>
              <w:sz w:val="24"/>
              <w:szCs w:val="24"/>
              <w:lang w:val="en-US" w:eastAsia="ja-JP"/>
            </w:rPr>
          </w:pPr>
          <w:ins w:id="16" w:author="Khaled Daham" w:date="2014-04-04T08:19:00Z">
            <w:r>
              <w:rPr>
                <w:noProof/>
              </w:rPr>
              <w:t>2</w:t>
            </w:r>
            <w:r>
              <w:rPr>
                <w:rFonts w:asciiTheme="minorHAnsi" w:eastAsiaTheme="minorEastAsia" w:hAnsiTheme="minorHAnsi" w:cstheme="minorBidi"/>
                <w:noProof/>
                <w:sz w:val="24"/>
                <w:szCs w:val="24"/>
                <w:lang w:val="en-US" w:eastAsia="ja-JP"/>
              </w:rPr>
              <w:tab/>
            </w:r>
            <w:r>
              <w:rPr>
                <w:noProof/>
              </w:rPr>
              <w:t>Versionsinformation</w:t>
            </w:r>
            <w:r>
              <w:rPr>
                <w:noProof/>
              </w:rPr>
              <w:tab/>
            </w:r>
            <w:r>
              <w:rPr>
                <w:noProof/>
              </w:rPr>
              <w:fldChar w:fldCharType="begin"/>
            </w:r>
            <w:r>
              <w:rPr>
                <w:noProof/>
              </w:rPr>
              <w:instrText xml:space="preserve"> PAGEREF _Toc258218925 \h </w:instrText>
            </w:r>
            <w:r>
              <w:rPr>
                <w:noProof/>
              </w:rPr>
            </w:r>
          </w:ins>
          <w:r>
            <w:rPr>
              <w:noProof/>
            </w:rPr>
            <w:fldChar w:fldCharType="separate"/>
          </w:r>
          <w:ins w:id="17" w:author="Khaled Daham" w:date="2014-04-04T08:19:00Z">
            <w:r>
              <w:rPr>
                <w:noProof/>
              </w:rPr>
              <w:t>12</w:t>
            </w:r>
            <w:r>
              <w:rPr>
                <w:noProof/>
              </w:rPr>
              <w:fldChar w:fldCharType="end"/>
            </w:r>
          </w:ins>
        </w:p>
        <w:p w14:paraId="49FE3516" w14:textId="77777777" w:rsidR="0039059D" w:rsidRDefault="0039059D">
          <w:pPr>
            <w:pStyle w:val="TOC2"/>
            <w:tabs>
              <w:tab w:val="left" w:pos="692"/>
              <w:tab w:val="right" w:leader="dot" w:pos="8664"/>
            </w:tabs>
            <w:rPr>
              <w:ins w:id="18" w:author="Khaled Daham" w:date="2014-04-04T08:19:00Z"/>
              <w:rFonts w:asciiTheme="minorHAnsi" w:eastAsiaTheme="minorEastAsia" w:hAnsiTheme="minorHAnsi" w:cstheme="minorBidi"/>
              <w:noProof/>
              <w:sz w:val="24"/>
              <w:szCs w:val="24"/>
              <w:lang w:val="en-US" w:eastAsia="ja-JP"/>
            </w:rPr>
          </w:pPr>
          <w:ins w:id="19" w:author="Khaled Daham" w:date="2014-04-04T08:19:00Z">
            <w:r>
              <w:rPr>
                <w:noProof/>
              </w:rPr>
              <w:t>2.1</w:t>
            </w:r>
            <w:r>
              <w:rPr>
                <w:rFonts w:asciiTheme="minorHAnsi" w:eastAsiaTheme="minorEastAsia" w:hAnsiTheme="minorHAnsi" w:cstheme="minorBidi"/>
                <w:noProof/>
                <w:sz w:val="24"/>
                <w:szCs w:val="24"/>
                <w:lang w:val="en-US" w:eastAsia="ja-JP"/>
              </w:rPr>
              <w:tab/>
            </w:r>
            <w:r>
              <w:rPr>
                <w:noProof/>
              </w:rPr>
              <w:t>Version 2.1.RC3</w:t>
            </w:r>
            <w:r>
              <w:rPr>
                <w:noProof/>
              </w:rPr>
              <w:tab/>
            </w:r>
            <w:r>
              <w:rPr>
                <w:noProof/>
              </w:rPr>
              <w:fldChar w:fldCharType="begin"/>
            </w:r>
            <w:r>
              <w:rPr>
                <w:noProof/>
              </w:rPr>
              <w:instrText xml:space="preserve"> PAGEREF _Toc258218926 \h </w:instrText>
            </w:r>
            <w:r>
              <w:rPr>
                <w:noProof/>
              </w:rPr>
            </w:r>
          </w:ins>
          <w:r>
            <w:rPr>
              <w:noProof/>
            </w:rPr>
            <w:fldChar w:fldCharType="separate"/>
          </w:r>
          <w:ins w:id="20" w:author="Khaled Daham" w:date="2014-04-04T08:19:00Z">
            <w:r>
              <w:rPr>
                <w:noProof/>
              </w:rPr>
              <w:t>12</w:t>
            </w:r>
            <w:r>
              <w:rPr>
                <w:noProof/>
              </w:rPr>
              <w:fldChar w:fldCharType="end"/>
            </w:r>
          </w:ins>
        </w:p>
        <w:p w14:paraId="38476C3A" w14:textId="77777777" w:rsidR="0039059D" w:rsidRDefault="0039059D">
          <w:pPr>
            <w:pStyle w:val="TOC3"/>
            <w:tabs>
              <w:tab w:val="left" w:pos="1031"/>
              <w:tab w:val="right" w:leader="dot" w:pos="8664"/>
            </w:tabs>
            <w:rPr>
              <w:ins w:id="21" w:author="Khaled Daham" w:date="2014-04-04T08:19:00Z"/>
              <w:rFonts w:asciiTheme="minorHAnsi" w:eastAsiaTheme="minorEastAsia" w:hAnsiTheme="minorHAnsi" w:cstheme="minorBidi"/>
              <w:noProof/>
              <w:sz w:val="24"/>
              <w:szCs w:val="24"/>
              <w:lang w:val="en-US" w:eastAsia="ja-JP"/>
            </w:rPr>
          </w:pPr>
          <w:ins w:id="22" w:author="Khaled Daham" w:date="2014-04-04T08:19:00Z">
            <w:r>
              <w:rPr>
                <w:noProof/>
              </w:rPr>
              <w:t>2.1.1</w:t>
            </w:r>
            <w:r>
              <w:rPr>
                <w:rFonts w:asciiTheme="minorHAnsi" w:eastAsiaTheme="minorEastAsia" w:hAnsiTheme="minorHAnsi" w:cstheme="minorBidi"/>
                <w:noProof/>
                <w:sz w:val="24"/>
                <w:szCs w:val="24"/>
                <w:lang w:val="en-US" w:eastAsia="ja-JP"/>
              </w:rPr>
              <w:tab/>
            </w:r>
            <w:r>
              <w:rPr>
                <w:noProof/>
              </w:rPr>
              <w:t>Oförändrade tjänstekontrakt</w:t>
            </w:r>
            <w:r>
              <w:rPr>
                <w:noProof/>
              </w:rPr>
              <w:tab/>
            </w:r>
            <w:r>
              <w:rPr>
                <w:noProof/>
              </w:rPr>
              <w:fldChar w:fldCharType="begin"/>
            </w:r>
            <w:r>
              <w:rPr>
                <w:noProof/>
              </w:rPr>
              <w:instrText xml:space="preserve"> PAGEREF _Toc258218927 \h </w:instrText>
            </w:r>
            <w:r>
              <w:rPr>
                <w:noProof/>
              </w:rPr>
            </w:r>
          </w:ins>
          <w:r>
            <w:rPr>
              <w:noProof/>
            </w:rPr>
            <w:fldChar w:fldCharType="separate"/>
          </w:r>
          <w:ins w:id="23" w:author="Khaled Daham" w:date="2014-04-04T08:19:00Z">
            <w:r>
              <w:rPr>
                <w:noProof/>
              </w:rPr>
              <w:t>12</w:t>
            </w:r>
            <w:r>
              <w:rPr>
                <w:noProof/>
              </w:rPr>
              <w:fldChar w:fldCharType="end"/>
            </w:r>
          </w:ins>
        </w:p>
        <w:p w14:paraId="270FC1BE" w14:textId="77777777" w:rsidR="0039059D" w:rsidRDefault="0039059D">
          <w:pPr>
            <w:pStyle w:val="TOC3"/>
            <w:tabs>
              <w:tab w:val="left" w:pos="1057"/>
              <w:tab w:val="right" w:leader="dot" w:pos="8664"/>
            </w:tabs>
            <w:rPr>
              <w:ins w:id="24" w:author="Khaled Daham" w:date="2014-04-04T08:19:00Z"/>
              <w:rFonts w:asciiTheme="minorHAnsi" w:eastAsiaTheme="minorEastAsia" w:hAnsiTheme="minorHAnsi" w:cstheme="minorBidi"/>
              <w:noProof/>
              <w:sz w:val="24"/>
              <w:szCs w:val="24"/>
              <w:lang w:val="en-US" w:eastAsia="ja-JP"/>
            </w:rPr>
          </w:pPr>
          <w:ins w:id="25" w:author="Khaled Daham" w:date="2014-04-04T08:19:00Z">
            <w:r>
              <w:rPr>
                <w:noProof/>
              </w:rPr>
              <w:t>2.1.2</w:t>
            </w:r>
            <w:r>
              <w:rPr>
                <w:rFonts w:asciiTheme="minorHAnsi" w:eastAsiaTheme="minorEastAsia" w:hAnsiTheme="minorHAnsi" w:cstheme="minorBidi"/>
                <w:noProof/>
                <w:sz w:val="24"/>
                <w:szCs w:val="24"/>
                <w:lang w:val="en-US" w:eastAsia="ja-JP"/>
              </w:rPr>
              <w:tab/>
            </w:r>
            <w:r>
              <w:rPr>
                <w:noProof/>
              </w:rPr>
              <w:t>Nya tjänstekontrakt</w:t>
            </w:r>
            <w:r>
              <w:rPr>
                <w:noProof/>
              </w:rPr>
              <w:tab/>
            </w:r>
            <w:r>
              <w:rPr>
                <w:noProof/>
              </w:rPr>
              <w:fldChar w:fldCharType="begin"/>
            </w:r>
            <w:r>
              <w:rPr>
                <w:noProof/>
              </w:rPr>
              <w:instrText xml:space="preserve"> PAGEREF _Toc258218928 \h </w:instrText>
            </w:r>
            <w:r>
              <w:rPr>
                <w:noProof/>
              </w:rPr>
            </w:r>
          </w:ins>
          <w:r>
            <w:rPr>
              <w:noProof/>
            </w:rPr>
            <w:fldChar w:fldCharType="separate"/>
          </w:r>
          <w:ins w:id="26" w:author="Khaled Daham" w:date="2014-04-04T08:19:00Z">
            <w:r>
              <w:rPr>
                <w:noProof/>
              </w:rPr>
              <w:t>12</w:t>
            </w:r>
            <w:r>
              <w:rPr>
                <w:noProof/>
              </w:rPr>
              <w:fldChar w:fldCharType="end"/>
            </w:r>
          </w:ins>
        </w:p>
        <w:p w14:paraId="2288533E" w14:textId="77777777" w:rsidR="0039059D" w:rsidRDefault="0039059D">
          <w:pPr>
            <w:pStyle w:val="TOC3"/>
            <w:tabs>
              <w:tab w:val="left" w:pos="1056"/>
              <w:tab w:val="right" w:leader="dot" w:pos="8664"/>
            </w:tabs>
            <w:rPr>
              <w:ins w:id="27" w:author="Khaled Daham" w:date="2014-04-04T08:19:00Z"/>
              <w:rFonts w:asciiTheme="minorHAnsi" w:eastAsiaTheme="minorEastAsia" w:hAnsiTheme="minorHAnsi" w:cstheme="minorBidi"/>
              <w:noProof/>
              <w:sz w:val="24"/>
              <w:szCs w:val="24"/>
              <w:lang w:val="en-US" w:eastAsia="ja-JP"/>
            </w:rPr>
          </w:pPr>
          <w:ins w:id="28" w:author="Khaled Daham" w:date="2014-04-04T08:19:00Z">
            <w:r>
              <w:rPr>
                <w:noProof/>
              </w:rPr>
              <w:t>2.1.3</w:t>
            </w:r>
            <w:r>
              <w:rPr>
                <w:rFonts w:asciiTheme="minorHAnsi" w:eastAsiaTheme="minorEastAsia" w:hAnsiTheme="minorHAnsi" w:cstheme="minorBidi"/>
                <w:noProof/>
                <w:sz w:val="24"/>
                <w:szCs w:val="24"/>
                <w:lang w:val="en-US" w:eastAsia="ja-JP"/>
              </w:rPr>
              <w:tab/>
            </w:r>
            <w:r>
              <w:rPr>
                <w:noProof/>
              </w:rPr>
              <w:t>Förändrade tjänstekontrakt</w:t>
            </w:r>
            <w:r>
              <w:rPr>
                <w:noProof/>
              </w:rPr>
              <w:tab/>
            </w:r>
            <w:r>
              <w:rPr>
                <w:noProof/>
              </w:rPr>
              <w:fldChar w:fldCharType="begin"/>
            </w:r>
            <w:r>
              <w:rPr>
                <w:noProof/>
              </w:rPr>
              <w:instrText xml:space="preserve"> PAGEREF _Toc258218929 \h </w:instrText>
            </w:r>
            <w:r>
              <w:rPr>
                <w:noProof/>
              </w:rPr>
            </w:r>
          </w:ins>
          <w:r>
            <w:rPr>
              <w:noProof/>
            </w:rPr>
            <w:fldChar w:fldCharType="separate"/>
          </w:r>
          <w:ins w:id="29" w:author="Khaled Daham" w:date="2014-04-04T08:19:00Z">
            <w:r>
              <w:rPr>
                <w:noProof/>
              </w:rPr>
              <w:t>12</w:t>
            </w:r>
            <w:r>
              <w:rPr>
                <w:noProof/>
              </w:rPr>
              <w:fldChar w:fldCharType="end"/>
            </w:r>
          </w:ins>
        </w:p>
        <w:p w14:paraId="62EE345C" w14:textId="77777777" w:rsidR="0039059D" w:rsidRDefault="0039059D">
          <w:pPr>
            <w:pStyle w:val="TOC3"/>
            <w:tabs>
              <w:tab w:val="left" w:pos="1058"/>
              <w:tab w:val="right" w:leader="dot" w:pos="8664"/>
            </w:tabs>
            <w:rPr>
              <w:ins w:id="30" w:author="Khaled Daham" w:date="2014-04-04T08:19:00Z"/>
              <w:rFonts w:asciiTheme="minorHAnsi" w:eastAsiaTheme="minorEastAsia" w:hAnsiTheme="minorHAnsi" w:cstheme="minorBidi"/>
              <w:noProof/>
              <w:sz w:val="24"/>
              <w:szCs w:val="24"/>
              <w:lang w:val="en-US" w:eastAsia="ja-JP"/>
            </w:rPr>
          </w:pPr>
          <w:ins w:id="31" w:author="Khaled Daham" w:date="2014-04-04T08:19:00Z">
            <w:r>
              <w:rPr>
                <w:noProof/>
              </w:rPr>
              <w:t>2.1.4</w:t>
            </w:r>
            <w:r>
              <w:rPr>
                <w:rFonts w:asciiTheme="minorHAnsi" w:eastAsiaTheme="minorEastAsia" w:hAnsiTheme="minorHAnsi" w:cstheme="minorBidi"/>
                <w:noProof/>
                <w:sz w:val="24"/>
                <w:szCs w:val="24"/>
                <w:lang w:val="en-US" w:eastAsia="ja-JP"/>
              </w:rPr>
              <w:tab/>
            </w:r>
            <w:r>
              <w:rPr>
                <w:noProof/>
              </w:rPr>
              <w:t>Utgångna tjänstekontrakt</w:t>
            </w:r>
            <w:r>
              <w:rPr>
                <w:noProof/>
              </w:rPr>
              <w:tab/>
            </w:r>
            <w:r>
              <w:rPr>
                <w:noProof/>
              </w:rPr>
              <w:fldChar w:fldCharType="begin"/>
            </w:r>
            <w:r>
              <w:rPr>
                <w:noProof/>
              </w:rPr>
              <w:instrText xml:space="preserve"> PAGEREF _Toc258218930 \h </w:instrText>
            </w:r>
            <w:r>
              <w:rPr>
                <w:noProof/>
              </w:rPr>
            </w:r>
          </w:ins>
          <w:r>
            <w:rPr>
              <w:noProof/>
            </w:rPr>
            <w:fldChar w:fldCharType="separate"/>
          </w:r>
          <w:ins w:id="32" w:author="Khaled Daham" w:date="2014-04-04T08:19:00Z">
            <w:r>
              <w:rPr>
                <w:noProof/>
              </w:rPr>
              <w:t>12</w:t>
            </w:r>
            <w:r>
              <w:rPr>
                <w:noProof/>
              </w:rPr>
              <w:fldChar w:fldCharType="end"/>
            </w:r>
          </w:ins>
        </w:p>
        <w:p w14:paraId="675B8828" w14:textId="77777777" w:rsidR="0039059D" w:rsidRDefault="0039059D">
          <w:pPr>
            <w:pStyle w:val="TOC2"/>
            <w:tabs>
              <w:tab w:val="left" w:pos="717"/>
              <w:tab w:val="right" w:leader="dot" w:pos="8664"/>
            </w:tabs>
            <w:rPr>
              <w:ins w:id="33" w:author="Khaled Daham" w:date="2014-04-04T08:19:00Z"/>
              <w:rFonts w:asciiTheme="minorHAnsi" w:eastAsiaTheme="minorEastAsia" w:hAnsiTheme="minorHAnsi" w:cstheme="minorBidi"/>
              <w:noProof/>
              <w:sz w:val="24"/>
              <w:szCs w:val="24"/>
              <w:lang w:val="en-US" w:eastAsia="ja-JP"/>
            </w:rPr>
          </w:pPr>
          <w:ins w:id="34" w:author="Khaled Daham" w:date="2014-04-04T08:19:00Z">
            <w:r>
              <w:rPr>
                <w:noProof/>
              </w:rPr>
              <w:t>2.2</w:t>
            </w:r>
            <w:r>
              <w:rPr>
                <w:rFonts w:asciiTheme="minorHAnsi" w:eastAsiaTheme="minorEastAsia" w:hAnsiTheme="minorHAnsi" w:cstheme="minorBidi"/>
                <w:noProof/>
                <w:sz w:val="24"/>
                <w:szCs w:val="24"/>
                <w:lang w:val="en-US" w:eastAsia="ja-JP"/>
              </w:rPr>
              <w:tab/>
            </w:r>
            <w:r>
              <w:rPr>
                <w:noProof/>
              </w:rPr>
              <w:t>Version tidigare</w:t>
            </w:r>
            <w:r>
              <w:rPr>
                <w:noProof/>
              </w:rPr>
              <w:tab/>
            </w:r>
            <w:r>
              <w:rPr>
                <w:noProof/>
              </w:rPr>
              <w:fldChar w:fldCharType="begin"/>
            </w:r>
            <w:r>
              <w:rPr>
                <w:noProof/>
              </w:rPr>
              <w:instrText xml:space="preserve"> PAGEREF _Toc258218931 \h </w:instrText>
            </w:r>
            <w:r>
              <w:rPr>
                <w:noProof/>
              </w:rPr>
            </w:r>
          </w:ins>
          <w:r>
            <w:rPr>
              <w:noProof/>
            </w:rPr>
            <w:fldChar w:fldCharType="separate"/>
          </w:r>
          <w:ins w:id="35" w:author="Khaled Daham" w:date="2014-04-04T08:19:00Z">
            <w:r>
              <w:rPr>
                <w:noProof/>
              </w:rPr>
              <w:t>12</w:t>
            </w:r>
            <w:r>
              <w:rPr>
                <w:noProof/>
              </w:rPr>
              <w:fldChar w:fldCharType="end"/>
            </w:r>
          </w:ins>
        </w:p>
        <w:p w14:paraId="3D836576" w14:textId="77777777" w:rsidR="0039059D" w:rsidRDefault="0039059D">
          <w:pPr>
            <w:pStyle w:val="TOC1"/>
            <w:tabs>
              <w:tab w:val="left" w:pos="350"/>
              <w:tab w:val="right" w:leader="dot" w:pos="8664"/>
            </w:tabs>
            <w:rPr>
              <w:ins w:id="36" w:author="Khaled Daham" w:date="2014-04-04T08:19:00Z"/>
              <w:rFonts w:asciiTheme="minorHAnsi" w:eastAsiaTheme="minorEastAsia" w:hAnsiTheme="minorHAnsi" w:cstheme="minorBidi"/>
              <w:noProof/>
              <w:sz w:val="24"/>
              <w:szCs w:val="24"/>
              <w:lang w:val="en-US" w:eastAsia="ja-JP"/>
            </w:rPr>
          </w:pPr>
          <w:ins w:id="37" w:author="Khaled Daham" w:date="2014-04-04T08:19:00Z">
            <w:r>
              <w:rPr>
                <w:noProof/>
              </w:rPr>
              <w:t>3</w:t>
            </w:r>
            <w:r>
              <w:rPr>
                <w:rFonts w:asciiTheme="minorHAnsi" w:eastAsiaTheme="minorEastAsia" w:hAnsiTheme="minorHAnsi" w:cstheme="minorBidi"/>
                <w:noProof/>
                <w:sz w:val="24"/>
                <w:szCs w:val="24"/>
                <w:lang w:val="en-US" w:eastAsia="ja-JP"/>
              </w:rPr>
              <w:tab/>
            </w:r>
            <w:r>
              <w:rPr>
                <w:noProof/>
              </w:rPr>
              <w:t>Tjänstedomänens arkitektur</w:t>
            </w:r>
            <w:r>
              <w:rPr>
                <w:noProof/>
              </w:rPr>
              <w:tab/>
            </w:r>
            <w:r>
              <w:rPr>
                <w:noProof/>
              </w:rPr>
              <w:fldChar w:fldCharType="begin"/>
            </w:r>
            <w:r>
              <w:rPr>
                <w:noProof/>
              </w:rPr>
              <w:instrText xml:space="preserve"> PAGEREF _Toc258218932 \h </w:instrText>
            </w:r>
            <w:r>
              <w:rPr>
                <w:noProof/>
              </w:rPr>
            </w:r>
          </w:ins>
          <w:r>
            <w:rPr>
              <w:noProof/>
            </w:rPr>
            <w:fldChar w:fldCharType="separate"/>
          </w:r>
          <w:ins w:id="38" w:author="Khaled Daham" w:date="2014-04-04T08:19:00Z">
            <w:r>
              <w:rPr>
                <w:noProof/>
              </w:rPr>
              <w:t>13</w:t>
            </w:r>
            <w:r>
              <w:rPr>
                <w:noProof/>
              </w:rPr>
              <w:fldChar w:fldCharType="end"/>
            </w:r>
          </w:ins>
        </w:p>
        <w:p w14:paraId="74D82E2A" w14:textId="77777777" w:rsidR="0039059D" w:rsidRDefault="0039059D">
          <w:pPr>
            <w:pStyle w:val="TOC2"/>
            <w:tabs>
              <w:tab w:val="left" w:pos="690"/>
              <w:tab w:val="right" w:leader="dot" w:pos="8664"/>
            </w:tabs>
            <w:rPr>
              <w:ins w:id="39" w:author="Khaled Daham" w:date="2014-04-04T08:19:00Z"/>
              <w:rFonts w:asciiTheme="minorHAnsi" w:eastAsiaTheme="minorEastAsia" w:hAnsiTheme="minorHAnsi" w:cstheme="minorBidi"/>
              <w:noProof/>
              <w:sz w:val="24"/>
              <w:szCs w:val="24"/>
              <w:lang w:val="en-US" w:eastAsia="ja-JP"/>
            </w:rPr>
          </w:pPr>
          <w:ins w:id="40" w:author="Khaled Daham" w:date="2014-04-04T08:19:00Z">
            <w:r>
              <w:rPr>
                <w:noProof/>
              </w:rPr>
              <w:t>3.1</w:t>
            </w:r>
            <w:r>
              <w:rPr>
                <w:rFonts w:asciiTheme="minorHAnsi" w:eastAsiaTheme="minorEastAsia" w:hAnsiTheme="minorHAnsi" w:cstheme="minorBidi"/>
                <w:noProof/>
                <w:sz w:val="24"/>
                <w:szCs w:val="24"/>
                <w:lang w:val="en-US" w:eastAsia="ja-JP"/>
              </w:rPr>
              <w:tab/>
            </w:r>
            <w:r>
              <w:rPr>
                <w:noProof/>
              </w:rPr>
              <w:t>Flöden</w:t>
            </w:r>
            <w:r>
              <w:rPr>
                <w:noProof/>
              </w:rPr>
              <w:tab/>
            </w:r>
            <w:r>
              <w:rPr>
                <w:noProof/>
              </w:rPr>
              <w:fldChar w:fldCharType="begin"/>
            </w:r>
            <w:r>
              <w:rPr>
                <w:noProof/>
              </w:rPr>
              <w:instrText xml:space="preserve"> PAGEREF _Toc258218933 \h </w:instrText>
            </w:r>
            <w:r>
              <w:rPr>
                <w:noProof/>
              </w:rPr>
            </w:r>
          </w:ins>
          <w:r>
            <w:rPr>
              <w:noProof/>
            </w:rPr>
            <w:fldChar w:fldCharType="separate"/>
          </w:r>
          <w:ins w:id="41" w:author="Khaled Daham" w:date="2014-04-04T08:19:00Z">
            <w:r>
              <w:rPr>
                <w:noProof/>
              </w:rPr>
              <w:t>13</w:t>
            </w:r>
            <w:r>
              <w:rPr>
                <w:noProof/>
              </w:rPr>
              <w:fldChar w:fldCharType="end"/>
            </w:r>
          </w:ins>
        </w:p>
        <w:p w14:paraId="246FFA58" w14:textId="77777777" w:rsidR="0039059D" w:rsidRDefault="0039059D">
          <w:pPr>
            <w:pStyle w:val="TOC3"/>
            <w:tabs>
              <w:tab w:val="left" w:pos="1030"/>
              <w:tab w:val="right" w:leader="dot" w:pos="8664"/>
            </w:tabs>
            <w:rPr>
              <w:ins w:id="42" w:author="Khaled Daham" w:date="2014-04-04T08:19:00Z"/>
              <w:rFonts w:asciiTheme="minorHAnsi" w:eastAsiaTheme="minorEastAsia" w:hAnsiTheme="minorHAnsi" w:cstheme="minorBidi"/>
              <w:noProof/>
              <w:sz w:val="24"/>
              <w:szCs w:val="24"/>
              <w:lang w:val="en-US" w:eastAsia="ja-JP"/>
            </w:rPr>
          </w:pPr>
          <w:ins w:id="43" w:author="Khaled Daham" w:date="2014-04-04T08:19:00Z">
            <w:r>
              <w:rPr>
                <w:noProof/>
              </w:rPr>
              <w:t>3.1.1</w:t>
            </w:r>
            <w:r>
              <w:rPr>
                <w:rFonts w:asciiTheme="minorHAnsi" w:eastAsiaTheme="minorEastAsia" w:hAnsiTheme="minorHAnsi" w:cstheme="minorBidi"/>
                <w:noProof/>
                <w:sz w:val="24"/>
                <w:szCs w:val="24"/>
                <w:lang w:val="en-US" w:eastAsia="ja-JP"/>
              </w:rPr>
              <w:tab/>
            </w:r>
            <w:r>
              <w:rPr>
                <w:noProof/>
              </w:rPr>
              <w:t>Flöde 1 – Hämta svar på en konsultationsremiss.</w:t>
            </w:r>
            <w:r>
              <w:rPr>
                <w:noProof/>
              </w:rPr>
              <w:tab/>
            </w:r>
            <w:r>
              <w:rPr>
                <w:noProof/>
              </w:rPr>
              <w:fldChar w:fldCharType="begin"/>
            </w:r>
            <w:r>
              <w:rPr>
                <w:noProof/>
              </w:rPr>
              <w:instrText xml:space="preserve"> PAGEREF _Toc258218934 \h </w:instrText>
            </w:r>
            <w:r>
              <w:rPr>
                <w:noProof/>
              </w:rPr>
            </w:r>
          </w:ins>
          <w:r>
            <w:rPr>
              <w:noProof/>
            </w:rPr>
            <w:fldChar w:fldCharType="separate"/>
          </w:r>
          <w:ins w:id="44" w:author="Khaled Daham" w:date="2014-04-04T08:19:00Z">
            <w:r>
              <w:rPr>
                <w:noProof/>
              </w:rPr>
              <w:t>13</w:t>
            </w:r>
            <w:r>
              <w:rPr>
                <w:noProof/>
              </w:rPr>
              <w:fldChar w:fldCharType="end"/>
            </w:r>
          </w:ins>
        </w:p>
        <w:p w14:paraId="76E3C9D2" w14:textId="77777777" w:rsidR="0039059D" w:rsidRDefault="0039059D">
          <w:pPr>
            <w:pStyle w:val="TOC3"/>
            <w:tabs>
              <w:tab w:val="left" w:pos="1056"/>
              <w:tab w:val="right" w:leader="dot" w:pos="8664"/>
            </w:tabs>
            <w:rPr>
              <w:ins w:id="45" w:author="Khaled Daham" w:date="2014-04-04T08:19:00Z"/>
              <w:rFonts w:asciiTheme="minorHAnsi" w:eastAsiaTheme="minorEastAsia" w:hAnsiTheme="minorHAnsi" w:cstheme="minorBidi"/>
              <w:noProof/>
              <w:sz w:val="24"/>
              <w:szCs w:val="24"/>
              <w:lang w:val="en-US" w:eastAsia="ja-JP"/>
            </w:rPr>
          </w:pPr>
          <w:ins w:id="46" w:author="Khaled Daham" w:date="2014-04-04T08:19:00Z">
            <w:r>
              <w:rPr>
                <w:noProof/>
              </w:rPr>
              <w:t>3.1.2</w:t>
            </w:r>
            <w:r>
              <w:rPr>
                <w:rFonts w:asciiTheme="minorHAnsi" w:eastAsiaTheme="minorEastAsia" w:hAnsiTheme="minorHAnsi" w:cstheme="minorBidi"/>
                <w:noProof/>
                <w:sz w:val="24"/>
                <w:szCs w:val="24"/>
                <w:lang w:val="en-US" w:eastAsia="ja-JP"/>
              </w:rPr>
              <w:tab/>
            </w:r>
            <w:r>
              <w:rPr>
                <w:noProof/>
              </w:rPr>
              <w:t>Flöde 2 – Hämta mödravårdsinformation</w:t>
            </w:r>
            <w:r>
              <w:rPr>
                <w:noProof/>
              </w:rPr>
              <w:tab/>
            </w:r>
            <w:r>
              <w:rPr>
                <w:noProof/>
              </w:rPr>
              <w:fldChar w:fldCharType="begin"/>
            </w:r>
            <w:r>
              <w:rPr>
                <w:noProof/>
              </w:rPr>
              <w:instrText xml:space="preserve"> PAGEREF _Toc258218935 \h </w:instrText>
            </w:r>
            <w:r>
              <w:rPr>
                <w:noProof/>
              </w:rPr>
            </w:r>
          </w:ins>
          <w:r>
            <w:rPr>
              <w:noProof/>
            </w:rPr>
            <w:fldChar w:fldCharType="separate"/>
          </w:r>
          <w:ins w:id="47" w:author="Khaled Daham" w:date="2014-04-04T08:19:00Z">
            <w:r>
              <w:rPr>
                <w:noProof/>
              </w:rPr>
              <w:t>15</w:t>
            </w:r>
            <w:r>
              <w:rPr>
                <w:noProof/>
              </w:rPr>
              <w:fldChar w:fldCharType="end"/>
            </w:r>
          </w:ins>
        </w:p>
        <w:p w14:paraId="1BC284E9" w14:textId="77777777" w:rsidR="0039059D" w:rsidRDefault="0039059D">
          <w:pPr>
            <w:pStyle w:val="TOC3"/>
            <w:tabs>
              <w:tab w:val="left" w:pos="1054"/>
              <w:tab w:val="right" w:leader="dot" w:pos="8664"/>
            </w:tabs>
            <w:rPr>
              <w:ins w:id="48" w:author="Khaled Daham" w:date="2014-04-04T08:19:00Z"/>
              <w:rFonts w:asciiTheme="minorHAnsi" w:eastAsiaTheme="minorEastAsia" w:hAnsiTheme="minorHAnsi" w:cstheme="minorBidi"/>
              <w:noProof/>
              <w:sz w:val="24"/>
              <w:szCs w:val="24"/>
              <w:lang w:val="en-US" w:eastAsia="ja-JP"/>
            </w:rPr>
          </w:pPr>
          <w:ins w:id="49" w:author="Khaled Daham" w:date="2014-04-04T08:19:00Z">
            <w:r>
              <w:rPr>
                <w:noProof/>
              </w:rPr>
              <w:t>3.1.3</w:t>
            </w:r>
            <w:r>
              <w:rPr>
                <w:rFonts w:asciiTheme="minorHAnsi" w:eastAsiaTheme="minorEastAsia" w:hAnsiTheme="minorHAnsi" w:cstheme="minorBidi"/>
                <w:noProof/>
                <w:sz w:val="24"/>
                <w:szCs w:val="24"/>
                <w:lang w:val="en-US" w:eastAsia="ja-JP"/>
              </w:rPr>
              <w:tab/>
            </w:r>
            <w:r>
              <w:rPr>
                <w:noProof/>
              </w:rPr>
              <w:t>Flöde 3 – Hämta patienters kemilaboratoriesvar</w:t>
            </w:r>
            <w:r>
              <w:rPr>
                <w:noProof/>
              </w:rPr>
              <w:tab/>
            </w:r>
            <w:r>
              <w:rPr>
                <w:noProof/>
              </w:rPr>
              <w:fldChar w:fldCharType="begin"/>
            </w:r>
            <w:r>
              <w:rPr>
                <w:noProof/>
              </w:rPr>
              <w:instrText xml:space="preserve"> PAGEREF _Toc258218936 \h </w:instrText>
            </w:r>
            <w:r>
              <w:rPr>
                <w:noProof/>
              </w:rPr>
            </w:r>
          </w:ins>
          <w:r>
            <w:rPr>
              <w:noProof/>
            </w:rPr>
            <w:fldChar w:fldCharType="separate"/>
          </w:r>
          <w:ins w:id="50" w:author="Khaled Daham" w:date="2014-04-04T08:19:00Z">
            <w:r>
              <w:rPr>
                <w:noProof/>
              </w:rPr>
              <w:t>17</w:t>
            </w:r>
            <w:r>
              <w:rPr>
                <w:noProof/>
              </w:rPr>
              <w:fldChar w:fldCharType="end"/>
            </w:r>
          </w:ins>
        </w:p>
        <w:p w14:paraId="1071AFCC" w14:textId="77777777" w:rsidR="0039059D" w:rsidRDefault="0039059D">
          <w:pPr>
            <w:pStyle w:val="TOC3"/>
            <w:tabs>
              <w:tab w:val="left" w:pos="1057"/>
              <w:tab w:val="right" w:leader="dot" w:pos="8664"/>
            </w:tabs>
            <w:rPr>
              <w:ins w:id="51" w:author="Khaled Daham" w:date="2014-04-04T08:19:00Z"/>
              <w:rFonts w:asciiTheme="minorHAnsi" w:eastAsiaTheme="minorEastAsia" w:hAnsiTheme="minorHAnsi" w:cstheme="minorBidi"/>
              <w:noProof/>
              <w:sz w:val="24"/>
              <w:szCs w:val="24"/>
              <w:lang w:val="en-US" w:eastAsia="ja-JP"/>
            </w:rPr>
          </w:pPr>
          <w:ins w:id="52" w:author="Khaled Daham" w:date="2014-04-04T08:19:00Z">
            <w:r>
              <w:rPr>
                <w:noProof/>
              </w:rPr>
              <w:t>3.1.4</w:t>
            </w:r>
            <w:r>
              <w:rPr>
                <w:rFonts w:asciiTheme="minorHAnsi" w:eastAsiaTheme="minorEastAsia" w:hAnsiTheme="minorHAnsi" w:cstheme="minorBidi"/>
                <w:noProof/>
                <w:sz w:val="24"/>
                <w:szCs w:val="24"/>
                <w:lang w:val="en-US" w:eastAsia="ja-JP"/>
              </w:rPr>
              <w:tab/>
            </w:r>
            <w:r>
              <w:rPr>
                <w:noProof/>
              </w:rPr>
              <w:t>Flöde 4 – Hämta EKG data</w:t>
            </w:r>
            <w:r>
              <w:rPr>
                <w:noProof/>
              </w:rPr>
              <w:tab/>
            </w:r>
            <w:r>
              <w:rPr>
                <w:noProof/>
              </w:rPr>
              <w:fldChar w:fldCharType="begin"/>
            </w:r>
            <w:r>
              <w:rPr>
                <w:noProof/>
              </w:rPr>
              <w:instrText xml:space="preserve"> PAGEREF _Toc258218937 \h </w:instrText>
            </w:r>
            <w:r>
              <w:rPr>
                <w:noProof/>
              </w:rPr>
            </w:r>
          </w:ins>
          <w:r>
            <w:rPr>
              <w:noProof/>
            </w:rPr>
            <w:fldChar w:fldCharType="separate"/>
          </w:r>
          <w:ins w:id="53" w:author="Khaled Daham" w:date="2014-04-04T08:19:00Z">
            <w:r>
              <w:rPr>
                <w:noProof/>
              </w:rPr>
              <w:t>19</w:t>
            </w:r>
            <w:r>
              <w:rPr>
                <w:noProof/>
              </w:rPr>
              <w:fldChar w:fldCharType="end"/>
            </w:r>
          </w:ins>
        </w:p>
        <w:p w14:paraId="7471CDB8" w14:textId="77777777" w:rsidR="0039059D" w:rsidRDefault="0039059D">
          <w:pPr>
            <w:pStyle w:val="TOC3"/>
            <w:tabs>
              <w:tab w:val="left" w:pos="1050"/>
              <w:tab w:val="right" w:leader="dot" w:pos="8664"/>
            </w:tabs>
            <w:rPr>
              <w:ins w:id="54" w:author="Khaled Daham" w:date="2014-04-04T08:19:00Z"/>
              <w:rFonts w:asciiTheme="minorHAnsi" w:eastAsiaTheme="minorEastAsia" w:hAnsiTheme="minorHAnsi" w:cstheme="minorBidi"/>
              <w:noProof/>
              <w:sz w:val="24"/>
              <w:szCs w:val="24"/>
              <w:lang w:val="en-US" w:eastAsia="ja-JP"/>
            </w:rPr>
          </w:pPr>
          <w:ins w:id="55" w:author="Khaled Daham" w:date="2014-04-04T08:19:00Z">
            <w:r>
              <w:rPr>
                <w:noProof/>
              </w:rPr>
              <w:t>3.1.5</w:t>
            </w:r>
            <w:r>
              <w:rPr>
                <w:rFonts w:asciiTheme="minorHAnsi" w:eastAsiaTheme="minorEastAsia" w:hAnsiTheme="minorHAnsi" w:cstheme="minorBidi"/>
                <w:noProof/>
                <w:sz w:val="24"/>
                <w:szCs w:val="24"/>
                <w:lang w:val="en-US" w:eastAsia="ja-JP"/>
              </w:rPr>
              <w:tab/>
            </w:r>
            <w:r>
              <w:rPr>
                <w:noProof/>
              </w:rPr>
              <w:t>Flöde 5 – Hämta bilddiagnostisk data</w:t>
            </w:r>
            <w:r>
              <w:rPr>
                <w:noProof/>
              </w:rPr>
              <w:tab/>
            </w:r>
            <w:r>
              <w:rPr>
                <w:noProof/>
              </w:rPr>
              <w:fldChar w:fldCharType="begin"/>
            </w:r>
            <w:r>
              <w:rPr>
                <w:noProof/>
              </w:rPr>
              <w:instrText xml:space="preserve"> PAGEREF _Toc258218938 \h </w:instrText>
            </w:r>
            <w:r>
              <w:rPr>
                <w:noProof/>
              </w:rPr>
            </w:r>
          </w:ins>
          <w:r>
            <w:rPr>
              <w:noProof/>
            </w:rPr>
            <w:fldChar w:fldCharType="separate"/>
          </w:r>
          <w:ins w:id="56" w:author="Khaled Daham" w:date="2014-04-04T08:19:00Z">
            <w:r>
              <w:rPr>
                <w:noProof/>
              </w:rPr>
              <w:t>21</w:t>
            </w:r>
            <w:r>
              <w:rPr>
                <w:noProof/>
              </w:rPr>
              <w:fldChar w:fldCharType="end"/>
            </w:r>
          </w:ins>
        </w:p>
        <w:p w14:paraId="4CEDF6EA" w14:textId="77777777" w:rsidR="0039059D" w:rsidRDefault="0039059D">
          <w:pPr>
            <w:pStyle w:val="TOC3"/>
            <w:tabs>
              <w:tab w:val="left" w:pos="1057"/>
              <w:tab w:val="right" w:leader="dot" w:pos="8664"/>
            </w:tabs>
            <w:rPr>
              <w:ins w:id="57" w:author="Khaled Daham" w:date="2014-04-04T08:19:00Z"/>
              <w:rFonts w:asciiTheme="minorHAnsi" w:eastAsiaTheme="minorEastAsia" w:hAnsiTheme="minorHAnsi" w:cstheme="minorBidi"/>
              <w:noProof/>
              <w:sz w:val="24"/>
              <w:szCs w:val="24"/>
              <w:lang w:val="en-US" w:eastAsia="ja-JP"/>
            </w:rPr>
          </w:pPr>
          <w:ins w:id="58" w:author="Khaled Daham" w:date="2014-04-04T08:19:00Z">
            <w:r>
              <w:rPr>
                <w:noProof/>
              </w:rPr>
              <w:t>3.1.6</w:t>
            </w:r>
            <w:r>
              <w:rPr>
                <w:rFonts w:asciiTheme="minorHAnsi" w:eastAsiaTheme="minorEastAsia" w:hAnsiTheme="minorHAnsi" w:cstheme="minorBidi"/>
                <w:noProof/>
                <w:sz w:val="24"/>
                <w:szCs w:val="24"/>
                <w:lang w:val="en-US" w:eastAsia="ja-JP"/>
              </w:rPr>
              <w:tab/>
            </w:r>
            <w:r>
              <w:rPr>
                <w:noProof/>
              </w:rPr>
              <w:t>Obligatoriska kontrakt</w:t>
            </w:r>
            <w:r>
              <w:rPr>
                <w:noProof/>
              </w:rPr>
              <w:tab/>
            </w:r>
            <w:r>
              <w:rPr>
                <w:noProof/>
              </w:rPr>
              <w:fldChar w:fldCharType="begin"/>
            </w:r>
            <w:r>
              <w:rPr>
                <w:noProof/>
              </w:rPr>
              <w:instrText xml:space="preserve"> PAGEREF _Toc258218939 \h </w:instrText>
            </w:r>
            <w:r>
              <w:rPr>
                <w:noProof/>
              </w:rPr>
            </w:r>
          </w:ins>
          <w:r>
            <w:rPr>
              <w:noProof/>
            </w:rPr>
            <w:fldChar w:fldCharType="separate"/>
          </w:r>
          <w:ins w:id="59" w:author="Khaled Daham" w:date="2014-04-04T08:19:00Z">
            <w:r>
              <w:rPr>
                <w:noProof/>
              </w:rPr>
              <w:t>23</w:t>
            </w:r>
            <w:r>
              <w:rPr>
                <w:noProof/>
              </w:rPr>
              <w:fldChar w:fldCharType="end"/>
            </w:r>
          </w:ins>
        </w:p>
        <w:p w14:paraId="60265E93" w14:textId="77777777" w:rsidR="0039059D" w:rsidRDefault="0039059D">
          <w:pPr>
            <w:pStyle w:val="TOC2"/>
            <w:tabs>
              <w:tab w:val="left" w:pos="716"/>
              <w:tab w:val="right" w:leader="dot" w:pos="8664"/>
            </w:tabs>
            <w:rPr>
              <w:ins w:id="60" w:author="Khaled Daham" w:date="2014-04-04T08:19:00Z"/>
              <w:rFonts w:asciiTheme="minorHAnsi" w:eastAsiaTheme="minorEastAsia" w:hAnsiTheme="minorHAnsi" w:cstheme="minorBidi"/>
              <w:noProof/>
              <w:sz w:val="24"/>
              <w:szCs w:val="24"/>
              <w:lang w:val="en-US" w:eastAsia="ja-JP"/>
            </w:rPr>
          </w:pPr>
          <w:ins w:id="61" w:author="Khaled Daham" w:date="2014-04-04T08:19:00Z">
            <w:r>
              <w:rPr>
                <w:noProof/>
              </w:rPr>
              <w:t>3.2</w:t>
            </w:r>
            <w:r>
              <w:rPr>
                <w:rFonts w:asciiTheme="minorHAnsi" w:eastAsiaTheme="minorEastAsia" w:hAnsiTheme="minorHAnsi" w:cstheme="minorBidi"/>
                <w:noProof/>
                <w:sz w:val="24"/>
                <w:szCs w:val="24"/>
                <w:lang w:val="en-US" w:eastAsia="ja-JP"/>
              </w:rPr>
              <w:tab/>
            </w:r>
            <w:r>
              <w:rPr>
                <w:noProof/>
              </w:rPr>
              <w:t>Adressering</w:t>
            </w:r>
            <w:r>
              <w:rPr>
                <w:noProof/>
              </w:rPr>
              <w:tab/>
            </w:r>
            <w:r>
              <w:rPr>
                <w:noProof/>
              </w:rPr>
              <w:fldChar w:fldCharType="begin"/>
            </w:r>
            <w:r>
              <w:rPr>
                <w:noProof/>
              </w:rPr>
              <w:instrText xml:space="preserve"> PAGEREF _Toc258218940 \h </w:instrText>
            </w:r>
            <w:r>
              <w:rPr>
                <w:noProof/>
              </w:rPr>
            </w:r>
          </w:ins>
          <w:r>
            <w:rPr>
              <w:noProof/>
            </w:rPr>
            <w:fldChar w:fldCharType="separate"/>
          </w:r>
          <w:ins w:id="62" w:author="Khaled Daham" w:date="2014-04-04T08:19:00Z">
            <w:r>
              <w:rPr>
                <w:noProof/>
              </w:rPr>
              <w:t>23</w:t>
            </w:r>
            <w:r>
              <w:rPr>
                <w:noProof/>
              </w:rPr>
              <w:fldChar w:fldCharType="end"/>
            </w:r>
          </w:ins>
        </w:p>
        <w:p w14:paraId="3B071900" w14:textId="77777777" w:rsidR="0039059D" w:rsidRDefault="0039059D">
          <w:pPr>
            <w:pStyle w:val="TOC3"/>
            <w:tabs>
              <w:tab w:val="left" w:pos="1056"/>
              <w:tab w:val="right" w:leader="dot" w:pos="8664"/>
            </w:tabs>
            <w:rPr>
              <w:ins w:id="63" w:author="Khaled Daham" w:date="2014-04-04T08:19:00Z"/>
              <w:rFonts w:asciiTheme="minorHAnsi" w:eastAsiaTheme="minorEastAsia" w:hAnsiTheme="minorHAnsi" w:cstheme="minorBidi"/>
              <w:noProof/>
              <w:sz w:val="24"/>
              <w:szCs w:val="24"/>
              <w:lang w:val="en-US" w:eastAsia="ja-JP"/>
            </w:rPr>
          </w:pPr>
          <w:ins w:id="64" w:author="Khaled Daham" w:date="2014-04-04T08:19:00Z">
            <w:r>
              <w:rPr>
                <w:noProof/>
              </w:rPr>
              <w:t>3.2.1</w:t>
            </w:r>
            <w:r>
              <w:rPr>
                <w:rFonts w:asciiTheme="minorHAnsi" w:eastAsiaTheme="minorEastAsia" w:hAnsiTheme="minorHAnsi" w:cstheme="minorBidi"/>
                <w:noProof/>
                <w:sz w:val="24"/>
                <w:szCs w:val="24"/>
                <w:lang w:val="en-US" w:eastAsia="ja-JP"/>
              </w:rPr>
              <w:tab/>
            </w:r>
            <w:r>
              <w:rPr>
                <w:noProof/>
              </w:rPr>
              <w:t>Sammanfattning av adresseringsmodell</w:t>
            </w:r>
            <w:r>
              <w:rPr>
                <w:noProof/>
              </w:rPr>
              <w:tab/>
            </w:r>
            <w:r>
              <w:rPr>
                <w:noProof/>
              </w:rPr>
              <w:fldChar w:fldCharType="begin"/>
            </w:r>
            <w:r>
              <w:rPr>
                <w:noProof/>
              </w:rPr>
              <w:instrText xml:space="preserve"> PAGEREF _Toc258218941 \h </w:instrText>
            </w:r>
            <w:r>
              <w:rPr>
                <w:noProof/>
              </w:rPr>
            </w:r>
          </w:ins>
          <w:r>
            <w:rPr>
              <w:noProof/>
            </w:rPr>
            <w:fldChar w:fldCharType="separate"/>
          </w:r>
          <w:ins w:id="65" w:author="Khaled Daham" w:date="2014-04-04T08:19:00Z">
            <w:r>
              <w:rPr>
                <w:noProof/>
              </w:rPr>
              <w:t>24</w:t>
            </w:r>
            <w:r>
              <w:rPr>
                <w:noProof/>
              </w:rPr>
              <w:fldChar w:fldCharType="end"/>
            </w:r>
          </w:ins>
        </w:p>
        <w:p w14:paraId="1A56E88C" w14:textId="77777777" w:rsidR="0039059D" w:rsidRDefault="0039059D">
          <w:pPr>
            <w:pStyle w:val="TOC2"/>
            <w:tabs>
              <w:tab w:val="left" w:pos="715"/>
              <w:tab w:val="right" w:leader="dot" w:pos="8664"/>
            </w:tabs>
            <w:rPr>
              <w:ins w:id="66" w:author="Khaled Daham" w:date="2014-04-04T08:19:00Z"/>
              <w:rFonts w:asciiTheme="minorHAnsi" w:eastAsiaTheme="minorEastAsia" w:hAnsiTheme="minorHAnsi" w:cstheme="minorBidi"/>
              <w:noProof/>
              <w:sz w:val="24"/>
              <w:szCs w:val="24"/>
              <w:lang w:val="en-US" w:eastAsia="ja-JP"/>
            </w:rPr>
          </w:pPr>
          <w:ins w:id="67" w:author="Khaled Daham" w:date="2014-04-04T08:19:00Z">
            <w:r>
              <w:rPr>
                <w:noProof/>
              </w:rPr>
              <w:t>3.3</w:t>
            </w:r>
            <w:r>
              <w:rPr>
                <w:rFonts w:asciiTheme="minorHAnsi" w:eastAsiaTheme="minorEastAsia" w:hAnsiTheme="minorHAnsi" w:cstheme="minorBidi"/>
                <w:noProof/>
                <w:sz w:val="24"/>
                <w:szCs w:val="24"/>
                <w:lang w:val="en-US" w:eastAsia="ja-JP"/>
              </w:rPr>
              <w:tab/>
            </w:r>
            <w:r>
              <w:rPr>
                <w:noProof/>
              </w:rPr>
              <w:t>Aggregering och engagemangsindex</w:t>
            </w:r>
            <w:r>
              <w:rPr>
                <w:noProof/>
              </w:rPr>
              <w:tab/>
            </w:r>
            <w:r>
              <w:rPr>
                <w:noProof/>
              </w:rPr>
              <w:fldChar w:fldCharType="begin"/>
            </w:r>
            <w:r>
              <w:rPr>
                <w:noProof/>
              </w:rPr>
              <w:instrText xml:space="preserve"> PAGEREF _Toc258218942 \h </w:instrText>
            </w:r>
            <w:r>
              <w:rPr>
                <w:noProof/>
              </w:rPr>
            </w:r>
          </w:ins>
          <w:r>
            <w:rPr>
              <w:noProof/>
            </w:rPr>
            <w:fldChar w:fldCharType="separate"/>
          </w:r>
          <w:ins w:id="68" w:author="Khaled Daham" w:date="2014-04-04T08:19:00Z">
            <w:r>
              <w:rPr>
                <w:noProof/>
              </w:rPr>
              <w:t>24</w:t>
            </w:r>
            <w:r>
              <w:rPr>
                <w:noProof/>
              </w:rPr>
              <w:fldChar w:fldCharType="end"/>
            </w:r>
          </w:ins>
        </w:p>
        <w:p w14:paraId="13240AA5" w14:textId="77777777" w:rsidR="0039059D" w:rsidRDefault="0039059D">
          <w:pPr>
            <w:pStyle w:val="TOC1"/>
            <w:tabs>
              <w:tab w:val="left" w:pos="353"/>
              <w:tab w:val="right" w:leader="dot" w:pos="8664"/>
            </w:tabs>
            <w:rPr>
              <w:ins w:id="69" w:author="Khaled Daham" w:date="2014-04-04T08:19:00Z"/>
              <w:rFonts w:asciiTheme="minorHAnsi" w:eastAsiaTheme="minorEastAsia" w:hAnsiTheme="minorHAnsi" w:cstheme="minorBidi"/>
              <w:noProof/>
              <w:sz w:val="24"/>
              <w:szCs w:val="24"/>
              <w:lang w:val="en-US" w:eastAsia="ja-JP"/>
            </w:rPr>
          </w:pPr>
          <w:ins w:id="70" w:author="Khaled Daham" w:date="2014-04-04T08:19:00Z">
            <w:r>
              <w:rPr>
                <w:noProof/>
              </w:rPr>
              <w:t>4</w:t>
            </w:r>
            <w:r>
              <w:rPr>
                <w:rFonts w:asciiTheme="minorHAnsi" w:eastAsiaTheme="minorEastAsia" w:hAnsiTheme="minorHAnsi" w:cstheme="minorBidi"/>
                <w:noProof/>
                <w:sz w:val="24"/>
                <w:szCs w:val="24"/>
                <w:lang w:val="en-US" w:eastAsia="ja-JP"/>
              </w:rPr>
              <w:tab/>
            </w:r>
            <w:r>
              <w:rPr>
                <w:noProof/>
              </w:rPr>
              <w:t>Tjänstedomänens krav och regler</w:t>
            </w:r>
            <w:r>
              <w:rPr>
                <w:noProof/>
              </w:rPr>
              <w:tab/>
            </w:r>
            <w:r>
              <w:rPr>
                <w:noProof/>
              </w:rPr>
              <w:fldChar w:fldCharType="begin"/>
            </w:r>
            <w:r>
              <w:rPr>
                <w:noProof/>
              </w:rPr>
              <w:instrText xml:space="preserve"> PAGEREF _Toc258218943 \h </w:instrText>
            </w:r>
            <w:r>
              <w:rPr>
                <w:noProof/>
              </w:rPr>
            </w:r>
          </w:ins>
          <w:r>
            <w:rPr>
              <w:noProof/>
            </w:rPr>
            <w:fldChar w:fldCharType="separate"/>
          </w:r>
          <w:ins w:id="71" w:author="Khaled Daham" w:date="2014-04-04T08:19:00Z">
            <w:r>
              <w:rPr>
                <w:noProof/>
              </w:rPr>
              <w:t>25</w:t>
            </w:r>
            <w:r>
              <w:rPr>
                <w:noProof/>
              </w:rPr>
              <w:fldChar w:fldCharType="end"/>
            </w:r>
          </w:ins>
        </w:p>
        <w:p w14:paraId="68B90FDD" w14:textId="77777777" w:rsidR="0039059D" w:rsidRDefault="0039059D">
          <w:pPr>
            <w:pStyle w:val="TOC2"/>
            <w:tabs>
              <w:tab w:val="left" w:pos="693"/>
              <w:tab w:val="right" w:leader="dot" w:pos="8664"/>
            </w:tabs>
            <w:rPr>
              <w:ins w:id="72" w:author="Khaled Daham" w:date="2014-04-04T08:19:00Z"/>
              <w:rFonts w:asciiTheme="minorHAnsi" w:eastAsiaTheme="minorEastAsia" w:hAnsiTheme="minorHAnsi" w:cstheme="minorBidi"/>
              <w:noProof/>
              <w:sz w:val="24"/>
              <w:szCs w:val="24"/>
              <w:lang w:val="en-US" w:eastAsia="ja-JP"/>
            </w:rPr>
          </w:pPr>
          <w:ins w:id="73" w:author="Khaled Daham" w:date="2014-04-04T08:19:00Z">
            <w:r>
              <w:rPr>
                <w:noProof/>
              </w:rPr>
              <w:t>4.1</w:t>
            </w:r>
            <w:r>
              <w:rPr>
                <w:rFonts w:asciiTheme="minorHAnsi" w:eastAsiaTheme="minorEastAsia" w:hAnsiTheme="minorHAnsi" w:cstheme="minorBidi"/>
                <w:noProof/>
                <w:sz w:val="24"/>
                <w:szCs w:val="24"/>
                <w:lang w:val="en-US" w:eastAsia="ja-JP"/>
              </w:rPr>
              <w:tab/>
            </w:r>
            <w:r>
              <w:rPr>
                <w:noProof/>
              </w:rPr>
              <w:t>Uppdatering av engagemangsindex</w:t>
            </w:r>
            <w:r>
              <w:rPr>
                <w:noProof/>
              </w:rPr>
              <w:tab/>
            </w:r>
            <w:r>
              <w:rPr>
                <w:noProof/>
              </w:rPr>
              <w:fldChar w:fldCharType="begin"/>
            </w:r>
            <w:r>
              <w:rPr>
                <w:noProof/>
              </w:rPr>
              <w:instrText xml:space="preserve"> PAGEREF _Toc258218944 \h </w:instrText>
            </w:r>
            <w:r>
              <w:rPr>
                <w:noProof/>
              </w:rPr>
            </w:r>
          </w:ins>
          <w:r>
            <w:rPr>
              <w:noProof/>
            </w:rPr>
            <w:fldChar w:fldCharType="separate"/>
          </w:r>
          <w:ins w:id="74" w:author="Khaled Daham" w:date="2014-04-04T08:19:00Z">
            <w:r>
              <w:rPr>
                <w:noProof/>
              </w:rPr>
              <w:t>25</w:t>
            </w:r>
            <w:r>
              <w:rPr>
                <w:noProof/>
              </w:rPr>
              <w:fldChar w:fldCharType="end"/>
            </w:r>
          </w:ins>
        </w:p>
        <w:p w14:paraId="1EA28CC5" w14:textId="77777777" w:rsidR="0039059D" w:rsidRDefault="0039059D">
          <w:pPr>
            <w:pStyle w:val="TOC2"/>
            <w:tabs>
              <w:tab w:val="left" w:pos="719"/>
              <w:tab w:val="right" w:leader="dot" w:pos="8664"/>
            </w:tabs>
            <w:rPr>
              <w:ins w:id="75" w:author="Khaled Daham" w:date="2014-04-04T08:19:00Z"/>
              <w:rFonts w:asciiTheme="minorHAnsi" w:eastAsiaTheme="minorEastAsia" w:hAnsiTheme="minorHAnsi" w:cstheme="minorBidi"/>
              <w:noProof/>
              <w:sz w:val="24"/>
              <w:szCs w:val="24"/>
              <w:lang w:val="en-US" w:eastAsia="ja-JP"/>
            </w:rPr>
          </w:pPr>
          <w:ins w:id="76" w:author="Khaled Daham" w:date="2014-04-04T08:19:00Z">
            <w:r>
              <w:rPr>
                <w:noProof/>
              </w:rPr>
              <w:t>4.2</w:t>
            </w:r>
            <w:r>
              <w:rPr>
                <w:rFonts w:asciiTheme="minorHAnsi" w:eastAsiaTheme="minorEastAsia" w:hAnsiTheme="minorHAnsi" w:cstheme="minorBidi"/>
                <w:noProof/>
                <w:sz w:val="24"/>
                <w:szCs w:val="24"/>
                <w:lang w:val="en-US" w:eastAsia="ja-JP"/>
              </w:rPr>
              <w:tab/>
            </w:r>
            <w:r>
              <w:rPr>
                <w:noProof/>
              </w:rPr>
              <w:t>Informationssäkerhet och juridik</w:t>
            </w:r>
            <w:r>
              <w:rPr>
                <w:noProof/>
              </w:rPr>
              <w:tab/>
            </w:r>
            <w:r>
              <w:rPr>
                <w:noProof/>
              </w:rPr>
              <w:fldChar w:fldCharType="begin"/>
            </w:r>
            <w:r>
              <w:rPr>
                <w:noProof/>
              </w:rPr>
              <w:instrText xml:space="preserve"> PAGEREF _Toc258218945 \h </w:instrText>
            </w:r>
            <w:r>
              <w:rPr>
                <w:noProof/>
              </w:rPr>
            </w:r>
          </w:ins>
          <w:r>
            <w:rPr>
              <w:noProof/>
            </w:rPr>
            <w:fldChar w:fldCharType="separate"/>
          </w:r>
          <w:ins w:id="77" w:author="Khaled Daham" w:date="2014-04-04T08:19:00Z">
            <w:r>
              <w:rPr>
                <w:noProof/>
              </w:rPr>
              <w:t>27</w:t>
            </w:r>
            <w:r>
              <w:rPr>
                <w:noProof/>
              </w:rPr>
              <w:fldChar w:fldCharType="end"/>
            </w:r>
          </w:ins>
        </w:p>
        <w:p w14:paraId="5CFF223A" w14:textId="77777777" w:rsidR="0039059D" w:rsidRDefault="0039059D">
          <w:pPr>
            <w:pStyle w:val="TOC3"/>
            <w:tabs>
              <w:tab w:val="left" w:pos="1058"/>
              <w:tab w:val="right" w:leader="dot" w:pos="8664"/>
            </w:tabs>
            <w:rPr>
              <w:ins w:id="78" w:author="Khaled Daham" w:date="2014-04-04T08:19:00Z"/>
              <w:rFonts w:asciiTheme="minorHAnsi" w:eastAsiaTheme="minorEastAsia" w:hAnsiTheme="minorHAnsi" w:cstheme="minorBidi"/>
              <w:noProof/>
              <w:sz w:val="24"/>
              <w:szCs w:val="24"/>
              <w:lang w:val="en-US" w:eastAsia="ja-JP"/>
            </w:rPr>
          </w:pPr>
          <w:ins w:id="79" w:author="Khaled Daham" w:date="2014-04-04T08:19:00Z">
            <w:r>
              <w:rPr>
                <w:noProof/>
              </w:rPr>
              <w:t>4.2.1</w:t>
            </w:r>
            <w:r>
              <w:rPr>
                <w:rFonts w:asciiTheme="minorHAnsi" w:eastAsiaTheme="minorEastAsia" w:hAnsiTheme="minorHAnsi" w:cstheme="minorBidi"/>
                <w:noProof/>
                <w:sz w:val="24"/>
                <w:szCs w:val="24"/>
                <w:lang w:val="en-US" w:eastAsia="ja-JP"/>
              </w:rPr>
              <w:tab/>
            </w:r>
            <w:r>
              <w:rPr>
                <w:noProof/>
              </w:rPr>
              <w:t>Medarbetarens direktåtkomst</w:t>
            </w:r>
            <w:r>
              <w:rPr>
                <w:noProof/>
              </w:rPr>
              <w:tab/>
            </w:r>
            <w:r>
              <w:rPr>
                <w:noProof/>
              </w:rPr>
              <w:fldChar w:fldCharType="begin"/>
            </w:r>
            <w:r>
              <w:rPr>
                <w:noProof/>
              </w:rPr>
              <w:instrText xml:space="preserve"> PAGEREF _Toc258218946 \h </w:instrText>
            </w:r>
            <w:r>
              <w:rPr>
                <w:noProof/>
              </w:rPr>
            </w:r>
          </w:ins>
          <w:r>
            <w:rPr>
              <w:noProof/>
            </w:rPr>
            <w:fldChar w:fldCharType="separate"/>
          </w:r>
          <w:ins w:id="80" w:author="Khaled Daham" w:date="2014-04-04T08:19:00Z">
            <w:r>
              <w:rPr>
                <w:noProof/>
              </w:rPr>
              <w:t>27</w:t>
            </w:r>
            <w:r>
              <w:rPr>
                <w:noProof/>
              </w:rPr>
              <w:fldChar w:fldCharType="end"/>
            </w:r>
          </w:ins>
        </w:p>
        <w:p w14:paraId="42D101E8" w14:textId="77777777" w:rsidR="0039059D" w:rsidRDefault="0039059D">
          <w:pPr>
            <w:pStyle w:val="TOC3"/>
            <w:tabs>
              <w:tab w:val="left" w:pos="1084"/>
              <w:tab w:val="right" w:leader="dot" w:pos="8664"/>
            </w:tabs>
            <w:rPr>
              <w:ins w:id="81" w:author="Khaled Daham" w:date="2014-04-04T08:19:00Z"/>
              <w:rFonts w:asciiTheme="minorHAnsi" w:eastAsiaTheme="minorEastAsia" w:hAnsiTheme="minorHAnsi" w:cstheme="minorBidi"/>
              <w:noProof/>
              <w:sz w:val="24"/>
              <w:szCs w:val="24"/>
              <w:lang w:val="en-US" w:eastAsia="ja-JP"/>
            </w:rPr>
          </w:pPr>
          <w:ins w:id="82" w:author="Khaled Daham" w:date="2014-04-04T08:19:00Z">
            <w:r>
              <w:rPr>
                <w:noProof/>
              </w:rPr>
              <w:t>4.2.2</w:t>
            </w:r>
            <w:r>
              <w:rPr>
                <w:rFonts w:asciiTheme="minorHAnsi" w:eastAsiaTheme="minorEastAsia" w:hAnsiTheme="minorHAnsi" w:cstheme="minorBidi"/>
                <w:noProof/>
                <w:sz w:val="24"/>
                <w:szCs w:val="24"/>
                <w:lang w:val="en-US" w:eastAsia="ja-JP"/>
              </w:rPr>
              <w:tab/>
            </w:r>
            <w:r>
              <w:rPr>
                <w:noProof/>
              </w:rPr>
              <w:t>Patientens direktåtkomst</w:t>
            </w:r>
            <w:r>
              <w:rPr>
                <w:noProof/>
              </w:rPr>
              <w:tab/>
            </w:r>
            <w:r>
              <w:rPr>
                <w:noProof/>
              </w:rPr>
              <w:fldChar w:fldCharType="begin"/>
            </w:r>
            <w:r>
              <w:rPr>
                <w:noProof/>
              </w:rPr>
              <w:instrText xml:space="preserve"> PAGEREF _Toc258218947 \h </w:instrText>
            </w:r>
            <w:r>
              <w:rPr>
                <w:noProof/>
              </w:rPr>
            </w:r>
          </w:ins>
          <w:r>
            <w:rPr>
              <w:noProof/>
            </w:rPr>
            <w:fldChar w:fldCharType="separate"/>
          </w:r>
          <w:ins w:id="83" w:author="Khaled Daham" w:date="2014-04-04T08:19:00Z">
            <w:r>
              <w:rPr>
                <w:noProof/>
              </w:rPr>
              <w:t>27</w:t>
            </w:r>
            <w:r>
              <w:rPr>
                <w:noProof/>
              </w:rPr>
              <w:fldChar w:fldCharType="end"/>
            </w:r>
          </w:ins>
        </w:p>
        <w:p w14:paraId="6742FE44" w14:textId="77777777" w:rsidR="0039059D" w:rsidRDefault="0039059D">
          <w:pPr>
            <w:pStyle w:val="TOC3"/>
            <w:tabs>
              <w:tab w:val="left" w:pos="1083"/>
              <w:tab w:val="right" w:leader="dot" w:pos="8664"/>
            </w:tabs>
            <w:rPr>
              <w:ins w:id="84" w:author="Khaled Daham" w:date="2014-04-04T08:19:00Z"/>
              <w:rFonts w:asciiTheme="minorHAnsi" w:eastAsiaTheme="minorEastAsia" w:hAnsiTheme="minorHAnsi" w:cstheme="minorBidi"/>
              <w:noProof/>
              <w:sz w:val="24"/>
              <w:szCs w:val="24"/>
              <w:lang w:val="en-US" w:eastAsia="ja-JP"/>
            </w:rPr>
          </w:pPr>
          <w:ins w:id="85" w:author="Khaled Daham" w:date="2014-04-04T08:19:00Z">
            <w:r>
              <w:rPr>
                <w:noProof/>
              </w:rPr>
              <w:t>4.2.3</w:t>
            </w:r>
            <w:r>
              <w:rPr>
                <w:rFonts w:asciiTheme="minorHAnsi" w:eastAsiaTheme="minorEastAsia" w:hAnsiTheme="minorHAnsi" w:cstheme="minorBidi"/>
                <w:noProof/>
                <w:sz w:val="24"/>
                <w:szCs w:val="24"/>
                <w:lang w:val="en-US" w:eastAsia="ja-JP"/>
              </w:rPr>
              <w:tab/>
            </w:r>
            <w:r>
              <w:rPr>
                <w:noProof/>
              </w:rPr>
              <w:t>Generellt</w:t>
            </w:r>
            <w:r>
              <w:rPr>
                <w:noProof/>
              </w:rPr>
              <w:tab/>
            </w:r>
            <w:r>
              <w:rPr>
                <w:noProof/>
              </w:rPr>
              <w:fldChar w:fldCharType="begin"/>
            </w:r>
            <w:r>
              <w:rPr>
                <w:noProof/>
              </w:rPr>
              <w:instrText xml:space="preserve"> PAGEREF _Toc258218948 \h </w:instrText>
            </w:r>
            <w:r>
              <w:rPr>
                <w:noProof/>
              </w:rPr>
            </w:r>
          </w:ins>
          <w:r>
            <w:rPr>
              <w:noProof/>
            </w:rPr>
            <w:fldChar w:fldCharType="separate"/>
          </w:r>
          <w:ins w:id="86" w:author="Khaled Daham" w:date="2014-04-04T08:19:00Z">
            <w:r>
              <w:rPr>
                <w:noProof/>
              </w:rPr>
              <w:t>28</w:t>
            </w:r>
            <w:r>
              <w:rPr>
                <w:noProof/>
              </w:rPr>
              <w:fldChar w:fldCharType="end"/>
            </w:r>
          </w:ins>
        </w:p>
        <w:p w14:paraId="10216081" w14:textId="77777777" w:rsidR="0039059D" w:rsidRDefault="0039059D">
          <w:pPr>
            <w:pStyle w:val="TOC2"/>
            <w:tabs>
              <w:tab w:val="left" w:pos="717"/>
              <w:tab w:val="right" w:leader="dot" w:pos="8664"/>
            </w:tabs>
            <w:rPr>
              <w:ins w:id="87" w:author="Khaled Daham" w:date="2014-04-04T08:19:00Z"/>
              <w:rFonts w:asciiTheme="minorHAnsi" w:eastAsiaTheme="minorEastAsia" w:hAnsiTheme="minorHAnsi" w:cstheme="minorBidi"/>
              <w:noProof/>
              <w:sz w:val="24"/>
              <w:szCs w:val="24"/>
              <w:lang w:val="en-US" w:eastAsia="ja-JP"/>
            </w:rPr>
          </w:pPr>
          <w:ins w:id="88" w:author="Khaled Daham" w:date="2014-04-04T08:19:00Z">
            <w:r>
              <w:rPr>
                <w:noProof/>
              </w:rPr>
              <w:t>4.3</w:t>
            </w:r>
            <w:r>
              <w:rPr>
                <w:rFonts w:asciiTheme="minorHAnsi" w:eastAsiaTheme="minorEastAsia" w:hAnsiTheme="minorHAnsi" w:cstheme="minorBidi"/>
                <w:noProof/>
                <w:sz w:val="24"/>
                <w:szCs w:val="24"/>
                <w:lang w:val="en-US" w:eastAsia="ja-JP"/>
              </w:rPr>
              <w:tab/>
            </w:r>
            <w:r>
              <w:rPr>
                <w:noProof/>
              </w:rPr>
              <w:t>Icke funktionella krav</w:t>
            </w:r>
            <w:r>
              <w:rPr>
                <w:noProof/>
              </w:rPr>
              <w:tab/>
            </w:r>
            <w:r>
              <w:rPr>
                <w:noProof/>
              </w:rPr>
              <w:fldChar w:fldCharType="begin"/>
            </w:r>
            <w:r>
              <w:rPr>
                <w:noProof/>
              </w:rPr>
              <w:instrText xml:space="preserve"> PAGEREF _Toc258218949 \h </w:instrText>
            </w:r>
            <w:r>
              <w:rPr>
                <w:noProof/>
              </w:rPr>
            </w:r>
          </w:ins>
          <w:r>
            <w:rPr>
              <w:noProof/>
            </w:rPr>
            <w:fldChar w:fldCharType="separate"/>
          </w:r>
          <w:ins w:id="89" w:author="Khaled Daham" w:date="2014-04-04T08:19:00Z">
            <w:r>
              <w:rPr>
                <w:noProof/>
              </w:rPr>
              <w:t>28</w:t>
            </w:r>
            <w:r>
              <w:rPr>
                <w:noProof/>
              </w:rPr>
              <w:fldChar w:fldCharType="end"/>
            </w:r>
          </w:ins>
        </w:p>
        <w:p w14:paraId="6B7FFA9F" w14:textId="77777777" w:rsidR="0039059D" w:rsidRDefault="0039059D">
          <w:pPr>
            <w:pStyle w:val="TOC3"/>
            <w:tabs>
              <w:tab w:val="left" w:pos="1057"/>
              <w:tab w:val="right" w:leader="dot" w:pos="8664"/>
            </w:tabs>
            <w:rPr>
              <w:ins w:id="90" w:author="Khaled Daham" w:date="2014-04-04T08:19:00Z"/>
              <w:rFonts w:asciiTheme="minorHAnsi" w:eastAsiaTheme="minorEastAsia" w:hAnsiTheme="minorHAnsi" w:cstheme="minorBidi"/>
              <w:noProof/>
              <w:sz w:val="24"/>
              <w:szCs w:val="24"/>
              <w:lang w:val="en-US" w:eastAsia="ja-JP"/>
            </w:rPr>
          </w:pPr>
          <w:ins w:id="91" w:author="Khaled Daham" w:date="2014-04-04T08:19:00Z">
            <w:r>
              <w:rPr>
                <w:noProof/>
              </w:rPr>
              <w:t>4.3.1</w:t>
            </w:r>
            <w:r>
              <w:rPr>
                <w:rFonts w:asciiTheme="minorHAnsi" w:eastAsiaTheme="minorEastAsia" w:hAnsiTheme="minorHAnsi" w:cstheme="minorBidi"/>
                <w:noProof/>
                <w:sz w:val="24"/>
                <w:szCs w:val="24"/>
                <w:lang w:val="en-US" w:eastAsia="ja-JP"/>
              </w:rPr>
              <w:tab/>
            </w:r>
            <w:r>
              <w:rPr>
                <w:noProof/>
              </w:rPr>
              <w:t>SLA krav</w:t>
            </w:r>
            <w:r>
              <w:rPr>
                <w:noProof/>
              </w:rPr>
              <w:tab/>
            </w:r>
            <w:r>
              <w:rPr>
                <w:noProof/>
              </w:rPr>
              <w:fldChar w:fldCharType="begin"/>
            </w:r>
            <w:r>
              <w:rPr>
                <w:noProof/>
              </w:rPr>
              <w:instrText xml:space="preserve"> PAGEREF _Toc258218950 \h </w:instrText>
            </w:r>
            <w:r>
              <w:rPr>
                <w:noProof/>
              </w:rPr>
            </w:r>
          </w:ins>
          <w:r>
            <w:rPr>
              <w:noProof/>
            </w:rPr>
            <w:fldChar w:fldCharType="separate"/>
          </w:r>
          <w:ins w:id="92" w:author="Khaled Daham" w:date="2014-04-04T08:19:00Z">
            <w:r>
              <w:rPr>
                <w:noProof/>
              </w:rPr>
              <w:t>28</w:t>
            </w:r>
            <w:r>
              <w:rPr>
                <w:noProof/>
              </w:rPr>
              <w:fldChar w:fldCharType="end"/>
            </w:r>
          </w:ins>
        </w:p>
        <w:p w14:paraId="27BE83B9" w14:textId="77777777" w:rsidR="0039059D" w:rsidRDefault="0039059D">
          <w:pPr>
            <w:pStyle w:val="TOC3"/>
            <w:tabs>
              <w:tab w:val="left" w:pos="1083"/>
              <w:tab w:val="right" w:leader="dot" w:pos="8664"/>
            </w:tabs>
            <w:rPr>
              <w:ins w:id="93" w:author="Khaled Daham" w:date="2014-04-04T08:19:00Z"/>
              <w:rFonts w:asciiTheme="minorHAnsi" w:eastAsiaTheme="minorEastAsia" w:hAnsiTheme="minorHAnsi" w:cstheme="minorBidi"/>
              <w:noProof/>
              <w:sz w:val="24"/>
              <w:szCs w:val="24"/>
              <w:lang w:val="en-US" w:eastAsia="ja-JP"/>
            </w:rPr>
          </w:pPr>
          <w:ins w:id="94" w:author="Khaled Daham" w:date="2014-04-04T08:19:00Z">
            <w:r>
              <w:rPr>
                <w:noProof/>
              </w:rPr>
              <w:t>4.3.2</w:t>
            </w:r>
            <w:r>
              <w:rPr>
                <w:rFonts w:asciiTheme="minorHAnsi" w:eastAsiaTheme="minorEastAsia" w:hAnsiTheme="minorHAnsi" w:cstheme="minorBidi"/>
                <w:noProof/>
                <w:sz w:val="24"/>
                <w:szCs w:val="24"/>
                <w:lang w:val="en-US" w:eastAsia="ja-JP"/>
              </w:rPr>
              <w:tab/>
            </w:r>
            <w:r>
              <w:rPr>
                <w:noProof/>
              </w:rPr>
              <w:t>Övriga krav och regler</w:t>
            </w:r>
            <w:r>
              <w:rPr>
                <w:noProof/>
              </w:rPr>
              <w:tab/>
            </w:r>
            <w:r>
              <w:rPr>
                <w:noProof/>
              </w:rPr>
              <w:fldChar w:fldCharType="begin"/>
            </w:r>
            <w:r>
              <w:rPr>
                <w:noProof/>
              </w:rPr>
              <w:instrText xml:space="preserve"> PAGEREF _Toc258218951 \h </w:instrText>
            </w:r>
            <w:r>
              <w:rPr>
                <w:noProof/>
              </w:rPr>
            </w:r>
          </w:ins>
          <w:r>
            <w:rPr>
              <w:noProof/>
            </w:rPr>
            <w:fldChar w:fldCharType="separate"/>
          </w:r>
          <w:ins w:id="95" w:author="Khaled Daham" w:date="2014-04-04T08:19:00Z">
            <w:r>
              <w:rPr>
                <w:noProof/>
              </w:rPr>
              <w:t>29</w:t>
            </w:r>
            <w:r>
              <w:rPr>
                <w:noProof/>
              </w:rPr>
              <w:fldChar w:fldCharType="end"/>
            </w:r>
          </w:ins>
        </w:p>
        <w:p w14:paraId="52D021A7" w14:textId="77777777" w:rsidR="0039059D" w:rsidRDefault="0039059D">
          <w:pPr>
            <w:pStyle w:val="TOC2"/>
            <w:tabs>
              <w:tab w:val="left" w:pos="720"/>
              <w:tab w:val="right" w:leader="dot" w:pos="8664"/>
            </w:tabs>
            <w:rPr>
              <w:ins w:id="96" w:author="Khaled Daham" w:date="2014-04-04T08:19:00Z"/>
              <w:rFonts w:asciiTheme="minorHAnsi" w:eastAsiaTheme="minorEastAsia" w:hAnsiTheme="minorHAnsi" w:cstheme="minorBidi"/>
              <w:noProof/>
              <w:sz w:val="24"/>
              <w:szCs w:val="24"/>
              <w:lang w:val="en-US" w:eastAsia="ja-JP"/>
            </w:rPr>
          </w:pPr>
          <w:ins w:id="97" w:author="Khaled Daham" w:date="2014-04-04T08:19:00Z">
            <w:r>
              <w:rPr>
                <w:noProof/>
              </w:rPr>
              <w:t>4.4</w:t>
            </w:r>
            <w:r>
              <w:rPr>
                <w:rFonts w:asciiTheme="minorHAnsi" w:eastAsiaTheme="minorEastAsia" w:hAnsiTheme="minorHAnsi" w:cstheme="minorBidi"/>
                <w:noProof/>
                <w:sz w:val="24"/>
                <w:szCs w:val="24"/>
                <w:lang w:val="en-US" w:eastAsia="ja-JP"/>
              </w:rPr>
              <w:tab/>
            </w:r>
            <w:r>
              <w:rPr>
                <w:noProof/>
              </w:rPr>
              <w:t>Felhantering</w:t>
            </w:r>
            <w:r>
              <w:rPr>
                <w:noProof/>
              </w:rPr>
              <w:tab/>
            </w:r>
            <w:r>
              <w:rPr>
                <w:noProof/>
              </w:rPr>
              <w:fldChar w:fldCharType="begin"/>
            </w:r>
            <w:r>
              <w:rPr>
                <w:noProof/>
              </w:rPr>
              <w:instrText xml:space="preserve"> PAGEREF _Toc258218952 \h </w:instrText>
            </w:r>
            <w:r>
              <w:rPr>
                <w:noProof/>
              </w:rPr>
            </w:r>
          </w:ins>
          <w:r>
            <w:rPr>
              <w:noProof/>
            </w:rPr>
            <w:fldChar w:fldCharType="separate"/>
          </w:r>
          <w:ins w:id="98" w:author="Khaled Daham" w:date="2014-04-04T08:19:00Z">
            <w:r>
              <w:rPr>
                <w:noProof/>
              </w:rPr>
              <w:t>29</w:t>
            </w:r>
            <w:r>
              <w:rPr>
                <w:noProof/>
              </w:rPr>
              <w:fldChar w:fldCharType="end"/>
            </w:r>
          </w:ins>
        </w:p>
        <w:p w14:paraId="15A7EE85" w14:textId="77777777" w:rsidR="0039059D" w:rsidRDefault="0039059D">
          <w:pPr>
            <w:pStyle w:val="TOC3"/>
            <w:tabs>
              <w:tab w:val="left" w:pos="1060"/>
              <w:tab w:val="right" w:leader="dot" w:pos="8664"/>
            </w:tabs>
            <w:rPr>
              <w:ins w:id="99" w:author="Khaled Daham" w:date="2014-04-04T08:19:00Z"/>
              <w:rFonts w:asciiTheme="minorHAnsi" w:eastAsiaTheme="minorEastAsia" w:hAnsiTheme="minorHAnsi" w:cstheme="minorBidi"/>
              <w:noProof/>
              <w:sz w:val="24"/>
              <w:szCs w:val="24"/>
              <w:lang w:val="en-US" w:eastAsia="ja-JP"/>
            </w:rPr>
          </w:pPr>
          <w:ins w:id="100" w:author="Khaled Daham" w:date="2014-04-04T08:19:00Z">
            <w:r>
              <w:rPr>
                <w:noProof/>
              </w:rPr>
              <w:t>4.4.1</w:t>
            </w:r>
            <w:r>
              <w:rPr>
                <w:rFonts w:asciiTheme="minorHAnsi" w:eastAsiaTheme="minorEastAsia" w:hAnsiTheme="minorHAnsi" w:cstheme="minorBidi"/>
                <w:noProof/>
                <w:sz w:val="24"/>
                <w:szCs w:val="24"/>
                <w:lang w:val="en-US" w:eastAsia="ja-JP"/>
              </w:rPr>
              <w:tab/>
            </w:r>
            <w:r>
              <w:rPr>
                <w:noProof/>
              </w:rPr>
              <w:t>Krav på en tjänsteproducent</w:t>
            </w:r>
            <w:r>
              <w:rPr>
                <w:noProof/>
              </w:rPr>
              <w:tab/>
            </w:r>
            <w:r>
              <w:rPr>
                <w:noProof/>
              </w:rPr>
              <w:fldChar w:fldCharType="begin"/>
            </w:r>
            <w:r>
              <w:rPr>
                <w:noProof/>
              </w:rPr>
              <w:instrText xml:space="preserve"> PAGEREF _Toc258218953 \h </w:instrText>
            </w:r>
            <w:r>
              <w:rPr>
                <w:noProof/>
              </w:rPr>
            </w:r>
          </w:ins>
          <w:r>
            <w:rPr>
              <w:noProof/>
            </w:rPr>
            <w:fldChar w:fldCharType="separate"/>
          </w:r>
          <w:ins w:id="101" w:author="Khaled Daham" w:date="2014-04-04T08:19:00Z">
            <w:r>
              <w:rPr>
                <w:noProof/>
              </w:rPr>
              <w:t>29</w:t>
            </w:r>
            <w:r>
              <w:rPr>
                <w:noProof/>
              </w:rPr>
              <w:fldChar w:fldCharType="end"/>
            </w:r>
          </w:ins>
        </w:p>
        <w:p w14:paraId="6676188A" w14:textId="77777777" w:rsidR="0039059D" w:rsidRDefault="0039059D">
          <w:pPr>
            <w:pStyle w:val="TOC3"/>
            <w:tabs>
              <w:tab w:val="left" w:pos="1086"/>
              <w:tab w:val="right" w:leader="dot" w:pos="8664"/>
            </w:tabs>
            <w:rPr>
              <w:ins w:id="102" w:author="Khaled Daham" w:date="2014-04-04T08:19:00Z"/>
              <w:rFonts w:asciiTheme="minorHAnsi" w:eastAsiaTheme="minorEastAsia" w:hAnsiTheme="minorHAnsi" w:cstheme="minorBidi"/>
              <w:noProof/>
              <w:sz w:val="24"/>
              <w:szCs w:val="24"/>
              <w:lang w:val="en-US" w:eastAsia="ja-JP"/>
            </w:rPr>
          </w:pPr>
          <w:ins w:id="103" w:author="Khaled Daham" w:date="2014-04-04T08:19:00Z">
            <w:r>
              <w:rPr>
                <w:noProof/>
              </w:rPr>
              <w:t>4.4.2</w:t>
            </w:r>
            <w:r>
              <w:rPr>
                <w:rFonts w:asciiTheme="minorHAnsi" w:eastAsiaTheme="minorEastAsia" w:hAnsiTheme="minorHAnsi" w:cstheme="minorBidi"/>
                <w:noProof/>
                <w:sz w:val="24"/>
                <w:szCs w:val="24"/>
                <w:lang w:val="en-US" w:eastAsia="ja-JP"/>
              </w:rPr>
              <w:tab/>
            </w:r>
            <w:r>
              <w:rPr>
                <w:noProof/>
              </w:rPr>
              <w:t>Krav på en tjänstekonsument</w:t>
            </w:r>
            <w:r>
              <w:rPr>
                <w:noProof/>
              </w:rPr>
              <w:tab/>
            </w:r>
            <w:r>
              <w:rPr>
                <w:noProof/>
              </w:rPr>
              <w:fldChar w:fldCharType="begin"/>
            </w:r>
            <w:r>
              <w:rPr>
                <w:noProof/>
              </w:rPr>
              <w:instrText xml:space="preserve"> PAGEREF _Toc258218954 \h </w:instrText>
            </w:r>
            <w:r>
              <w:rPr>
                <w:noProof/>
              </w:rPr>
            </w:r>
          </w:ins>
          <w:r>
            <w:rPr>
              <w:noProof/>
            </w:rPr>
            <w:fldChar w:fldCharType="separate"/>
          </w:r>
          <w:ins w:id="104" w:author="Khaled Daham" w:date="2014-04-04T08:19:00Z">
            <w:r>
              <w:rPr>
                <w:noProof/>
              </w:rPr>
              <w:t>30</w:t>
            </w:r>
            <w:r>
              <w:rPr>
                <w:noProof/>
              </w:rPr>
              <w:fldChar w:fldCharType="end"/>
            </w:r>
          </w:ins>
        </w:p>
        <w:p w14:paraId="5B985720" w14:textId="77777777" w:rsidR="0039059D" w:rsidRDefault="0039059D">
          <w:pPr>
            <w:pStyle w:val="TOC1"/>
            <w:tabs>
              <w:tab w:val="left" w:pos="346"/>
              <w:tab w:val="right" w:leader="dot" w:pos="8664"/>
            </w:tabs>
            <w:rPr>
              <w:ins w:id="105" w:author="Khaled Daham" w:date="2014-04-04T08:19:00Z"/>
              <w:rFonts w:asciiTheme="minorHAnsi" w:eastAsiaTheme="minorEastAsia" w:hAnsiTheme="minorHAnsi" w:cstheme="minorBidi"/>
              <w:noProof/>
              <w:sz w:val="24"/>
              <w:szCs w:val="24"/>
              <w:lang w:val="en-US" w:eastAsia="ja-JP"/>
            </w:rPr>
          </w:pPr>
          <w:ins w:id="106" w:author="Khaled Daham" w:date="2014-04-04T08:19:00Z">
            <w:r>
              <w:rPr>
                <w:noProof/>
              </w:rPr>
              <w:t>5</w:t>
            </w:r>
            <w:r>
              <w:rPr>
                <w:rFonts w:asciiTheme="minorHAnsi" w:eastAsiaTheme="minorEastAsia" w:hAnsiTheme="minorHAnsi" w:cstheme="minorBidi"/>
                <w:noProof/>
                <w:sz w:val="24"/>
                <w:szCs w:val="24"/>
                <w:lang w:val="en-US" w:eastAsia="ja-JP"/>
              </w:rPr>
              <w:tab/>
            </w:r>
            <w:r>
              <w:rPr>
                <w:noProof/>
              </w:rPr>
              <w:t>Gemensamma informationskomponenter</w:t>
            </w:r>
            <w:r>
              <w:rPr>
                <w:noProof/>
              </w:rPr>
              <w:tab/>
            </w:r>
            <w:r>
              <w:rPr>
                <w:noProof/>
              </w:rPr>
              <w:fldChar w:fldCharType="begin"/>
            </w:r>
            <w:r>
              <w:rPr>
                <w:noProof/>
              </w:rPr>
              <w:instrText xml:space="preserve"> PAGEREF _Toc258218955 \h </w:instrText>
            </w:r>
            <w:r>
              <w:rPr>
                <w:noProof/>
              </w:rPr>
            </w:r>
          </w:ins>
          <w:r>
            <w:rPr>
              <w:noProof/>
            </w:rPr>
            <w:fldChar w:fldCharType="separate"/>
          </w:r>
          <w:ins w:id="107" w:author="Khaled Daham" w:date="2014-04-04T08:19:00Z">
            <w:r>
              <w:rPr>
                <w:noProof/>
              </w:rPr>
              <w:t>31</w:t>
            </w:r>
            <w:r>
              <w:rPr>
                <w:noProof/>
              </w:rPr>
              <w:fldChar w:fldCharType="end"/>
            </w:r>
          </w:ins>
        </w:p>
        <w:p w14:paraId="7E533D2A" w14:textId="77777777" w:rsidR="0039059D" w:rsidRDefault="0039059D">
          <w:pPr>
            <w:pStyle w:val="TOC1"/>
            <w:tabs>
              <w:tab w:val="left" w:pos="353"/>
              <w:tab w:val="right" w:leader="dot" w:pos="8664"/>
            </w:tabs>
            <w:rPr>
              <w:ins w:id="108" w:author="Khaled Daham" w:date="2014-04-04T08:19:00Z"/>
              <w:rFonts w:asciiTheme="minorHAnsi" w:eastAsiaTheme="minorEastAsia" w:hAnsiTheme="minorHAnsi" w:cstheme="minorBidi"/>
              <w:noProof/>
              <w:sz w:val="24"/>
              <w:szCs w:val="24"/>
              <w:lang w:val="en-US" w:eastAsia="ja-JP"/>
            </w:rPr>
          </w:pPr>
          <w:ins w:id="109" w:author="Khaled Daham" w:date="2014-04-04T08:19:00Z">
            <w:r>
              <w:rPr>
                <w:noProof/>
              </w:rPr>
              <w:t>6</w:t>
            </w:r>
            <w:r>
              <w:rPr>
                <w:rFonts w:asciiTheme="minorHAnsi" w:eastAsiaTheme="minorEastAsia" w:hAnsiTheme="minorHAnsi" w:cstheme="minorBidi"/>
                <w:noProof/>
                <w:sz w:val="24"/>
                <w:szCs w:val="24"/>
                <w:lang w:val="en-US" w:eastAsia="ja-JP"/>
              </w:rPr>
              <w:tab/>
            </w:r>
            <w:r>
              <w:rPr>
                <w:noProof/>
              </w:rPr>
              <w:t>Tjänstedomänens meddelandemodeller</w:t>
            </w:r>
            <w:r>
              <w:rPr>
                <w:noProof/>
              </w:rPr>
              <w:tab/>
            </w:r>
            <w:r>
              <w:rPr>
                <w:noProof/>
              </w:rPr>
              <w:fldChar w:fldCharType="begin"/>
            </w:r>
            <w:r>
              <w:rPr>
                <w:noProof/>
              </w:rPr>
              <w:instrText xml:space="preserve"> PAGEREF _Toc258218956 \h </w:instrText>
            </w:r>
            <w:r>
              <w:rPr>
                <w:noProof/>
              </w:rPr>
            </w:r>
          </w:ins>
          <w:r>
            <w:rPr>
              <w:noProof/>
            </w:rPr>
            <w:fldChar w:fldCharType="separate"/>
          </w:r>
          <w:ins w:id="110" w:author="Khaled Daham" w:date="2014-04-04T08:19:00Z">
            <w:r>
              <w:rPr>
                <w:noProof/>
              </w:rPr>
              <w:t>32</w:t>
            </w:r>
            <w:r>
              <w:rPr>
                <w:noProof/>
              </w:rPr>
              <w:fldChar w:fldCharType="end"/>
            </w:r>
          </w:ins>
        </w:p>
        <w:p w14:paraId="5A5E6C97" w14:textId="77777777" w:rsidR="0039059D" w:rsidRDefault="0039059D">
          <w:pPr>
            <w:pStyle w:val="TOC2"/>
            <w:tabs>
              <w:tab w:val="left" w:pos="693"/>
              <w:tab w:val="right" w:leader="dot" w:pos="8664"/>
            </w:tabs>
            <w:rPr>
              <w:ins w:id="111" w:author="Khaled Daham" w:date="2014-04-04T08:19:00Z"/>
              <w:rFonts w:asciiTheme="minorHAnsi" w:eastAsiaTheme="minorEastAsia" w:hAnsiTheme="minorHAnsi" w:cstheme="minorBidi"/>
              <w:noProof/>
              <w:sz w:val="24"/>
              <w:szCs w:val="24"/>
              <w:lang w:val="en-US" w:eastAsia="ja-JP"/>
            </w:rPr>
          </w:pPr>
          <w:ins w:id="112" w:author="Khaled Daham" w:date="2014-04-04T08:19:00Z">
            <w:r>
              <w:rPr>
                <w:noProof/>
              </w:rPr>
              <w:t>6.1</w:t>
            </w:r>
            <w:r>
              <w:rPr>
                <w:rFonts w:asciiTheme="minorHAnsi" w:eastAsiaTheme="minorEastAsia" w:hAnsiTheme="minorHAnsi" w:cstheme="minorBidi"/>
                <w:noProof/>
                <w:sz w:val="24"/>
                <w:szCs w:val="24"/>
                <w:lang w:val="en-US" w:eastAsia="ja-JP"/>
              </w:rPr>
              <w:tab/>
            </w:r>
            <w:r>
              <w:rPr>
                <w:noProof/>
              </w:rPr>
              <w:t>V-MIM</w:t>
            </w:r>
            <w:r>
              <w:rPr>
                <w:noProof/>
              </w:rPr>
              <w:tab/>
            </w:r>
            <w:r>
              <w:rPr>
                <w:noProof/>
              </w:rPr>
              <w:fldChar w:fldCharType="begin"/>
            </w:r>
            <w:r>
              <w:rPr>
                <w:noProof/>
              </w:rPr>
              <w:instrText xml:space="preserve"> PAGEREF _Toc258218957 \h </w:instrText>
            </w:r>
            <w:r>
              <w:rPr>
                <w:noProof/>
              </w:rPr>
            </w:r>
          </w:ins>
          <w:r>
            <w:rPr>
              <w:noProof/>
            </w:rPr>
            <w:fldChar w:fldCharType="separate"/>
          </w:r>
          <w:ins w:id="113" w:author="Khaled Daham" w:date="2014-04-04T08:19:00Z">
            <w:r>
              <w:rPr>
                <w:noProof/>
              </w:rPr>
              <w:t>32</w:t>
            </w:r>
            <w:r>
              <w:rPr>
                <w:noProof/>
              </w:rPr>
              <w:fldChar w:fldCharType="end"/>
            </w:r>
          </w:ins>
        </w:p>
        <w:p w14:paraId="7378D244" w14:textId="77777777" w:rsidR="0039059D" w:rsidRDefault="0039059D">
          <w:pPr>
            <w:pStyle w:val="TOC3"/>
            <w:tabs>
              <w:tab w:val="left" w:pos="1033"/>
              <w:tab w:val="right" w:leader="dot" w:pos="8664"/>
            </w:tabs>
            <w:rPr>
              <w:ins w:id="114" w:author="Khaled Daham" w:date="2014-04-04T08:19:00Z"/>
              <w:rFonts w:asciiTheme="minorHAnsi" w:eastAsiaTheme="minorEastAsia" w:hAnsiTheme="minorHAnsi" w:cstheme="minorBidi"/>
              <w:noProof/>
              <w:sz w:val="24"/>
              <w:szCs w:val="24"/>
              <w:lang w:val="en-US" w:eastAsia="ja-JP"/>
            </w:rPr>
          </w:pPr>
          <w:ins w:id="115" w:author="Khaled Daham" w:date="2014-04-04T08:19:00Z">
            <w:r>
              <w:rPr>
                <w:noProof/>
              </w:rPr>
              <w:t>6.1.1</w:t>
            </w:r>
            <w:r>
              <w:rPr>
                <w:rFonts w:asciiTheme="minorHAnsi" w:eastAsiaTheme="minorEastAsia" w:hAnsiTheme="minorHAnsi" w:cstheme="minorBidi"/>
                <w:noProof/>
                <w:sz w:val="24"/>
                <w:szCs w:val="24"/>
                <w:lang w:val="en-US" w:eastAsia="ja-JP"/>
              </w:rPr>
              <w:tab/>
            </w:r>
            <w:r>
              <w:rPr>
                <w:noProof/>
              </w:rPr>
              <w:t>GetReferralOutcome</w:t>
            </w:r>
            <w:r>
              <w:rPr>
                <w:noProof/>
              </w:rPr>
              <w:tab/>
            </w:r>
            <w:r>
              <w:rPr>
                <w:noProof/>
              </w:rPr>
              <w:fldChar w:fldCharType="begin"/>
            </w:r>
            <w:r>
              <w:rPr>
                <w:noProof/>
              </w:rPr>
              <w:instrText xml:space="preserve"> PAGEREF _Toc258218958 \h </w:instrText>
            </w:r>
            <w:r>
              <w:rPr>
                <w:noProof/>
              </w:rPr>
            </w:r>
          </w:ins>
          <w:r>
            <w:rPr>
              <w:noProof/>
            </w:rPr>
            <w:fldChar w:fldCharType="separate"/>
          </w:r>
          <w:ins w:id="116" w:author="Khaled Daham" w:date="2014-04-04T08:19:00Z">
            <w:r>
              <w:rPr>
                <w:noProof/>
              </w:rPr>
              <w:t>32</w:t>
            </w:r>
            <w:r>
              <w:rPr>
                <w:noProof/>
              </w:rPr>
              <w:fldChar w:fldCharType="end"/>
            </w:r>
          </w:ins>
        </w:p>
        <w:p w14:paraId="7D276CBE" w14:textId="77777777" w:rsidR="0039059D" w:rsidRDefault="0039059D">
          <w:pPr>
            <w:pStyle w:val="TOC3"/>
            <w:tabs>
              <w:tab w:val="left" w:pos="1059"/>
              <w:tab w:val="right" w:leader="dot" w:pos="8664"/>
            </w:tabs>
            <w:rPr>
              <w:ins w:id="117" w:author="Khaled Daham" w:date="2014-04-04T08:19:00Z"/>
              <w:rFonts w:asciiTheme="minorHAnsi" w:eastAsiaTheme="minorEastAsia" w:hAnsiTheme="minorHAnsi" w:cstheme="minorBidi"/>
              <w:noProof/>
              <w:sz w:val="24"/>
              <w:szCs w:val="24"/>
              <w:lang w:val="en-US" w:eastAsia="ja-JP"/>
            </w:rPr>
          </w:pPr>
          <w:ins w:id="118" w:author="Khaled Daham" w:date="2014-04-04T08:19:00Z">
            <w:r>
              <w:rPr>
                <w:noProof/>
              </w:rPr>
              <w:t>6.1.2</w:t>
            </w:r>
            <w:r>
              <w:rPr>
                <w:rFonts w:asciiTheme="minorHAnsi" w:eastAsiaTheme="minorEastAsia" w:hAnsiTheme="minorHAnsi" w:cstheme="minorBidi"/>
                <w:noProof/>
                <w:sz w:val="24"/>
                <w:szCs w:val="24"/>
                <w:lang w:val="en-US" w:eastAsia="ja-JP"/>
              </w:rPr>
              <w:tab/>
            </w:r>
            <w:r>
              <w:rPr>
                <w:noProof/>
              </w:rPr>
              <w:t>GetMaternityMedicalHistory</w:t>
            </w:r>
            <w:r>
              <w:rPr>
                <w:noProof/>
              </w:rPr>
              <w:tab/>
            </w:r>
            <w:r>
              <w:rPr>
                <w:noProof/>
              </w:rPr>
              <w:fldChar w:fldCharType="begin"/>
            </w:r>
            <w:r>
              <w:rPr>
                <w:noProof/>
              </w:rPr>
              <w:instrText xml:space="preserve"> PAGEREF _Toc258218959 \h </w:instrText>
            </w:r>
            <w:r>
              <w:rPr>
                <w:noProof/>
              </w:rPr>
            </w:r>
          </w:ins>
          <w:r>
            <w:rPr>
              <w:noProof/>
            </w:rPr>
            <w:fldChar w:fldCharType="separate"/>
          </w:r>
          <w:ins w:id="119" w:author="Khaled Daham" w:date="2014-04-04T08:19:00Z">
            <w:r>
              <w:rPr>
                <w:noProof/>
              </w:rPr>
              <w:t>37</w:t>
            </w:r>
            <w:r>
              <w:rPr>
                <w:noProof/>
              </w:rPr>
              <w:fldChar w:fldCharType="end"/>
            </w:r>
          </w:ins>
        </w:p>
        <w:p w14:paraId="6C83A08B" w14:textId="77777777" w:rsidR="0039059D" w:rsidRDefault="0039059D">
          <w:pPr>
            <w:pStyle w:val="TOC3"/>
            <w:tabs>
              <w:tab w:val="left" w:pos="1057"/>
              <w:tab w:val="right" w:leader="dot" w:pos="8664"/>
            </w:tabs>
            <w:rPr>
              <w:ins w:id="120" w:author="Khaled Daham" w:date="2014-04-04T08:19:00Z"/>
              <w:rFonts w:asciiTheme="minorHAnsi" w:eastAsiaTheme="minorEastAsia" w:hAnsiTheme="minorHAnsi" w:cstheme="minorBidi"/>
              <w:noProof/>
              <w:sz w:val="24"/>
              <w:szCs w:val="24"/>
              <w:lang w:val="en-US" w:eastAsia="ja-JP"/>
            </w:rPr>
          </w:pPr>
          <w:ins w:id="121" w:author="Khaled Daham" w:date="2014-04-04T08:19:00Z">
            <w:r>
              <w:rPr>
                <w:noProof/>
              </w:rPr>
              <w:t>6.1.3</w:t>
            </w:r>
            <w:r>
              <w:rPr>
                <w:rFonts w:asciiTheme="minorHAnsi" w:eastAsiaTheme="minorEastAsia" w:hAnsiTheme="minorHAnsi" w:cstheme="minorBidi"/>
                <w:noProof/>
                <w:sz w:val="24"/>
                <w:szCs w:val="24"/>
                <w:lang w:val="en-US" w:eastAsia="ja-JP"/>
              </w:rPr>
              <w:tab/>
            </w:r>
            <w:r>
              <w:rPr>
                <w:noProof/>
              </w:rPr>
              <w:t>GetLaboratoryOrderOutcome</w:t>
            </w:r>
            <w:r>
              <w:rPr>
                <w:noProof/>
              </w:rPr>
              <w:tab/>
            </w:r>
            <w:r>
              <w:rPr>
                <w:noProof/>
              </w:rPr>
              <w:fldChar w:fldCharType="begin"/>
            </w:r>
            <w:r>
              <w:rPr>
                <w:noProof/>
              </w:rPr>
              <w:instrText xml:space="preserve"> PAGEREF _Toc258218960 \h </w:instrText>
            </w:r>
            <w:r>
              <w:rPr>
                <w:noProof/>
              </w:rPr>
            </w:r>
          </w:ins>
          <w:r>
            <w:rPr>
              <w:noProof/>
            </w:rPr>
            <w:fldChar w:fldCharType="separate"/>
          </w:r>
          <w:ins w:id="122" w:author="Khaled Daham" w:date="2014-04-04T08:19:00Z">
            <w:r>
              <w:rPr>
                <w:noProof/>
              </w:rPr>
              <w:t>44</w:t>
            </w:r>
            <w:r>
              <w:rPr>
                <w:noProof/>
              </w:rPr>
              <w:fldChar w:fldCharType="end"/>
            </w:r>
          </w:ins>
        </w:p>
        <w:p w14:paraId="10B2E784" w14:textId="77777777" w:rsidR="0039059D" w:rsidRDefault="0039059D">
          <w:pPr>
            <w:pStyle w:val="TOC3"/>
            <w:tabs>
              <w:tab w:val="left" w:pos="1060"/>
              <w:tab w:val="right" w:leader="dot" w:pos="8664"/>
            </w:tabs>
            <w:rPr>
              <w:ins w:id="123" w:author="Khaled Daham" w:date="2014-04-04T08:19:00Z"/>
              <w:rFonts w:asciiTheme="minorHAnsi" w:eastAsiaTheme="minorEastAsia" w:hAnsiTheme="minorHAnsi" w:cstheme="minorBidi"/>
              <w:noProof/>
              <w:sz w:val="24"/>
              <w:szCs w:val="24"/>
              <w:lang w:val="en-US" w:eastAsia="ja-JP"/>
            </w:rPr>
          </w:pPr>
          <w:ins w:id="124" w:author="Khaled Daham" w:date="2014-04-04T08:19:00Z">
            <w:r>
              <w:rPr>
                <w:noProof/>
              </w:rPr>
              <w:t>6.1.4</w:t>
            </w:r>
            <w:r>
              <w:rPr>
                <w:rFonts w:asciiTheme="minorHAnsi" w:eastAsiaTheme="minorEastAsia" w:hAnsiTheme="minorHAnsi" w:cstheme="minorBidi"/>
                <w:noProof/>
                <w:sz w:val="24"/>
                <w:szCs w:val="24"/>
                <w:lang w:val="en-US" w:eastAsia="ja-JP"/>
              </w:rPr>
              <w:tab/>
            </w:r>
            <w:r>
              <w:rPr>
                <w:noProof/>
              </w:rPr>
              <w:t>GetECGOutcome</w:t>
            </w:r>
            <w:r>
              <w:rPr>
                <w:noProof/>
              </w:rPr>
              <w:tab/>
            </w:r>
            <w:r>
              <w:rPr>
                <w:noProof/>
              </w:rPr>
              <w:fldChar w:fldCharType="begin"/>
            </w:r>
            <w:r>
              <w:rPr>
                <w:noProof/>
              </w:rPr>
              <w:instrText xml:space="preserve"> PAGEREF _Toc258218961 \h </w:instrText>
            </w:r>
            <w:r>
              <w:rPr>
                <w:noProof/>
              </w:rPr>
            </w:r>
          </w:ins>
          <w:r>
            <w:rPr>
              <w:noProof/>
            </w:rPr>
            <w:fldChar w:fldCharType="separate"/>
          </w:r>
          <w:ins w:id="125" w:author="Khaled Daham" w:date="2014-04-04T08:19:00Z">
            <w:r>
              <w:rPr>
                <w:noProof/>
              </w:rPr>
              <w:t>50</w:t>
            </w:r>
            <w:r>
              <w:rPr>
                <w:noProof/>
              </w:rPr>
              <w:fldChar w:fldCharType="end"/>
            </w:r>
          </w:ins>
        </w:p>
        <w:p w14:paraId="3A685F89" w14:textId="77777777" w:rsidR="0039059D" w:rsidRDefault="0039059D">
          <w:pPr>
            <w:pStyle w:val="TOC3"/>
            <w:tabs>
              <w:tab w:val="left" w:pos="1053"/>
              <w:tab w:val="right" w:leader="dot" w:pos="8664"/>
            </w:tabs>
            <w:rPr>
              <w:ins w:id="126" w:author="Khaled Daham" w:date="2014-04-04T08:19:00Z"/>
              <w:rFonts w:asciiTheme="minorHAnsi" w:eastAsiaTheme="minorEastAsia" w:hAnsiTheme="minorHAnsi" w:cstheme="minorBidi"/>
              <w:noProof/>
              <w:sz w:val="24"/>
              <w:szCs w:val="24"/>
              <w:lang w:val="en-US" w:eastAsia="ja-JP"/>
            </w:rPr>
          </w:pPr>
          <w:ins w:id="127" w:author="Khaled Daham" w:date="2014-04-04T08:19:00Z">
            <w:r>
              <w:rPr>
                <w:noProof/>
              </w:rPr>
              <w:t>6.1.5</w:t>
            </w:r>
            <w:r>
              <w:rPr>
                <w:rFonts w:asciiTheme="minorHAnsi" w:eastAsiaTheme="minorEastAsia" w:hAnsiTheme="minorHAnsi" w:cstheme="minorBidi"/>
                <w:noProof/>
                <w:sz w:val="24"/>
                <w:szCs w:val="24"/>
                <w:lang w:val="en-US" w:eastAsia="ja-JP"/>
              </w:rPr>
              <w:tab/>
            </w:r>
            <w:r>
              <w:rPr>
                <w:noProof/>
              </w:rPr>
              <w:t>GetImagingOutcome</w:t>
            </w:r>
            <w:r>
              <w:rPr>
                <w:noProof/>
              </w:rPr>
              <w:tab/>
            </w:r>
            <w:r>
              <w:rPr>
                <w:noProof/>
              </w:rPr>
              <w:fldChar w:fldCharType="begin"/>
            </w:r>
            <w:r>
              <w:rPr>
                <w:noProof/>
              </w:rPr>
              <w:instrText xml:space="preserve"> PAGEREF _Toc258218962 \h </w:instrText>
            </w:r>
            <w:r>
              <w:rPr>
                <w:noProof/>
              </w:rPr>
            </w:r>
          </w:ins>
          <w:r>
            <w:rPr>
              <w:noProof/>
            </w:rPr>
            <w:fldChar w:fldCharType="separate"/>
          </w:r>
          <w:ins w:id="128" w:author="Khaled Daham" w:date="2014-04-04T08:19:00Z">
            <w:r>
              <w:rPr>
                <w:noProof/>
              </w:rPr>
              <w:t>57</w:t>
            </w:r>
            <w:r>
              <w:rPr>
                <w:noProof/>
              </w:rPr>
              <w:fldChar w:fldCharType="end"/>
            </w:r>
          </w:ins>
        </w:p>
        <w:p w14:paraId="5125E788" w14:textId="77777777" w:rsidR="0039059D" w:rsidRDefault="0039059D">
          <w:pPr>
            <w:pStyle w:val="TOC1"/>
            <w:tabs>
              <w:tab w:val="left" w:pos="340"/>
              <w:tab w:val="right" w:leader="dot" w:pos="8664"/>
            </w:tabs>
            <w:rPr>
              <w:ins w:id="129" w:author="Khaled Daham" w:date="2014-04-04T08:19:00Z"/>
              <w:rFonts w:asciiTheme="minorHAnsi" w:eastAsiaTheme="minorEastAsia" w:hAnsiTheme="minorHAnsi" w:cstheme="minorBidi"/>
              <w:noProof/>
              <w:sz w:val="24"/>
              <w:szCs w:val="24"/>
              <w:lang w:val="en-US" w:eastAsia="ja-JP"/>
            </w:rPr>
          </w:pPr>
          <w:ins w:id="130" w:author="Khaled Daham" w:date="2014-04-04T08:19:00Z">
            <w:r>
              <w:rPr>
                <w:noProof/>
              </w:rPr>
              <w:t>7</w:t>
            </w:r>
            <w:r>
              <w:rPr>
                <w:rFonts w:asciiTheme="minorHAnsi" w:eastAsiaTheme="minorEastAsia" w:hAnsiTheme="minorHAnsi" w:cstheme="minorBidi"/>
                <w:noProof/>
                <w:sz w:val="24"/>
                <w:szCs w:val="24"/>
                <w:lang w:val="en-US" w:eastAsia="ja-JP"/>
              </w:rPr>
              <w:tab/>
            </w:r>
            <w:r>
              <w:rPr>
                <w:noProof/>
              </w:rPr>
              <w:t>Tjänstekontrakt</w:t>
            </w:r>
            <w:r>
              <w:rPr>
                <w:noProof/>
              </w:rPr>
              <w:tab/>
            </w:r>
            <w:r>
              <w:rPr>
                <w:noProof/>
              </w:rPr>
              <w:fldChar w:fldCharType="begin"/>
            </w:r>
            <w:r>
              <w:rPr>
                <w:noProof/>
              </w:rPr>
              <w:instrText xml:space="preserve"> PAGEREF _Toc258218963 \h </w:instrText>
            </w:r>
            <w:r>
              <w:rPr>
                <w:noProof/>
              </w:rPr>
            </w:r>
          </w:ins>
          <w:r>
            <w:rPr>
              <w:noProof/>
            </w:rPr>
            <w:fldChar w:fldCharType="separate"/>
          </w:r>
          <w:ins w:id="131" w:author="Khaled Daham" w:date="2014-04-04T08:19:00Z">
            <w:r>
              <w:rPr>
                <w:noProof/>
              </w:rPr>
              <w:t>64</w:t>
            </w:r>
            <w:r>
              <w:rPr>
                <w:noProof/>
              </w:rPr>
              <w:fldChar w:fldCharType="end"/>
            </w:r>
          </w:ins>
        </w:p>
        <w:p w14:paraId="3630214D" w14:textId="77777777" w:rsidR="0039059D" w:rsidRDefault="0039059D">
          <w:pPr>
            <w:pStyle w:val="TOC2"/>
            <w:tabs>
              <w:tab w:val="left" w:pos="680"/>
              <w:tab w:val="right" w:leader="dot" w:pos="8664"/>
            </w:tabs>
            <w:rPr>
              <w:ins w:id="132" w:author="Khaled Daham" w:date="2014-04-04T08:19:00Z"/>
              <w:rFonts w:asciiTheme="minorHAnsi" w:eastAsiaTheme="minorEastAsia" w:hAnsiTheme="minorHAnsi" w:cstheme="minorBidi"/>
              <w:noProof/>
              <w:sz w:val="24"/>
              <w:szCs w:val="24"/>
              <w:lang w:val="en-US" w:eastAsia="ja-JP"/>
            </w:rPr>
          </w:pPr>
          <w:ins w:id="133" w:author="Khaled Daham" w:date="2014-04-04T08:19:00Z">
            <w:r>
              <w:rPr>
                <w:noProof/>
              </w:rPr>
              <w:t>7.1</w:t>
            </w:r>
            <w:r>
              <w:rPr>
                <w:rFonts w:asciiTheme="minorHAnsi" w:eastAsiaTheme="minorEastAsia" w:hAnsiTheme="minorHAnsi" w:cstheme="minorBidi"/>
                <w:noProof/>
                <w:sz w:val="24"/>
                <w:szCs w:val="24"/>
                <w:lang w:val="en-US" w:eastAsia="ja-JP"/>
              </w:rPr>
              <w:tab/>
            </w:r>
            <w:r>
              <w:rPr>
                <w:noProof/>
              </w:rPr>
              <w:t>GetReferralOutcome</w:t>
            </w:r>
            <w:r>
              <w:rPr>
                <w:noProof/>
              </w:rPr>
              <w:tab/>
            </w:r>
            <w:r>
              <w:rPr>
                <w:noProof/>
              </w:rPr>
              <w:fldChar w:fldCharType="begin"/>
            </w:r>
            <w:r>
              <w:rPr>
                <w:noProof/>
              </w:rPr>
              <w:instrText xml:space="preserve"> PAGEREF _Toc258218964 \h </w:instrText>
            </w:r>
            <w:r>
              <w:rPr>
                <w:noProof/>
              </w:rPr>
            </w:r>
          </w:ins>
          <w:r>
            <w:rPr>
              <w:noProof/>
            </w:rPr>
            <w:fldChar w:fldCharType="separate"/>
          </w:r>
          <w:ins w:id="134" w:author="Khaled Daham" w:date="2014-04-04T08:19:00Z">
            <w:r>
              <w:rPr>
                <w:noProof/>
              </w:rPr>
              <w:t>64</w:t>
            </w:r>
            <w:r>
              <w:rPr>
                <w:noProof/>
              </w:rPr>
              <w:fldChar w:fldCharType="end"/>
            </w:r>
          </w:ins>
        </w:p>
        <w:p w14:paraId="6F7A5917" w14:textId="77777777" w:rsidR="0039059D" w:rsidRDefault="0039059D">
          <w:pPr>
            <w:pStyle w:val="TOC3"/>
            <w:tabs>
              <w:tab w:val="left" w:pos="1020"/>
              <w:tab w:val="right" w:leader="dot" w:pos="8664"/>
            </w:tabs>
            <w:rPr>
              <w:ins w:id="135" w:author="Khaled Daham" w:date="2014-04-04T08:19:00Z"/>
              <w:rFonts w:asciiTheme="minorHAnsi" w:eastAsiaTheme="minorEastAsia" w:hAnsiTheme="minorHAnsi" w:cstheme="minorBidi"/>
              <w:noProof/>
              <w:sz w:val="24"/>
              <w:szCs w:val="24"/>
              <w:lang w:val="en-US" w:eastAsia="ja-JP"/>
            </w:rPr>
          </w:pPr>
          <w:ins w:id="136" w:author="Khaled Daham" w:date="2014-04-04T08:19:00Z">
            <w:r>
              <w:rPr>
                <w:noProof/>
              </w:rPr>
              <w:t>7.1.1</w:t>
            </w:r>
            <w:r>
              <w:rPr>
                <w:rFonts w:asciiTheme="minorHAnsi" w:eastAsiaTheme="minorEastAsia" w:hAnsiTheme="minorHAnsi" w:cstheme="minorBidi"/>
                <w:noProof/>
                <w:sz w:val="24"/>
                <w:szCs w:val="24"/>
                <w:lang w:val="en-US" w:eastAsia="ja-JP"/>
              </w:rPr>
              <w:tab/>
            </w:r>
            <w:r>
              <w:rPr>
                <w:noProof/>
              </w:rPr>
              <w:t>Gemensamma informationskomponenter</w:t>
            </w:r>
            <w:r>
              <w:rPr>
                <w:noProof/>
              </w:rPr>
              <w:tab/>
            </w:r>
            <w:r>
              <w:rPr>
                <w:noProof/>
              </w:rPr>
              <w:fldChar w:fldCharType="begin"/>
            </w:r>
            <w:r>
              <w:rPr>
                <w:noProof/>
              </w:rPr>
              <w:instrText xml:space="preserve"> PAGEREF _Toc258218965 \h </w:instrText>
            </w:r>
            <w:r>
              <w:rPr>
                <w:noProof/>
              </w:rPr>
            </w:r>
          </w:ins>
          <w:r>
            <w:rPr>
              <w:noProof/>
            </w:rPr>
            <w:fldChar w:fldCharType="separate"/>
          </w:r>
          <w:ins w:id="137" w:author="Khaled Daham" w:date="2014-04-04T08:19:00Z">
            <w:r>
              <w:rPr>
                <w:noProof/>
              </w:rPr>
              <w:t>64</w:t>
            </w:r>
            <w:r>
              <w:rPr>
                <w:noProof/>
              </w:rPr>
              <w:fldChar w:fldCharType="end"/>
            </w:r>
          </w:ins>
        </w:p>
        <w:p w14:paraId="43B8CA8E" w14:textId="77777777" w:rsidR="0039059D" w:rsidRDefault="0039059D">
          <w:pPr>
            <w:pStyle w:val="TOC3"/>
            <w:tabs>
              <w:tab w:val="left" w:pos="1046"/>
              <w:tab w:val="right" w:leader="dot" w:pos="8664"/>
            </w:tabs>
            <w:rPr>
              <w:ins w:id="138" w:author="Khaled Daham" w:date="2014-04-04T08:19:00Z"/>
              <w:rFonts w:asciiTheme="minorHAnsi" w:eastAsiaTheme="minorEastAsia" w:hAnsiTheme="minorHAnsi" w:cstheme="minorBidi"/>
              <w:noProof/>
              <w:sz w:val="24"/>
              <w:szCs w:val="24"/>
              <w:lang w:val="en-US" w:eastAsia="ja-JP"/>
            </w:rPr>
          </w:pPr>
          <w:ins w:id="139" w:author="Khaled Daham" w:date="2014-04-04T08:19:00Z">
            <w:r>
              <w:rPr>
                <w:noProof/>
              </w:rPr>
              <w:t>7.1.2</w:t>
            </w:r>
            <w:r>
              <w:rPr>
                <w:rFonts w:asciiTheme="minorHAnsi" w:eastAsiaTheme="minorEastAsia" w:hAnsiTheme="minorHAnsi" w:cstheme="minorBidi"/>
                <w:noProof/>
                <w:sz w:val="24"/>
                <w:szCs w:val="24"/>
                <w:lang w:val="en-US" w:eastAsia="ja-JP"/>
              </w:rPr>
              <w:tab/>
            </w:r>
            <w:r>
              <w:rPr>
                <w:noProof/>
              </w:rPr>
              <w:t>Version</w:t>
            </w:r>
            <w:r>
              <w:rPr>
                <w:noProof/>
              </w:rPr>
              <w:tab/>
            </w:r>
            <w:r>
              <w:rPr>
                <w:noProof/>
              </w:rPr>
              <w:fldChar w:fldCharType="begin"/>
            </w:r>
            <w:r>
              <w:rPr>
                <w:noProof/>
              </w:rPr>
              <w:instrText xml:space="preserve"> PAGEREF _Toc258218966 \h </w:instrText>
            </w:r>
            <w:r>
              <w:rPr>
                <w:noProof/>
              </w:rPr>
            </w:r>
          </w:ins>
          <w:r>
            <w:rPr>
              <w:noProof/>
            </w:rPr>
            <w:fldChar w:fldCharType="separate"/>
          </w:r>
          <w:ins w:id="140" w:author="Khaled Daham" w:date="2014-04-04T08:19:00Z">
            <w:r>
              <w:rPr>
                <w:noProof/>
              </w:rPr>
              <w:t>64</w:t>
            </w:r>
            <w:r>
              <w:rPr>
                <w:noProof/>
              </w:rPr>
              <w:fldChar w:fldCharType="end"/>
            </w:r>
          </w:ins>
        </w:p>
        <w:p w14:paraId="233F8586" w14:textId="77777777" w:rsidR="0039059D" w:rsidRDefault="0039059D">
          <w:pPr>
            <w:pStyle w:val="TOC3"/>
            <w:tabs>
              <w:tab w:val="left" w:pos="1045"/>
              <w:tab w:val="right" w:leader="dot" w:pos="8664"/>
            </w:tabs>
            <w:rPr>
              <w:ins w:id="141" w:author="Khaled Daham" w:date="2014-04-04T08:19:00Z"/>
              <w:rFonts w:asciiTheme="minorHAnsi" w:eastAsiaTheme="minorEastAsia" w:hAnsiTheme="minorHAnsi" w:cstheme="minorBidi"/>
              <w:noProof/>
              <w:sz w:val="24"/>
              <w:szCs w:val="24"/>
              <w:lang w:val="en-US" w:eastAsia="ja-JP"/>
            </w:rPr>
          </w:pPr>
          <w:ins w:id="142" w:author="Khaled Daham" w:date="2014-04-04T08:19:00Z">
            <w:r>
              <w:rPr>
                <w:noProof/>
              </w:rPr>
              <w:t>7.1.3</w:t>
            </w:r>
            <w:r>
              <w:rPr>
                <w:rFonts w:asciiTheme="minorHAnsi" w:eastAsiaTheme="minorEastAsia" w:hAnsiTheme="minorHAnsi" w:cstheme="minorBidi"/>
                <w:noProof/>
                <w:sz w:val="24"/>
                <w:szCs w:val="24"/>
                <w:lang w:val="en-US" w:eastAsia="ja-JP"/>
              </w:rPr>
              <w:tab/>
            </w:r>
            <w:r>
              <w:rPr>
                <w:noProof/>
              </w:rPr>
              <w:t>Fältregler</w:t>
            </w:r>
            <w:r>
              <w:rPr>
                <w:noProof/>
              </w:rPr>
              <w:tab/>
            </w:r>
            <w:r>
              <w:rPr>
                <w:noProof/>
              </w:rPr>
              <w:fldChar w:fldCharType="begin"/>
            </w:r>
            <w:r>
              <w:rPr>
                <w:noProof/>
              </w:rPr>
              <w:instrText xml:space="preserve"> PAGEREF _Toc258218967 \h </w:instrText>
            </w:r>
            <w:r>
              <w:rPr>
                <w:noProof/>
              </w:rPr>
            </w:r>
          </w:ins>
          <w:r>
            <w:rPr>
              <w:noProof/>
            </w:rPr>
            <w:fldChar w:fldCharType="separate"/>
          </w:r>
          <w:ins w:id="143" w:author="Khaled Daham" w:date="2014-04-04T08:19:00Z">
            <w:r>
              <w:rPr>
                <w:noProof/>
              </w:rPr>
              <w:t>64</w:t>
            </w:r>
            <w:r>
              <w:rPr>
                <w:noProof/>
              </w:rPr>
              <w:fldChar w:fldCharType="end"/>
            </w:r>
          </w:ins>
        </w:p>
        <w:p w14:paraId="56F23AA6" w14:textId="77777777" w:rsidR="0039059D" w:rsidRDefault="0039059D">
          <w:pPr>
            <w:pStyle w:val="TOC3"/>
            <w:tabs>
              <w:tab w:val="left" w:pos="1047"/>
              <w:tab w:val="right" w:leader="dot" w:pos="8664"/>
            </w:tabs>
            <w:rPr>
              <w:ins w:id="144" w:author="Khaled Daham" w:date="2014-04-04T08:19:00Z"/>
              <w:rFonts w:asciiTheme="minorHAnsi" w:eastAsiaTheme="minorEastAsia" w:hAnsiTheme="minorHAnsi" w:cstheme="minorBidi"/>
              <w:noProof/>
              <w:sz w:val="24"/>
              <w:szCs w:val="24"/>
              <w:lang w:val="en-US" w:eastAsia="ja-JP"/>
            </w:rPr>
          </w:pPr>
          <w:ins w:id="145" w:author="Khaled Daham" w:date="2014-04-04T08:19:00Z">
            <w:r>
              <w:rPr>
                <w:noProof/>
              </w:rPr>
              <w:t>7.1.4</w:t>
            </w:r>
            <w:r>
              <w:rPr>
                <w:rFonts w:asciiTheme="minorHAnsi" w:eastAsiaTheme="minorEastAsia" w:hAnsiTheme="minorHAnsi" w:cstheme="minorBidi"/>
                <w:noProof/>
                <w:sz w:val="24"/>
                <w:szCs w:val="24"/>
                <w:lang w:val="en-US" w:eastAsia="ja-JP"/>
              </w:rPr>
              <w:tab/>
            </w:r>
            <w:r>
              <w:rPr>
                <w:noProof/>
              </w:rPr>
              <w:t>Övriga regler</w:t>
            </w:r>
            <w:r>
              <w:rPr>
                <w:noProof/>
              </w:rPr>
              <w:tab/>
            </w:r>
            <w:r>
              <w:rPr>
                <w:noProof/>
              </w:rPr>
              <w:fldChar w:fldCharType="begin"/>
            </w:r>
            <w:r>
              <w:rPr>
                <w:noProof/>
              </w:rPr>
              <w:instrText xml:space="preserve"> PAGEREF _Toc258218968 \h </w:instrText>
            </w:r>
            <w:r>
              <w:rPr>
                <w:noProof/>
              </w:rPr>
            </w:r>
          </w:ins>
          <w:r>
            <w:rPr>
              <w:noProof/>
            </w:rPr>
            <w:fldChar w:fldCharType="separate"/>
          </w:r>
          <w:ins w:id="146" w:author="Khaled Daham" w:date="2014-04-04T08:19:00Z">
            <w:r>
              <w:rPr>
                <w:noProof/>
              </w:rPr>
              <w:t>70</w:t>
            </w:r>
            <w:r>
              <w:rPr>
                <w:noProof/>
              </w:rPr>
              <w:fldChar w:fldCharType="end"/>
            </w:r>
          </w:ins>
        </w:p>
        <w:p w14:paraId="25C0CB65" w14:textId="77777777" w:rsidR="0039059D" w:rsidRDefault="0039059D">
          <w:pPr>
            <w:pStyle w:val="TOC2"/>
            <w:tabs>
              <w:tab w:val="left" w:pos="706"/>
              <w:tab w:val="right" w:leader="dot" w:pos="8664"/>
            </w:tabs>
            <w:rPr>
              <w:ins w:id="147" w:author="Khaled Daham" w:date="2014-04-04T08:19:00Z"/>
              <w:rFonts w:asciiTheme="minorHAnsi" w:eastAsiaTheme="minorEastAsia" w:hAnsiTheme="minorHAnsi" w:cstheme="minorBidi"/>
              <w:noProof/>
              <w:sz w:val="24"/>
              <w:szCs w:val="24"/>
              <w:lang w:val="en-US" w:eastAsia="ja-JP"/>
            </w:rPr>
          </w:pPr>
          <w:ins w:id="148" w:author="Khaled Daham" w:date="2014-04-04T08:19:00Z">
            <w:r>
              <w:rPr>
                <w:noProof/>
              </w:rPr>
              <w:t>7.2</w:t>
            </w:r>
            <w:r>
              <w:rPr>
                <w:rFonts w:asciiTheme="minorHAnsi" w:eastAsiaTheme="minorEastAsia" w:hAnsiTheme="minorHAnsi" w:cstheme="minorBidi"/>
                <w:noProof/>
                <w:sz w:val="24"/>
                <w:szCs w:val="24"/>
                <w:lang w:val="en-US" w:eastAsia="ja-JP"/>
              </w:rPr>
              <w:tab/>
            </w:r>
            <w:r>
              <w:rPr>
                <w:noProof/>
              </w:rPr>
              <w:t>GetMaternityMedicalHistory</w:t>
            </w:r>
            <w:r>
              <w:rPr>
                <w:noProof/>
              </w:rPr>
              <w:tab/>
            </w:r>
            <w:r>
              <w:rPr>
                <w:noProof/>
              </w:rPr>
              <w:fldChar w:fldCharType="begin"/>
            </w:r>
            <w:r>
              <w:rPr>
                <w:noProof/>
              </w:rPr>
              <w:instrText xml:space="preserve"> PAGEREF _Toc258218969 \h </w:instrText>
            </w:r>
            <w:r>
              <w:rPr>
                <w:noProof/>
              </w:rPr>
            </w:r>
          </w:ins>
          <w:r>
            <w:rPr>
              <w:noProof/>
            </w:rPr>
            <w:fldChar w:fldCharType="separate"/>
          </w:r>
          <w:ins w:id="149" w:author="Khaled Daham" w:date="2014-04-04T08:19:00Z">
            <w:r>
              <w:rPr>
                <w:noProof/>
              </w:rPr>
              <w:t>71</w:t>
            </w:r>
            <w:r>
              <w:rPr>
                <w:noProof/>
              </w:rPr>
              <w:fldChar w:fldCharType="end"/>
            </w:r>
          </w:ins>
        </w:p>
        <w:p w14:paraId="7047BA67" w14:textId="77777777" w:rsidR="0039059D" w:rsidRDefault="0039059D">
          <w:pPr>
            <w:pStyle w:val="TOC3"/>
            <w:tabs>
              <w:tab w:val="left" w:pos="1046"/>
              <w:tab w:val="right" w:leader="dot" w:pos="8664"/>
            </w:tabs>
            <w:rPr>
              <w:ins w:id="150" w:author="Khaled Daham" w:date="2014-04-04T08:19:00Z"/>
              <w:rFonts w:asciiTheme="minorHAnsi" w:eastAsiaTheme="minorEastAsia" w:hAnsiTheme="minorHAnsi" w:cstheme="minorBidi"/>
              <w:noProof/>
              <w:sz w:val="24"/>
              <w:szCs w:val="24"/>
              <w:lang w:val="en-US" w:eastAsia="ja-JP"/>
            </w:rPr>
          </w:pPr>
          <w:ins w:id="151" w:author="Khaled Daham" w:date="2014-04-04T08:19:00Z">
            <w:r>
              <w:rPr>
                <w:noProof/>
              </w:rPr>
              <w:t>7.2.1</w:t>
            </w:r>
            <w:r>
              <w:rPr>
                <w:rFonts w:asciiTheme="minorHAnsi" w:eastAsiaTheme="minorEastAsia" w:hAnsiTheme="minorHAnsi" w:cstheme="minorBidi"/>
                <w:noProof/>
                <w:sz w:val="24"/>
                <w:szCs w:val="24"/>
                <w:lang w:val="en-US" w:eastAsia="ja-JP"/>
              </w:rPr>
              <w:tab/>
            </w:r>
            <w:r>
              <w:rPr>
                <w:noProof/>
              </w:rPr>
              <w:t>Gemensamma informationskomponenter</w:t>
            </w:r>
            <w:r>
              <w:rPr>
                <w:noProof/>
              </w:rPr>
              <w:tab/>
            </w:r>
            <w:r>
              <w:rPr>
                <w:noProof/>
              </w:rPr>
              <w:fldChar w:fldCharType="begin"/>
            </w:r>
            <w:r>
              <w:rPr>
                <w:noProof/>
              </w:rPr>
              <w:instrText xml:space="preserve"> PAGEREF _Toc258218970 \h </w:instrText>
            </w:r>
            <w:r>
              <w:rPr>
                <w:noProof/>
              </w:rPr>
            </w:r>
          </w:ins>
          <w:r>
            <w:rPr>
              <w:noProof/>
            </w:rPr>
            <w:fldChar w:fldCharType="separate"/>
          </w:r>
          <w:ins w:id="152" w:author="Khaled Daham" w:date="2014-04-04T08:19:00Z">
            <w:r>
              <w:rPr>
                <w:noProof/>
              </w:rPr>
              <w:t>71</w:t>
            </w:r>
            <w:r>
              <w:rPr>
                <w:noProof/>
              </w:rPr>
              <w:fldChar w:fldCharType="end"/>
            </w:r>
          </w:ins>
        </w:p>
        <w:p w14:paraId="0AC70406" w14:textId="77777777" w:rsidR="0039059D" w:rsidRDefault="0039059D">
          <w:pPr>
            <w:pStyle w:val="TOC3"/>
            <w:tabs>
              <w:tab w:val="left" w:pos="1072"/>
              <w:tab w:val="right" w:leader="dot" w:pos="8664"/>
            </w:tabs>
            <w:rPr>
              <w:ins w:id="153" w:author="Khaled Daham" w:date="2014-04-04T08:19:00Z"/>
              <w:rFonts w:asciiTheme="minorHAnsi" w:eastAsiaTheme="minorEastAsia" w:hAnsiTheme="minorHAnsi" w:cstheme="minorBidi"/>
              <w:noProof/>
              <w:sz w:val="24"/>
              <w:szCs w:val="24"/>
              <w:lang w:val="en-US" w:eastAsia="ja-JP"/>
            </w:rPr>
          </w:pPr>
          <w:ins w:id="154" w:author="Khaled Daham" w:date="2014-04-04T08:19:00Z">
            <w:r>
              <w:rPr>
                <w:noProof/>
              </w:rPr>
              <w:t>7.2.2</w:t>
            </w:r>
            <w:r>
              <w:rPr>
                <w:rFonts w:asciiTheme="minorHAnsi" w:eastAsiaTheme="minorEastAsia" w:hAnsiTheme="minorHAnsi" w:cstheme="minorBidi"/>
                <w:noProof/>
                <w:sz w:val="24"/>
                <w:szCs w:val="24"/>
                <w:lang w:val="en-US" w:eastAsia="ja-JP"/>
              </w:rPr>
              <w:tab/>
            </w:r>
            <w:r>
              <w:rPr>
                <w:noProof/>
              </w:rPr>
              <w:t>Version</w:t>
            </w:r>
            <w:r>
              <w:rPr>
                <w:noProof/>
              </w:rPr>
              <w:tab/>
            </w:r>
            <w:r>
              <w:rPr>
                <w:noProof/>
              </w:rPr>
              <w:fldChar w:fldCharType="begin"/>
            </w:r>
            <w:r>
              <w:rPr>
                <w:noProof/>
              </w:rPr>
              <w:instrText xml:space="preserve"> PAGEREF _Toc258218971 \h </w:instrText>
            </w:r>
            <w:r>
              <w:rPr>
                <w:noProof/>
              </w:rPr>
            </w:r>
          </w:ins>
          <w:r>
            <w:rPr>
              <w:noProof/>
            </w:rPr>
            <w:fldChar w:fldCharType="separate"/>
          </w:r>
          <w:ins w:id="155" w:author="Khaled Daham" w:date="2014-04-04T08:19:00Z">
            <w:r>
              <w:rPr>
                <w:noProof/>
              </w:rPr>
              <w:t>71</w:t>
            </w:r>
            <w:r>
              <w:rPr>
                <w:noProof/>
              </w:rPr>
              <w:fldChar w:fldCharType="end"/>
            </w:r>
          </w:ins>
        </w:p>
        <w:p w14:paraId="0FF1FE60" w14:textId="77777777" w:rsidR="0039059D" w:rsidRDefault="0039059D">
          <w:pPr>
            <w:pStyle w:val="TOC3"/>
            <w:tabs>
              <w:tab w:val="left" w:pos="1070"/>
              <w:tab w:val="right" w:leader="dot" w:pos="8664"/>
            </w:tabs>
            <w:rPr>
              <w:ins w:id="156" w:author="Khaled Daham" w:date="2014-04-04T08:19:00Z"/>
              <w:rFonts w:asciiTheme="minorHAnsi" w:eastAsiaTheme="minorEastAsia" w:hAnsiTheme="minorHAnsi" w:cstheme="minorBidi"/>
              <w:noProof/>
              <w:sz w:val="24"/>
              <w:szCs w:val="24"/>
              <w:lang w:val="en-US" w:eastAsia="ja-JP"/>
            </w:rPr>
          </w:pPr>
          <w:ins w:id="157" w:author="Khaled Daham" w:date="2014-04-04T08:19:00Z">
            <w:r>
              <w:rPr>
                <w:noProof/>
              </w:rPr>
              <w:t>7.2.3</w:t>
            </w:r>
            <w:r>
              <w:rPr>
                <w:rFonts w:asciiTheme="minorHAnsi" w:eastAsiaTheme="minorEastAsia" w:hAnsiTheme="minorHAnsi" w:cstheme="minorBidi"/>
                <w:noProof/>
                <w:sz w:val="24"/>
                <w:szCs w:val="24"/>
                <w:lang w:val="en-US" w:eastAsia="ja-JP"/>
              </w:rPr>
              <w:tab/>
            </w:r>
            <w:r>
              <w:rPr>
                <w:noProof/>
              </w:rPr>
              <w:t>Fältregler</w:t>
            </w:r>
            <w:r>
              <w:rPr>
                <w:noProof/>
              </w:rPr>
              <w:tab/>
            </w:r>
            <w:r>
              <w:rPr>
                <w:noProof/>
              </w:rPr>
              <w:fldChar w:fldCharType="begin"/>
            </w:r>
            <w:r>
              <w:rPr>
                <w:noProof/>
              </w:rPr>
              <w:instrText xml:space="preserve"> PAGEREF _Toc258218972 \h </w:instrText>
            </w:r>
            <w:r>
              <w:rPr>
                <w:noProof/>
              </w:rPr>
            </w:r>
          </w:ins>
          <w:r>
            <w:rPr>
              <w:noProof/>
            </w:rPr>
            <w:fldChar w:fldCharType="separate"/>
          </w:r>
          <w:ins w:id="158" w:author="Khaled Daham" w:date="2014-04-04T08:19:00Z">
            <w:r>
              <w:rPr>
                <w:noProof/>
              </w:rPr>
              <w:t>71</w:t>
            </w:r>
            <w:r>
              <w:rPr>
                <w:noProof/>
              </w:rPr>
              <w:fldChar w:fldCharType="end"/>
            </w:r>
          </w:ins>
        </w:p>
        <w:p w14:paraId="51B85216" w14:textId="77777777" w:rsidR="0039059D" w:rsidRDefault="0039059D">
          <w:pPr>
            <w:pStyle w:val="TOC3"/>
            <w:tabs>
              <w:tab w:val="left" w:pos="1073"/>
              <w:tab w:val="right" w:leader="dot" w:pos="8664"/>
            </w:tabs>
            <w:rPr>
              <w:ins w:id="159" w:author="Khaled Daham" w:date="2014-04-04T08:19:00Z"/>
              <w:rFonts w:asciiTheme="minorHAnsi" w:eastAsiaTheme="minorEastAsia" w:hAnsiTheme="minorHAnsi" w:cstheme="minorBidi"/>
              <w:noProof/>
              <w:sz w:val="24"/>
              <w:szCs w:val="24"/>
              <w:lang w:val="en-US" w:eastAsia="ja-JP"/>
            </w:rPr>
          </w:pPr>
          <w:ins w:id="160" w:author="Khaled Daham" w:date="2014-04-04T08:19:00Z">
            <w:r>
              <w:rPr>
                <w:noProof/>
              </w:rPr>
              <w:t>7.2.4</w:t>
            </w:r>
            <w:r>
              <w:rPr>
                <w:rFonts w:asciiTheme="minorHAnsi" w:eastAsiaTheme="minorEastAsia" w:hAnsiTheme="minorHAnsi" w:cstheme="minorBidi"/>
                <w:noProof/>
                <w:sz w:val="24"/>
                <w:szCs w:val="24"/>
                <w:lang w:val="en-US" w:eastAsia="ja-JP"/>
              </w:rPr>
              <w:tab/>
            </w:r>
            <w:r>
              <w:rPr>
                <w:noProof/>
              </w:rPr>
              <w:t>Övriga regler</w:t>
            </w:r>
            <w:r>
              <w:rPr>
                <w:noProof/>
              </w:rPr>
              <w:tab/>
            </w:r>
            <w:r>
              <w:rPr>
                <w:noProof/>
              </w:rPr>
              <w:fldChar w:fldCharType="begin"/>
            </w:r>
            <w:r>
              <w:rPr>
                <w:noProof/>
              </w:rPr>
              <w:instrText xml:space="preserve"> PAGEREF _Toc258218973 \h </w:instrText>
            </w:r>
            <w:r>
              <w:rPr>
                <w:noProof/>
              </w:rPr>
            </w:r>
          </w:ins>
          <w:r>
            <w:rPr>
              <w:noProof/>
            </w:rPr>
            <w:fldChar w:fldCharType="separate"/>
          </w:r>
          <w:ins w:id="161" w:author="Khaled Daham" w:date="2014-04-04T08:19:00Z">
            <w:r>
              <w:rPr>
                <w:noProof/>
              </w:rPr>
              <w:t>78</w:t>
            </w:r>
            <w:r>
              <w:rPr>
                <w:noProof/>
              </w:rPr>
              <w:fldChar w:fldCharType="end"/>
            </w:r>
          </w:ins>
        </w:p>
        <w:p w14:paraId="2731EC16" w14:textId="77777777" w:rsidR="0039059D" w:rsidRDefault="0039059D">
          <w:pPr>
            <w:pStyle w:val="TOC2"/>
            <w:tabs>
              <w:tab w:val="left" w:pos="705"/>
              <w:tab w:val="right" w:leader="dot" w:pos="8664"/>
            </w:tabs>
            <w:rPr>
              <w:ins w:id="162" w:author="Khaled Daham" w:date="2014-04-04T08:19:00Z"/>
              <w:rFonts w:asciiTheme="minorHAnsi" w:eastAsiaTheme="minorEastAsia" w:hAnsiTheme="minorHAnsi" w:cstheme="minorBidi"/>
              <w:noProof/>
              <w:sz w:val="24"/>
              <w:szCs w:val="24"/>
              <w:lang w:val="en-US" w:eastAsia="ja-JP"/>
            </w:rPr>
          </w:pPr>
          <w:ins w:id="163" w:author="Khaled Daham" w:date="2014-04-04T08:19:00Z">
            <w:r>
              <w:rPr>
                <w:noProof/>
              </w:rPr>
              <w:t>7.3</w:t>
            </w:r>
            <w:r>
              <w:rPr>
                <w:rFonts w:asciiTheme="minorHAnsi" w:eastAsiaTheme="minorEastAsia" w:hAnsiTheme="minorHAnsi" w:cstheme="minorBidi"/>
                <w:noProof/>
                <w:sz w:val="24"/>
                <w:szCs w:val="24"/>
                <w:lang w:val="en-US" w:eastAsia="ja-JP"/>
              </w:rPr>
              <w:tab/>
            </w:r>
            <w:r>
              <w:rPr>
                <w:noProof/>
              </w:rPr>
              <w:t>GetLaboratoryOrderOutcome</w:t>
            </w:r>
            <w:r>
              <w:rPr>
                <w:noProof/>
              </w:rPr>
              <w:tab/>
            </w:r>
            <w:r>
              <w:rPr>
                <w:noProof/>
              </w:rPr>
              <w:fldChar w:fldCharType="begin"/>
            </w:r>
            <w:r>
              <w:rPr>
                <w:noProof/>
              </w:rPr>
              <w:instrText xml:space="preserve"> PAGEREF _Toc258218974 \h </w:instrText>
            </w:r>
            <w:r>
              <w:rPr>
                <w:noProof/>
              </w:rPr>
            </w:r>
          </w:ins>
          <w:r>
            <w:rPr>
              <w:noProof/>
            </w:rPr>
            <w:fldChar w:fldCharType="separate"/>
          </w:r>
          <w:ins w:id="164" w:author="Khaled Daham" w:date="2014-04-04T08:19:00Z">
            <w:r>
              <w:rPr>
                <w:noProof/>
              </w:rPr>
              <w:t>79</w:t>
            </w:r>
            <w:r>
              <w:rPr>
                <w:noProof/>
              </w:rPr>
              <w:fldChar w:fldCharType="end"/>
            </w:r>
          </w:ins>
        </w:p>
        <w:p w14:paraId="413AD684" w14:textId="77777777" w:rsidR="0039059D" w:rsidRDefault="0039059D">
          <w:pPr>
            <w:pStyle w:val="TOC3"/>
            <w:tabs>
              <w:tab w:val="left" w:pos="1045"/>
              <w:tab w:val="right" w:leader="dot" w:pos="8664"/>
            </w:tabs>
            <w:rPr>
              <w:ins w:id="165" w:author="Khaled Daham" w:date="2014-04-04T08:19:00Z"/>
              <w:rFonts w:asciiTheme="minorHAnsi" w:eastAsiaTheme="minorEastAsia" w:hAnsiTheme="minorHAnsi" w:cstheme="minorBidi"/>
              <w:noProof/>
              <w:sz w:val="24"/>
              <w:szCs w:val="24"/>
              <w:lang w:val="en-US" w:eastAsia="ja-JP"/>
            </w:rPr>
          </w:pPr>
          <w:ins w:id="166" w:author="Khaled Daham" w:date="2014-04-04T08:19:00Z">
            <w:r>
              <w:rPr>
                <w:noProof/>
              </w:rPr>
              <w:t>7.3.1</w:t>
            </w:r>
            <w:r>
              <w:rPr>
                <w:rFonts w:asciiTheme="minorHAnsi" w:eastAsiaTheme="minorEastAsia" w:hAnsiTheme="minorHAnsi" w:cstheme="minorBidi"/>
                <w:noProof/>
                <w:sz w:val="24"/>
                <w:szCs w:val="24"/>
                <w:lang w:val="en-US" w:eastAsia="ja-JP"/>
              </w:rPr>
              <w:tab/>
            </w:r>
            <w:r>
              <w:rPr>
                <w:noProof/>
              </w:rPr>
              <w:t>Gemensamma informationskomponenter</w:t>
            </w:r>
            <w:r>
              <w:rPr>
                <w:noProof/>
              </w:rPr>
              <w:tab/>
            </w:r>
            <w:r>
              <w:rPr>
                <w:noProof/>
              </w:rPr>
              <w:fldChar w:fldCharType="begin"/>
            </w:r>
            <w:r>
              <w:rPr>
                <w:noProof/>
              </w:rPr>
              <w:instrText xml:space="preserve"> PAGEREF _Toc258218975 \h </w:instrText>
            </w:r>
            <w:r>
              <w:rPr>
                <w:noProof/>
              </w:rPr>
            </w:r>
          </w:ins>
          <w:r>
            <w:rPr>
              <w:noProof/>
            </w:rPr>
            <w:fldChar w:fldCharType="separate"/>
          </w:r>
          <w:ins w:id="167" w:author="Khaled Daham" w:date="2014-04-04T08:19:00Z">
            <w:r>
              <w:rPr>
                <w:noProof/>
              </w:rPr>
              <w:t>79</w:t>
            </w:r>
            <w:r>
              <w:rPr>
                <w:noProof/>
              </w:rPr>
              <w:fldChar w:fldCharType="end"/>
            </w:r>
          </w:ins>
        </w:p>
        <w:p w14:paraId="09446D95" w14:textId="77777777" w:rsidR="0039059D" w:rsidRDefault="0039059D">
          <w:pPr>
            <w:pStyle w:val="TOC3"/>
            <w:tabs>
              <w:tab w:val="left" w:pos="1070"/>
              <w:tab w:val="right" w:leader="dot" w:pos="8664"/>
            </w:tabs>
            <w:rPr>
              <w:ins w:id="168" w:author="Khaled Daham" w:date="2014-04-04T08:19:00Z"/>
              <w:rFonts w:asciiTheme="minorHAnsi" w:eastAsiaTheme="minorEastAsia" w:hAnsiTheme="minorHAnsi" w:cstheme="minorBidi"/>
              <w:noProof/>
              <w:sz w:val="24"/>
              <w:szCs w:val="24"/>
              <w:lang w:val="en-US" w:eastAsia="ja-JP"/>
            </w:rPr>
          </w:pPr>
          <w:ins w:id="169" w:author="Khaled Daham" w:date="2014-04-04T08:19:00Z">
            <w:r>
              <w:rPr>
                <w:noProof/>
              </w:rPr>
              <w:t>7.3.2</w:t>
            </w:r>
            <w:r>
              <w:rPr>
                <w:rFonts w:asciiTheme="minorHAnsi" w:eastAsiaTheme="minorEastAsia" w:hAnsiTheme="minorHAnsi" w:cstheme="minorBidi"/>
                <w:noProof/>
                <w:sz w:val="24"/>
                <w:szCs w:val="24"/>
                <w:lang w:val="en-US" w:eastAsia="ja-JP"/>
              </w:rPr>
              <w:tab/>
            </w:r>
            <w:r>
              <w:rPr>
                <w:noProof/>
              </w:rPr>
              <w:t>Version</w:t>
            </w:r>
            <w:r>
              <w:rPr>
                <w:noProof/>
              </w:rPr>
              <w:tab/>
            </w:r>
            <w:r>
              <w:rPr>
                <w:noProof/>
              </w:rPr>
              <w:fldChar w:fldCharType="begin"/>
            </w:r>
            <w:r>
              <w:rPr>
                <w:noProof/>
              </w:rPr>
              <w:instrText xml:space="preserve"> PAGEREF _Toc258218976 \h </w:instrText>
            </w:r>
            <w:r>
              <w:rPr>
                <w:noProof/>
              </w:rPr>
            </w:r>
          </w:ins>
          <w:r>
            <w:rPr>
              <w:noProof/>
            </w:rPr>
            <w:fldChar w:fldCharType="separate"/>
          </w:r>
          <w:ins w:id="170" w:author="Khaled Daham" w:date="2014-04-04T08:19:00Z">
            <w:r>
              <w:rPr>
                <w:noProof/>
              </w:rPr>
              <w:t>79</w:t>
            </w:r>
            <w:r>
              <w:rPr>
                <w:noProof/>
              </w:rPr>
              <w:fldChar w:fldCharType="end"/>
            </w:r>
          </w:ins>
        </w:p>
        <w:p w14:paraId="212CA8A0" w14:textId="77777777" w:rsidR="0039059D" w:rsidRDefault="0039059D">
          <w:pPr>
            <w:pStyle w:val="TOC3"/>
            <w:tabs>
              <w:tab w:val="left" w:pos="1069"/>
              <w:tab w:val="right" w:leader="dot" w:pos="8664"/>
            </w:tabs>
            <w:rPr>
              <w:ins w:id="171" w:author="Khaled Daham" w:date="2014-04-04T08:19:00Z"/>
              <w:rFonts w:asciiTheme="minorHAnsi" w:eastAsiaTheme="minorEastAsia" w:hAnsiTheme="minorHAnsi" w:cstheme="minorBidi"/>
              <w:noProof/>
              <w:sz w:val="24"/>
              <w:szCs w:val="24"/>
              <w:lang w:val="en-US" w:eastAsia="ja-JP"/>
            </w:rPr>
          </w:pPr>
          <w:ins w:id="172" w:author="Khaled Daham" w:date="2014-04-04T08:19:00Z">
            <w:r>
              <w:rPr>
                <w:noProof/>
              </w:rPr>
              <w:t>7.3.3</w:t>
            </w:r>
            <w:r>
              <w:rPr>
                <w:rFonts w:asciiTheme="minorHAnsi" w:eastAsiaTheme="minorEastAsia" w:hAnsiTheme="minorHAnsi" w:cstheme="minorBidi"/>
                <w:noProof/>
                <w:sz w:val="24"/>
                <w:szCs w:val="24"/>
                <w:lang w:val="en-US" w:eastAsia="ja-JP"/>
              </w:rPr>
              <w:tab/>
            </w:r>
            <w:r>
              <w:rPr>
                <w:noProof/>
              </w:rPr>
              <w:t>Fältregler</w:t>
            </w:r>
            <w:r>
              <w:rPr>
                <w:noProof/>
              </w:rPr>
              <w:tab/>
            </w:r>
            <w:r>
              <w:rPr>
                <w:noProof/>
              </w:rPr>
              <w:fldChar w:fldCharType="begin"/>
            </w:r>
            <w:r>
              <w:rPr>
                <w:noProof/>
              </w:rPr>
              <w:instrText xml:space="preserve"> PAGEREF _Toc258218977 \h </w:instrText>
            </w:r>
            <w:r>
              <w:rPr>
                <w:noProof/>
              </w:rPr>
            </w:r>
          </w:ins>
          <w:r>
            <w:rPr>
              <w:noProof/>
            </w:rPr>
            <w:fldChar w:fldCharType="separate"/>
          </w:r>
          <w:ins w:id="173" w:author="Khaled Daham" w:date="2014-04-04T08:19:00Z">
            <w:r>
              <w:rPr>
                <w:noProof/>
              </w:rPr>
              <w:t>79</w:t>
            </w:r>
            <w:r>
              <w:rPr>
                <w:noProof/>
              </w:rPr>
              <w:fldChar w:fldCharType="end"/>
            </w:r>
          </w:ins>
        </w:p>
        <w:p w14:paraId="494DBE24" w14:textId="77777777" w:rsidR="0039059D" w:rsidRDefault="0039059D">
          <w:pPr>
            <w:pStyle w:val="TOC3"/>
            <w:tabs>
              <w:tab w:val="left" w:pos="1072"/>
              <w:tab w:val="right" w:leader="dot" w:pos="8664"/>
            </w:tabs>
            <w:rPr>
              <w:ins w:id="174" w:author="Khaled Daham" w:date="2014-04-04T08:19:00Z"/>
              <w:rFonts w:asciiTheme="minorHAnsi" w:eastAsiaTheme="minorEastAsia" w:hAnsiTheme="minorHAnsi" w:cstheme="minorBidi"/>
              <w:noProof/>
              <w:sz w:val="24"/>
              <w:szCs w:val="24"/>
              <w:lang w:val="en-US" w:eastAsia="ja-JP"/>
            </w:rPr>
          </w:pPr>
          <w:ins w:id="175" w:author="Khaled Daham" w:date="2014-04-04T08:19:00Z">
            <w:r>
              <w:rPr>
                <w:noProof/>
              </w:rPr>
              <w:t>7.3.4</w:t>
            </w:r>
            <w:r>
              <w:rPr>
                <w:rFonts w:asciiTheme="minorHAnsi" w:eastAsiaTheme="minorEastAsia" w:hAnsiTheme="minorHAnsi" w:cstheme="minorBidi"/>
                <w:noProof/>
                <w:sz w:val="24"/>
                <w:szCs w:val="24"/>
                <w:lang w:val="en-US" w:eastAsia="ja-JP"/>
              </w:rPr>
              <w:tab/>
            </w:r>
            <w:r>
              <w:rPr>
                <w:noProof/>
              </w:rPr>
              <w:t>Övriga regler</w:t>
            </w:r>
            <w:r>
              <w:rPr>
                <w:noProof/>
              </w:rPr>
              <w:tab/>
            </w:r>
            <w:r>
              <w:rPr>
                <w:noProof/>
              </w:rPr>
              <w:fldChar w:fldCharType="begin"/>
            </w:r>
            <w:r>
              <w:rPr>
                <w:noProof/>
              </w:rPr>
              <w:instrText xml:space="preserve"> PAGEREF _Toc258218978 \h </w:instrText>
            </w:r>
            <w:r>
              <w:rPr>
                <w:noProof/>
              </w:rPr>
            </w:r>
          </w:ins>
          <w:r>
            <w:rPr>
              <w:noProof/>
            </w:rPr>
            <w:fldChar w:fldCharType="separate"/>
          </w:r>
          <w:ins w:id="176" w:author="Khaled Daham" w:date="2014-04-04T08:19:00Z">
            <w:r>
              <w:rPr>
                <w:noProof/>
              </w:rPr>
              <w:t>86</w:t>
            </w:r>
            <w:r>
              <w:rPr>
                <w:noProof/>
              </w:rPr>
              <w:fldChar w:fldCharType="end"/>
            </w:r>
          </w:ins>
        </w:p>
        <w:p w14:paraId="468457E0" w14:textId="77777777" w:rsidR="0039059D" w:rsidRDefault="0039059D">
          <w:pPr>
            <w:pStyle w:val="TOC2"/>
            <w:tabs>
              <w:tab w:val="left" w:pos="707"/>
              <w:tab w:val="right" w:leader="dot" w:pos="8664"/>
            </w:tabs>
            <w:rPr>
              <w:ins w:id="177" w:author="Khaled Daham" w:date="2014-04-04T08:19:00Z"/>
              <w:rFonts w:asciiTheme="minorHAnsi" w:eastAsiaTheme="minorEastAsia" w:hAnsiTheme="minorHAnsi" w:cstheme="minorBidi"/>
              <w:noProof/>
              <w:sz w:val="24"/>
              <w:szCs w:val="24"/>
              <w:lang w:val="en-US" w:eastAsia="ja-JP"/>
            </w:rPr>
          </w:pPr>
          <w:ins w:id="178" w:author="Khaled Daham" w:date="2014-04-04T08:19:00Z">
            <w:r>
              <w:rPr>
                <w:noProof/>
              </w:rPr>
              <w:t>7.4</w:t>
            </w:r>
            <w:r>
              <w:rPr>
                <w:rFonts w:asciiTheme="minorHAnsi" w:eastAsiaTheme="minorEastAsia" w:hAnsiTheme="minorHAnsi" w:cstheme="minorBidi"/>
                <w:noProof/>
                <w:sz w:val="24"/>
                <w:szCs w:val="24"/>
                <w:lang w:val="en-US" w:eastAsia="ja-JP"/>
              </w:rPr>
              <w:tab/>
            </w:r>
            <w:r>
              <w:rPr>
                <w:noProof/>
              </w:rPr>
              <w:t>GetECGOutcome</w:t>
            </w:r>
            <w:r>
              <w:rPr>
                <w:noProof/>
              </w:rPr>
              <w:tab/>
            </w:r>
            <w:r>
              <w:rPr>
                <w:noProof/>
              </w:rPr>
              <w:fldChar w:fldCharType="begin"/>
            </w:r>
            <w:r>
              <w:rPr>
                <w:noProof/>
              </w:rPr>
              <w:instrText xml:space="preserve"> PAGEREF _Toc258218979 \h </w:instrText>
            </w:r>
            <w:r>
              <w:rPr>
                <w:noProof/>
              </w:rPr>
            </w:r>
          </w:ins>
          <w:r>
            <w:rPr>
              <w:noProof/>
            </w:rPr>
            <w:fldChar w:fldCharType="separate"/>
          </w:r>
          <w:ins w:id="179" w:author="Khaled Daham" w:date="2014-04-04T08:19:00Z">
            <w:r>
              <w:rPr>
                <w:noProof/>
              </w:rPr>
              <w:t>87</w:t>
            </w:r>
            <w:r>
              <w:rPr>
                <w:noProof/>
              </w:rPr>
              <w:fldChar w:fldCharType="end"/>
            </w:r>
          </w:ins>
        </w:p>
        <w:p w14:paraId="5E2BFC52" w14:textId="77777777" w:rsidR="0039059D" w:rsidRDefault="0039059D">
          <w:pPr>
            <w:pStyle w:val="TOC3"/>
            <w:tabs>
              <w:tab w:val="left" w:pos="1047"/>
              <w:tab w:val="right" w:leader="dot" w:pos="8664"/>
            </w:tabs>
            <w:rPr>
              <w:ins w:id="180" w:author="Khaled Daham" w:date="2014-04-04T08:19:00Z"/>
              <w:rFonts w:asciiTheme="minorHAnsi" w:eastAsiaTheme="minorEastAsia" w:hAnsiTheme="minorHAnsi" w:cstheme="minorBidi"/>
              <w:noProof/>
              <w:sz w:val="24"/>
              <w:szCs w:val="24"/>
              <w:lang w:val="en-US" w:eastAsia="ja-JP"/>
            </w:rPr>
          </w:pPr>
          <w:ins w:id="181" w:author="Khaled Daham" w:date="2014-04-04T08:19:00Z">
            <w:r>
              <w:rPr>
                <w:noProof/>
              </w:rPr>
              <w:t>7.4.1</w:t>
            </w:r>
            <w:r>
              <w:rPr>
                <w:rFonts w:asciiTheme="minorHAnsi" w:eastAsiaTheme="minorEastAsia" w:hAnsiTheme="minorHAnsi" w:cstheme="minorBidi"/>
                <w:noProof/>
                <w:sz w:val="24"/>
                <w:szCs w:val="24"/>
                <w:lang w:val="en-US" w:eastAsia="ja-JP"/>
              </w:rPr>
              <w:tab/>
            </w:r>
            <w:r>
              <w:rPr>
                <w:noProof/>
              </w:rPr>
              <w:t>Gemensamma informationskomponenter</w:t>
            </w:r>
            <w:r>
              <w:rPr>
                <w:noProof/>
              </w:rPr>
              <w:tab/>
            </w:r>
            <w:r>
              <w:rPr>
                <w:noProof/>
              </w:rPr>
              <w:fldChar w:fldCharType="begin"/>
            </w:r>
            <w:r>
              <w:rPr>
                <w:noProof/>
              </w:rPr>
              <w:instrText xml:space="preserve"> PAGEREF _Toc258218980 \h </w:instrText>
            </w:r>
            <w:r>
              <w:rPr>
                <w:noProof/>
              </w:rPr>
            </w:r>
          </w:ins>
          <w:r>
            <w:rPr>
              <w:noProof/>
            </w:rPr>
            <w:fldChar w:fldCharType="separate"/>
          </w:r>
          <w:ins w:id="182" w:author="Khaled Daham" w:date="2014-04-04T08:19:00Z">
            <w:r>
              <w:rPr>
                <w:noProof/>
              </w:rPr>
              <w:t>87</w:t>
            </w:r>
            <w:r>
              <w:rPr>
                <w:noProof/>
              </w:rPr>
              <w:fldChar w:fldCharType="end"/>
            </w:r>
          </w:ins>
        </w:p>
        <w:p w14:paraId="587BCEB9" w14:textId="77777777" w:rsidR="0039059D" w:rsidRDefault="0039059D">
          <w:pPr>
            <w:pStyle w:val="TOC3"/>
            <w:tabs>
              <w:tab w:val="left" w:pos="1073"/>
              <w:tab w:val="right" w:leader="dot" w:pos="8664"/>
            </w:tabs>
            <w:rPr>
              <w:ins w:id="183" w:author="Khaled Daham" w:date="2014-04-04T08:19:00Z"/>
              <w:rFonts w:asciiTheme="minorHAnsi" w:eastAsiaTheme="minorEastAsia" w:hAnsiTheme="minorHAnsi" w:cstheme="minorBidi"/>
              <w:noProof/>
              <w:sz w:val="24"/>
              <w:szCs w:val="24"/>
              <w:lang w:val="en-US" w:eastAsia="ja-JP"/>
            </w:rPr>
          </w:pPr>
          <w:ins w:id="184" w:author="Khaled Daham" w:date="2014-04-04T08:19:00Z">
            <w:r>
              <w:rPr>
                <w:noProof/>
              </w:rPr>
              <w:t>7.4.2</w:t>
            </w:r>
            <w:r>
              <w:rPr>
                <w:rFonts w:asciiTheme="minorHAnsi" w:eastAsiaTheme="minorEastAsia" w:hAnsiTheme="minorHAnsi" w:cstheme="minorBidi"/>
                <w:noProof/>
                <w:sz w:val="24"/>
                <w:szCs w:val="24"/>
                <w:lang w:val="en-US" w:eastAsia="ja-JP"/>
              </w:rPr>
              <w:tab/>
            </w:r>
            <w:r>
              <w:rPr>
                <w:noProof/>
              </w:rPr>
              <w:t>Version</w:t>
            </w:r>
            <w:r>
              <w:rPr>
                <w:noProof/>
              </w:rPr>
              <w:tab/>
            </w:r>
            <w:r>
              <w:rPr>
                <w:noProof/>
              </w:rPr>
              <w:fldChar w:fldCharType="begin"/>
            </w:r>
            <w:r>
              <w:rPr>
                <w:noProof/>
              </w:rPr>
              <w:instrText xml:space="preserve"> PAGEREF _Toc258218981 \h </w:instrText>
            </w:r>
            <w:r>
              <w:rPr>
                <w:noProof/>
              </w:rPr>
            </w:r>
          </w:ins>
          <w:r>
            <w:rPr>
              <w:noProof/>
            </w:rPr>
            <w:fldChar w:fldCharType="separate"/>
          </w:r>
          <w:ins w:id="185" w:author="Khaled Daham" w:date="2014-04-04T08:19:00Z">
            <w:r>
              <w:rPr>
                <w:noProof/>
              </w:rPr>
              <w:t>87</w:t>
            </w:r>
            <w:r>
              <w:rPr>
                <w:noProof/>
              </w:rPr>
              <w:fldChar w:fldCharType="end"/>
            </w:r>
          </w:ins>
        </w:p>
        <w:p w14:paraId="20B66F7E" w14:textId="77777777" w:rsidR="0039059D" w:rsidRDefault="0039059D">
          <w:pPr>
            <w:pStyle w:val="TOC3"/>
            <w:tabs>
              <w:tab w:val="left" w:pos="1072"/>
              <w:tab w:val="right" w:leader="dot" w:pos="8664"/>
            </w:tabs>
            <w:rPr>
              <w:ins w:id="186" w:author="Khaled Daham" w:date="2014-04-04T08:19:00Z"/>
              <w:rFonts w:asciiTheme="minorHAnsi" w:eastAsiaTheme="minorEastAsia" w:hAnsiTheme="minorHAnsi" w:cstheme="minorBidi"/>
              <w:noProof/>
              <w:sz w:val="24"/>
              <w:szCs w:val="24"/>
              <w:lang w:val="en-US" w:eastAsia="ja-JP"/>
            </w:rPr>
          </w:pPr>
          <w:ins w:id="187" w:author="Khaled Daham" w:date="2014-04-04T08:19:00Z">
            <w:r>
              <w:rPr>
                <w:noProof/>
              </w:rPr>
              <w:t>7.4.3</w:t>
            </w:r>
            <w:r>
              <w:rPr>
                <w:rFonts w:asciiTheme="minorHAnsi" w:eastAsiaTheme="minorEastAsia" w:hAnsiTheme="minorHAnsi" w:cstheme="minorBidi"/>
                <w:noProof/>
                <w:sz w:val="24"/>
                <w:szCs w:val="24"/>
                <w:lang w:val="en-US" w:eastAsia="ja-JP"/>
              </w:rPr>
              <w:tab/>
            </w:r>
            <w:r>
              <w:rPr>
                <w:noProof/>
              </w:rPr>
              <w:t>Fältregler</w:t>
            </w:r>
            <w:r>
              <w:rPr>
                <w:noProof/>
              </w:rPr>
              <w:tab/>
            </w:r>
            <w:r>
              <w:rPr>
                <w:noProof/>
              </w:rPr>
              <w:fldChar w:fldCharType="begin"/>
            </w:r>
            <w:r>
              <w:rPr>
                <w:noProof/>
              </w:rPr>
              <w:instrText xml:space="preserve"> PAGEREF _Toc258218982 \h </w:instrText>
            </w:r>
            <w:r>
              <w:rPr>
                <w:noProof/>
              </w:rPr>
            </w:r>
          </w:ins>
          <w:r>
            <w:rPr>
              <w:noProof/>
            </w:rPr>
            <w:fldChar w:fldCharType="separate"/>
          </w:r>
          <w:ins w:id="188" w:author="Khaled Daham" w:date="2014-04-04T08:19:00Z">
            <w:r>
              <w:rPr>
                <w:noProof/>
              </w:rPr>
              <w:t>87</w:t>
            </w:r>
            <w:r>
              <w:rPr>
                <w:noProof/>
              </w:rPr>
              <w:fldChar w:fldCharType="end"/>
            </w:r>
          </w:ins>
        </w:p>
        <w:p w14:paraId="11DFF7EA" w14:textId="77777777" w:rsidR="0039059D" w:rsidRDefault="0039059D">
          <w:pPr>
            <w:pStyle w:val="TOC3"/>
            <w:tabs>
              <w:tab w:val="left" w:pos="1074"/>
              <w:tab w:val="right" w:leader="dot" w:pos="8664"/>
            </w:tabs>
            <w:rPr>
              <w:ins w:id="189" w:author="Khaled Daham" w:date="2014-04-04T08:19:00Z"/>
              <w:rFonts w:asciiTheme="minorHAnsi" w:eastAsiaTheme="minorEastAsia" w:hAnsiTheme="minorHAnsi" w:cstheme="minorBidi"/>
              <w:noProof/>
              <w:sz w:val="24"/>
              <w:szCs w:val="24"/>
              <w:lang w:val="en-US" w:eastAsia="ja-JP"/>
            </w:rPr>
          </w:pPr>
          <w:ins w:id="190" w:author="Khaled Daham" w:date="2014-04-04T08:19:00Z">
            <w:r>
              <w:rPr>
                <w:noProof/>
              </w:rPr>
              <w:t>7.4.4</w:t>
            </w:r>
            <w:r>
              <w:rPr>
                <w:rFonts w:asciiTheme="minorHAnsi" w:eastAsiaTheme="minorEastAsia" w:hAnsiTheme="minorHAnsi" w:cstheme="minorBidi"/>
                <w:noProof/>
                <w:sz w:val="24"/>
                <w:szCs w:val="24"/>
                <w:lang w:val="en-US" w:eastAsia="ja-JP"/>
              </w:rPr>
              <w:tab/>
            </w:r>
            <w:r>
              <w:rPr>
                <w:noProof/>
              </w:rPr>
              <w:t>Övriga regler</w:t>
            </w:r>
            <w:r>
              <w:rPr>
                <w:noProof/>
              </w:rPr>
              <w:tab/>
            </w:r>
            <w:r>
              <w:rPr>
                <w:noProof/>
              </w:rPr>
              <w:fldChar w:fldCharType="begin"/>
            </w:r>
            <w:r>
              <w:rPr>
                <w:noProof/>
              </w:rPr>
              <w:instrText xml:space="preserve"> PAGEREF _Toc258218983 \h </w:instrText>
            </w:r>
            <w:r>
              <w:rPr>
                <w:noProof/>
              </w:rPr>
            </w:r>
          </w:ins>
          <w:r>
            <w:rPr>
              <w:noProof/>
            </w:rPr>
            <w:fldChar w:fldCharType="separate"/>
          </w:r>
          <w:ins w:id="191" w:author="Khaled Daham" w:date="2014-04-04T08:19:00Z">
            <w:r>
              <w:rPr>
                <w:noProof/>
              </w:rPr>
              <w:t>99</w:t>
            </w:r>
            <w:r>
              <w:rPr>
                <w:noProof/>
              </w:rPr>
              <w:fldChar w:fldCharType="end"/>
            </w:r>
          </w:ins>
        </w:p>
        <w:p w14:paraId="583675E4" w14:textId="77777777" w:rsidR="0039059D" w:rsidRDefault="0039059D">
          <w:pPr>
            <w:pStyle w:val="TOC2"/>
            <w:tabs>
              <w:tab w:val="left" w:pos="700"/>
              <w:tab w:val="right" w:leader="dot" w:pos="8664"/>
            </w:tabs>
            <w:rPr>
              <w:ins w:id="192" w:author="Khaled Daham" w:date="2014-04-04T08:19:00Z"/>
              <w:rFonts w:asciiTheme="minorHAnsi" w:eastAsiaTheme="minorEastAsia" w:hAnsiTheme="minorHAnsi" w:cstheme="minorBidi"/>
              <w:noProof/>
              <w:sz w:val="24"/>
              <w:szCs w:val="24"/>
              <w:lang w:val="en-US" w:eastAsia="ja-JP"/>
            </w:rPr>
          </w:pPr>
          <w:ins w:id="193" w:author="Khaled Daham" w:date="2014-04-04T08:19:00Z">
            <w:r>
              <w:rPr>
                <w:noProof/>
              </w:rPr>
              <w:t>7.5</w:t>
            </w:r>
            <w:r>
              <w:rPr>
                <w:rFonts w:asciiTheme="minorHAnsi" w:eastAsiaTheme="minorEastAsia" w:hAnsiTheme="minorHAnsi" w:cstheme="minorBidi"/>
                <w:noProof/>
                <w:sz w:val="24"/>
                <w:szCs w:val="24"/>
                <w:lang w:val="en-US" w:eastAsia="ja-JP"/>
              </w:rPr>
              <w:tab/>
            </w:r>
            <w:r>
              <w:rPr>
                <w:noProof/>
              </w:rPr>
              <w:t>GetImagingOutcome</w:t>
            </w:r>
            <w:r>
              <w:rPr>
                <w:noProof/>
              </w:rPr>
              <w:tab/>
            </w:r>
            <w:r>
              <w:rPr>
                <w:noProof/>
              </w:rPr>
              <w:fldChar w:fldCharType="begin"/>
            </w:r>
            <w:r>
              <w:rPr>
                <w:noProof/>
              </w:rPr>
              <w:instrText xml:space="preserve"> PAGEREF _Toc258218984 \h </w:instrText>
            </w:r>
            <w:r>
              <w:rPr>
                <w:noProof/>
              </w:rPr>
            </w:r>
          </w:ins>
          <w:r>
            <w:rPr>
              <w:noProof/>
            </w:rPr>
            <w:fldChar w:fldCharType="separate"/>
          </w:r>
          <w:ins w:id="194" w:author="Khaled Daham" w:date="2014-04-04T08:19:00Z">
            <w:r>
              <w:rPr>
                <w:noProof/>
              </w:rPr>
              <w:t>100</w:t>
            </w:r>
            <w:r>
              <w:rPr>
                <w:noProof/>
              </w:rPr>
              <w:fldChar w:fldCharType="end"/>
            </w:r>
          </w:ins>
        </w:p>
        <w:p w14:paraId="3C559A46" w14:textId="77777777" w:rsidR="0039059D" w:rsidRDefault="0039059D">
          <w:pPr>
            <w:pStyle w:val="TOC3"/>
            <w:tabs>
              <w:tab w:val="left" w:pos="1040"/>
              <w:tab w:val="right" w:leader="dot" w:pos="8664"/>
            </w:tabs>
            <w:rPr>
              <w:ins w:id="195" w:author="Khaled Daham" w:date="2014-04-04T08:19:00Z"/>
              <w:rFonts w:asciiTheme="minorHAnsi" w:eastAsiaTheme="minorEastAsia" w:hAnsiTheme="minorHAnsi" w:cstheme="minorBidi"/>
              <w:noProof/>
              <w:sz w:val="24"/>
              <w:szCs w:val="24"/>
              <w:lang w:val="en-US" w:eastAsia="ja-JP"/>
            </w:rPr>
          </w:pPr>
          <w:ins w:id="196" w:author="Khaled Daham" w:date="2014-04-04T08:19:00Z">
            <w:r>
              <w:rPr>
                <w:noProof/>
              </w:rPr>
              <w:t>7.5.1</w:t>
            </w:r>
            <w:r>
              <w:rPr>
                <w:rFonts w:asciiTheme="minorHAnsi" w:eastAsiaTheme="minorEastAsia" w:hAnsiTheme="minorHAnsi" w:cstheme="minorBidi"/>
                <w:noProof/>
                <w:sz w:val="24"/>
                <w:szCs w:val="24"/>
                <w:lang w:val="en-US" w:eastAsia="ja-JP"/>
              </w:rPr>
              <w:tab/>
            </w:r>
            <w:r>
              <w:rPr>
                <w:noProof/>
              </w:rPr>
              <w:t>Gemensamma informationskomponenter</w:t>
            </w:r>
            <w:r>
              <w:rPr>
                <w:noProof/>
              </w:rPr>
              <w:tab/>
            </w:r>
            <w:r>
              <w:rPr>
                <w:noProof/>
              </w:rPr>
              <w:fldChar w:fldCharType="begin"/>
            </w:r>
            <w:r>
              <w:rPr>
                <w:noProof/>
              </w:rPr>
              <w:instrText xml:space="preserve"> PAGEREF _Toc258218985 \h </w:instrText>
            </w:r>
            <w:r>
              <w:rPr>
                <w:noProof/>
              </w:rPr>
            </w:r>
          </w:ins>
          <w:r>
            <w:rPr>
              <w:noProof/>
            </w:rPr>
            <w:fldChar w:fldCharType="separate"/>
          </w:r>
          <w:ins w:id="197" w:author="Khaled Daham" w:date="2014-04-04T08:19:00Z">
            <w:r>
              <w:rPr>
                <w:noProof/>
              </w:rPr>
              <w:t>100</w:t>
            </w:r>
            <w:r>
              <w:rPr>
                <w:noProof/>
              </w:rPr>
              <w:fldChar w:fldCharType="end"/>
            </w:r>
          </w:ins>
        </w:p>
        <w:p w14:paraId="3B0C3F3B" w14:textId="77777777" w:rsidR="0039059D" w:rsidRDefault="0039059D">
          <w:pPr>
            <w:pStyle w:val="TOC3"/>
            <w:tabs>
              <w:tab w:val="left" w:pos="1066"/>
              <w:tab w:val="right" w:leader="dot" w:pos="8664"/>
            </w:tabs>
            <w:rPr>
              <w:ins w:id="198" w:author="Khaled Daham" w:date="2014-04-04T08:19:00Z"/>
              <w:rFonts w:asciiTheme="minorHAnsi" w:eastAsiaTheme="minorEastAsia" w:hAnsiTheme="minorHAnsi" w:cstheme="minorBidi"/>
              <w:noProof/>
              <w:sz w:val="24"/>
              <w:szCs w:val="24"/>
              <w:lang w:val="en-US" w:eastAsia="ja-JP"/>
            </w:rPr>
          </w:pPr>
          <w:ins w:id="199" w:author="Khaled Daham" w:date="2014-04-04T08:19:00Z">
            <w:r>
              <w:rPr>
                <w:noProof/>
              </w:rPr>
              <w:t>7.5.2</w:t>
            </w:r>
            <w:r>
              <w:rPr>
                <w:rFonts w:asciiTheme="minorHAnsi" w:eastAsiaTheme="minorEastAsia" w:hAnsiTheme="minorHAnsi" w:cstheme="minorBidi"/>
                <w:noProof/>
                <w:sz w:val="24"/>
                <w:szCs w:val="24"/>
                <w:lang w:val="en-US" w:eastAsia="ja-JP"/>
              </w:rPr>
              <w:tab/>
            </w:r>
            <w:r>
              <w:rPr>
                <w:noProof/>
              </w:rPr>
              <w:t>Version</w:t>
            </w:r>
            <w:r>
              <w:rPr>
                <w:noProof/>
              </w:rPr>
              <w:tab/>
            </w:r>
            <w:r>
              <w:rPr>
                <w:noProof/>
              </w:rPr>
              <w:fldChar w:fldCharType="begin"/>
            </w:r>
            <w:r>
              <w:rPr>
                <w:noProof/>
              </w:rPr>
              <w:instrText xml:space="preserve"> PAGEREF _Toc258218986 \h </w:instrText>
            </w:r>
            <w:r>
              <w:rPr>
                <w:noProof/>
              </w:rPr>
            </w:r>
          </w:ins>
          <w:r>
            <w:rPr>
              <w:noProof/>
            </w:rPr>
            <w:fldChar w:fldCharType="separate"/>
          </w:r>
          <w:ins w:id="200" w:author="Khaled Daham" w:date="2014-04-04T08:19:00Z">
            <w:r>
              <w:rPr>
                <w:noProof/>
              </w:rPr>
              <w:t>100</w:t>
            </w:r>
            <w:r>
              <w:rPr>
                <w:noProof/>
              </w:rPr>
              <w:fldChar w:fldCharType="end"/>
            </w:r>
          </w:ins>
        </w:p>
        <w:p w14:paraId="5FE27F11" w14:textId="77777777" w:rsidR="0039059D" w:rsidRDefault="0039059D">
          <w:pPr>
            <w:pStyle w:val="TOC3"/>
            <w:tabs>
              <w:tab w:val="left" w:pos="1064"/>
              <w:tab w:val="right" w:leader="dot" w:pos="8664"/>
            </w:tabs>
            <w:rPr>
              <w:ins w:id="201" w:author="Khaled Daham" w:date="2014-04-04T08:19:00Z"/>
              <w:rFonts w:asciiTheme="minorHAnsi" w:eastAsiaTheme="minorEastAsia" w:hAnsiTheme="minorHAnsi" w:cstheme="minorBidi"/>
              <w:noProof/>
              <w:sz w:val="24"/>
              <w:szCs w:val="24"/>
              <w:lang w:val="en-US" w:eastAsia="ja-JP"/>
            </w:rPr>
          </w:pPr>
          <w:ins w:id="202" w:author="Khaled Daham" w:date="2014-04-04T08:19:00Z">
            <w:r>
              <w:rPr>
                <w:noProof/>
              </w:rPr>
              <w:t>7.5.3</w:t>
            </w:r>
            <w:r>
              <w:rPr>
                <w:rFonts w:asciiTheme="minorHAnsi" w:eastAsiaTheme="minorEastAsia" w:hAnsiTheme="minorHAnsi" w:cstheme="minorBidi"/>
                <w:noProof/>
                <w:sz w:val="24"/>
                <w:szCs w:val="24"/>
                <w:lang w:val="en-US" w:eastAsia="ja-JP"/>
              </w:rPr>
              <w:tab/>
            </w:r>
            <w:r>
              <w:rPr>
                <w:noProof/>
              </w:rPr>
              <w:t>Fältregler</w:t>
            </w:r>
            <w:r>
              <w:rPr>
                <w:noProof/>
              </w:rPr>
              <w:tab/>
            </w:r>
            <w:r>
              <w:rPr>
                <w:noProof/>
              </w:rPr>
              <w:fldChar w:fldCharType="begin"/>
            </w:r>
            <w:r>
              <w:rPr>
                <w:noProof/>
              </w:rPr>
              <w:instrText xml:space="preserve"> PAGEREF _Toc258218987 \h </w:instrText>
            </w:r>
            <w:r>
              <w:rPr>
                <w:noProof/>
              </w:rPr>
            </w:r>
          </w:ins>
          <w:r>
            <w:rPr>
              <w:noProof/>
            </w:rPr>
            <w:fldChar w:fldCharType="separate"/>
          </w:r>
          <w:ins w:id="203" w:author="Khaled Daham" w:date="2014-04-04T08:19:00Z">
            <w:r>
              <w:rPr>
                <w:noProof/>
              </w:rPr>
              <w:t>100</w:t>
            </w:r>
            <w:r>
              <w:rPr>
                <w:noProof/>
              </w:rPr>
              <w:fldChar w:fldCharType="end"/>
            </w:r>
          </w:ins>
        </w:p>
        <w:p w14:paraId="0F3197B4" w14:textId="77777777" w:rsidR="0039059D" w:rsidRDefault="0039059D">
          <w:pPr>
            <w:pStyle w:val="TOC3"/>
            <w:tabs>
              <w:tab w:val="left" w:pos="1067"/>
              <w:tab w:val="right" w:leader="dot" w:pos="8664"/>
            </w:tabs>
            <w:rPr>
              <w:ins w:id="204" w:author="Khaled Daham" w:date="2014-04-04T08:19:00Z"/>
              <w:rFonts w:asciiTheme="minorHAnsi" w:eastAsiaTheme="minorEastAsia" w:hAnsiTheme="minorHAnsi" w:cstheme="minorBidi"/>
              <w:noProof/>
              <w:sz w:val="24"/>
              <w:szCs w:val="24"/>
              <w:lang w:val="en-US" w:eastAsia="ja-JP"/>
            </w:rPr>
          </w:pPr>
          <w:ins w:id="205" w:author="Khaled Daham" w:date="2014-04-04T08:19:00Z">
            <w:r>
              <w:rPr>
                <w:noProof/>
              </w:rPr>
              <w:t>7.5.4</w:t>
            </w:r>
            <w:r>
              <w:rPr>
                <w:rFonts w:asciiTheme="minorHAnsi" w:eastAsiaTheme="minorEastAsia" w:hAnsiTheme="minorHAnsi" w:cstheme="minorBidi"/>
                <w:noProof/>
                <w:sz w:val="24"/>
                <w:szCs w:val="24"/>
                <w:lang w:val="en-US" w:eastAsia="ja-JP"/>
              </w:rPr>
              <w:tab/>
            </w:r>
            <w:r>
              <w:rPr>
                <w:noProof/>
              </w:rPr>
              <w:t>Övriga regler</w:t>
            </w:r>
            <w:r>
              <w:rPr>
                <w:noProof/>
              </w:rPr>
              <w:tab/>
            </w:r>
            <w:r>
              <w:rPr>
                <w:noProof/>
              </w:rPr>
              <w:fldChar w:fldCharType="begin"/>
            </w:r>
            <w:r>
              <w:rPr>
                <w:noProof/>
              </w:rPr>
              <w:instrText xml:space="preserve"> PAGEREF _Toc258218988 \h </w:instrText>
            </w:r>
            <w:r>
              <w:rPr>
                <w:noProof/>
              </w:rPr>
            </w:r>
          </w:ins>
          <w:r>
            <w:rPr>
              <w:noProof/>
            </w:rPr>
            <w:fldChar w:fldCharType="separate"/>
          </w:r>
          <w:ins w:id="206" w:author="Khaled Daham" w:date="2014-04-04T08:19:00Z">
            <w:r>
              <w:rPr>
                <w:noProof/>
              </w:rPr>
              <w:t>110</w:t>
            </w:r>
            <w:r>
              <w:rPr>
                <w:noProof/>
              </w:rPr>
              <w:fldChar w:fldCharType="end"/>
            </w:r>
          </w:ins>
        </w:p>
        <w:p w14:paraId="3C110791" w14:textId="77777777" w:rsidR="002F320B" w:rsidDel="0039059D" w:rsidRDefault="002F320B">
          <w:pPr>
            <w:pStyle w:val="TOC1"/>
            <w:tabs>
              <w:tab w:val="left" w:pos="400"/>
              <w:tab w:val="right" w:leader="dot" w:pos="8664"/>
            </w:tabs>
            <w:rPr>
              <w:ins w:id="207" w:author="Björn Genfors" w:date="2014-03-31T13:27:00Z"/>
              <w:del w:id="208" w:author="Khaled Daham" w:date="2014-04-04T08:19:00Z"/>
              <w:rFonts w:asciiTheme="minorHAnsi" w:eastAsiaTheme="minorEastAsia" w:hAnsiTheme="minorHAnsi" w:cstheme="minorBidi"/>
              <w:noProof/>
              <w:sz w:val="22"/>
              <w:lang w:eastAsia="sv-SE"/>
            </w:rPr>
          </w:pPr>
          <w:ins w:id="209" w:author="Björn Genfors" w:date="2014-03-31T13:27:00Z">
            <w:del w:id="210" w:author="Khaled Daham" w:date="2014-04-04T08:19:00Z">
              <w:r w:rsidRPr="0039059D" w:rsidDel="0039059D">
                <w:rPr>
                  <w:rStyle w:val="Hyperlink"/>
                  <w:noProof/>
                  <w:rPrChange w:id="211" w:author="Khaled Daham" w:date="2014-04-04T08:19:00Z">
                    <w:rPr>
                      <w:rStyle w:val="Hyperlink"/>
                      <w:noProof/>
                    </w:rPr>
                  </w:rPrChange>
                </w:rPr>
                <w:delText>1</w:delText>
              </w:r>
              <w:r w:rsidDel="0039059D">
                <w:rPr>
                  <w:rFonts w:asciiTheme="minorHAnsi" w:eastAsiaTheme="minorEastAsia" w:hAnsiTheme="minorHAnsi" w:cstheme="minorBidi"/>
                  <w:noProof/>
                  <w:sz w:val="22"/>
                  <w:lang w:eastAsia="sv-SE"/>
                </w:rPr>
                <w:tab/>
              </w:r>
              <w:r w:rsidRPr="0039059D" w:rsidDel="0039059D">
                <w:rPr>
                  <w:rStyle w:val="Hyperlink"/>
                  <w:noProof/>
                  <w:rPrChange w:id="212" w:author="Khaled Daham" w:date="2014-04-04T08:19:00Z">
                    <w:rPr>
                      <w:rStyle w:val="Hyperlink"/>
                      <w:noProof/>
                    </w:rPr>
                  </w:rPrChange>
                </w:rPr>
                <w:delText>Inledning</w:delText>
              </w:r>
              <w:r w:rsidDel="0039059D">
                <w:rPr>
                  <w:noProof/>
                  <w:webHidden/>
                </w:rPr>
                <w:tab/>
                <w:delText>12</w:delText>
              </w:r>
            </w:del>
          </w:ins>
        </w:p>
        <w:p w14:paraId="745C2A3A" w14:textId="77777777" w:rsidR="002F320B" w:rsidDel="0039059D" w:rsidRDefault="002F320B">
          <w:pPr>
            <w:pStyle w:val="TOC1"/>
            <w:tabs>
              <w:tab w:val="left" w:pos="400"/>
              <w:tab w:val="right" w:leader="dot" w:pos="8664"/>
            </w:tabs>
            <w:rPr>
              <w:ins w:id="213" w:author="Björn Genfors" w:date="2014-03-31T13:27:00Z"/>
              <w:del w:id="214" w:author="Khaled Daham" w:date="2014-04-04T08:19:00Z"/>
              <w:rFonts w:asciiTheme="minorHAnsi" w:eastAsiaTheme="minorEastAsia" w:hAnsiTheme="minorHAnsi" w:cstheme="minorBidi"/>
              <w:noProof/>
              <w:sz w:val="22"/>
              <w:lang w:eastAsia="sv-SE"/>
            </w:rPr>
          </w:pPr>
          <w:ins w:id="215" w:author="Björn Genfors" w:date="2014-03-31T13:27:00Z">
            <w:del w:id="216" w:author="Khaled Daham" w:date="2014-04-04T08:19:00Z">
              <w:r w:rsidRPr="0039059D" w:rsidDel="0039059D">
                <w:rPr>
                  <w:rStyle w:val="Hyperlink"/>
                  <w:noProof/>
                  <w:rPrChange w:id="217" w:author="Khaled Daham" w:date="2014-04-04T08:19:00Z">
                    <w:rPr>
                      <w:rStyle w:val="Hyperlink"/>
                      <w:noProof/>
                    </w:rPr>
                  </w:rPrChange>
                </w:rPr>
                <w:delText>2</w:delText>
              </w:r>
              <w:r w:rsidDel="0039059D">
                <w:rPr>
                  <w:rFonts w:asciiTheme="minorHAnsi" w:eastAsiaTheme="minorEastAsia" w:hAnsiTheme="minorHAnsi" w:cstheme="minorBidi"/>
                  <w:noProof/>
                  <w:sz w:val="22"/>
                  <w:lang w:eastAsia="sv-SE"/>
                </w:rPr>
                <w:tab/>
              </w:r>
              <w:r w:rsidRPr="0039059D" w:rsidDel="0039059D">
                <w:rPr>
                  <w:rStyle w:val="Hyperlink"/>
                  <w:noProof/>
                  <w:rPrChange w:id="218" w:author="Khaled Daham" w:date="2014-04-04T08:19:00Z">
                    <w:rPr>
                      <w:rStyle w:val="Hyperlink"/>
                      <w:noProof/>
                    </w:rPr>
                  </w:rPrChange>
                </w:rPr>
                <w:delText>Versionsinformation</w:delText>
              </w:r>
              <w:r w:rsidDel="0039059D">
                <w:rPr>
                  <w:noProof/>
                  <w:webHidden/>
                </w:rPr>
                <w:tab/>
                <w:delText>13</w:delText>
              </w:r>
            </w:del>
          </w:ins>
        </w:p>
        <w:p w14:paraId="0ECCEA22" w14:textId="77777777" w:rsidR="002F320B" w:rsidDel="0039059D" w:rsidRDefault="002F320B">
          <w:pPr>
            <w:pStyle w:val="TOC2"/>
            <w:tabs>
              <w:tab w:val="left" w:pos="880"/>
              <w:tab w:val="right" w:leader="dot" w:pos="8664"/>
            </w:tabs>
            <w:rPr>
              <w:ins w:id="219" w:author="Björn Genfors" w:date="2014-03-31T13:27:00Z"/>
              <w:del w:id="220" w:author="Khaled Daham" w:date="2014-04-04T08:19:00Z"/>
              <w:rFonts w:asciiTheme="minorHAnsi" w:eastAsiaTheme="minorEastAsia" w:hAnsiTheme="minorHAnsi" w:cstheme="minorBidi"/>
              <w:noProof/>
              <w:sz w:val="22"/>
              <w:lang w:eastAsia="sv-SE"/>
            </w:rPr>
          </w:pPr>
          <w:ins w:id="221" w:author="Björn Genfors" w:date="2014-03-31T13:27:00Z">
            <w:del w:id="222" w:author="Khaled Daham" w:date="2014-04-04T08:19:00Z">
              <w:r w:rsidRPr="0039059D" w:rsidDel="0039059D">
                <w:rPr>
                  <w:rStyle w:val="Hyperlink"/>
                  <w:noProof/>
                  <w:rPrChange w:id="223" w:author="Khaled Daham" w:date="2014-04-04T08:19:00Z">
                    <w:rPr>
                      <w:rStyle w:val="Hyperlink"/>
                      <w:noProof/>
                    </w:rPr>
                  </w:rPrChange>
                </w:rPr>
                <w:delText>2.1</w:delText>
              </w:r>
              <w:r w:rsidDel="0039059D">
                <w:rPr>
                  <w:rFonts w:asciiTheme="minorHAnsi" w:eastAsiaTheme="minorEastAsia" w:hAnsiTheme="minorHAnsi" w:cstheme="minorBidi"/>
                  <w:noProof/>
                  <w:sz w:val="22"/>
                  <w:lang w:eastAsia="sv-SE"/>
                </w:rPr>
                <w:tab/>
              </w:r>
              <w:r w:rsidRPr="0039059D" w:rsidDel="0039059D">
                <w:rPr>
                  <w:rStyle w:val="Hyperlink"/>
                  <w:noProof/>
                  <w:rPrChange w:id="224" w:author="Khaled Daham" w:date="2014-04-04T08:19:00Z">
                    <w:rPr>
                      <w:rStyle w:val="Hyperlink"/>
                      <w:noProof/>
                    </w:rPr>
                  </w:rPrChange>
                </w:rPr>
                <w:delText>Version 2.1.RC3</w:delText>
              </w:r>
              <w:r w:rsidDel="0039059D">
                <w:rPr>
                  <w:noProof/>
                  <w:webHidden/>
                </w:rPr>
                <w:tab/>
                <w:delText>13</w:delText>
              </w:r>
            </w:del>
          </w:ins>
        </w:p>
        <w:p w14:paraId="663EE5F4" w14:textId="77777777" w:rsidR="002F320B" w:rsidDel="0039059D" w:rsidRDefault="002F320B">
          <w:pPr>
            <w:pStyle w:val="TOC3"/>
            <w:tabs>
              <w:tab w:val="left" w:pos="1100"/>
              <w:tab w:val="right" w:leader="dot" w:pos="8664"/>
            </w:tabs>
            <w:rPr>
              <w:ins w:id="225" w:author="Björn Genfors" w:date="2014-03-31T13:27:00Z"/>
              <w:del w:id="226" w:author="Khaled Daham" w:date="2014-04-04T08:19:00Z"/>
              <w:rFonts w:asciiTheme="minorHAnsi" w:eastAsiaTheme="minorEastAsia" w:hAnsiTheme="minorHAnsi" w:cstheme="minorBidi"/>
              <w:noProof/>
              <w:sz w:val="22"/>
              <w:lang w:eastAsia="sv-SE"/>
            </w:rPr>
          </w:pPr>
          <w:ins w:id="227" w:author="Björn Genfors" w:date="2014-03-31T13:27:00Z">
            <w:del w:id="228" w:author="Khaled Daham" w:date="2014-04-04T08:19:00Z">
              <w:r w:rsidRPr="0039059D" w:rsidDel="0039059D">
                <w:rPr>
                  <w:rStyle w:val="Hyperlink"/>
                  <w:noProof/>
                  <w:rPrChange w:id="229" w:author="Khaled Daham" w:date="2014-04-04T08:19:00Z">
                    <w:rPr>
                      <w:rStyle w:val="Hyperlink"/>
                      <w:noProof/>
                    </w:rPr>
                  </w:rPrChange>
                </w:rPr>
                <w:delText>2.1.1</w:delText>
              </w:r>
              <w:r w:rsidDel="0039059D">
                <w:rPr>
                  <w:rFonts w:asciiTheme="minorHAnsi" w:eastAsiaTheme="minorEastAsia" w:hAnsiTheme="minorHAnsi" w:cstheme="minorBidi"/>
                  <w:noProof/>
                  <w:sz w:val="22"/>
                  <w:lang w:eastAsia="sv-SE"/>
                </w:rPr>
                <w:tab/>
              </w:r>
              <w:r w:rsidRPr="0039059D" w:rsidDel="0039059D">
                <w:rPr>
                  <w:rStyle w:val="Hyperlink"/>
                  <w:noProof/>
                  <w:rPrChange w:id="230" w:author="Khaled Daham" w:date="2014-04-04T08:19:00Z">
                    <w:rPr>
                      <w:rStyle w:val="Hyperlink"/>
                      <w:noProof/>
                    </w:rPr>
                  </w:rPrChange>
                </w:rPr>
                <w:delText>Oförändrade tjänstekontrakt</w:delText>
              </w:r>
              <w:r w:rsidDel="0039059D">
                <w:rPr>
                  <w:noProof/>
                  <w:webHidden/>
                </w:rPr>
                <w:tab/>
                <w:delText>13</w:delText>
              </w:r>
            </w:del>
          </w:ins>
        </w:p>
        <w:p w14:paraId="1608A60C" w14:textId="77777777" w:rsidR="002F320B" w:rsidDel="0039059D" w:rsidRDefault="002F320B">
          <w:pPr>
            <w:pStyle w:val="TOC3"/>
            <w:tabs>
              <w:tab w:val="left" w:pos="1100"/>
              <w:tab w:val="right" w:leader="dot" w:pos="8664"/>
            </w:tabs>
            <w:rPr>
              <w:ins w:id="231" w:author="Björn Genfors" w:date="2014-03-31T13:27:00Z"/>
              <w:del w:id="232" w:author="Khaled Daham" w:date="2014-04-04T08:19:00Z"/>
              <w:rFonts w:asciiTheme="minorHAnsi" w:eastAsiaTheme="minorEastAsia" w:hAnsiTheme="minorHAnsi" w:cstheme="minorBidi"/>
              <w:noProof/>
              <w:sz w:val="22"/>
              <w:lang w:eastAsia="sv-SE"/>
            </w:rPr>
          </w:pPr>
          <w:ins w:id="233" w:author="Björn Genfors" w:date="2014-03-31T13:27:00Z">
            <w:del w:id="234" w:author="Khaled Daham" w:date="2014-04-04T08:19:00Z">
              <w:r w:rsidRPr="0039059D" w:rsidDel="0039059D">
                <w:rPr>
                  <w:rStyle w:val="Hyperlink"/>
                  <w:noProof/>
                  <w:rPrChange w:id="235" w:author="Khaled Daham" w:date="2014-04-04T08:19:00Z">
                    <w:rPr>
                      <w:rStyle w:val="Hyperlink"/>
                      <w:noProof/>
                    </w:rPr>
                  </w:rPrChange>
                </w:rPr>
                <w:delText>2.1.2</w:delText>
              </w:r>
              <w:r w:rsidDel="0039059D">
                <w:rPr>
                  <w:rFonts w:asciiTheme="minorHAnsi" w:eastAsiaTheme="minorEastAsia" w:hAnsiTheme="minorHAnsi" w:cstheme="minorBidi"/>
                  <w:noProof/>
                  <w:sz w:val="22"/>
                  <w:lang w:eastAsia="sv-SE"/>
                </w:rPr>
                <w:tab/>
              </w:r>
              <w:r w:rsidRPr="0039059D" w:rsidDel="0039059D">
                <w:rPr>
                  <w:rStyle w:val="Hyperlink"/>
                  <w:noProof/>
                  <w:rPrChange w:id="236" w:author="Khaled Daham" w:date="2014-04-04T08:19:00Z">
                    <w:rPr>
                      <w:rStyle w:val="Hyperlink"/>
                      <w:noProof/>
                    </w:rPr>
                  </w:rPrChange>
                </w:rPr>
                <w:delText>Nya tjänstekontrakt</w:delText>
              </w:r>
              <w:r w:rsidDel="0039059D">
                <w:rPr>
                  <w:noProof/>
                  <w:webHidden/>
                </w:rPr>
                <w:tab/>
                <w:delText>13</w:delText>
              </w:r>
            </w:del>
          </w:ins>
        </w:p>
        <w:p w14:paraId="64D6DD1E" w14:textId="77777777" w:rsidR="002F320B" w:rsidDel="0039059D" w:rsidRDefault="002F320B">
          <w:pPr>
            <w:pStyle w:val="TOC3"/>
            <w:tabs>
              <w:tab w:val="left" w:pos="1100"/>
              <w:tab w:val="right" w:leader="dot" w:pos="8664"/>
            </w:tabs>
            <w:rPr>
              <w:ins w:id="237" w:author="Björn Genfors" w:date="2014-03-31T13:27:00Z"/>
              <w:del w:id="238" w:author="Khaled Daham" w:date="2014-04-04T08:19:00Z"/>
              <w:rFonts w:asciiTheme="minorHAnsi" w:eastAsiaTheme="minorEastAsia" w:hAnsiTheme="minorHAnsi" w:cstheme="minorBidi"/>
              <w:noProof/>
              <w:sz w:val="22"/>
              <w:lang w:eastAsia="sv-SE"/>
            </w:rPr>
          </w:pPr>
          <w:ins w:id="239" w:author="Björn Genfors" w:date="2014-03-31T13:27:00Z">
            <w:del w:id="240" w:author="Khaled Daham" w:date="2014-04-04T08:19:00Z">
              <w:r w:rsidRPr="0039059D" w:rsidDel="0039059D">
                <w:rPr>
                  <w:rStyle w:val="Hyperlink"/>
                  <w:noProof/>
                  <w:rPrChange w:id="241" w:author="Khaled Daham" w:date="2014-04-04T08:19:00Z">
                    <w:rPr>
                      <w:rStyle w:val="Hyperlink"/>
                      <w:noProof/>
                    </w:rPr>
                  </w:rPrChange>
                </w:rPr>
                <w:delText>2.1.3</w:delText>
              </w:r>
              <w:r w:rsidDel="0039059D">
                <w:rPr>
                  <w:rFonts w:asciiTheme="minorHAnsi" w:eastAsiaTheme="minorEastAsia" w:hAnsiTheme="minorHAnsi" w:cstheme="minorBidi"/>
                  <w:noProof/>
                  <w:sz w:val="22"/>
                  <w:lang w:eastAsia="sv-SE"/>
                </w:rPr>
                <w:tab/>
              </w:r>
              <w:r w:rsidRPr="0039059D" w:rsidDel="0039059D">
                <w:rPr>
                  <w:rStyle w:val="Hyperlink"/>
                  <w:noProof/>
                  <w:rPrChange w:id="242" w:author="Khaled Daham" w:date="2014-04-04T08:19:00Z">
                    <w:rPr>
                      <w:rStyle w:val="Hyperlink"/>
                      <w:noProof/>
                    </w:rPr>
                  </w:rPrChange>
                </w:rPr>
                <w:delText>Förändrade tjänstekontrakt</w:delText>
              </w:r>
              <w:r w:rsidDel="0039059D">
                <w:rPr>
                  <w:noProof/>
                  <w:webHidden/>
                </w:rPr>
                <w:tab/>
                <w:delText>13</w:delText>
              </w:r>
            </w:del>
          </w:ins>
        </w:p>
        <w:p w14:paraId="21EDC209" w14:textId="77777777" w:rsidR="002F320B" w:rsidDel="0039059D" w:rsidRDefault="002F320B">
          <w:pPr>
            <w:pStyle w:val="TOC3"/>
            <w:tabs>
              <w:tab w:val="left" w:pos="1100"/>
              <w:tab w:val="right" w:leader="dot" w:pos="8664"/>
            </w:tabs>
            <w:rPr>
              <w:ins w:id="243" w:author="Björn Genfors" w:date="2014-03-31T13:27:00Z"/>
              <w:del w:id="244" w:author="Khaled Daham" w:date="2014-04-04T08:19:00Z"/>
              <w:rFonts w:asciiTheme="minorHAnsi" w:eastAsiaTheme="minorEastAsia" w:hAnsiTheme="minorHAnsi" w:cstheme="minorBidi"/>
              <w:noProof/>
              <w:sz w:val="22"/>
              <w:lang w:eastAsia="sv-SE"/>
            </w:rPr>
          </w:pPr>
          <w:ins w:id="245" w:author="Björn Genfors" w:date="2014-03-31T13:27:00Z">
            <w:del w:id="246" w:author="Khaled Daham" w:date="2014-04-04T08:19:00Z">
              <w:r w:rsidRPr="0039059D" w:rsidDel="0039059D">
                <w:rPr>
                  <w:rStyle w:val="Hyperlink"/>
                  <w:noProof/>
                  <w:rPrChange w:id="247" w:author="Khaled Daham" w:date="2014-04-04T08:19:00Z">
                    <w:rPr>
                      <w:rStyle w:val="Hyperlink"/>
                      <w:noProof/>
                    </w:rPr>
                  </w:rPrChange>
                </w:rPr>
                <w:delText>2.1.4</w:delText>
              </w:r>
              <w:r w:rsidDel="0039059D">
                <w:rPr>
                  <w:rFonts w:asciiTheme="minorHAnsi" w:eastAsiaTheme="minorEastAsia" w:hAnsiTheme="minorHAnsi" w:cstheme="minorBidi"/>
                  <w:noProof/>
                  <w:sz w:val="22"/>
                  <w:lang w:eastAsia="sv-SE"/>
                </w:rPr>
                <w:tab/>
              </w:r>
              <w:r w:rsidRPr="0039059D" w:rsidDel="0039059D">
                <w:rPr>
                  <w:rStyle w:val="Hyperlink"/>
                  <w:noProof/>
                  <w:rPrChange w:id="248" w:author="Khaled Daham" w:date="2014-04-04T08:19:00Z">
                    <w:rPr>
                      <w:rStyle w:val="Hyperlink"/>
                      <w:noProof/>
                    </w:rPr>
                  </w:rPrChange>
                </w:rPr>
                <w:delText>Utgångna tjänstekontrakt</w:delText>
              </w:r>
              <w:r w:rsidDel="0039059D">
                <w:rPr>
                  <w:noProof/>
                  <w:webHidden/>
                </w:rPr>
                <w:tab/>
                <w:delText>14</w:delText>
              </w:r>
            </w:del>
          </w:ins>
        </w:p>
        <w:p w14:paraId="39398998" w14:textId="77777777" w:rsidR="002F320B" w:rsidDel="0039059D" w:rsidRDefault="002F320B">
          <w:pPr>
            <w:pStyle w:val="TOC2"/>
            <w:tabs>
              <w:tab w:val="left" w:pos="880"/>
              <w:tab w:val="right" w:leader="dot" w:pos="8664"/>
            </w:tabs>
            <w:rPr>
              <w:ins w:id="249" w:author="Björn Genfors" w:date="2014-03-31T13:27:00Z"/>
              <w:del w:id="250" w:author="Khaled Daham" w:date="2014-04-04T08:19:00Z"/>
              <w:rFonts w:asciiTheme="minorHAnsi" w:eastAsiaTheme="minorEastAsia" w:hAnsiTheme="minorHAnsi" w:cstheme="minorBidi"/>
              <w:noProof/>
              <w:sz w:val="22"/>
              <w:lang w:eastAsia="sv-SE"/>
            </w:rPr>
          </w:pPr>
          <w:ins w:id="251" w:author="Björn Genfors" w:date="2014-03-31T13:27:00Z">
            <w:del w:id="252" w:author="Khaled Daham" w:date="2014-04-04T08:19:00Z">
              <w:r w:rsidRPr="0039059D" w:rsidDel="0039059D">
                <w:rPr>
                  <w:rStyle w:val="Hyperlink"/>
                  <w:noProof/>
                  <w:rPrChange w:id="253" w:author="Khaled Daham" w:date="2014-04-04T08:19:00Z">
                    <w:rPr>
                      <w:rStyle w:val="Hyperlink"/>
                      <w:noProof/>
                    </w:rPr>
                  </w:rPrChange>
                </w:rPr>
                <w:delText>2.2</w:delText>
              </w:r>
              <w:r w:rsidDel="0039059D">
                <w:rPr>
                  <w:rFonts w:asciiTheme="minorHAnsi" w:eastAsiaTheme="minorEastAsia" w:hAnsiTheme="minorHAnsi" w:cstheme="minorBidi"/>
                  <w:noProof/>
                  <w:sz w:val="22"/>
                  <w:lang w:eastAsia="sv-SE"/>
                </w:rPr>
                <w:tab/>
              </w:r>
              <w:r w:rsidRPr="0039059D" w:rsidDel="0039059D">
                <w:rPr>
                  <w:rStyle w:val="Hyperlink"/>
                  <w:noProof/>
                  <w:rPrChange w:id="254" w:author="Khaled Daham" w:date="2014-04-04T08:19:00Z">
                    <w:rPr>
                      <w:rStyle w:val="Hyperlink"/>
                      <w:noProof/>
                    </w:rPr>
                  </w:rPrChange>
                </w:rPr>
                <w:delText>Version tidigare</w:delText>
              </w:r>
              <w:r w:rsidDel="0039059D">
                <w:rPr>
                  <w:noProof/>
                  <w:webHidden/>
                </w:rPr>
                <w:tab/>
                <w:delText>14</w:delText>
              </w:r>
            </w:del>
          </w:ins>
        </w:p>
        <w:p w14:paraId="6F605A24" w14:textId="77777777" w:rsidR="002F320B" w:rsidDel="0039059D" w:rsidRDefault="002F320B">
          <w:pPr>
            <w:pStyle w:val="TOC1"/>
            <w:tabs>
              <w:tab w:val="left" w:pos="400"/>
              <w:tab w:val="right" w:leader="dot" w:pos="8664"/>
            </w:tabs>
            <w:rPr>
              <w:ins w:id="255" w:author="Björn Genfors" w:date="2014-03-31T13:27:00Z"/>
              <w:del w:id="256" w:author="Khaled Daham" w:date="2014-04-04T08:19:00Z"/>
              <w:rFonts w:asciiTheme="minorHAnsi" w:eastAsiaTheme="minorEastAsia" w:hAnsiTheme="minorHAnsi" w:cstheme="minorBidi"/>
              <w:noProof/>
              <w:sz w:val="22"/>
              <w:lang w:eastAsia="sv-SE"/>
            </w:rPr>
          </w:pPr>
          <w:ins w:id="257" w:author="Björn Genfors" w:date="2014-03-31T13:27:00Z">
            <w:del w:id="258" w:author="Khaled Daham" w:date="2014-04-04T08:19:00Z">
              <w:r w:rsidRPr="0039059D" w:rsidDel="0039059D">
                <w:rPr>
                  <w:rStyle w:val="Hyperlink"/>
                  <w:noProof/>
                  <w:rPrChange w:id="259" w:author="Khaled Daham" w:date="2014-04-04T08:19:00Z">
                    <w:rPr>
                      <w:rStyle w:val="Hyperlink"/>
                      <w:noProof/>
                    </w:rPr>
                  </w:rPrChange>
                </w:rPr>
                <w:delText>3</w:delText>
              </w:r>
              <w:r w:rsidDel="0039059D">
                <w:rPr>
                  <w:rFonts w:asciiTheme="minorHAnsi" w:eastAsiaTheme="minorEastAsia" w:hAnsiTheme="minorHAnsi" w:cstheme="minorBidi"/>
                  <w:noProof/>
                  <w:sz w:val="22"/>
                  <w:lang w:eastAsia="sv-SE"/>
                </w:rPr>
                <w:tab/>
              </w:r>
              <w:r w:rsidRPr="0039059D" w:rsidDel="0039059D">
                <w:rPr>
                  <w:rStyle w:val="Hyperlink"/>
                  <w:noProof/>
                  <w:rPrChange w:id="260" w:author="Khaled Daham" w:date="2014-04-04T08:19:00Z">
                    <w:rPr>
                      <w:rStyle w:val="Hyperlink"/>
                      <w:noProof/>
                    </w:rPr>
                  </w:rPrChange>
                </w:rPr>
                <w:delText>Tjänstedomänens arkitektur</w:delText>
              </w:r>
              <w:r w:rsidDel="0039059D">
                <w:rPr>
                  <w:noProof/>
                  <w:webHidden/>
                </w:rPr>
                <w:tab/>
                <w:delText>15</w:delText>
              </w:r>
            </w:del>
          </w:ins>
        </w:p>
        <w:p w14:paraId="5E6F13AF" w14:textId="77777777" w:rsidR="002F320B" w:rsidDel="0039059D" w:rsidRDefault="002F320B">
          <w:pPr>
            <w:pStyle w:val="TOC2"/>
            <w:tabs>
              <w:tab w:val="left" w:pos="880"/>
              <w:tab w:val="right" w:leader="dot" w:pos="8664"/>
            </w:tabs>
            <w:rPr>
              <w:ins w:id="261" w:author="Björn Genfors" w:date="2014-03-31T13:27:00Z"/>
              <w:del w:id="262" w:author="Khaled Daham" w:date="2014-04-04T08:19:00Z"/>
              <w:rFonts w:asciiTheme="minorHAnsi" w:eastAsiaTheme="minorEastAsia" w:hAnsiTheme="minorHAnsi" w:cstheme="minorBidi"/>
              <w:noProof/>
              <w:sz w:val="22"/>
              <w:lang w:eastAsia="sv-SE"/>
            </w:rPr>
          </w:pPr>
          <w:ins w:id="263" w:author="Björn Genfors" w:date="2014-03-31T13:27:00Z">
            <w:del w:id="264" w:author="Khaled Daham" w:date="2014-04-04T08:19:00Z">
              <w:r w:rsidRPr="0039059D" w:rsidDel="0039059D">
                <w:rPr>
                  <w:rStyle w:val="Hyperlink"/>
                  <w:noProof/>
                  <w:rPrChange w:id="265" w:author="Khaled Daham" w:date="2014-04-04T08:19:00Z">
                    <w:rPr>
                      <w:rStyle w:val="Hyperlink"/>
                      <w:noProof/>
                    </w:rPr>
                  </w:rPrChange>
                </w:rPr>
                <w:delText>3.1</w:delText>
              </w:r>
              <w:r w:rsidDel="0039059D">
                <w:rPr>
                  <w:rFonts w:asciiTheme="minorHAnsi" w:eastAsiaTheme="minorEastAsia" w:hAnsiTheme="minorHAnsi" w:cstheme="minorBidi"/>
                  <w:noProof/>
                  <w:sz w:val="22"/>
                  <w:lang w:eastAsia="sv-SE"/>
                </w:rPr>
                <w:tab/>
              </w:r>
              <w:r w:rsidRPr="0039059D" w:rsidDel="0039059D">
                <w:rPr>
                  <w:rStyle w:val="Hyperlink"/>
                  <w:noProof/>
                  <w:rPrChange w:id="266" w:author="Khaled Daham" w:date="2014-04-04T08:19:00Z">
                    <w:rPr>
                      <w:rStyle w:val="Hyperlink"/>
                      <w:noProof/>
                    </w:rPr>
                  </w:rPrChange>
                </w:rPr>
                <w:delText>Flöden</w:delText>
              </w:r>
              <w:r w:rsidDel="0039059D">
                <w:rPr>
                  <w:noProof/>
                  <w:webHidden/>
                </w:rPr>
                <w:tab/>
                <w:delText>16</w:delText>
              </w:r>
            </w:del>
          </w:ins>
        </w:p>
        <w:p w14:paraId="6652FD1C" w14:textId="77777777" w:rsidR="002F320B" w:rsidDel="0039059D" w:rsidRDefault="002F320B">
          <w:pPr>
            <w:pStyle w:val="TOC3"/>
            <w:tabs>
              <w:tab w:val="left" w:pos="1100"/>
              <w:tab w:val="right" w:leader="dot" w:pos="8664"/>
            </w:tabs>
            <w:rPr>
              <w:ins w:id="267" w:author="Björn Genfors" w:date="2014-03-31T13:27:00Z"/>
              <w:del w:id="268" w:author="Khaled Daham" w:date="2014-04-04T08:19:00Z"/>
              <w:rFonts w:asciiTheme="minorHAnsi" w:eastAsiaTheme="minorEastAsia" w:hAnsiTheme="minorHAnsi" w:cstheme="minorBidi"/>
              <w:noProof/>
              <w:sz w:val="22"/>
              <w:lang w:eastAsia="sv-SE"/>
            </w:rPr>
          </w:pPr>
          <w:ins w:id="269" w:author="Björn Genfors" w:date="2014-03-31T13:27:00Z">
            <w:del w:id="270" w:author="Khaled Daham" w:date="2014-04-04T08:19:00Z">
              <w:r w:rsidRPr="0039059D" w:rsidDel="0039059D">
                <w:rPr>
                  <w:rStyle w:val="Hyperlink"/>
                  <w:noProof/>
                  <w:rPrChange w:id="271" w:author="Khaled Daham" w:date="2014-04-04T08:19:00Z">
                    <w:rPr>
                      <w:rStyle w:val="Hyperlink"/>
                      <w:noProof/>
                    </w:rPr>
                  </w:rPrChange>
                </w:rPr>
                <w:delText>3.1.1</w:delText>
              </w:r>
              <w:r w:rsidDel="0039059D">
                <w:rPr>
                  <w:rFonts w:asciiTheme="minorHAnsi" w:eastAsiaTheme="minorEastAsia" w:hAnsiTheme="minorHAnsi" w:cstheme="minorBidi"/>
                  <w:noProof/>
                  <w:sz w:val="22"/>
                  <w:lang w:eastAsia="sv-SE"/>
                </w:rPr>
                <w:tab/>
              </w:r>
              <w:r w:rsidRPr="0039059D" w:rsidDel="0039059D">
                <w:rPr>
                  <w:rStyle w:val="Hyperlink"/>
                  <w:noProof/>
                  <w:rPrChange w:id="272" w:author="Khaled Daham" w:date="2014-04-04T08:19:00Z">
                    <w:rPr>
                      <w:rStyle w:val="Hyperlink"/>
                      <w:noProof/>
                    </w:rPr>
                  </w:rPrChange>
                </w:rPr>
                <w:delText>Flöde 1 – Hämta svar på en konsultationsremiss.</w:delText>
              </w:r>
              <w:r w:rsidDel="0039059D">
                <w:rPr>
                  <w:noProof/>
                  <w:webHidden/>
                </w:rPr>
                <w:tab/>
                <w:delText>16</w:delText>
              </w:r>
            </w:del>
          </w:ins>
        </w:p>
        <w:p w14:paraId="18C50187" w14:textId="77777777" w:rsidR="002F320B" w:rsidDel="0039059D" w:rsidRDefault="002F320B">
          <w:pPr>
            <w:pStyle w:val="TOC3"/>
            <w:tabs>
              <w:tab w:val="left" w:pos="1100"/>
              <w:tab w:val="right" w:leader="dot" w:pos="8664"/>
            </w:tabs>
            <w:rPr>
              <w:ins w:id="273" w:author="Björn Genfors" w:date="2014-03-31T13:27:00Z"/>
              <w:del w:id="274" w:author="Khaled Daham" w:date="2014-04-04T08:19:00Z"/>
              <w:rFonts w:asciiTheme="minorHAnsi" w:eastAsiaTheme="minorEastAsia" w:hAnsiTheme="minorHAnsi" w:cstheme="minorBidi"/>
              <w:noProof/>
              <w:sz w:val="22"/>
              <w:lang w:eastAsia="sv-SE"/>
            </w:rPr>
          </w:pPr>
          <w:ins w:id="275" w:author="Björn Genfors" w:date="2014-03-31T13:27:00Z">
            <w:del w:id="276" w:author="Khaled Daham" w:date="2014-04-04T08:19:00Z">
              <w:r w:rsidRPr="0039059D" w:rsidDel="0039059D">
                <w:rPr>
                  <w:rStyle w:val="Hyperlink"/>
                  <w:noProof/>
                  <w:rPrChange w:id="277" w:author="Khaled Daham" w:date="2014-04-04T08:19:00Z">
                    <w:rPr>
                      <w:rStyle w:val="Hyperlink"/>
                      <w:noProof/>
                    </w:rPr>
                  </w:rPrChange>
                </w:rPr>
                <w:delText>3.1.2</w:delText>
              </w:r>
              <w:r w:rsidDel="0039059D">
                <w:rPr>
                  <w:rFonts w:asciiTheme="minorHAnsi" w:eastAsiaTheme="minorEastAsia" w:hAnsiTheme="minorHAnsi" w:cstheme="minorBidi"/>
                  <w:noProof/>
                  <w:sz w:val="22"/>
                  <w:lang w:eastAsia="sv-SE"/>
                </w:rPr>
                <w:tab/>
              </w:r>
              <w:r w:rsidRPr="0039059D" w:rsidDel="0039059D">
                <w:rPr>
                  <w:rStyle w:val="Hyperlink"/>
                  <w:noProof/>
                  <w:rPrChange w:id="278" w:author="Khaled Daham" w:date="2014-04-04T08:19:00Z">
                    <w:rPr>
                      <w:rStyle w:val="Hyperlink"/>
                      <w:noProof/>
                    </w:rPr>
                  </w:rPrChange>
                </w:rPr>
                <w:delText>Flöde 2 – Hämta mödravårdsinformation</w:delText>
              </w:r>
              <w:r w:rsidDel="0039059D">
                <w:rPr>
                  <w:noProof/>
                  <w:webHidden/>
                </w:rPr>
                <w:tab/>
                <w:delText>18</w:delText>
              </w:r>
            </w:del>
          </w:ins>
        </w:p>
        <w:p w14:paraId="58D8502A" w14:textId="77777777" w:rsidR="002F320B" w:rsidDel="0039059D" w:rsidRDefault="002F320B">
          <w:pPr>
            <w:pStyle w:val="TOC3"/>
            <w:tabs>
              <w:tab w:val="left" w:pos="1100"/>
              <w:tab w:val="right" w:leader="dot" w:pos="8664"/>
            </w:tabs>
            <w:rPr>
              <w:ins w:id="279" w:author="Björn Genfors" w:date="2014-03-31T13:27:00Z"/>
              <w:del w:id="280" w:author="Khaled Daham" w:date="2014-04-04T08:19:00Z"/>
              <w:rFonts w:asciiTheme="minorHAnsi" w:eastAsiaTheme="minorEastAsia" w:hAnsiTheme="minorHAnsi" w:cstheme="minorBidi"/>
              <w:noProof/>
              <w:sz w:val="22"/>
              <w:lang w:eastAsia="sv-SE"/>
            </w:rPr>
          </w:pPr>
          <w:ins w:id="281" w:author="Björn Genfors" w:date="2014-03-31T13:27:00Z">
            <w:del w:id="282" w:author="Khaled Daham" w:date="2014-04-04T08:19:00Z">
              <w:r w:rsidRPr="0039059D" w:rsidDel="0039059D">
                <w:rPr>
                  <w:rStyle w:val="Hyperlink"/>
                  <w:noProof/>
                  <w:rPrChange w:id="283" w:author="Khaled Daham" w:date="2014-04-04T08:19:00Z">
                    <w:rPr>
                      <w:rStyle w:val="Hyperlink"/>
                      <w:noProof/>
                    </w:rPr>
                  </w:rPrChange>
                </w:rPr>
                <w:delText>3.1.3</w:delText>
              </w:r>
              <w:r w:rsidDel="0039059D">
                <w:rPr>
                  <w:rFonts w:asciiTheme="minorHAnsi" w:eastAsiaTheme="minorEastAsia" w:hAnsiTheme="minorHAnsi" w:cstheme="minorBidi"/>
                  <w:noProof/>
                  <w:sz w:val="22"/>
                  <w:lang w:eastAsia="sv-SE"/>
                </w:rPr>
                <w:tab/>
              </w:r>
              <w:r w:rsidRPr="0039059D" w:rsidDel="0039059D">
                <w:rPr>
                  <w:rStyle w:val="Hyperlink"/>
                  <w:noProof/>
                  <w:rPrChange w:id="284" w:author="Khaled Daham" w:date="2014-04-04T08:19:00Z">
                    <w:rPr>
                      <w:rStyle w:val="Hyperlink"/>
                      <w:noProof/>
                    </w:rPr>
                  </w:rPrChange>
                </w:rPr>
                <w:delText>Flöde 3 – Hämta patienters kemilaboratoriesvar.</w:delText>
              </w:r>
              <w:r w:rsidDel="0039059D">
                <w:rPr>
                  <w:noProof/>
                  <w:webHidden/>
                </w:rPr>
                <w:tab/>
                <w:delText>20</w:delText>
              </w:r>
            </w:del>
          </w:ins>
        </w:p>
        <w:p w14:paraId="7D8836F7" w14:textId="77777777" w:rsidR="002F320B" w:rsidDel="0039059D" w:rsidRDefault="002F320B">
          <w:pPr>
            <w:pStyle w:val="TOC3"/>
            <w:tabs>
              <w:tab w:val="left" w:pos="1100"/>
              <w:tab w:val="right" w:leader="dot" w:pos="8664"/>
            </w:tabs>
            <w:rPr>
              <w:ins w:id="285" w:author="Björn Genfors" w:date="2014-03-31T13:27:00Z"/>
              <w:del w:id="286" w:author="Khaled Daham" w:date="2014-04-04T08:19:00Z"/>
              <w:rFonts w:asciiTheme="minorHAnsi" w:eastAsiaTheme="minorEastAsia" w:hAnsiTheme="minorHAnsi" w:cstheme="minorBidi"/>
              <w:noProof/>
              <w:sz w:val="22"/>
              <w:lang w:eastAsia="sv-SE"/>
            </w:rPr>
          </w:pPr>
          <w:ins w:id="287" w:author="Björn Genfors" w:date="2014-03-31T13:27:00Z">
            <w:del w:id="288" w:author="Khaled Daham" w:date="2014-04-04T08:19:00Z">
              <w:r w:rsidRPr="0039059D" w:rsidDel="0039059D">
                <w:rPr>
                  <w:rStyle w:val="Hyperlink"/>
                  <w:noProof/>
                  <w:rPrChange w:id="289" w:author="Khaled Daham" w:date="2014-04-04T08:19:00Z">
                    <w:rPr>
                      <w:rStyle w:val="Hyperlink"/>
                      <w:noProof/>
                    </w:rPr>
                  </w:rPrChange>
                </w:rPr>
                <w:delText>3.1.4</w:delText>
              </w:r>
              <w:r w:rsidDel="0039059D">
                <w:rPr>
                  <w:rFonts w:asciiTheme="minorHAnsi" w:eastAsiaTheme="minorEastAsia" w:hAnsiTheme="minorHAnsi" w:cstheme="minorBidi"/>
                  <w:noProof/>
                  <w:sz w:val="22"/>
                  <w:lang w:eastAsia="sv-SE"/>
                </w:rPr>
                <w:tab/>
              </w:r>
              <w:r w:rsidRPr="0039059D" w:rsidDel="0039059D">
                <w:rPr>
                  <w:rStyle w:val="Hyperlink"/>
                  <w:noProof/>
                  <w:rPrChange w:id="290" w:author="Khaled Daham" w:date="2014-04-04T08:19:00Z">
                    <w:rPr>
                      <w:rStyle w:val="Hyperlink"/>
                      <w:noProof/>
                    </w:rPr>
                  </w:rPrChange>
                </w:rPr>
                <w:delText>Flöde 4 – Hämta EKG data</w:delText>
              </w:r>
              <w:r w:rsidDel="0039059D">
                <w:rPr>
                  <w:noProof/>
                  <w:webHidden/>
                </w:rPr>
                <w:tab/>
                <w:delText>22</w:delText>
              </w:r>
            </w:del>
          </w:ins>
        </w:p>
        <w:p w14:paraId="6DB1AE85" w14:textId="77777777" w:rsidR="002F320B" w:rsidDel="0039059D" w:rsidRDefault="002F320B">
          <w:pPr>
            <w:pStyle w:val="TOC3"/>
            <w:tabs>
              <w:tab w:val="left" w:pos="1100"/>
              <w:tab w:val="right" w:leader="dot" w:pos="8664"/>
            </w:tabs>
            <w:rPr>
              <w:ins w:id="291" w:author="Björn Genfors" w:date="2014-03-31T13:27:00Z"/>
              <w:del w:id="292" w:author="Khaled Daham" w:date="2014-04-04T08:19:00Z"/>
              <w:rFonts w:asciiTheme="minorHAnsi" w:eastAsiaTheme="minorEastAsia" w:hAnsiTheme="minorHAnsi" w:cstheme="minorBidi"/>
              <w:noProof/>
              <w:sz w:val="22"/>
              <w:lang w:eastAsia="sv-SE"/>
            </w:rPr>
          </w:pPr>
          <w:ins w:id="293" w:author="Björn Genfors" w:date="2014-03-31T13:27:00Z">
            <w:del w:id="294" w:author="Khaled Daham" w:date="2014-04-04T08:19:00Z">
              <w:r w:rsidRPr="0039059D" w:rsidDel="0039059D">
                <w:rPr>
                  <w:rStyle w:val="Hyperlink"/>
                  <w:noProof/>
                  <w:rPrChange w:id="295" w:author="Khaled Daham" w:date="2014-04-04T08:19:00Z">
                    <w:rPr>
                      <w:rStyle w:val="Hyperlink"/>
                      <w:noProof/>
                    </w:rPr>
                  </w:rPrChange>
                </w:rPr>
                <w:delText>3.1.5</w:delText>
              </w:r>
              <w:r w:rsidDel="0039059D">
                <w:rPr>
                  <w:rFonts w:asciiTheme="minorHAnsi" w:eastAsiaTheme="minorEastAsia" w:hAnsiTheme="minorHAnsi" w:cstheme="minorBidi"/>
                  <w:noProof/>
                  <w:sz w:val="22"/>
                  <w:lang w:eastAsia="sv-SE"/>
                </w:rPr>
                <w:tab/>
              </w:r>
              <w:r w:rsidRPr="0039059D" w:rsidDel="0039059D">
                <w:rPr>
                  <w:rStyle w:val="Hyperlink"/>
                  <w:noProof/>
                  <w:rPrChange w:id="296" w:author="Khaled Daham" w:date="2014-04-04T08:19:00Z">
                    <w:rPr>
                      <w:rStyle w:val="Hyperlink"/>
                      <w:noProof/>
                    </w:rPr>
                  </w:rPrChange>
                </w:rPr>
                <w:delText>Flöde 5 – Hämta bilddiagnostisk data</w:delText>
              </w:r>
              <w:r w:rsidDel="0039059D">
                <w:rPr>
                  <w:noProof/>
                  <w:webHidden/>
                </w:rPr>
                <w:tab/>
                <w:delText>24</w:delText>
              </w:r>
            </w:del>
          </w:ins>
        </w:p>
        <w:p w14:paraId="548109D8" w14:textId="77777777" w:rsidR="002F320B" w:rsidDel="0039059D" w:rsidRDefault="002F320B">
          <w:pPr>
            <w:pStyle w:val="TOC3"/>
            <w:tabs>
              <w:tab w:val="left" w:pos="1100"/>
              <w:tab w:val="right" w:leader="dot" w:pos="8664"/>
            </w:tabs>
            <w:rPr>
              <w:ins w:id="297" w:author="Björn Genfors" w:date="2014-03-31T13:27:00Z"/>
              <w:del w:id="298" w:author="Khaled Daham" w:date="2014-04-04T08:19:00Z"/>
              <w:rFonts w:asciiTheme="minorHAnsi" w:eastAsiaTheme="minorEastAsia" w:hAnsiTheme="minorHAnsi" w:cstheme="minorBidi"/>
              <w:noProof/>
              <w:sz w:val="22"/>
              <w:lang w:eastAsia="sv-SE"/>
            </w:rPr>
          </w:pPr>
          <w:ins w:id="299" w:author="Björn Genfors" w:date="2014-03-31T13:27:00Z">
            <w:del w:id="300" w:author="Khaled Daham" w:date="2014-04-04T08:19:00Z">
              <w:r w:rsidRPr="0039059D" w:rsidDel="0039059D">
                <w:rPr>
                  <w:rStyle w:val="Hyperlink"/>
                  <w:noProof/>
                  <w:rPrChange w:id="301" w:author="Khaled Daham" w:date="2014-04-04T08:19:00Z">
                    <w:rPr>
                      <w:rStyle w:val="Hyperlink"/>
                      <w:noProof/>
                    </w:rPr>
                  </w:rPrChange>
                </w:rPr>
                <w:delText>3.1.6</w:delText>
              </w:r>
              <w:r w:rsidDel="0039059D">
                <w:rPr>
                  <w:rFonts w:asciiTheme="minorHAnsi" w:eastAsiaTheme="minorEastAsia" w:hAnsiTheme="minorHAnsi" w:cstheme="minorBidi"/>
                  <w:noProof/>
                  <w:sz w:val="22"/>
                  <w:lang w:eastAsia="sv-SE"/>
                </w:rPr>
                <w:tab/>
              </w:r>
              <w:r w:rsidRPr="0039059D" w:rsidDel="0039059D">
                <w:rPr>
                  <w:rStyle w:val="Hyperlink"/>
                  <w:noProof/>
                  <w:rPrChange w:id="302" w:author="Khaled Daham" w:date="2014-04-04T08:19:00Z">
                    <w:rPr>
                      <w:rStyle w:val="Hyperlink"/>
                      <w:noProof/>
                    </w:rPr>
                  </w:rPrChange>
                </w:rPr>
                <w:delText>Obligatoriska kontrakt</w:delText>
              </w:r>
              <w:r w:rsidDel="0039059D">
                <w:rPr>
                  <w:noProof/>
                  <w:webHidden/>
                </w:rPr>
                <w:tab/>
                <w:delText>26</w:delText>
              </w:r>
            </w:del>
          </w:ins>
        </w:p>
        <w:p w14:paraId="7563821A" w14:textId="77777777" w:rsidR="002F320B" w:rsidDel="0039059D" w:rsidRDefault="002F320B">
          <w:pPr>
            <w:pStyle w:val="TOC2"/>
            <w:tabs>
              <w:tab w:val="left" w:pos="880"/>
              <w:tab w:val="right" w:leader="dot" w:pos="8664"/>
            </w:tabs>
            <w:rPr>
              <w:ins w:id="303" w:author="Björn Genfors" w:date="2014-03-31T13:27:00Z"/>
              <w:del w:id="304" w:author="Khaled Daham" w:date="2014-04-04T08:19:00Z"/>
              <w:rFonts w:asciiTheme="minorHAnsi" w:eastAsiaTheme="minorEastAsia" w:hAnsiTheme="minorHAnsi" w:cstheme="minorBidi"/>
              <w:noProof/>
              <w:sz w:val="22"/>
              <w:lang w:eastAsia="sv-SE"/>
            </w:rPr>
          </w:pPr>
          <w:ins w:id="305" w:author="Björn Genfors" w:date="2014-03-31T13:27:00Z">
            <w:del w:id="306" w:author="Khaled Daham" w:date="2014-04-04T08:19:00Z">
              <w:r w:rsidRPr="0039059D" w:rsidDel="0039059D">
                <w:rPr>
                  <w:rStyle w:val="Hyperlink"/>
                  <w:noProof/>
                  <w:highlight w:val="yellow"/>
                  <w:rPrChange w:id="307" w:author="Khaled Daham" w:date="2014-04-04T08:19:00Z">
                    <w:rPr>
                      <w:rStyle w:val="Hyperlink"/>
                      <w:noProof/>
                      <w:highlight w:val="yellow"/>
                    </w:rPr>
                  </w:rPrChange>
                </w:rPr>
                <w:delText>3.2</w:delText>
              </w:r>
              <w:r w:rsidDel="0039059D">
                <w:rPr>
                  <w:rFonts w:asciiTheme="minorHAnsi" w:eastAsiaTheme="minorEastAsia" w:hAnsiTheme="minorHAnsi" w:cstheme="minorBidi"/>
                  <w:noProof/>
                  <w:sz w:val="22"/>
                  <w:lang w:eastAsia="sv-SE"/>
                </w:rPr>
                <w:tab/>
              </w:r>
              <w:r w:rsidRPr="0039059D" w:rsidDel="0039059D">
                <w:rPr>
                  <w:rStyle w:val="Hyperlink"/>
                  <w:noProof/>
                  <w:highlight w:val="yellow"/>
                  <w:rPrChange w:id="308" w:author="Khaled Daham" w:date="2014-04-04T08:19:00Z">
                    <w:rPr>
                      <w:rStyle w:val="Hyperlink"/>
                      <w:noProof/>
                      <w:highlight w:val="yellow"/>
                    </w:rPr>
                  </w:rPrChange>
                </w:rPr>
                <w:delText>Adressering</w:delText>
              </w:r>
              <w:r w:rsidDel="0039059D">
                <w:rPr>
                  <w:noProof/>
                  <w:webHidden/>
                </w:rPr>
                <w:tab/>
                <w:delText>27</w:delText>
              </w:r>
            </w:del>
          </w:ins>
        </w:p>
        <w:p w14:paraId="05830919" w14:textId="77777777" w:rsidR="002F320B" w:rsidDel="0039059D" w:rsidRDefault="002F320B">
          <w:pPr>
            <w:pStyle w:val="TOC1"/>
            <w:tabs>
              <w:tab w:val="right" w:leader="dot" w:pos="8664"/>
            </w:tabs>
            <w:rPr>
              <w:ins w:id="309" w:author="Björn Genfors" w:date="2014-03-31T13:27:00Z"/>
              <w:del w:id="310" w:author="Khaled Daham" w:date="2014-04-04T08:19:00Z"/>
              <w:rFonts w:asciiTheme="minorHAnsi" w:eastAsiaTheme="minorEastAsia" w:hAnsiTheme="minorHAnsi" w:cstheme="minorBidi"/>
              <w:noProof/>
              <w:sz w:val="22"/>
              <w:lang w:eastAsia="sv-SE"/>
            </w:rPr>
          </w:pPr>
          <w:ins w:id="311" w:author="Björn Genfors" w:date="2014-03-31T13:27:00Z">
            <w:del w:id="312" w:author="Khaled Daham" w:date="2014-04-04T08:19:00Z">
              <w:r w:rsidRPr="0039059D" w:rsidDel="0039059D">
                <w:rPr>
                  <w:rStyle w:val="Hyperlink"/>
                  <w:noProof/>
                  <w:rPrChange w:id="313" w:author="Khaled Daham" w:date="2014-04-04T08:19:00Z">
                    <w:rPr>
                      <w:rStyle w:val="Hyperlink"/>
                      <w:noProof/>
                    </w:rPr>
                  </w:rPrChange>
                </w:rPr>
                <w:delText>Adressering vid nationell användning</w:delText>
              </w:r>
              <w:r w:rsidDel="0039059D">
                <w:rPr>
                  <w:noProof/>
                  <w:webHidden/>
                </w:rPr>
                <w:tab/>
                <w:delText>27</w:delText>
              </w:r>
            </w:del>
          </w:ins>
        </w:p>
        <w:p w14:paraId="0F00BC0F" w14:textId="77777777" w:rsidR="002F320B" w:rsidDel="0039059D" w:rsidRDefault="002F320B">
          <w:pPr>
            <w:pStyle w:val="TOC1"/>
            <w:tabs>
              <w:tab w:val="right" w:leader="dot" w:pos="8664"/>
            </w:tabs>
            <w:rPr>
              <w:ins w:id="314" w:author="Björn Genfors" w:date="2014-03-31T13:27:00Z"/>
              <w:del w:id="315" w:author="Khaled Daham" w:date="2014-04-04T08:19:00Z"/>
              <w:rFonts w:asciiTheme="minorHAnsi" w:eastAsiaTheme="minorEastAsia" w:hAnsiTheme="minorHAnsi" w:cstheme="minorBidi"/>
              <w:noProof/>
              <w:sz w:val="22"/>
              <w:lang w:eastAsia="sv-SE"/>
            </w:rPr>
          </w:pPr>
          <w:ins w:id="316" w:author="Björn Genfors" w:date="2014-03-31T13:27:00Z">
            <w:del w:id="317" w:author="Khaled Daham" w:date="2014-04-04T08:19:00Z">
              <w:r w:rsidRPr="0039059D" w:rsidDel="0039059D">
                <w:rPr>
                  <w:rStyle w:val="Hyperlink"/>
                  <w:noProof/>
                  <w:rPrChange w:id="318" w:author="Khaled Daham" w:date="2014-04-04T08:19:00Z">
                    <w:rPr>
                      <w:rStyle w:val="Hyperlink"/>
                      <w:noProof/>
                    </w:rPr>
                  </w:rPrChange>
                </w:rPr>
                <w:delText>Adressering vid regional användning</w:delText>
              </w:r>
              <w:r w:rsidDel="0039059D">
                <w:rPr>
                  <w:noProof/>
                  <w:webHidden/>
                </w:rPr>
                <w:tab/>
                <w:delText>28</w:delText>
              </w:r>
            </w:del>
          </w:ins>
        </w:p>
        <w:p w14:paraId="2A3B32DD" w14:textId="77777777" w:rsidR="002F320B" w:rsidDel="0039059D" w:rsidRDefault="002F320B">
          <w:pPr>
            <w:pStyle w:val="TOC1"/>
            <w:tabs>
              <w:tab w:val="right" w:leader="dot" w:pos="8664"/>
            </w:tabs>
            <w:rPr>
              <w:ins w:id="319" w:author="Björn Genfors" w:date="2014-03-31T13:27:00Z"/>
              <w:del w:id="320" w:author="Khaled Daham" w:date="2014-04-04T08:19:00Z"/>
              <w:rFonts w:asciiTheme="minorHAnsi" w:eastAsiaTheme="minorEastAsia" w:hAnsiTheme="minorHAnsi" w:cstheme="minorBidi"/>
              <w:noProof/>
              <w:sz w:val="22"/>
              <w:lang w:eastAsia="sv-SE"/>
            </w:rPr>
          </w:pPr>
          <w:ins w:id="321" w:author="Björn Genfors" w:date="2014-03-31T13:27:00Z">
            <w:del w:id="322" w:author="Khaled Daham" w:date="2014-04-04T08:19:00Z">
              <w:r w:rsidRPr="0039059D" w:rsidDel="0039059D">
                <w:rPr>
                  <w:rStyle w:val="Hyperlink"/>
                  <w:noProof/>
                  <w:rPrChange w:id="323" w:author="Khaled Daham" w:date="2014-04-04T08:19:00Z">
                    <w:rPr>
                      <w:rStyle w:val="Hyperlink"/>
                      <w:noProof/>
                    </w:rPr>
                  </w:rPrChange>
                </w:rPr>
                <w:delText>Adressering direkt till ett källsystem</w:delText>
              </w:r>
              <w:r w:rsidDel="0039059D">
                <w:rPr>
                  <w:noProof/>
                  <w:webHidden/>
                </w:rPr>
                <w:tab/>
                <w:delText>29</w:delText>
              </w:r>
            </w:del>
          </w:ins>
        </w:p>
        <w:p w14:paraId="3C1B1097" w14:textId="77777777" w:rsidR="002F320B" w:rsidDel="0039059D" w:rsidRDefault="002F320B">
          <w:pPr>
            <w:pStyle w:val="TOC1"/>
            <w:tabs>
              <w:tab w:val="right" w:leader="dot" w:pos="8664"/>
            </w:tabs>
            <w:rPr>
              <w:ins w:id="324" w:author="Björn Genfors" w:date="2014-03-31T13:27:00Z"/>
              <w:del w:id="325" w:author="Khaled Daham" w:date="2014-04-04T08:19:00Z"/>
              <w:rFonts w:asciiTheme="minorHAnsi" w:eastAsiaTheme="minorEastAsia" w:hAnsiTheme="minorHAnsi" w:cstheme="minorBidi"/>
              <w:noProof/>
              <w:sz w:val="22"/>
              <w:lang w:eastAsia="sv-SE"/>
            </w:rPr>
          </w:pPr>
          <w:ins w:id="326" w:author="Björn Genfors" w:date="2014-03-31T13:27:00Z">
            <w:del w:id="327" w:author="Khaled Daham" w:date="2014-04-04T08:19:00Z">
              <w:r w:rsidRPr="0039059D" w:rsidDel="0039059D">
                <w:rPr>
                  <w:rStyle w:val="Hyperlink"/>
                  <w:noProof/>
                  <w:rPrChange w:id="328" w:author="Khaled Daham" w:date="2014-04-04T08:19:00Z">
                    <w:rPr>
                      <w:rStyle w:val="Hyperlink"/>
                      <w:noProof/>
                    </w:rPr>
                  </w:rPrChange>
                </w:rPr>
                <w:delText>Sammanfattning av adresseringsmodell</w:delText>
              </w:r>
              <w:r w:rsidDel="0039059D">
                <w:rPr>
                  <w:noProof/>
                  <w:webHidden/>
                </w:rPr>
                <w:tab/>
                <w:delText>30</w:delText>
              </w:r>
            </w:del>
          </w:ins>
        </w:p>
        <w:p w14:paraId="7558558E" w14:textId="77777777" w:rsidR="002F320B" w:rsidDel="0039059D" w:rsidRDefault="002F320B">
          <w:pPr>
            <w:pStyle w:val="TOC2"/>
            <w:tabs>
              <w:tab w:val="left" w:pos="880"/>
              <w:tab w:val="right" w:leader="dot" w:pos="8664"/>
            </w:tabs>
            <w:rPr>
              <w:ins w:id="329" w:author="Björn Genfors" w:date="2014-03-31T13:27:00Z"/>
              <w:del w:id="330" w:author="Khaled Daham" w:date="2014-04-04T08:19:00Z"/>
              <w:rFonts w:asciiTheme="minorHAnsi" w:eastAsiaTheme="minorEastAsia" w:hAnsiTheme="minorHAnsi" w:cstheme="minorBidi"/>
              <w:noProof/>
              <w:sz w:val="22"/>
              <w:lang w:eastAsia="sv-SE"/>
            </w:rPr>
          </w:pPr>
          <w:ins w:id="331" w:author="Björn Genfors" w:date="2014-03-31T13:27:00Z">
            <w:del w:id="332" w:author="Khaled Daham" w:date="2014-04-04T08:19:00Z">
              <w:r w:rsidRPr="0039059D" w:rsidDel="0039059D">
                <w:rPr>
                  <w:rStyle w:val="Hyperlink"/>
                  <w:noProof/>
                  <w:rPrChange w:id="333" w:author="Khaled Daham" w:date="2014-04-04T08:19:00Z">
                    <w:rPr>
                      <w:rStyle w:val="Hyperlink"/>
                      <w:noProof/>
                    </w:rPr>
                  </w:rPrChange>
                </w:rPr>
                <w:delText>3.3</w:delText>
              </w:r>
              <w:r w:rsidDel="0039059D">
                <w:rPr>
                  <w:rFonts w:asciiTheme="minorHAnsi" w:eastAsiaTheme="minorEastAsia" w:hAnsiTheme="minorHAnsi" w:cstheme="minorBidi"/>
                  <w:noProof/>
                  <w:sz w:val="22"/>
                  <w:lang w:eastAsia="sv-SE"/>
                </w:rPr>
                <w:tab/>
              </w:r>
              <w:r w:rsidRPr="0039059D" w:rsidDel="0039059D">
                <w:rPr>
                  <w:rStyle w:val="Hyperlink"/>
                  <w:noProof/>
                  <w:rPrChange w:id="334" w:author="Khaled Daham" w:date="2014-04-04T08:19:00Z">
                    <w:rPr>
                      <w:rStyle w:val="Hyperlink"/>
                      <w:noProof/>
                    </w:rPr>
                  </w:rPrChange>
                </w:rPr>
                <w:delText>Aggregering och engagemangsindex</w:delText>
              </w:r>
              <w:r w:rsidDel="0039059D">
                <w:rPr>
                  <w:noProof/>
                  <w:webHidden/>
                </w:rPr>
                <w:tab/>
                <w:delText>30</w:delText>
              </w:r>
            </w:del>
          </w:ins>
        </w:p>
        <w:p w14:paraId="58D72D95" w14:textId="77777777" w:rsidR="002F320B" w:rsidDel="0039059D" w:rsidRDefault="002F320B">
          <w:pPr>
            <w:pStyle w:val="TOC3"/>
            <w:tabs>
              <w:tab w:val="left" w:pos="1100"/>
              <w:tab w:val="right" w:leader="dot" w:pos="8664"/>
            </w:tabs>
            <w:rPr>
              <w:ins w:id="335" w:author="Björn Genfors" w:date="2014-03-31T13:27:00Z"/>
              <w:del w:id="336" w:author="Khaled Daham" w:date="2014-04-04T08:19:00Z"/>
              <w:rFonts w:asciiTheme="minorHAnsi" w:eastAsiaTheme="minorEastAsia" w:hAnsiTheme="minorHAnsi" w:cstheme="minorBidi"/>
              <w:noProof/>
              <w:sz w:val="22"/>
              <w:lang w:eastAsia="sv-SE"/>
            </w:rPr>
          </w:pPr>
          <w:ins w:id="337" w:author="Björn Genfors" w:date="2014-03-31T13:27:00Z">
            <w:del w:id="338" w:author="Khaled Daham" w:date="2014-04-04T08:19:00Z">
              <w:r w:rsidRPr="0039059D" w:rsidDel="0039059D">
                <w:rPr>
                  <w:rStyle w:val="Hyperlink"/>
                  <w:noProof/>
                  <w:rPrChange w:id="339" w:author="Khaled Daham" w:date="2014-04-04T08:19:00Z">
                    <w:rPr>
                      <w:rStyle w:val="Hyperlink"/>
                      <w:noProof/>
                    </w:rPr>
                  </w:rPrChange>
                </w:rPr>
                <w:delText>3.3.1</w:delText>
              </w:r>
              <w:r w:rsidDel="0039059D">
                <w:rPr>
                  <w:rFonts w:asciiTheme="minorHAnsi" w:eastAsiaTheme="minorEastAsia" w:hAnsiTheme="minorHAnsi" w:cstheme="minorBidi"/>
                  <w:noProof/>
                  <w:sz w:val="22"/>
                  <w:lang w:eastAsia="sv-SE"/>
                </w:rPr>
                <w:tab/>
              </w:r>
              <w:r w:rsidRPr="0039059D" w:rsidDel="0039059D">
                <w:rPr>
                  <w:rStyle w:val="Hyperlink"/>
                  <w:noProof/>
                  <w:rPrChange w:id="340" w:author="Khaled Daham" w:date="2014-04-04T08:19:00Z">
                    <w:rPr>
                      <w:rStyle w:val="Hyperlink"/>
                      <w:noProof/>
                    </w:rPr>
                  </w:rPrChange>
                </w:rPr>
                <w:delText>Uppdatering av engagemangsindex</w:delText>
              </w:r>
              <w:r w:rsidDel="0039059D">
                <w:rPr>
                  <w:noProof/>
                  <w:webHidden/>
                </w:rPr>
                <w:tab/>
                <w:delText>30</w:delText>
              </w:r>
            </w:del>
          </w:ins>
        </w:p>
        <w:p w14:paraId="51FC96DA" w14:textId="77777777" w:rsidR="002F320B" w:rsidDel="0039059D" w:rsidRDefault="002F320B">
          <w:pPr>
            <w:pStyle w:val="TOC1"/>
            <w:tabs>
              <w:tab w:val="left" w:pos="400"/>
              <w:tab w:val="right" w:leader="dot" w:pos="8664"/>
            </w:tabs>
            <w:rPr>
              <w:ins w:id="341" w:author="Björn Genfors" w:date="2014-03-31T13:27:00Z"/>
              <w:del w:id="342" w:author="Khaled Daham" w:date="2014-04-04T08:19:00Z"/>
              <w:rFonts w:asciiTheme="minorHAnsi" w:eastAsiaTheme="minorEastAsia" w:hAnsiTheme="minorHAnsi" w:cstheme="minorBidi"/>
              <w:noProof/>
              <w:sz w:val="22"/>
              <w:lang w:eastAsia="sv-SE"/>
            </w:rPr>
          </w:pPr>
          <w:ins w:id="343" w:author="Björn Genfors" w:date="2014-03-31T13:27:00Z">
            <w:del w:id="344" w:author="Khaled Daham" w:date="2014-04-04T08:19:00Z">
              <w:r w:rsidRPr="0039059D" w:rsidDel="0039059D">
                <w:rPr>
                  <w:rStyle w:val="Hyperlink"/>
                  <w:noProof/>
                  <w:rPrChange w:id="345" w:author="Khaled Daham" w:date="2014-04-04T08:19:00Z">
                    <w:rPr>
                      <w:rStyle w:val="Hyperlink"/>
                      <w:noProof/>
                    </w:rPr>
                  </w:rPrChange>
                </w:rPr>
                <w:delText>4</w:delText>
              </w:r>
              <w:r w:rsidDel="0039059D">
                <w:rPr>
                  <w:rFonts w:asciiTheme="minorHAnsi" w:eastAsiaTheme="minorEastAsia" w:hAnsiTheme="minorHAnsi" w:cstheme="minorBidi"/>
                  <w:noProof/>
                  <w:sz w:val="22"/>
                  <w:lang w:eastAsia="sv-SE"/>
                </w:rPr>
                <w:tab/>
              </w:r>
              <w:r w:rsidRPr="0039059D" w:rsidDel="0039059D">
                <w:rPr>
                  <w:rStyle w:val="Hyperlink"/>
                  <w:noProof/>
                  <w:rPrChange w:id="346" w:author="Khaled Daham" w:date="2014-04-04T08:19:00Z">
                    <w:rPr>
                      <w:rStyle w:val="Hyperlink"/>
                      <w:noProof/>
                    </w:rPr>
                  </w:rPrChange>
                </w:rPr>
                <w:delText>Tjänstedomänens krav och regler</w:delText>
              </w:r>
              <w:r w:rsidDel="0039059D">
                <w:rPr>
                  <w:noProof/>
                  <w:webHidden/>
                </w:rPr>
                <w:tab/>
                <w:delText>33</w:delText>
              </w:r>
            </w:del>
          </w:ins>
        </w:p>
        <w:p w14:paraId="62340E59" w14:textId="77777777" w:rsidR="002F320B" w:rsidDel="0039059D" w:rsidRDefault="002F320B">
          <w:pPr>
            <w:pStyle w:val="TOC2"/>
            <w:tabs>
              <w:tab w:val="left" w:pos="880"/>
              <w:tab w:val="right" w:leader="dot" w:pos="8664"/>
            </w:tabs>
            <w:rPr>
              <w:ins w:id="347" w:author="Björn Genfors" w:date="2014-03-31T13:27:00Z"/>
              <w:del w:id="348" w:author="Khaled Daham" w:date="2014-04-04T08:19:00Z"/>
              <w:rFonts w:asciiTheme="minorHAnsi" w:eastAsiaTheme="minorEastAsia" w:hAnsiTheme="minorHAnsi" w:cstheme="minorBidi"/>
              <w:noProof/>
              <w:sz w:val="22"/>
              <w:lang w:eastAsia="sv-SE"/>
            </w:rPr>
          </w:pPr>
          <w:ins w:id="349" w:author="Björn Genfors" w:date="2014-03-31T13:27:00Z">
            <w:del w:id="350" w:author="Khaled Daham" w:date="2014-04-04T08:19:00Z">
              <w:r w:rsidRPr="0039059D" w:rsidDel="0039059D">
                <w:rPr>
                  <w:rStyle w:val="Hyperlink"/>
                  <w:noProof/>
                  <w:rPrChange w:id="351" w:author="Khaled Daham" w:date="2014-04-04T08:19:00Z">
                    <w:rPr>
                      <w:rStyle w:val="Hyperlink"/>
                      <w:noProof/>
                    </w:rPr>
                  </w:rPrChange>
                </w:rPr>
                <w:delText>4.1</w:delText>
              </w:r>
              <w:r w:rsidDel="0039059D">
                <w:rPr>
                  <w:rFonts w:asciiTheme="minorHAnsi" w:eastAsiaTheme="minorEastAsia" w:hAnsiTheme="minorHAnsi" w:cstheme="minorBidi"/>
                  <w:noProof/>
                  <w:sz w:val="22"/>
                  <w:lang w:eastAsia="sv-SE"/>
                </w:rPr>
                <w:tab/>
              </w:r>
              <w:r w:rsidRPr="0039059D" w:rsidDel="0039059D">
                <w:rPr>
                  <w:rStyle w:val="Hyperlink"/>
                  <w:noProof/>
                  <w:rPrChange w:id="352" w:author="Khaled Daham" w:date="2014-04-04T08:19:00Z">
                    <w:rPr>
                      <w:rStyle w:val="Hyperlink"/>
                      <w:noProof/>
                    </w:rPr>
                  </w:rPrChange>
                </w:rPr>
                <w:delText>Informationssäkerhet och juridik</w:delText>
              </w:r>
              <w:r w:rsidDel="0039059D">
                <w:rPr>
                  <w:noProof/>
                  <w:webHidden/>
                </w:rPr>
                <w:tab/>
                <w:delText>33</w:delText>
              </w:r>
            </w:del>
          </w:ins>
        </w:p>
        <w:p w14:paraId="02174E6B" w14:textId="77777777" w:rsidR="002F320B" w:rsidDel="0039059D" w:rsidRDefault="002F320B">
          <w:pPr>
            <w:pStyle w:val="TOC1"/>
            <w:tabs>
              <w:tab w:val="right" w:leader="dot" w:pos="8664"/>
            </w:tabs>
            <w:rPr>
              <w:ins w:id="353" w:author="Björn Genfors" w:date="2014-03-31T13:27:00Z"/>
              <w:del w:id="354" w:author="Khaled Daham" w:date="2014-04-04T08:19:00Z"/>
              <w:rFonts w:asciiTheme="minorHAnsi" w:eastAsiaTheme="minorEastAsia" w:hAnsiTheme="minorHAnsi" w:cstheme="minorBidi"/>
              <w:noProof/>
              <w:sz w:val="22"/>
              <w:lang w:eastAsia="sv-SE"/>
            </w:rPr>
          </w:pPr>
          <w:ins w:id="355" w:author="Björn Genfors" w:date="2014-03-31T13:27:00Z">
            <w:del w:id="356" w:author="Khaled Daham" w:date="2014-04-04T08:19:00Z">
              <w:r w:rsidRPr="0039059D" w:rsidDel="0039059D">
                <w:rPr>
                  <w:rStyle w:val="Hyperlink"/>
                  <w:noProof/>
                  <w:rPrChange w:id="357" w:author="Khaled Daham" w:date="2014-04-04T08:19:00Z">
                    <w:rPr>
                      <w:rStyle w:val="Hyperlink"/>
                      <w:noProof/>
                    </w:rPr>
                  </w:rPrChange>
                </w:rPr>
                <w:delText>Medarbetarens direktåtkomst</w:delText>
              </w:r>
              <w:r w:rsidDel="0039059D">
                <w:rPr>
                  <w:noProof/>
                  <w:webHidden/>
                </w:rPr>
                <w:tab/>
                <w:delText>33</w:delText>
              </w:r>
            </w:del>
          </w:ins>
        </w:p>
        <w:p w14:paraId="5328096E" w14:textId="77777777" w:rsidR="002F320B" w:rsidDel="0039059D" w:rsidRDefault="002F320B">
          <w:pPr>
            <w:pStyle w:val="TOC1"/>
            <w:tabs>
              <w:tab w:val="right" w:leader="dot" w:pos="8664"/>
            </w:tabs>
            <w:rPr>
              <w:ins w:id="358" w:author="Björn Genfors" w:date="2014-03-31T13:27:00Z"/>
              <w:del w:id="359" w:author="Khaled Daham" w:date="2014-04-04T08:19:00Z"/>
              <w:rFonts w:asciiTheme="minorHAnsi" w:eastAsiaTheme="minorEastAsia" w:hAnsiTheme="minorHAnsi" w:cstheme="minorBidi"/>
              <w:noProof/>
              <w:sz w:val="22"/>
              <w:lang w:eastAsia="sv-SE"/>
            </w:rPr>
          </w:pPr>
          <w:ins w:id="360" w:author="Björn Genfors" w:date="2014-03-31T13:27:00Z">
            <w:del w:id="361" w:author="Khaled Daham" w:date="2014-04-04T08:19:00Z">
              <w:r w:rsidRPr="0039059D" w:rsidDel="0039059D">
                <w:rPr>
                  <w:rStyle w:val="Hyperlink"/>
                  <w:noProof/>
                  <w:rPrChange w:id="362" w:author="Khaled Daham" w:date="2014-04-04T08:19:00Z">
                    <w:rPr>
                      <w:rStyle w:val="Hyperlink"/>
                      <w:noProof/>
                    </w:rPr>
                  </w:rPrChange>
                </w:rPr>
                <w:delText>Patientens direktåtkomst</w:delText>
              </w:r>
              <w:r w:rsidDel="0039059D">
                <w:rPr>
                  <w:noProof/>
                  <w:webHidden/>
                </w:rPr>
                <w:tab/>
                <w:delText>33</w:delText>
              </w:r>
            </w:del>
          </w:ins>
        </w:p>
        <w:p w14:paraId="41FEA165" w14:textId="77777777" w:rsidR="002F320B" w:rsidDel="0039059D" w:rsidRDefault="002F320B">
          <w:pPr>
            <w:pStyle w:val="TOC1"/>
            <w:tabs>
              <w:tab w:val="right" w:leader="dot" w:pos="8664"/>
            </w:tabs>
            <w:rPr>
              <w:ins w:id="363" w:author="Björn Genfors" w:date="2014-03-31T13:27:00Z"/>
              <w:del w:id="364" w:author="Khaled Daham" w:date="2014-04-04T08:19:00Z"/>
              <w:rFonts w:asciiTheme="minorHAnsi" w:eastAsiaTheme="minorEastAsia" w:hAnsiTheme="minorHAnsi" w:cstheme="minorBidi"/>
              <w:noProof/>
              <w:sz w:val="22"/>
              <w:lang w:eastAsia="sv-SE"/>
            </w:rPr>
          </w:pPr>
          <w:ins w:id="365" w:author="Björn Genfors" w:date="2014-03-31T13:27:00Z">
            <w:del w:id="366" w:author="Khaled Daham" w:date="2014-04-04T08:19:00Z">
              <w:r w:rsidRPr="0039059D" w:rsidDel="0039059D">
                <w:rPr>
                  <w:rStyle w:val="Hyperlink"/>
                  <w:noProof/>
                  <w:rPrChange w:id="367" w:author="Khaled Daham" w:date="2014-04-04T08:19:00Z">
                    <w:rPr>
                      <w:rStyle w:val="Hyperlink"/>
                      <w:noProof/>
                    </w:rPr>
                  </w:rPrChange>
                </w:rPr>
                <w:delText>Generellt</w:delText>
              </w:r>
              <w:r w:rsidDel="0039059D">
                <w:rPr>
                  <w:noProof/>
                  <w:webHidden/>
                </w:rPr>
                <w:tab/>
                <w:delText>33</w:delText>
              </w:r>
            </w:del>
          </w:ins>
        </w:p>
        <w:p w14:paraId="608287C4" w14:textId="77777777" w:rsidR="002F320B" w:rsidDel="0039059D" w:rsidRDefault="002F320B">
          <w:pPr>
            <w:pStyle w:val="TOC2"/>
            <w:tabs>
              <w:tab w:val="left" w:pos="880"/>
              <w:tab w:val="right" w:leader="dot" w:pos="8664"/>
            </w:tabs>
            <w:rPr>
              <w:ins w:id="368" w:author="Björn Genfors" w:date="2014-03-31T13:27:00Z"/>
              <w:del w:id="369" w:author="Khaled Daham" w:date="2014-04-04T08:19:00Z"/>
              <w:rFonts w:asciiTheme="minorHAnsi" w:eastAsiaTheme="minorEastAsia" w:hAnsiTheme="minorHAnsi" w:cstheme="minorBidi"/>
              <w:noProof/>
              <w:sz w:val="22"/>
              <w:lang w:eastAsia="sv-SE"/>
            </w:rPr>
          </w:pPr>
          <w:ins w:id="370" w:author="Björn Genfors" w:date="2014-03-31T13:27:00Z">
            <w:del w:id="371" w:author="Khaled Daham" w:date="2014-04-04T08:19:00Z">
              <w:r w:rsidRPr="0039059D" w:rsidDel="0039059D">
                <w:rPr>
                  <w:rStyle w:val="Hyperlink"/>
                  <w:noProof/>
                  <w:rPrChange w:id="372" w:author="Khaled Daham" w:date="2014-04-04T08:19:00Z">
                    <w:rPr>
                      <w:rStyle w:val="Hyperlink"/>
                      <w:noProof/>
                    </w:rPr>
                  </w:rPrChange>
                </w:rPr>
                <w:delText>4.2</w:delText>
              </w:r>
              <w:r w:rsidDel="0039059D">
                <w:rPr>
                  <w:rFonts w:asciiTheme="minorHAnsi" w:eastAsiaTheme="minorEastAsia" w:hAnsiTheme="minorHAnsi" w:cstheme="minorBidi"/>
                  <w:noProof/>
                  <w:sz w:val="22"/>
                  <w:lang w:eastAsia="sv-SE"/>
                </w:rPr>
                <w:tab/>
              </w:r>
              <w:r w:rsidRPr="0039059D" w:rsidDel="0039059D">
                <w:rPr>
                  <w:rStyle w:val="Hyperlink"/>
                  <w:noProof/>
                  <w:rPrChange w:id="373" w:author="Khaled Daham" w:date="2014-04-04T08:19:00Z">
                    <w:rPr>
                      <w:rStyle w:val="Hyperlink"/>
                      <w:noProof/>
                    </w:rPr>
                  </w:rPrChange>
                </w:rPr>
                <w:delText>Icke funktionella krav</w:delText>
              </w:r>
              <w:r w:rsidDel="0039059D">
                <w:rPr>
                  <w:noProof/>
                  <w:webHidden/>
                </w:rPr>
                <w:tab/>
                <w:delText>34</w:delText>
              </w:r>
            </w:del>
          </w:ins>
        </w:p>
        <w:p w14:paraId="0A9F4F82" w14:textId="77777777" w:rsidR="002F320B" w:rsidDel="0039059D" w:rsidRDefault="002F320B">
          <w:pPr>
            <w:pStyle w:val="TOC3"/>
            <w:tabs>
              <w:tab w:val="left" w:pos="1100"/>
              <w:tab w:val="right" w:leader="dot" w:pos="8664"/>
            </w:tabs>
            <w:rPr>
              <w:ins w:id="374" w:author="Björn Genfors" w:date="2014-03-31T13:27:00Z"/>
              <w:del w:id="375" w:author="Khaled Daham" w:date="2014-04-04T08:19:00Z"/>
              <w:rFonts w:asciiTheme="minorHAnsi" w:eastAsiaTheme="minorEastAsia" w:hAnsiTheme="minorHAnsi" w:cstheme="minorBidi"/>
              <w:noProof/>
              <w:sz w:val="22"/>
              <w:lang w:eastAsia="sv-SE"/>
            </w:rPr>
          </w:pPr>
          <w:ins w:id="376" w:author="Björn Genfors" w:date="2014-03-31T13:27:00Z">
            <w:del w:id="377" w:author="Khaled Daham" w:date="2014-04-04T08:19:00Z">
              <w:r w:rsidRPr="0039059D" w:rsidDel="0039059D">
                <w:rPr>
                  <w:rStyle w:val="Hyperlink"/>
                  <w:noProof/>
                  <w:rPrChange w:id="378" w:author="Khaled Daham" w:date="2014-04-04T08:19:00Z">
                    <w:rPr>
                      <w:rStyle w:val="Hyperlink"/>
                      <w:noProof/>
                    </w:rPr>
                  </w:rPrChange>
                </w:rPr>
                <w:delText>4.2.1</w:delText>
              </w:r>
              <w:r w:rsidDel="0039059D">
                <w:rPr>
                  <w:rFonts w:asciiTheme="minorHAnsi" w:eastAsiaTheme="minorEastAsia" w:hAnsiTheme="minorHAnsi" w:cstheme="minorBidi"/>
                  <w:noProof/>
                  <w:sz w:val="22"/>
                  <w:lang w:eastAsia="sv-SE"/>
                </w:rPr>
                <w:tab/>
              </w:r>
              <w:r w:rsidRPr="0039059D" w:rsidDel="0039059D">
                <w:rPr>
                  <w:rStyle w:val="Hyperlink"/>
                  <w:noProof/>
                  <w:rPrChange w:id="379" w:author="Khaled Daham" w:date="2014-04-04T08:19:00Z">
                    <w:rPr>
                      <w:rStyle w:val="Hyperlink"/>
                      <w:noProof/>
                    </w:rPr>
                  </w:rPrChange>
                </w:rPr>
                <w:delText>SLA krav</w:delText>
              </w:r>
              <w:r w:rsidDel="0039059D">
                <w:rPr>
                  <w:noProof/>
                  <w:webHidden/>
                </w:rPr>
                <w:tab/>
                <w:delText>34</w:delText>
              </w:r>
            </w:del>
          </w:ins>
        </w:p>
        <w:p w14:paraId="1CB9F7E2" w14:textId="77777777" w:rsidR="002F320B" w:rsidDel="0039059D" w:rsidRDefault="002F320B">
          <w:pPr>
            <w:pStyle w:val="TOC3"/>
            <w:tabs>
              <w:tab w:val="left" w:pos="1100"/>
              <w:tab w:val="right" w:leader="dot" w:pos="8664"/>
            </w:tabs>
            <w:rPr>
              <w:ins w:id="380" w:author="Björn Genfors" w:date="2014-03-31T13:27:00Z"/>
              <w:del w:id="381" w:author="Khaled Daham" w:date="2014-04-04T08:19:00Z"/>
              <w:rFonts w:asciiTheme="minorHAnsi" w:eastAsiaTheme="minorEastAsia" w:hAnsiTheme="minorHAnsi" w:cstheme="minorBidi"/>
              <w:noProof/>
              <w:sz w:val="22"/>
              <w:lang w:eastAsia="sv-SE"/>
            </w:rPr>
          </w:pPr>
          <w:ins w:id="382" w:author="Björn Genfors" w:date="2014-03-31T13:27:00Z">
            <w:del w:id="383" w:author="Khaled Daham" w:date="2014-04-04T08:19:00Z">
              <w:r w:rsidRPr="0039059D" w:rsidDel="0039059D">
                <w:rPr>
                  <w:rStyle w:val="Hyperlink"/>
                  <w:noProof/>
                  <w:rPrChange w:id="384" w:author="Khaled Daham" w:date="2014-04-04T08:19:00Z">
                    <w:rPr>
                      <w:rStyle w:val="Hyperlink"/>
                      <w:noProof/>
                    </w:rPr>
                  </w:rPrChange>
                </w:rPr>
                <w:lastRenderedPageBreak/>
                <w:delText>4.2.2</w:delText>
              </w:r>
              <w:r w:rsidDel="0039059D">
                <w:rPr>
                  <w:rFonts w:asciiTheme="minorHAnsi" w:eastAsiaTheme="minorEastAsia" w:hAnsiTheme="minorHAnsi" w:cstheme="minorBidi"/>
                  <w:noProof/>
                  <w:sz w:val="22"/>
                  <w:lang w:eastAsia="sv-SE"/>
                </w:rPr>
                <w:tab/>
              </w:r>
              <w:r w:rsidRPr="0039059D" w:rsidDel="0039059D">
                <w:rPr>
                  <w:rStyle w:val="Hyperlink"/>
                  <w:noProof/>
                  <w:rPrChange w:id="385" w:author="Khaled Daham" w:date="2014-04-04T08:19:00Z">
                    <w:rPr>
                      <w:rStyle w:val="Hyperlink"/>
                      <w:noProof/>
                    </w:rPr>
                  </w:rPrChange>
                </w:rPr>
                <w:delText>Övriga krav</w:delText>
              </w:r>
              <w:r w:rsidDel="0039059D">
                <w:rPr>
                  <w:noProof/>
                  <w:webHidden/>
                </w:rPr>
                <w:tab/>
                <w:delText>35</w:delText>
              </w:r>
            </w:del>
          </w:ins>
        </w:p>
        <w:p w14:paraId="256761C9" w14:textId="77777777" w:rsidR="002F320B" w:rsidDel="0039059D" w:rsidRDefault="002F320B">
          <w:pPr>
            <w:pStyle w:val="TOC2"/>
            <w:tabs>
              <w:tab w:val="left" w:pos="880"/>
              <w:tab w:val="right" w:leader="dot" w:pos="8664"/>
            </w:tabs>
            <w:rPr>
              <w:ins w:id="386" w:author="Björn Genfors" w:date="2014-03-31T13:27:00Z"/>
              <w:del w:id="387" w:author="Khaled Daham" w:date="2014-04-04T08:19:00Z"/>
              <w:rFonts w:asciiTheme="minorHAnsi" w:eastAsiaTheme="minorEastAsia" w:hAnsiTheme="minorHAnsi" w:cstheme="minorBidi"/>
              <w:noProof/>
              <w:sz w:val="22"/>
              <w:lang w:eastAsia="sv-SE"/>
            </w:rPr>
          </w:pPr>
          <w:ins w:id="388" w:author="Björn Genfors" w:date="2014-03-31T13:27:00Z">
            <w:del w:id="389" w:author="Khaled Daham" w:date="2014-04-04T08:19:00Z">
              <w:r w:rsidRPr="0039059D" w:rsidDel="0039059D">
                <w:rPr>
                  <w:rStyle w:val="Hyperlink"/>
                  <w:noProof/>
                  <w:rPrChange w:id="390" w:author="Khaled Daham" w:date="2014-04-04T08:19:00Z">
                    <w:rPr>
                      <w:rStyle w:val="Hyperlink"/>
                      <w:noProof/>
                    </w:rPr>
                  </w:rPrChange>
                </w:rPr>
                <w:delText>4.3</w:delText>
              </w:r>
              <w:r w:rsidDel="0039059D">
                <w:rPr>
                  <w:rFonts w:asciiTheme="minorHAnsi" w:eastAsiaTheme="minorEastAsia" w:hAnsiTheme="minorHAnsi" w:cstheme="minorBidi"/>
                  <w:noProof/>
                  <w:sz w:val="22"/>
                  <w:lang w:eastAsia="sv-SE"/>
                </w:rPr>
                <w:tab/>
              </w:r>
              <w:r w:rsidRPr="0039059D" w:rsidDel="0039059D">
                <w:rPr>
                  <w:rStyle w:val="Hyperlink"/>
                  <w:noProof/>
                  <w:rPrChange w:id="391" w:author="Khaled Daham" w:date="2014-04-04T08:19:00Z">
                    <w:rPr>
                      <w:rStyle w:val="Hyperlink"/>
                      <w:noProof/>
                    </w:rPr>
                  </w:rPrChange>
                </w:rPr>
                <w:delText>Felhantering</w:delText>
              </w:r>
              <w:r w:rsidDel="0039059D">
                <w:rPr>
                  <w:noProof/>
                  <w:webHidden/>
                </w:rPr>
                <w:tab/>
                <w:delText>35</w:delText>
              </w:r>
            </w:del>
          </w:ins>
        </w:p>
        <w:p w14:paraId="0A1F16D8" w14:textId="77777777" w:rsidR="002F320B" w:rsidDel="0039059D" w:rsidRDefault="002F320B">
          <w:pPr>
            <w:pStyle w:val="TOC3"/>
            <w:tabs>
              <w:tab w:val="left" w:pos="1100"/>
              <w:tab w:val="right" w:leader="dot" w:pos="8664"/>
            </w:tabs>
            <w:rPr>
              <w:ins w:id="392" w:author="Björn Genfors" w:date="2014-03-31T13:27:00Z"/>
              <w:del w:id="393" w:author="Khaled Daham" w:date="2014-04-04T08:19:00Z"/>
              <w:rFonts w:asciiTheme="minorHAnsi" w:eastAsiaTheme="minorEastAsia" w:hAnsiTheme="minorHAnsi" w:cstheme="minorBidi"/>
              <w:noProof/>
              <w:sz w:val="22"/>
              <w:lang w:eastAsia="sv-SE"/>
            </w:rPr>
          </w:pPr>
          <w:ins w:id="394" w:author="Björn Genfors" w:date="2014-03-31T13:27:00Z">
            <w:del w:id="395" w:author="Khaled Daham" w:date="2014-04-04T08:19:00Z">
              <w:r w:rsidRPr="0039059D" w:rsidDel="0039059D">
                <w:rPr>
                  <w:rStyle w:val="Hyperlink"/>
                  <w:noProof/>
                  <w:rPrChange w:id="396" w:author="Khaled Daham" w:date="2014-04-04T08:19:00Z">
                    <w:rPr>
                      <w:rStyle w:val="Hyperlink"/>
                      <w:noProof/>
                    </w:rPr>
                  </w:rPrChange>
                </w:rPr>
                <w:delText>4.3.1</w:delText>
              </w:r>
              <w:r w:rsidDel="0039059D">
                <w:rPr>
                  <w:rFonts w:asciiTheme="minorHAnsi" w:eastAsiaTheme="minorEastAsia" w:hAnsiTheme="minorHAnsi" w:cstheme="minorBidi"/>
                  <w:noProof/>
                  <w:sz w:val="22"/>
                  <w:lang w:eastAsia="sv-SE"/>
                </w:rPr>
                <w:tab/>
              </w:r>
              <w:r w:rsidRPr="0039059D" w:rsidDel="0039059D">
                <w:rPr>
                  <w:rStyle w:val="Hyperlink"/>
                  <w:noProof/>
                  <w:rPrChange w:id="397" w:author="Khaled Daham" w:date="2014-04-04T08:19:00Z">
                    <w:rPr>
                      <w:rStyle w:val="Hyperlink"/>
                      <w:noProof/>
                    </w:rPr>
                  </w:rPrChange>
                </w:rPr>
                <w:delText>Krav på en tjänsteproducent</w:delText>
              </w:r>
              <w:r w:rsidDel="0039059D">
                <w:rPr>
                  <w:noProof/>
                  <w:webHidden/>
                </w:rPr>
                <w:tab/>
                <w:delText>35</w:delText>
              </w:r>
            </w:del>
          </w:ins>
        </w:p>
        <w:p w14:paraId="65BC0022" w14:textId="77777777" w:rsidR="002F320B" w:rsidDel="0039059D" w:rsidRDefault="002F320B">
          <w:pPr>
            <w:pStyle w:val="TOC3"/>
            <w:tabs>
              <w:tab w:val="left" w:pos="1100"/>
              <w:tab w:val="right" w:leader="dot" w:pos="8664"/>
            </w:tabs>
            <w:rPr>
              <w:ins w:id="398" w:author="Björn Genfors" w:date="2014-03-31T13:27:00Z"/>
              <w:del w:id="399" w:author="Khaled Daham" w:date="2014-04-04T08:19:00Z"/>
              <w:rFonts w:asciiTheme="minorHAnsi" w:eastAsiaTheme="minorEastAsia" w:hAnsiTheme="minorHAnsi" w:cstheme="minorBidi"/>
              <w:noProof/>
              <w:sz w:val="22"/>
              <w:lang w:eastAsia="sv-SE"/>
            </w:rPr>
          </w:pPr>
          <w:ins w:id="400" w:author="Björn Genfors" w:date="2014-03-31T13:27:00Z">
            <w:del w:id="401" w:author="Khaled Daham" w:date="2014-04-04T08:19:00Z">
              <w:r w:rsidRPr="0039059D" w:rsidDel="0039059D">
                <w:rPr>
                  <w:rStyle w:val="Hyperlink"/>
                  <w:noProof/>
                  <w:rPrChange w:id="402" w:author="Khaled Daham" w:date="2014-04-04T08:19:00Z">
                    <w:rPr>
                      <w:rStyle w:val="Hyperlink"/>
                      <w:noProof/>
                    </w:rPr>
                  </w:rPrChange>
                </w:rPr>
                <w:delText>4.3.2</w:delText>
              </w:r>
              <w:r w:rsidDel="0039059D">
                <w:rPr>
                  <w:rFonts w:asciiTheme="minorHAnsi" w:eastAsiaTheme="minorEastAsia" w:hAnsiTheme="minorHAnsi" w:cstheme="minorBidi"/>
                  <w:noProof/>
                  <w:sz w:val="22"/>
                  <w:lang w:eastAsia="sv-SE"/>
                </w:rPr>
                <w:tab/>
              </w:r>
              <w:r w:rsidRPr="0039059D" w:rsidDel="0039059D">
                <w:rPr>
                  <w:rStyle w:val="Hyperlink"/>
                  <w:noProof/>
                  <w:rPrChange w:id="403" w:author="Khaled Daham" w:date="2014-04-04T08:19:00Z">
                    <w:rPr>
                      <w:rStyle w:val="Hyperlink"/>
                      <w:noProof/>
                    </w:rPr>
                  </w:rPrChange>
                </w:rPr>
                <w:delText>Krav på en tjänstekonsument</w:delText>
              </w:r>
              <w:r w:rsidDel="0039059D">
                <w:rPr>
                  <w:noProof/>
                  <w:webHidden/>
                </w:rPr>
                <w:tab/>
                <w:delText>36</w:delText>
              </w:r>
            </w:del>
          </w:ins>
        </w:p>
        <w:p w14:paraId="785E03DF" w14:textId="77777777" w:rsidR="002F320B" w:rsidDel="0039059D" w:rsidRDefault="002F320B">
          <w:pPr>
            <w:pStyle w:val="TOC1"/>
            <w:tabs>
              <w:tab w:val="left" w:pos="400"/>
              <w:tab w:val="right" w:leader="dot" w:pos="8664"/>
            </w:tabs>
            <w:rPr>
              <w:ins w:id="404" w:author="Björn Genfors" w:date="2014-03-31T13:27:00Z"/>
              <w:del w:id="405" w:author="Khaled Daham" w:date="2014-04-04T08:19:00Z"/>
              <w:rFonts w:asciiTheme="minorHAnsi" w:eastAsiaTheme="minorEastAsia" w:hAnsiTheme="minorHAnsi" w:cstheme="minorBidi"/>
              <w:noProof/>
              <w:sz w:val="22"/>
              <w:lang w:eastAsia="sv-SE"/>
            </w:rPr>
          </w:pPr>
          <w:ins w:id="406" w:author="Björn Genfors" w:date="2014-03-31T13:27:00Z">
            <w:del w:id="407" w:author="Khaled Daham" w:date="2014-04-04T08:19:00Z">
              <w:r w:rsidRPr="0039059D" w:rsidDel="0039059D">
                <w:rPr>
                  <w:rStyle w:val="Hyperlink"/>
                  <w:noProof/>
                  <w:rPrChange w:id="408" w:author="Khaled Daham" w:date="2014-04-04T08:19:00Z">
                    <w:rPr>
                      <w:rStyle w:val="Hyperlink"/>
                      <w:noProof/>
                    </w:rPr>
                  </w:rPrChange>
                </w:rPr>
                <w:delText>5</w:delText>
              </w:r>
              <w:r w:rsidDel="0039059D">
                <w:rPr>
                  <w:rFonts w:asciiTheme="minorHAnsi" w:eastAsiaTheme="minorEastAsia" w:hAnsiTheme="minorHAnsi" w:cstheme="minorBidi"/>
                  <w:noProof/>
                  <w:sz w:val="22"/>
                  <w:lang w:eastAsia="sv-SE"/>
                </w:rPr>
                <w:tab/>
              </w:r>
              <w:r w:rsidRPr="0039059D" w:rsidDel="0039059D">
                <w:rPr>
                  <w:rStyle w:val="Hyperlink"/>
                  <w:noProof/>
                  <w:rPrChange w:id="409" w:author="Khaled Daham" w:date="2014-04-04T08:19:00Z">
                    <w:rPr>
                      <w:rStyle w:val="Hyperlink"/>
                      <w:noProof/>
                    </w:rPr>
                  </w:rPrChange>
                </w:rPr>
                <w:delText>Gemensamma informationskomponenter</w:delText>
              </w:r>
              <w:r w:rsidDel="0039059D">
                <w:rPr>
                  <w:noProof/>
                  <w:webHidden/>
                </w:rPr>
                <w:tab/>
                <w:delText>37</w:delText>
              </w:r>
            </w:del>
          </w:ins>
        </w:p>
        <w:p w14:paraId="49C774F4" w14:textId="77777777" w:rsidR="002F320B" w:rsidDel="0039059D" w:rsidRDefault="002F320B">
          <w:pPr>
            <w:pStyle w:val="TOC1"/>
            <w:tabs>
              <w:tab w:val="left" w:pos="400"/>
              <w:tab w:val="right" w:leader="dot" w:pos="8664"/>
            </w:tabs>
            <w:rPr>
              <w:ins w:id="410" w:author="Björn Genfors" w:date="2014-03-31T13:27:00Z"/>
              <w:del w:id="411" w:author="Khaled Daham" w:date="2014-04-04T08:19:00Z"/>
              <w:rFonts w:asciiTheme="minorHAnsi" w:eastAsiaTheme="minorEastAsia" w:hAnsiTheme="minorHAnsi" w:cstheme="minorBidi"/>
              <w:noProof/>
              <w:sz w:val="22"/>
              <w:lang w:eastAsia="sv-SE"/>
            </w:rPr>
          </w:pPr>
          <w:ins w:id="412" w:author="Björn Genfors" w:date="2014-03-31T13:27:00Z">
            <w:del w:id="413" w:author="Khaled Daham" w:date="2014-04-04T08:19:00Z">
              <w:r w:rsidRPr="0039059D" w:rsidDel="0039059D">
                <w:rPr>
                  <w:rStyle w:val="Hyperlink"/>
                  <w:noProof/>
                  <w:rPrChange w:id="414" w:author="Khaled Daham" w:date="2014-04-04T08:19:00Z">
                    <w:rPr>
                      <w:rStyle w:val="Hyperlink"/>
                      <w:noProof/>
                    </w:rPr>
                  </w:rPrChange>
                </w:rPr>
                <w:delText>6</w:delText>
              </w:r>
              <w:r w:rsidDel="0039059D">
                <w:rPr>
                  <w:rFonts w:asciiTheme="minorHAnsi" w:eastAsiaTheme="minorEastAsia" w:hAnsiTheme="minorHAnsi" w:cstheme="minorBidi"/>
                  <w:noProof/>
                  <w:sz w:val="22"/>
                  <w:lang w:eastAsia="sv-SE"/>
                </w:rPr>
                <w:tab/>
              </w:r>
              <w:r w:rsidRPr="0039059D" w:rsidDel="0039059D">
                <w:rPr>
                  <w:rStyle w:val="Hyperlink"/>
                  <w:noProof/>
                  <w:rPrChange w:id="415" w:author="Khaled Daham" w:date="2014-04-04T08:19:00Z">
                    <w:rPr>
                      <w:rStyle w:val="Hyperlink"/>
                      <w:noProof/>
                    </w:rPr>
                  </w:rPrChange>
                </w:rPr>
                <w:delText>Tjänstedomänens meddelandemodeller</w:delText>
              </w:r>
              <w:r w:rsidDel="0039059D">
                <w:rPr>
                  <w:noProof/>
                  <w:webHidden/>
                </w:rPr>
                <w:tab/>
                <w:delText>38</w:delText>
              </w:r>
            </w:del>
          </w:ins>
        </w:p>
        <w:p w14:paraId="03DE80B2" w14:textId="77777777" w:rsidR="002F320B" w:rsidDel="0039059D" w:rsidRDefault="002F320B">
          <w:pPr>
            <w:pStyle w:val="TOC2"/>
            <w:tabs>
              <w:tab w:val="left" w:pos="880"/>
              <w:tab w:val="right" w:leader="dot" w:pos="8664"/>
            </w:tabs>
            <w:rPr>
              <w:ins w:id="416" w:author="Björn Genfors" w:date="2014-03-31T13:27:00Z"/>
              <w:del w:id="417" w:author="Khaled Daham" w:date="2014-04-04T08:19:00Z"/>
              <w:rFonts w:asciiTheme="minorHAnsi" w:eastAsiaTheme="minorEastAsia" w:hAnsiTheme="minorHAnsi" w:cstheme="minorBidi"/>
              <w:noProof/>
              <w:sz w:val="22"/>
              <w:lang w:eastAsia="sv-SE"/>
            </w:rPr>
          </w:pPr>
          <w:ins w:id="418" w:author="Björn Genfors" w:date="2014-03-31T13:27:00Z">
            <w:del w:id="419" w:author="Khaled Daham" w:date="2014-04-04T08:19:00Z">
              <w:r w:rsidRPr="0039059D" w:rsidDel="0039059D">
                <w:rPr>
                  <w:rStyle w:val="Hyperlink"/>
                  <w:noProof/>
                  <w:rPrChange w:id="420" w:author="Khaled Daham" w:date="2014-04-04T08:19:00Z">
                    <w:rPr>
                      <w:rStyle w:val="Hyperlink"/>
                      <w:noProof/>
                    </w:rPr>
                  </w:rPrChange>
                </w:rPr>
                <w:delText>6.1</w:delText>
              </w:r>
              <w:r w:rsidDel="0039059D">
                <w:rPr>
                  <w:rFonts w:asciiTheme="minorHAnsi" w:eastAsiaTheme="minorEastAsia" w:hAnsiTheme="minorHAnsi" w:cstheme="minorBidi"/>
                  <w:noProof/>
                  <w:sz w:val="22"/>
                  <w:lang w:eastAsia="sv-SE"/>
                </w:rPr>
                <w:tab/>
              </w:r>
              <w:r w:rsidRPr="0039059D" w:rsidDel="0039059D">
                <w:rPr>
                  <w:rStyle w:val="Hyperlink"/>
                  <w:noProof/>
                  <w:rPrChange w:id="421" w:author="Khaled Daham" w:date="2014-04-04T08:19:00Z">
                    <w:rPr>
                      <w:rStyle w:val="Hyperlink"/>
                      <w:noProof/>
                    </w:rPr>
                  </w:rPrChange>
                </w:rPr>
                <w:delText>V-MIM</w:delText>
              </w:r>
              <w:r w:rsidDel="0039059D">
                <w:rPr>
                  <w:noProof/>
                  <w:webHidden/>
                </w:rPr>
                <w:tab/>
                <w:delText>38</w:delText>
              </w:r>
            </w:del>
          </w:ins>
        </w:p>
        <w:p w14:paraId="09FBEE28" w14:textId="77777777" w:rsidR="002F320B" w:rsidDel="0039059D" w:rsidRDefault="002F320B">
          <w:pPr>
            <w:pStyle w:val="TOC3"/>
            <w:tabs>
              <w:tab w:val="left" w:pos="1100"/>
              <w:tab w:val="right" w:leader="dot" w:pos="8664"/>
            </w:tabs>
            <w:rPr>
              <w:ins w:id="422" w:author="Björn Genfors" w:date="2014-03-31T13:27:00Z"/>
              <w:del w:id="423" w:author="Khaled Daham" w:date="2014-04-04T08:19:00Z"/>
              <w:rFonts w:asciiTheme="minorHAnsi" w:eastAsiaTheme="minorEastAsia" w:hAnsiTheme="minorHAnsi" w:cstheme="minorBidi"/>
              <w:noProof/>
              <w:sz w:val="22"/>
              <w:lang w:eastAsia="sv-SE"/>
            </w:rPr>
          </w:pPr>
          <w:ins w:id="424" w:author="Björn Genfors" w:date="2014-03-31T13:27:00Z">
            <w:del w:id="425" w:author="Khaled Daham" w:date="2014-04-04T08:19:00Z">
              <w:r w:rsidRPr="0039059D" w:rsidDel="0039059D">
                <w:rPr>
                  <w:rStyle w:val="Hyperlink"/>
                  <w:noProof/>
                  <w:rPrChange w:id="426" w:author="Khaled Daham" w:date="2014-04-04T08:19:00Z">
                    <w:rPr>
                      <w:rStyle w:val="Hyperlink"/>
                      <w:noProof/>
                    </w:rPr>
                  </w:rPrChange>
                </w:rPr>
                <w:delText>6.1.1</w:delText>
              </w:r>
              <w:r w:rsidDel="0039059D">
                <w:rPr>
                  <w:rFonts w:asciiTheme="minorHAnsi" w:eastAsiaTheme="minorEastAsia" w:hAnsiTheme="minorHAnsi" w:cstheme="minorBidi"/>
                  <w:noProof/>
                  <w:sz w:val="22"/>
                  <w:lang w:eastAsia="sv-SE"/>
                </w:rPr>
                <w:tab/>
              </w:r>
              <w:r w:rsidRPr="0039059D" w:rsidDel="0039059D">
                <w:rPr>
                  <w:rStyle w:val="Hyperlink"/>
                  <w:noProof/>
                  <w:rPrChange w:id="427" w:author="Khaled Daham" w:date="2014-04-04T08:19:00Z">
                    <w:rPr>
                      <w:rStyle w:val="Hyperlink"/>
                      <w:noProof/>
                    </w:rPr>
                  </w:rPrChange>
                </w:rPr>
                <w:delText>GetReferallOutcome</w:delText>
              </w:r>
              <w:r w:rsidDel="0039059D">
                <w:rPr>
                  <w:noProof/>
                  <w:webHidden/>
                </w:rPr>
                <w:tab/>
                <w:delText>38</w:delText>
              </w:r>
            </w:del>
          </w:ins>
        </w:p>
        <w:p w14:paraId="20EC1E91" w14:textId="77777777" w:rsidR="002F320B" w:rsidDel="0039059D" w:rsidRDefault="002F320B">
          <w:pPr>
            <w:pStyle w:val="TOC3"/>
            <w:tabs>
              <w:tab w:val="left" w:pos="1100"/>
              <w:tab w:val="right" w:leader="dot" w:pos="8664"/>
            </w:tabs>
            <w:rPr>
              <w:ins w:id="428" w:author="Björn Genfors" w:date="2014-03-31T13:27:00Z"/>
              <w:del w:id="429" w:author="Khaled Daham" w:date="2014-04-04T08:19:00Z"/>
              <w:rFonts w:asciiTheme="minorHAnsi" w:eastAsiaTheme="minorEastAsia" w:hAnsiTheme="minorHAnsi" w:cstheme="minorBidi"/>
              <w:noProof/>
              <w:sz w:val="22"/>
              <w:lang w:eastAsia="sv-SE"/>
            </w:rPr>
          </w:pPr>
          <w:ins w:id="430" w:author="Björn Genfors" w:date="2014-03-31T13:27:00Z">
            <w:del w:id="431" w:author="Khaled Daham" w:date="2014-04-04T08:19:00Z">
              <w:r w:rsidRPr="0039059D" w:rsidDel="0039059D">
                <w:rPr>
                  <w:rStyle w:val="Hyperlink"/>
                  <w:noProof/>
                  <w:rPrChange w:id="432" w:author="Khaled Daham" w:date="2014-04-04T08:19:00Z">
                    <w:rPr>
                      <w:rStyle w:val="Hyperlink"/>
                      <w:noProof/>
                    </w:rPr>
                  </w:rPrChange>
                </w:rPr>
                <w:delText>6.1.2</w:delText>
              </w:r>
              <w:r w:rsidDel="0039059D">
                <w:rPr>
                  <w:rFonts w:asciiTheme="minorHAnsi" w:eastAsiaTheme="minorEastAsia" w:hAnsiTheme="minorHAnsi" w:cstheme="minorBidi"/>
                  <w:noProof/>
                  <w:sz w:val="22"/>
                  <w:lang w:eastAsia="sv-SE"/>
                </w:rPr>
                <w:tab/>
              </w:r>
              <w:r w:rsidRPr="0039059D" w:rsidDel="0039059D">
                <w:rPr>
                  <w:rStyle w:val="Hyperlink"/>
                  <w:noProof/>
                  <w:rPrChange w:id="433" w:author="Khaled Daham" w:date="2014-04-04T08:19:00Z">
                    <w:rPr>
                      <w:rStyle w:val="Hyperlink"/>
                      <w:noProof/>
                    </w:rPr>
                  </w:rPrChange>
                </w:rPr>
                <w:delText>GetMaternityMedicalHistory</w:delText>
              </w:r>
              <w:r w:rsidDel="0039059D">
                <w:rPr>
                  <w:noProof/>
                  <w:webHidden/>
                </w:rPr>
                <w:tab/>
                <w:delText>45</w:delText>
              </w:r>
            </w:del>
          </w:ins>
        </w:p>
        <w:p w14:paraId="1D5D76B2" w14:textId="77777777" w:rsidR="002F320B" w:rsidDel="0039059D" w:rsidRDefault="002F320B">
          <w:pPr>
            <w:pStyle w:val="TOC3"/>
            <w:tabs>
              <w:tab w:val="left" w:pos="1100"/>
              <w:tab w:val="right" w:leader="dot" w:pos="8664"/>
            </w:tabs>
            <w:rPr>
              <w:ins w:id="434" w:author="Björn Genfors" w:date="2014-03-31T13:27:00Z"/>
              <w:del w:id="435" w:author="Khaled Daham" w:date="2014-04-04T08:19:00Z"/>
              <w:rFonts w:asciiTheme="minorHAnsi" w:eastAsiaTheme="minorEastAsia" w:hAnsiTheme="minorHAnsi" w:cstheme="minorBidi"/>
              <w:noProof/>
              <w:sz w:val="22"/>
              <w:lang w:eastAsia="sv-SE"/>
            </w:rPr>
          </w:pPr>
          <w:ins w:id="436" w:author="Björn Genfors" w:date="2014-03-31T13:27:00Z">
            <w:del w:id="437" w:author="Khaled Daham" w:date="2014-04-04T08:19:00Z">
              <w:r w:rsidRPr="0039059D" w:rsidDel="0039059D">
                <w:rPr>
                  <w:rStyle w:val="Hyperlink"/>
                  <w:noProof/>
                  <w:rPrChange w:id="438" w:author="Khaled Daham" w:date="2014-04-04T08:19:00Z">
                    <w:rPr>
                      <w:rStyle w:val="Hyperlink"/>
                      <w:noProof/>
                    </w:rPr>
                  </w:rPrChange>
                </w:rPr>
                <w:delText>6.1.3</w:delText>
              </w:r>
              <w:r w:rsidDel="0039059D">
                <w:rPr>
                  <w:rFonts w:asciiTheme="minorHAnsi" w:eastAsiaTheme="minorEastAsia" w:hAnsiTheme="minorHAnsi" w:cstheme="minorBidi"/>
                  <w:noProof/>
                  <w:sz w:val="22"/>
                  <w:lang w:eastAsia="sv-SE"/>
                </w:rPr>
                <w:tab/>
              </w:r>
              <w:r w:rsidRPr="0039059D" w:rsidDel="0039059D">
                <w:rPr>
                  <w:rStyle w:val="Hyperlink"/>
                  <w:noProof/>
                  <w:rPrChange w:id="439" w:author="Khaled Daham" w:date="2014-04-04T08:19:00Z">
                    <w:rPr>
                      <w:rStyle w:val="Hyperlink"/>
                      <w:noProof/>
                    </w:rPr>
                  </w:rPrChange>
                </w:rPr>
                <w:delText>GetLaboratoryOrderOutcome</w:delText>
              </w:r>
              <w:r w:rsidDel="0039059D">
                <w:rPr>
                  <w:noProof/>
                  <w:webHidden/>
                </w:rPr>
                <w:tab/>
                <w:delText>55</w:delText>
              </w:r>
            </w:del>
          </w:ins>
        </w:p>
        <w:p w14:paraId="259F5239" w14:textId="77777777" w:rsidR="002F320B" w:rsidDel="0039059D" w:rsidRDefault="002F320B">
          <w:pPr>
            <w:pStyle w:val="TOC3"/>
            <w:tabs>
              <w:tab w:val="left" w:pos="1100"/>
              <w:tab w:val="right" w:leader="dot" w:pos="8664"/>
            </w:tabs>
            <w:rPr>
              <w:ins w:id="440" w:author="Björn Genfors" w:date="2014-03-31T13:27:00Z"/>
              <w:del w:id="441" w:author="Khaled Daham" w:date="2014-04-04T08:19:00Z"/>
              <w:rFonts w:asciiTheme="minorHAnsi" w:eastAsiaTheme="minorEastAsia" w:hAnsiTheme="minorHAnsi" w:cstheme="minorBidi"/>
              <w:noProof/>
              <w:sz w:val="22"/>
              <w:lang w:eastAsia="sv-SE"/>
            </w:rPr>
          </w:pPr>
          <w:ins w:id="442" w:author="Björn Genfors" w:date="2014-03-31T13:27:00Z">
            <w:del w:id="443" w:author="Khaled Daham" w:date="2014-04-04T08:19:00Z">
              <w:r w:rsidRPr="0039059D" w:rsidDel="0039059D">
                <w:rPr>
                  <w:rStyle w:val="Hyperlink"/>
                  <w:noProof/>
                  <w:rPrChange w:id="444" w:author="Khaled Daham" w:date="2014-04-04T08:19:00Z">
                    <w:rPr>
                      <w:rStyle w:val="Hyperlink"/>
                      <w:noProof/>
                    </w:rPr>
                  </w:rPrChange>
                </w:rPr>
                <w:delText>6.1.4</w:delText>
              </w:r>
              <w:r w:rsidDel="0039059D">
                <w:rPr>
                  <w:rFonts w:asciiTheme="minorHAnsi" w:eastAsiaTheme="minorEastAsia" w:hAnsiTheme="minorHAnsi" w:cstheme="minorBidi"/>
                  <w:noProof/>
                  <w:sz w:val="22"/>
                  <w:lang w:eastAsia="sv-SE"/>
                </w:rPr>
                <w:tab/>
              </w:r>
              <w:r w:rsidRPr="0039059D" w:rsidDel="0039059D">
                <w:rPr>
                  <w:rStyle w:val="Hyperlink"/>
                  <w:noProof/>
                  <w:rPrChange w:id="445" w:author="Khaled Daham" w:date="2014-04-04T08:19:00Z">
                    <w:rPr>
                      <w:rStyle w:val="Hyperlink"/>
                      <w:noProof/>
                    </w:rPr>
                  </w:rPrChange>
                </w:rPr>
                <w:delText>GetECGOutcome</w:delText>
              </w:r>
              <w:r w:rsidDel="0039059D">
                <w:rPr>
                  <w:noProof/>
                  <w:webHidden/>
                </w:rPr>
                <w:tab/>
                <w:delText>62</w:delText>
              </w:r>
            </w:del>
          </w:ins>
        </w:p>
        <w:p w14:paraId="6C221A17" w14:textId="77777777" w:rsidR="002F320B" w:rsidDel="0039059D" w:rsidRDefault="002F320B">
          <w:pPr>
            <w:pStyle w:val="TOC3"/>
            <w:tabs>
              <w:tab w:val="left" w:pos="1100"/>
              <w:tab w:val="right" w:leader="dot" w:pos="8664"/>
            </w:tabs>
            <w:rPr>
              <w:ins w:id="446" w:author="Björn Genfors" w:date="2014-03-31T13:27:00Z"/>
              <w:del w:id="447" w:author="Khaled Daham" w:date="2014-04-04T08:19:00Z"/>
              <w:rFonts w:asciiTheme="minorHAnsi" w:eastAsiaTheme="minorEastAsia" w:hAnsiTheme="minorHAnsi" w:cstheme="minorBidi"/>
              <w:noProof/>
              <w:sz w:val="22"/>
              <w:lang w:eastAsia="sv-SE"/>
            </w:rPr>
          </w:pPr>
          <w:ins w:id="448" w:author="Björn Genfors" w:date="2014-03-31T13:27:00Z">
            <w:del w:id="449" w:author="Khaled Daham" w:date="2014-04-04T08:19:00Z">
              <w:r w:rsidRPr="0039059D" w:rsidDel="0039059D">
                <w:rPr>
                  <w:rStyle w:val="Hyperlink"/>
                  <w:noProof/>
                  <w:rPrChange w:id="450" w:author="Khaled Daham" w:date="2014-04-04T08:19:00Z">
                    <w:rPr>
                      <w:rStyle w:val="Hyperlink"/>
                      <w:noProof/>
                    </w:rPr>
                  </w:rPrChange>
                </w:rPr>
                <w:delText>6.1.5</w:delText>
              </w:r>
              <w:r w:rsidDel="0039059D">
                <w:rPr>
                  <w:rFonts w:asciiTheme="minorHAnsi" w:eastAsiaTheme="minorEastAsia" w:hAnsiTheme="minorHAnsi" w:cstheme="minorBidi"/>
                  <w:noProof/>
                  <w:sz w:val="22"/>
                  <w:lang w:eastAsia="sv-SE"/>
                </w:rPr>
                <w:tab/>
              </w:r>
              <w:r w:rsidRPr="0039059D" w:rsidDel="0039059D">
                <w:rPr>
                  <w:rStyle w:val="Hyperlink"/>
                  <w:noProof/>
                  <w:rPrChange w:id="451" w:author="Khaled Daham" w:date="2014-04-04T08:19:00Z">
                    <w:rPr>
                      <w:rStyle w:val="Hyperlink"/>
                      <w:noProof/>
                    </w:rPr>
                  </w:rPrChange>
                </w:rPr>
                <w:delText>GetImagingOutcome</w:delText>
              </w:r>
              <w:r w:rsidDel="0039059D">
                <w:rPr>
                  <w:noProof/>
                  <w:webHidden/>
                </w:rPr>
                <w:tab/>
                <w:delText>71</w:delText>
              </w:r>
            </w:del>
          </w:ins>
        </w:p>
        <w:p w14:paraId="734FC5D6" w14:textId="77777777" w:rsidR="002F320B" w:rsidDel="0039059D" w:rsidRDefault="002F320B">
          <w:pPr>
            <w:pStyle w:val="TOC1"/>
            <w:tabs>
              <w:tab w:val="left" w:pos="400"/>
              <w:tab w:val="right" w:leader="dot" w:pos="8664"/>
            </w:tabs>
            <w:rPr>
              <w:ins w:id="452" w:author="Björn Genfors" w:date="2014-03-31T13:27:00Z"/>
              <w:del w:id="453" w:author="Khaled Daham" w:date="2014-04-04T08:19:00Z"/>
              <w:rFonts w:asciiTheme="minorHAnsi" w:eastAsiaTheme="minorEastAsia" w:hAnsiTheme="minorHAnsi" w:cstheme="minorBidi"/>
              <w:noProof/>
              <w:sz w:val="22"/>
              <w:lang w:eastAsia="sv-SE"/>
            </w:rPr>
          </w:pPr>
          <w:ins w:id="454" w:author="Björn Genfors" w:date="2014-03-31T13:27:00Z">
            <w:del w:id="455" w:author="Khaled Daham" w:date="2014-04-04T08:19:00Z">
              <w:r w:rsidRPr="0039059D" w:rsidDel="0039059D">
                <w:rPr>
                  <w:rStyle w:val="Hyperlink"/>
                  <w:noProof/>
                  <w:rPrChange w:id="456" w:author="Khaled Daham" w:date="2014-04-04T08:19:00Z">
                    <w:rPr>
                      <w:rStyle w:val="Hyperlink"/>
                      <w:noProof/>
                    </w:rPr>
                  </w:rPrChange>
                </w:rPr>
                <w:delText>7</w:delText>
              </w:r>
              <w:r w:rsidDel="0039059D">
                <w:rPr>
                  <w:rFonts w:asciiTheme="minorHAnsi" w:eastAsiaTheme="minorEastAsia" w:hAnsiTheme="minorHAnsi" w:cstheme="minorBidi"/>
                  <w:noProof/>
                  <w:sz w:val="22"/>
                  <w:lang w:eastAsia="sv-SE"/>
                </w:rPr>
                <w:tab/>
              </w:r>
              <w:r w:rsidRPr="0039059D" w:rsidDel="0039059D">
                <w:rPr>
                  <w:rStyle w:val="Hyperlink"/>
                  <w:noProof/>
                  <w:rPrChange w:id="457" w:author="Khaled Daham" w:date="2014-04-04T08:19:00Z">
                    <w:rPr>
                      <w:rStyle w:val="Hyperlink"/>
                      <w:noProof/>
                    </w:rPr>
                  </w:rPrChange>
                </w:rPr>
                <w:delText>Tjänstekontrakt</w:delText>
              </w:r>
              <w:r w:rsidDel="0039059D">
                <w:rPr>
                  <w:noProof/>
                  <w:webHidden/>
                </w:rPr>
                <w:tab/>
                <w:delText>78</w:delText>
              </w:r>
            </w:del>
          </w:ins>
        </w:p>
        <w:p w14:paraId="566588B8" w14:textId="77777777" w:rsidR="002F320B" w:rsidDel="0039059D" w:rsidRDefault="002F320B">
          <w:pPr>
            <w:pStyle w:val="TOC2"/>
            <w:tabs>
              <w:tab w:val="left" w:pos="880"/>
              <w:tab w:val="right" w:leader="dot" w:pos="8664"/>
            </w:tabs>
            <w:rPr>
              <w:ins w:id="458" w:author="Björn Genfors" w:date="2014-03-31T13:27:00Z"/>
              <w:del w:id="459" w:author="Khaled Daham" w:date="2014-04-04T08:19:00Z"/>
              <w:rFonts w:asciiTheme="minorHAnsi" w:eastAsiaTheme="minorEastAsia" w:hAnsiTheme="minorHAnsi" w:cstheme="minorBidi"/>
              <w:noProof/>
              <w:sz w:val="22"/>
              <w:lang w:eastAsia="sv-SE"/>
            </w:rPr>
          </w:pPr>
          <w:ins w:id="460" w:author="Björn Genfors" w:date="2014-03-31T13:27:00Z">
            <w:del w:id="461" w:author="Khaled Daham" w:date="2014-04-04T08:19:00Z">
              <w:r w:rsidRPr="0039059D" w:rsidDel="0039059D">
                <w:rPr>
                  <w:rStyle w:val="Hyperlink"/>
                  <w:noProof/>
                  <w:rPrChange w:id="462" w:author="Khaled Daham" w:date="2014-04-04T08:19:00Z">
                    <w:rPr>
                      <w:rStyle w:val="Hyperlink"/>
                      <w:noProof/>
                    </w:rPr>
                  </w:rPrChange>
                </w:rPr>
                <w:delText>7.1</w:delText>
              </w:r>
              <w:r w:rsidDel="0039059D">
                <w:rPr>
                  <w:rFonts w:asciiTheme="minorHAnsi" w:eastAsiaTheme="minorEastAsia" w:hAnsiTheme="minorHAnsi" w:cstheme="minorBidi"/>
                  <w:noProof/>
                  <w:sz w:val="22"/>
                  <w:lang w:eastAsia="sv-SE"/>
                </w:rPr>
                <w:tab/>
              </w:r>
              <w:r w:rsidRPr="0039059D" w:rsidDel="0039059D">
                <w:rPr>
                  <w:rStyle w:val="Hyperlink"/>
                  <w:noProof/>
                  <w:rPrChange w:id="463" w:author="Khaled Daham" w:date="2014-04-04T08:19:00Z">
                    <w:rPr>
                      <w:rStyle w:val="Hyperlink"/>
                      <w:noProof/>
                    </w:rPr>
                  </w:rPrChange>
                </w:rPr>
                <w:delText>GetReferralOutcome</w:delText>
              </w:r>
              <w:r w:rsidDel="0039059D">
                <w:rPr>
                  <w:noProof/>
                  <w:webHidden/>
                </w:rPr>
                <w:tab/>
                <w:delText>78</w:delText>
              </w:r>
            </w:del>
          </w:ins>
        </w:p>
        <w:p w14:paraId="103ADCEE" w14:textId="77777777" w:rsidR="002F320B" w:rsidDel="0039059D" w:rsidRDefault="002F320B">
          <w:pPr>
            <w:pStyle w:val="TOC3"/>
            <w:tabs>
              <w:tab w:val="left" w:pos="1100"/>
              <w:tab w:val="right" w:leader="dot" w:pos="8664"/>
            </w:tabs>
            <w:rPr>
              <w:ins w:id="464" w:author="Björn Genfors" w:date="2014-03-31T13:27:00Z"/>
              <w:del w:id="465" w:author="Khaled Daham" w:date="2014-04-04T08:19:00Z"/>
              <w:rFonts w:asciiTheme="minorHAnsi" w:eastAsiaTheme="minorEastAsia" w:hAnsiTheme="minorHAnsi" w:cstheme="minorBidi"/>
              <w:noProof/>
              <w:sz w:val="22"/>
              <w:lang w:eastAsia="sv-SE"/>
            </w:rPr>
          </w:pPr>
          <w:ins w:id="466" w:author="Björn Genfors" w:date="2014-03-31T13:27:00Z">
            <w:del w:id="467" w:author="Khaled Daham" w:date="2014-04-04T08:19:00Z">
              <w:r w:rsidRPr="0039059D" w:rsidDel="0039059D">
                <w:rPr>
                  <w:rStyle w:val="Hyperlink"/>
                  <w:noProof/>
                  <w:rPrChange w:id="468" w:author="Khaled Daham" w:date="2014-04-04T08:19:00Z">
                    <w:rPr>
                      <w:rStyle w:val="Hyperlink"/>
                      <w:noProof/>
                    </w:rPr>
                  </w:rPrChange>
                </w:rPr>
                <w:delText>7.1.1</w:delText>
              </w:r>
              <w:r w:rsidDel="0039059D">
                <w:rPr>
                  <w:rFonts w:asciiTheme="minorHAnsi" w:eastAsiaTheme="minorEastAsia" w:hAnsiTheme="minorHAnsi" w:cstheme="minorBidi"/>
                  <w:noProof/>
                  <w:sz w:val="22"/>
                  <w:lang w:eastAsia="sv-SE"/>
                </w:rPr>
                <w:tab/>
              </w:r>
              <w:r w:rsidRPr="0039059D" w:rsidDel="0039059D">
                <w:rPr>
                  <w:rStyle w:val="Hyperlink"/>
                  <w:noProof/>
                  <w:rPrChange w:id="469" w:author="Khaled Daham" w:date="2014-04-04T08:19:00Z">
                    <w:rPr>
                      <w:rStyle w:val="Hyperlink"/>
                      <w:noProof/>
                    </w:rPr>
                  </w:rPrChange>
                </w:rPr>
                <w:delText>Gemensamma informationskomponenter</w:delText>
              </w:r>
              <w:r w:rsidDel="0039059D">
                <w:rPr>
                  <w:noProof/>
                  <w:webHidden/>
                </w:rPr>
                <w:tab/>
                <w:delText>78</w:delText>
              </w:r>
            </w:del>
          </w:ins>
        </w:p>
        <w:p w14:paraId="3D3A4105" w14:textId="77777777" w:rsidR="002F320B" w:rsidDel="0039059D" w:rsidRDefault="002F320B">
          <w:pPr>
            <w:pStyle w:val="TOC3"/>
            <w:tabs>
              <w:tab w:val="left" w:pos="1100"/>
              <w:tab w:val="right" w:leader="dot" w:pos="8664"/>
            </w:tabs>
            <w:rPr>
              <w:ins w:id="470" w:author="Björn Genfors" w:date="2014-03-31T13:27:00Z"/>
              <w:del w:id="471" w:author="Khaled Daham" w:date="2014-04-04T08:19:00Z"/>
              <w:rFonts w:asciiTheme="minorHAnsi" w:eastAsiaTheme="minorEastAsia" w:hAnsiTheme="minorHAnsi" w:cstheme="minorBidi"/>
              <w:noProof/>
              <w:sz w:val="22"/>
              <w:lang w:eastAsia="sv-SE"/>
            </w:rPr>
          </w:pPr>
          <w:ins w:id="472" w:author="Björn Genfors" w:date="2014-03-31T13:27:00Z">
            <w:del w:id="473" w:author="Khaled Daham" w:date="2014-04-04T08:19:00Z">
              <w:r w:rsidRPr="0039059D" w:rsidDel="0039059D">
                <w:rPr>
                  <w:rStyle w:val="Hyperlink"/>
                  <w:noProof/>
                  <w:rPrChange w:id="474" w:author="Khaled Daham" w:date="2014-04-04T08:19:00Z">
                    <w:rPr>
                      <w:rStyle w:val="Hyperlink"/>
                      <w:noProof/>
                    </w:rPr>
                  </w:rPrChange>
                </w:rPr>
                <w:delText>7.1.2</w:delText>
              </w:r>
              <w:r w:rsidDel="0039059D">
                <w:rPr>
                  <w:rFonts w:asciiTheme="minorHAnsi" w:eastAsiaTheme="minorEastAsia" w:hAnsiTheme="minorHAnsi" w:cstheme="minorBidi"/>
                  <w:noProof/>
                  <w:sz w:val="22"/>
                  <w:lang w:eastAsia="sv-SE"/>
                </w:rPr>
                <w:tab/>
              </w:r>
              <w:r w:rsidRPr="0039059D" w:rsidDel="0039059D">
                <w:rPr>
                  <w:rStyle w:val="Hyperlink"/>
                  <w:noProof/>
                  <w:rPrChange w:id="475" w:author="Khaled Daham" w:date="2014-04-04T08:19:00Z">
                    <w:rPr>
                      <w:rStyle w:val="Hyperlink"/>
                      <w:noProof/>
                    </w:rPr>
                  </w:rPrChange>
                </w:rPr>
                <w:delText>Version</w:delText>
              </w:r>
              <w:r w:rsidDel="0039059D">
                <w:rPr>
                  <w:noProof/>
                  <w:webHidden/>
                </w:rPr>
                <w:tab/>
                <w:delText>78</w:delText>
              </w:r>
            </w:del>
          </w:ins>
        </w:p>
        <w:p w14:paraId="7EDD3D3F" w14:textId="77777777" w:rsidR="002F320B" w:rsidDel="0039059D" w:rsidRDefault="002F320B">
          <w:pPr>
            <w:pStyle w:val="TOC3"/>
            <w:tabs>
              <w:tab w:val="left" w:pos="1100"/>
              <w:tab w:val="right" w:leader="dot" w:pos="8664"/>
            </w:tabs>
            <w:rPr>
              <w:ins w:id="476" w:author="Björn Genfors" w:date="2014-03-31T13:27:00Z"/>
              <w:del w:id="477" w:author="Khaled Daham" w:date="2014-04-04T08:19:00Z"/>
              <w:rFonts w:asciiTheme="minorHAnsi" w:eastAsiaTheme="minorEastAsia" w:hAnsiTheme="minorHAnsi" w:cstheme="minorBidi"/>
              <w:noProof/>
              <w:sz w:val="22"/>
              <w:lang w:eastAsia="sv-SE"/>
            </w:rPr>
          </w:pPr>
          <w:ins w:id="478" w:author="Björn Genfors" w:date="2014-03-31T13:27:00Z">
            <w:del w:id="479" w:author="Khaled Daham" w:date="2014-04-04T08:19:00Z">
              <w:r w:rsidRPr="0039059D" w:rsidDel="0039059D">
                <w:rPr>
                  <w:rStyle w:val="Hyperlink"/>
                  <w:noProof/>
                  <w:rPrChange w:id="480" w:author="Khaled Daham" w:date="2014-04-04T08:19:00Z">
                    <w:rPr>
                      <w:rStyle w:val="Hyperlink"/>
                      <w:noProof/>
                    </w:rPr>
                  </w:rPrChange>
                </w:rPr>
                <w:delText>7.1.3</w:delText>
              </w:r>
              <w:r w:rsidDel="0039059D">
                <w:rPr>
                  <w:rFonts w:asciiTheme="minorHAnsi" w:eastAsiaTheme="minorEastAsia" w:hAnsiTheme="minorHAnsi" w:cstheme="minorBidi"/>
                  <w:noProof/>
                  <w:sz w:val="22"/>
                  <w:lang w:eastAsia="sv-SE"/>
                </w:rPr>
                <w:tab/>
              </w:r>
              <w:r w:rsidRPr="0039059D" w:rsidDel="0039059D">
                <w:rPr>
                  <w:rStyle w:val="Hyperlink"/>
                  <w:noProof/>
                  <w:rPrChange w:id="481" w:author="Khaled Daham" w:date="2014-04-04T08:19:00Z">
                    <w:rPr>
                      <w:rStyle w:val="Hyperlink"/>
                      <w:noProof/>
                    </w:rPr>
                  </w:rPrChange>
                </w:rPr>
                <w:delText>Fältregler</w:delText>
              </w:r>
              <w:r w:rsidDel="0039059D">
                <w:rPr>
                  <w:noProof/>
                  <w:webHidden/>
                </w:rPr>
                <w:tab/>
                <w:delText>78</w:delText>
              </w:r>
            </w:del>
          </w:ins>
        </w:p>
        <w:p w14:paraId="08839153" w14:textId="77777777" w:rsidR="002F320B" w:rsidDel="0039059D" w:rsidRDefault="002F320B">
          <w:pPr>
            <w:pStyle w:val="TOC3"/>
            <w:tabs>
              <w:tab w:val="left" w:pos="1100"/>
              <w:tab w:val="right" w:leader="dot" w:pos="8664"/>
            </w:tabs>
            <w:rPr>
              <w:ins w:id="482" w:author="Björn Genfors" w:date="2014-03-31T13:27:00Z"/>
              <w:del w:id="483" w:author="Khaled Daham" w:date="2014-04-04T08:19:00Z"/>
              <w:rFonts w:asciiTheme="minorHAnsi" w:eastAsiaTheme="minorEastAsia" w:hAnsiTheme="minorHAnsi" w:cstheme="minorBidi"/>
              <w:noProof/>
              <w:sz w:val="22"/>
              <w:lang w:eastAsia="sv-SE"/>
            </w:rPr>
          </w:pPr>
          <w:ins w:id="484" w:author="Björn Genfors" w:date="2014-03-31T13:27:00Z">
            <w:del w:id="485" w:author="Khaled Daham" w:date="2014-04-04T08:19:00Z">
              <w:r w:rsidRPr="0039059D" w:rsidDel="0039059D">
                <w:rPr>
                  <w:rStyle w:val="Hyperlink"/>
                  <w:noProof/>
                  <w:rPrChange w:id="486" w:author="Khaled Daham" w:date="2014-04-04T08:19:00Z">
                    <w:rPr>
                      <w:rStyle w:val="Hyperlink"/>
                      <w:noProof/>
                    </w:rPr>
                  </w:rPrChange>
                </w:rPr>
                <w:delText>7.1.4</w:delText>
              </w:r>
              <w:r w:rsidDel="0039059D">
                <w:rPr>
                  <w:rFonts w:asciiTheme="minorHAnsi" w:eastAsiaTheme="minorEastAsia" w:hAnsiTheme="minorHAnsi" w:cstheme="minorBidi"/>
                  <w:noProof/>
                  <w:sz w:val="22"/>
                  <w:lang w:eastAsia="sv-SE"/>
                </w:rPr>
                <w:tab/>
              </w:r>
              <w:r w:rsidRPr="0039059D" w:rsidDel="0039059D">
                <w:rPr>
                  <w:rStyle w:val="Hyperlink"/>
                  <w:noProof/>
                  <w:rPrChange w:id="487" w:author="Khaled Daham" w:date="2014-04-04T08:19:00Z">
                    <w:rPr>
                      <w:rStyle w:val="Hyperlink"/>
                      <w:noProof/>
                    </w:rPr>
                  </w:rPrChange>
                </w:rPr>
                <w:delText>Övriga regler</w:delText>
              </w:r>
              <w:r w:rsidDel="0039059D">
                <w:rPr>
                  <w:noProof/>
                  <w:webHidden/>
                </w:rPr>
                <w:tab/>
                <w:delText>84</w:delText>
              </w:r>
            </w:del>
          </w:ins>
        </w:p>
        <w:p w14:paraId="3A6AE54F" w14:textId="77777777" w:rsidR="002F320B" w:rsidDel="0039059D" w:rsidRDefault="002F320B">
          <w:pPr>
            <w:pStyle w:val="TOC2"/>
            <w:tabs>
              <w:tab w:val="left" w:pos="880"/>
              <w:tab w:val="right" w:leader="dot" w:pos="8664"/>
            </w:tabs>
            <w:rPr>
              <w:ins w:id="488" w:author="Björn Genfors" w:date="2014-03-31T13:27:00Z"/>
              <w:del w:id="489" w:author="Khaled Daham" w:date="2014-04-04T08:19:00Z"/>
              <w:rFonts w:asciiTheme="minorHAnsi" w:eastAsiaTheme="minorEastAsia" w:hAnsiTheme="minorHAnsi" w:cstheme="minorBidi"/>
              <w:noProof/>
              <w:sz w:val="22"/>
              <w:lang w:eastAsia="sv-SE"/>
            </w:rPr>
          </w:pPr>
          <w:ins w:id="490" w:author="Björn Genfors" w:date="2014-03-31T13:27:00Z">
            <w:del w:id="491" w:author="Khaled Daham" w:date="2014-04-04T08:19:00Z">
              <w:r w:rsidRPr="0039059D" w:rsidDel="0039059D">
                <w:rPr>
                  <w:rStyle w:val="Hyperlink"/>
                  <w:noProof/>
                  <w:rPrChange w:id="492" w:author="Khaled Daham" w:date="2014-04-04T08:19:00Z">
                    <w:rPr>
                      <w:rStyle w:val="Hyperlink"/>
                      <w:noProof/>
                    </w:rPr>
                  </w:rPrChange>
                </w:rPr>
                <w:delText>7.2</w:delText>
              </w:r>
              <w:r w:rsidDel="0039059D">
                <w:rPr>
                  <w:rFonts w:asciiTheme="minorHAnsi" w:eastAsiaTheme="minorEastAsia" w:hAnsiTheme="minorHAnsi" w:cstheme="minorBidi"/>
                  <w:noProof/>
                  <w:sz w:val="22"/>
                  <w:lang w:eastAsia="sv-SE"/>
                </w:rPr>
                <w:tab/>
              </w:r>
              <w:r w:rsidRPr="0039059D" w:rsidDel="0039059D">
                <w:rPr>
                  <w:rStyle w:val="Hyperlink"/>
                  <w:noProof/>
                  <w:rPrChange w:id="493" w:author="Khaled Daham" w:date="2014-04-04T08:19:00Z">
                    <w:rPr>
                      <w:rStyle w:val="Hyperlink"/>
                      <w:noProof/>
                    </w:rPr>
                  </w:rPrChange>
                </w:rPr>
                <w:delText>GetMaternityMedicalHistory</w:delText>
              </w:r>
              <w:r w:rsidDel="0039059D">
                <w:rPr>
                  <w:noProof/>
                  <w:webHidden/>
                </w:rPr>
                <w:tab/>
                <w:delText>85</w:delText>
              </w:r>
            </w:del>
          </w:ins>
        </w:p>
        <w:p w14:paraId="31EBDE78" w14:textId="77777777" w:rsidR="002F320B" w:rsidDel="0039059D" w:rsidRDefault="002F320B">
          <w:pPr>
            <w:pStyle w:val="TOC3"/>
            <w:tabs>
              <w:tab w:val="left" w:pos="1100"/>
              <w:tab w:val="right" w:leader="dot" w:pos="8664"/>
            </w:tabs>
            <w:rPr>
              <w:ins w:id="494" w:author="Björn Genfors" w:date="2014-03-31T13:27:00Z"/>
              <w:del w:id="495" w:author="Khaled Daham" w:date="2014-04-04T08:19:00Z"/>
              <w:rFonts w:asciiTheme="minorHAnsi" w:eastAsiaTheme="minorEastAsia" w:hAnsiTheme="minorHAnsi" w:cstheme="minorBidi"/>
              <w:noProof/>
              <w:sz w:val="22"/>
              <w:lang w:eastAsia="sv-SE"/>
            </w:rPr>
          </w:pPr>
          <w:ins w:id="496" w:author="Björn Genfors" w:date="2014-03-31T13:27:00Z">
            <w:del w:id="497" w:author="Khaled Daham" w:date="2014-04-04T08:19:00Z">
              <w:r w:rsidRPr="0039059D" w:rsidDel="0039059D">
                <w:rPr>
                  <w:rStyle w:val="Hyperlink"/>
                  <w:noProof/>
                  <w:rPrChange w:id="498" w:author="Khaled Daham" w:date="2014-04-04T08:19:00Z">
                    <w:rPr>
                      <w:rStyle w:val="Hyperlink"/>
                      <w:noProof/>
                    </w:rPr>
                  </w:rPrChange>
                </w:rPr>
                <w:delText>7.2.1</w:delText>
              </w:r>
              <w:r w:rsidDel="0039059D">
                <w:rPr>
                  <w:rFonts w:asciiTheme="minorHAnsi" w:eastAsiaTheme="minorEastAsia" w:hAnsiTheme="minorHAnsi" w:cstheme="minorBidi"/>
                  <w:noProof/>
                  <w:sz w:val="22"/>
                  <w:lang w:eastAsia="sv-SE"/>
                </w:rPr>
                <w:tab/>
              </w:r>
              <w:r w:rsidRPr="0039059D" w:rsidDel="0039059D">
                <w:rPr>
                  <w:rStyle w:val="Hyperlink"/>
                  <w:noProof/>
                  <w:rPrChange w:id="499" w:author="Khaled Daham" w:date="2014-04-04T08:19:00Z">
                    <w:rPr>
                      <w:rStyle w:val="Hyperlink"/>
                      <w:noProof/>
                    </w:rPr>
                  </w:rPrChange>
                </w:rPr>
                <w:delText>Gemensamma informationskomponenter</w:delText>
              </w:r>
              <w:r w:rsidDel="0039059D">
                <w:rPr>
                  <w:noProof/>
                  <w:webHidden/>
                </w:rPr>
                <w:tab/>
                <w:delText>85</w:delText>
              </w:r>
            </w:del>
          </w:ins>
        </w:p>
        <w:p w14:paraId="40C2621B" w14:textId="77777777" w:rsidR="002F320B" w:rsidDel="0039059D" w:rsidRDefault="002F320B">
          <w:pPr>
            <w:pStyle w:val="TOC3"/>
            <w:tabs>
              <w:tab w:val="left" w:pos="1100"/>
              <w:tab w:val="right" w:leader="dot" w:pos="8664"/>
            </w:tabs>
            <w:rPr>
              <w:ins w:id="500" w:author="Björn Genfors" w:date="2014-03-31T13:27:00Z"/>
              <w:del w:id="501" w:author="Khaled Daham" w:date="2014-04-04T08:19:00Z"/>
              <w:rFonts w:asciiTheme="minorHAnsi" w:eastAsiaTheme="minorEastAsia" w:hAnsiTheme="minorHAnsi" w:cstheme="minorBidi"/>
              <w:noProof/>
              <w:sz w:val="22"/>
              <w:lang w:eastAsia="sv-SE"/>
            </w:rPr>
          </w:pPr>
          <w:ins w:id="502" w:author="Björn Genfors" w:date="2014-03-31T13:27:00Z">
            <w:del w:id="503" w:author="Khaled Daham" w:date="2014-04-04T08:19:00Z">
              <w:r w:rsidRPr="0039059D" w:rsidDel="0039059D">
                <w:rPr>
                  <w:rStyle w:val="Hyperlink"/>
                  <w:noProof/>
                  <w:rPrChange w:id="504" w:author="Khaled Daham" w:date="2014-04-04T08:19:00Z">
                    <w:rPr>
                      <w:rStyle w:val="Hyperlink"/>
                      <w:noProof/>
                    </w:rPr>
                  </w:rPrChange>
                </w:rPr>
                <w:delText>7.2.2</w:delText>
              </w:r>
              <w:r w:rsidDel="0039059D">
                <w:rPr>
                  <w:rFonts w:asciiTheme="minorHAnsi" w:eastAsiaTheme="minorEastAsia" w:hAnsiTheme="minorHAnsi" w:cstheme="minorBidi"/>
                  <w:noProof/>
                  <w:sz w:val="22"/>
                  <w:lang w:eastAsia="sv-SE"/>
                </w:rPr>
                <w:tab/>
              </w:r>
              <w:r w:rsidRPr="0039059D" w:rsidDel="0039059D">
                <w:rPr>
                  <w:rStyle w:val="Hyperlink"/>
                  <w:noProof/>
                  <w:rPrChange w:id="505" w:author="Khaled Daham" w:date="2014-04-04T08:19:00Z">
                    <w:rPr>
                      <w:rStyle w:val="Hyperlink"/>
                      <w:noProof/>
                    </w:rPr>
                  </w:rPrChange>
                </w:rPr>
                <w:delText>Version</w:delText>
              </w:r>
              <w:r w:rsidDel="0039059D">
                <w:rPr>
                  <w:noProof/>
                  <w:webHidden/>
                </w:rPr>
                <w:tab/>
                <w:delText>85</w:delText>
              </w:r>
            </w:del>
          </w:ins>
        </w:p>
        <w:p w14:paraId="7C3A8EB4" w14:textId="77777777" w:rsidR="002F320B" w:rsidDel="0039059D" w:rsidRDefault="002F320B">
          <w:pPr>
            <w:pStyle w:val="TOC3"/>
            <w:tabs>
              <w:tab w:val="left" w:pos="1100"/>
              <w:tab w:val="right" w:leader="dot" w:pos="8664"/>
            </w:tabs>
            <w:rPr>
              <w:ins w:id="506" w:author="Björn Genfors" w:date="2014-03-31T13:27:00Z"/>
              <w:del w:id="507" w:author="Khaled Daham" w:date="2014-04-04T08:19:00Z"/>
              <w:rFonts w:asciiTheme="minorHAnsi" w:eastAsiaTheme="minorEastAsia" w:hAnsiTheme="minorHAnsi" w:cstheme="minorBidi"/>
              <w:noProof/>
              <w:sz w:val="22"/>
              <w:lang w:eastAsia="sv-SE"/>
            </w:rPr>
          </w:pPr>
          <w:ins w:id="508" w:author="Björn Genfors" w:date="2014-03-31T13:27:00Z">
            <w:del w:id="509" w:author="Khaled Daham" w:date="2014-04-04T08:19:00Z">
              <w:r w:rsidRPr="0039059D" w:rsidDel="0039059D">
                <w:rPr>
                  <w:rStyle w:val="Hyperlink"/>
                  <w:noProof/>
                  <w:rPrChange w:id="510" w:author="Khaled Daham" w:date="2014-04-04T08:19:00Z">
                    <w:rPr>
                      <w:rStyle w:val="Hyperlink"/>
                      <w:noProof/>
                    </w:rPr>
                  </w:rPrChange>
                </w:rPr>
                <w:delText>7.2.3</w:delText>
              </w:r>
              <w:r w:rsidDel="0039059D">
                <w:rPr>
                  <w:rFonts w:asciiTheme="minorHAnsi" w:eastAsiaTheme="minorEastAsia" w:hAnsiTheme="minorHAnsi" w:cstheme="minorBidi"/>
                  <w:noProof/>
                  <w:sz w:val="22"/>
                  <w:lang w:eastAsia="sv-SE"/>
                </w:rPr>
                <w:tab/>
              </w:r>
              <w:r w:rsidRPr="0039059D" w:rsidDel="0039059D">
                <w:rPr>
                  <w:rStyle w:val="Hyperlink"/>
                  <w:noProof/>
                  <w:rPrChange w:id="511" w:author="Khaled Daham" w:date="2014-04-04T08:19:00Z">
                    <w:rPr>
                      <w:rStyle w:val="Hyperlink"/>
                      <w:noProof/>
                    </w:rPr>
                  </w:rPrChange>
                </w:rPr>
                <w:delText>Fältregler</w:delText>
              </w:r>
              <w:r w:rsidDel="0039059D">
                <w:rPr>
                  <w:noProof/>
                  <w:webHidden/>
                </w:rPr>
                <w:tab/>
                <w:delText>85</w:delText>
              </w:r>
            </w:del>
          </w:ins>
        </w:p>
        <w:p w14:paraId="6D819AFB" w14:textId="77777777" w:rsidR="002F320B" w:rsidDel="0039059D" w:rsidRDefault="002F320B">
          <w:pPr>
            <w:pStyle w:val="TOC3"/>
            <w:tabs>
              <w:tab w:val="left" w:pos="1100"/>
              <w:tab w:val="right" w:leader="dot" w:pos="8664"/>
            </w:tabs>
            <w:rPr>
              <w:ins w:id="512" w:author="Björn Genfors" w:date="2014-03-31T13:27:00Z"/>
              <w:del w:id="513" w:author="Khaled Daham" w:date="2014-04-04T08:19:00Z"/>
              <w:rFonts w:asciiTheme="minorHAnsi" w:eastAsiaTheme="minorEastAsia" w:hAnsiTheme="minorHAnsi" w:cstheme="minorBidi"/>
              <w:noProof/>
              <w:sz w:val="22"/>
              <w:lang w:eastAsia="sv-SE"/>
            </w:rPr>
          </w:pPr>
          <w:ins w:id="514" w:author="Björn Genfors" w:date="2014-03-31T13:27:00Z">
            <w:del w:id="515" w:author="Khaled Daham" w:date="2014-04-04T08:19:00Z">
              <w:r w:rsidRPr="0039059D" w:rsidDel="0039059D">
                <w:rPr>
                  <w:rStyle w:val="Hyperlink"/>
                  <w:noProof/>
                  <w:rPrChange w:id="516" w:author="Khaled Daham" w:date="2014-04-04T08:19:00Z">
                    <w:rPr>
                      <w:rStyle w:val="Hyperlink"/>
                      <w:noProof/>
                    </w:rPr>
                  </w:rPrChange>
                </w:rPr>
                <w:delText>7.2.4</w:delText>
              </w:r>
              <w:r w:rsidDel="0039059D">
                <w:rPr>
                  <w:rFonts w:asciiTheme="minorHAnsi" w:eastAsiaTheme="minorEastAsia" w:hAnsiTheme="minorHAnsi" w:cstheme="minorBidi"/>
                  <w:noProof/>
                  <w:sz w:val="22"/>
                  <w:lang w:eastAsia="sv-SE"/>
                </w:rPr>
                <w:tab/>
              </w:r>
              <w:r w:rsidRPr="0039059D" w:rsidDel="0039059D">
                <w:rPr>
                  <w:rStyle w:val="Hyperlink"/>
                  <w:noProof/>
                  <w:rPrChange w:id="517" w:author="Khaled Daham" w:date="2014-04-04T08:19:00Z">
                    <w:rPr>
                      <w:rStyle w:val="Hyperlink"/>
                      <w:noProof/>
                    </w:rPr>
                  </w:rPrChange>
                </w:rPr>
                <w:delText>Övriga regler</w:delText>
              </w:r>
              <w:r w:rsidDel="0039059D">
                <w:rPr>
                  <w:noProof/>
                  <w:webHidden/>
                </w:rPr>
                <w:tab/>
                <w:delText>92</w:delText>
              </w:r>
            </w:del>
          </w:ins>
        </w:p>
        <w:p w14:paraId="2023784F" w14:textId="77777777" w:rsidR="002F320B" w:rsidDel="0039059D" w:rsidRDefault="002F320B">
          <w:pPr>
            <w:pStyle w:val="TOC2"/>
            <w:tabs>
              <w:tab w:val="left" w:pos="880"/>
              <w:tab w:val="right" w:leader="dot" w:pos="8664"/>
            </w:tabs>
            <w:rPr>
              <w:ins w:id="518" w:author="Björn Genfors" w:date="2014-03-31T13:27:00Z"/>
              <w:del w:id="519" w:author="Khaled Daham" w:date="2014-04-04T08:19:00Z"/>
              <w:rFonts w:asciiTheme="minorHAnsi" w:eastAsiaTheme="minorEastAsia" w:hAnsiTheme="minorHAnsi" w:cstheme="minorBidi"/>
              <w:noProof/>
              <w:sz w:val="22"/>
              <w:lang w:eastAsia="sv-SE"/>
            </w:rPr>
          </w:pPr>
          <w:ins w:id="520" w:author="Björn Genfors" w:date="2014-03-31T13:27:00Z">
            <w:del w:id="521" w:author="Khaled Daham" w:date="2014-04-04T08:19:00Z">
              <w:r w:rsidRPr="0039059D" w:rsidDel="0039059D">
                <w:rPr>
                  <w:rStyle w:val="Hyperlink"/>
                  <w:noProof/>
                  <w:rPrChange w:id="522" w:author="Khaled Daham" w:date="2014-04-04T08:19:00Z">
                    <w:rPr>
                      <w:rStyle w:val="Hyperlink"/>
                      <w:noProof/>
                    </w:rPr>
                  </w:rPrChange>
                </w:rPr>
                <w:delText>7.3</w:delText>
              </w:r>
              <w:r w:rsidDel="0039059D">
                <w:rPr>
                  <w:rFonts w:asciiTheme="minorHAnsi" w:eastAsiaTheme="minorEastAsia" w:hAnsiTheme="minorHAnsi" w:cstheme="minorBidi"/>
                  <w:noProof/>
                  <w:sz w:val="22"/>
                  <w:lang w:eastAsia="sv-SE"/>
                </w:rPr>
                <w:tab/>
              </w:r>
              <w:r w:rsidRPr="0039059D" w:rsidDel="0039059D">
                <w:rPr>
                  <w:rStyle w:val="Hyperlink"/>
                  <w:noProof/>
                  <w:rPrChange w:id="523" w:author="Khaled Daham" w:date="2014-04-04T08:19:00Z">
                    <w:rPr>
                      <w:rStyle w:val="Hyperlink"/>
                      <w:noProof/>
                    </w:rPr>
                  </w:rPrChange>
                </w:rPr>
                <w:delText>GetLaboratoryOrderOutcome</w:delText>
              </w:r>
              <w:r w:rsidDel="0039059D">
                <w:rPr>
                  <w:noProof/>
                  <w:webHidden/>
                </w:rPr>
                <w:tab/>
                <w:delText>93</w:delText>
              </w:r>
            </w:del>
          </w:ins>
        </w:p>
        <w:p w14:paraId="0BCB428C" w14:textId="77777777" w:rsidR="002F320B" w:rsidDel="0039059D" w:rsidRDefault="002F320B">
          <w:pPr>
            <w:pStyle w:val="TOC3"/>
            <w:tabs>
              <w:tab w:val="left" w:pos="1100"/>
              <w:tab w:val="right" w:leader="dot" w:pos="8664"/>
            </w:tabs>
            <w:rPr>
              <w:ins w:id="524" w:author="Björn Genfors" w:date="2014-03-31T13:27:00Z"/>
              <w:del w:id="525" w:author="Khaled Daham" w:date="2014-04-04T08:19:00Z"/>
              <w:rFonts w:asciiTheme="minorHAnsi" w:eastAsiaTheme="minorEastAsia" w:hAnsiTheme="minorHAnsi" w:cstheme="minorBidi"/>
              <w:noProof/>
              <w:sz w:val="22"/>
              <w:lang w:eastAsia="sv-SE"/>
            </w:rPr>
          </w:pPr>
          <w:ins w:id="526" w:author="Björn Genfors" w:date="2014-03-31T13:27:00Z">
            <w:del w:id="527" w:author="Khaled Daham" w:date="2014-04-04T08:19:00Z">
              <w:r w:rsidRPr="0039059D" w:rsidDel="0039059D">
                <w:rPr>
                  <w:rStyle w:val="Hyperlink"/>
                  <w:noProof/>
                  <w:rPrChange w:id="528" w:author="Khaled Daham" w:date="2014-04-04T08:19:00Z">
                    <w:rPr>
                      <w:rStyle w:val="Hyperlink"/>
                      <w:noProof/>
                    </w:rPr>
                  </w:rPrChange>
                </w:rPr>
                <w:delText>7.3.1</w:delText>
              </w:r>
              <w:r w:rsidDel="0039059D">
                <w:rPr>
                  <w:rFonts w:asciiTheme="minorHAnsi" w:eastAsiaTheme="minorEastAsia" w:hAnsiTheme="minorHAnsi" w:cstheme="minorBidi"/>
                  <w:noProof/>
                  <w:sz w:val="22"/>
                  <w:lang w:eastAsia="sv-SE"/>
                </w:rPr>
                <w:tab/>
              </w:r>
              <w:r w:rsidRPr="0039059D" w:rsidDel="0039059D">
                <w:rPr>
                  <w:rStyle w:val="Hyperlink"/>
                  <w:noProof/>
                  <w:rPrChange w:id="529" w:author="Khaled Daham" w:date="2014-04-04T08:19:00Z">
                    <w:rPr>
                      <w:rStyle w:val="Hyperlink"/>
                      <w:noProof/>
                    </w:rPr>
                  </w:rPrChange>
                </w:rPr>
                <w:delText>Gemensamma informationskomponenter</w:delText>
              </w:r>
              <w:r w:rsidDel="0039059D">
                <w:rPr>
                  <w:noProof/>
                  <w:webHidden/>
                </w:rPr>
                <w:tab/>
                <w:delText>93</w:delText>
              </w:r>
            </w:del>
          </w:ins>
        </w:p>
        <w:p w14:paraId="0FC4B227" w14:textId="77777777" w:rsidR="002F320B" w:rsidDel="0039059D" w:rsidRDefault="002F320B">
          <w:pPr>
            <w:pStyle w:val="TOC3"/>
            <w:tabs>
              <w:tab w:val="left" w:pos="1100"/>
              <w:tab w:val="right" w:leader="dot" w:pos="8664"/>
            </w:tabs>
            <w:rPr>
              <w:ins w:id="530" w:author="Björn Genfors" w:date="2014-03-31T13:27:00Z"/>
              <w:del w:id="531" w:author="Khaled Daham" w:date="2014-04-04T08:19:00Z"/>
              <w:rFonts w:asciiTheme="minorHAnsi" w:eastAsiaTheme="minorEastAsia" w:hAnsiTheme="minorHAnsi" w:cstheme="minorBidi"/>
              <w:noProof/>
              <w:sz w:val="22"/>
              <w:lang w:eastAsia="sv-SE"/>
            </w:rPr>
          </w:pPr>
          <w:ins w:id="532" w:author="Björn Genfors" w:date="2014-03-31T13:27:00Z">
            <w:del w:id="533" w:author="Khaled Daham" w:date="2014-04-04T08:19:00Z">
              <w:r w:rsidRPr="0039059D" w:rsidDel="0039059D">
                <w:rPr>
                  <w:rStyle w:val="Hyperlink"/>
                  <w:noProof/>
                  <w:rPrChange w:id="534" w:author="Khaled Daham" w:date="2014-04-04T08:19:00Z">
                    <w:rPr>
                      <w:rStyle w:val="Hyperlink"/>
                      <w:noProof/>
                    </w:rPr>
                  </w:rPrChange>
                </w:rPr>
                <w:delText>7.3.2</w:delText>
              </w:r>
              <w:r w:rsidDel="0039059D">
                <w:rPr>
                  <w:rFonts w:asciiTheme="minorHAnsi" w:eastAsiaTheme="minorEastAsia" w:hAnsiTheme="minorHAnsi" w:cstheme="minorBidi"/>
                  <w:noProof/>
                  <w:sz w:val="22"/>
                  <w:lang w:eastAsia="sv-SE"/>
                </w:rPr>
                <w:tab/>
              </w:r>
              <w:r w:rsidRPr="0039059D" w:rsidDel="0039059D">
                <w:rPr>
                  <w:rStyle w:val="Hyperlink"/>
                  <w:noProof/>
                  <w:rPrChange w:id="535" w:author="Khaled Daham" w:date="2014-04-04T08:19:00Z">
                    <w:rPr>
                      <w:rStyle w:val="Hyperlink"/>
                      <w:noProof/>
                    </w:rPr>
                  </w:rPrChange>
                </w:rPr>
                <w:delText>Version</w:delText>
              </w:r>
              <w:r w:rsidDel="0039059D">
                <w:rPr>
                  <w:noProof/>
                  <w:webHidden/>
                </w:rPr>
                <w:tab/>
                <w:delText>93</w:delText>
              </w:r>
            </w:del>
          </w:ins>
        </w:p>
        <w:p w14:paraId="07F34BFA" w14:textId="77777777" w:rsidR="002F320B" w:rsidDel="0039059D" w:rsidRDefault="002F320B">
          <w:pPr>
            <w:pStyle w:val="TOC3"/>
            <w:tabs>
              <w:tab w:val="left" w:pos="1100"/>
              <w:tab w:val="right" w:leader="dot" w:pos="8664"/>
            </w:tabs>
            <w:rPr>
              <w:ins w:id="536" w:author="Björn Genfors" w:date="2014-03-31T13:27:00Z"/>
              <w:del w:id="537" w:author="Khaled Daham" w:date="2014-04-04T08:19:00Z"/>
              <w:rFonts w:asciiTheme="minorHAnsi" w:eastAsiaTheme="minorEastAsia" w:hAnsiTheme="minorHAnsi" w:cstheme="minorBidi"/>
              <w:noProof/>
              <w:sz w:val="22"/>
              <w:lang w:eastAsia="sv-SE"/>
            </w:rPr>
          </w:pPr>
          <w:ins w:id="538" w:author="Björn Genfors" w:date="2014-03-31T13:27:00Z">
            <w:del w:id="539" w:author="Khaled Daham" w:date="2014-04-04T08:19:00Z">
              <w:r w:rsidRPr="0039059D" w:rsidDel="0039059D">
                <w:rPr>
                  <w:rStyle w:val="Hyperlink"/>
                  <w:noProof/>
                  <w:rPrChange w:id="540" w:author="Khaled Daham" w:date="2014-04-04T08:19:00Z">
                    <w:rPr>
                      <w:rStyle w:val="Hyperlink"/>
                      <w:noProof/>
                    </w:rPr>
                  </w:rPrChange>
                </w:rPr>
                <w:delText>7.3.3</w:delText>
              </w:r>
              <w:r w:rsidDel="0039059D">
                <w:rPr>
                  <w:rFonts w:asciiTheme="minorHAnsi" w:eastAsiaTheme="minorEastAsia" w:hAnsiTheme="minorHAnsi" w:cstheme="minorBidi"/>
                  <w:noProof/>
                  <w:sz w:val="22"/>
                  <w:lang w:eastAsia="sv-SE"/>
                </w:rPr>
                <w:tab/>
              </w:r>
              <w:r w:rsidRPr="0039059D" w:rsidDel="0039059D">
                <w:rPr>
                  <w:rStyle w:val="Hyperlink"/>
                  <w:noProof/>
                  <w:rPrChange w:id="541" w:author="Khaled Daham" w:date="2014-04-04T08:19:00Z">
                    <w:rPr>
                      <w:rStyle w:val="Hyperlink"/>
                      <w:noProof/>
                    </w:rPr>
                  </w:rPrChange>
                </w:rPr>
                <w:delText>Fältregler</w:delText>
              </w:r>
              <w:r w:rsidDel="0039059D">
                <w:rPr>
                  <w:noProof/>
                  <w:webHidden/>
                </w:rPr>
                <w:tab/>
                <w:delText>93</w:delText>
              </w:r>
            </w:del>
          </w:ins>
        </w:p>
        <w:p w14:paraId="1BB66614" w14:textId="77777777" w:rsidR="002F320B" w:rsidDel="0039059D" w:rsidRDefault="002F320B">
          <w:pPr>
            <w:pStyle w:val="TOC3"/>
            <w:tabs>
              <w:tab w:val="left" w:pos="1100"/>
              <w:tab w:val="right" w:leader="dot" w:pos="8664"/>
            </w:tabs>
            <w:rPr>
              <w:ins w:id="542" w:author="Björn Genfors" w:date="2014-03-31T13:27:00Z"/>
              <w:del w:id="543" w:author="Khaled Daham" w:date="2014-04-04T08:19:00Z"/>
              <w:rFonts w:asciiTheme="minorHAnsi" w:eastAsiaTheme="minorEastAsia" w:hAnsiTheme="minorHAnsi" w:cstheme="minorBidi"/>
              <w:noProof/>
              <w:sz w:val="22"/>
              <w:lang w:eastAsia="sv-SE"/>
            </w:rPr>
          </w:pPr>
          <w:ins w:id="544" w:author="Björn Genfors" w:date="2014-03-31T13:27:00Z">
            <w:del w:id="545" w:author="Khaled Daham" w:date="2014-04-04T08:19:00Z">
              <w:r w:rsidRPr="0039059D" w:rsidDel="0039059D">
                <w:rPr>
                  <w:rStyle w:val="Hyperlink"/>
                  <w:noProof/>
                  <w:rPrChange w:id="546" w:author="Khaled Daham" w:date="2014-04-04T08:19:00Z">
                    <w:rPr>
                      <w:rStyle w:val="Hyperlink"/>
                      <w:noProof/>
                    </w:rPr>
                  </w:rPrChange>
                </w:rPr>
                <w:delText>7.3.4</w:delText>
              </w:r>
              <w:r w:rsidDel="0039059D">
                <w:rPr>
                  <w:rFonts w:asciiTheme="minorHAnsi" w:eastAsiaTheme="minorEastAsia" w:hAnsiTheme="minorHAnsi" w:cstheme="minorBidi"/>
                  <w:noProof/>
                  <w:sz w:val="22"/>
                  <w:lang w:eastAsia="sv-SE"/>
                </w:rPr>
                <w:tab/>
              </w:r>
              <w:r w:rsidRPr="0039059D" w:rsidDel="0039059D">
                <w:rPr>
                  <w:rStyle w:val="Hyperlink"/>
                  <w:noProof/>
                  <w:rPrChange w:id="547" w:author="Khaled Daham" w:date="2014-04-04T08:19:00Z">
                    <w:rPr>
                      <w:rStyle w:val="Hyperlink"/>
                      <w:noProof/>
                    </w:rPr>
                  </w:rPrChange>
                </w:rPr>
                <w:delText>Övriga regler</w:delText>
              </w:r>
              <w:r w:rsidDel="0039059D">
                <w:rPr>
                  <w:noProof/>
                  <w:webHidden/>
                </w:rPr>
                <w:tab/>
                <w:delText>107</w:delText>
              </w:r>
            </w:del>
          </w:ins>
        </w:p>
        <w:p w14:paraId="3F76BFD8" w14:textId="77777777" w:rsidR="002F320B" w:rsidDel="0039059D" w:rsidRDefault="002F320B">
          <w:pPr>
            <w:pStyle w:val="TOC2"/>
            <w:tabs>
              <w:tab w:val="left" w:pos="880"/>
              <w:tab w:val="right" w:leader="dot" w:pos="8664"/>
            </w:tabs>
            <w:rPr>
              <w:ins w:id="548" w:author="Björn Genfors" w:date="2014-03-31T13:27:00Z"/>
              <w:del w:id="549" w:author="Khaled Daham" w:date="2014-04-04T08:19:00Z"/>
              <w:rFonts w:asciiTheme="minorHAnsi" w:eastAsiaTheme="minorEastAsia" w:hAnsiTheme="minorHAnsi" w:cstheme="minorBidi"/>
              <w:noProof/>
              <w:sz w:val="22"/>
              <w:lang w:eastAsia="sv-SE"/>
            </w:rPr>
          </w:pPr>
          <w:ins w:id="550" w:author="Björn Genfors" w:date="2014-03-31T13:27:00Z">
            <w:del w:id="551" w:author="Khaled Daham" w:date="2014-04-04T08:19:00Z">
              <w:r w:rsidRPr="0039059D" w:rsidDel="0039059D">
                <w:rPr>
                  <w:rStyle w:val="Hyperlink"/>
                  <w:noProof/>
                  <w:rPrChange w:id="552" w:author="Khaled Daham" w:date="2014-04-04T08:19:00Z">
                    <w:rPr>
                      <w:rStyle w:val="Hyperlink"/>
                      <w:noProof/>
                    </w:rPr>
                  </w:rPrChange>
                </w:rPr>
                <w:delText>7.4</w:delText>
              </w:r>
              <w:r w:rsidDel="0039059D">
                <w:rPr>
                  <w:rFonts w:asciiTheme="minorHAnsi" w:eastAsiaTheme="minorEastAsia" w:hAnsiTheme="minorHAnsi" w:cstheme="minorBidi"/>
                  <w:noProof/>
                  <w:sz w:val="22"/>
                  <w:lang w:eastAsia="sv-SE"/>
                </w:rPr>
                <w:tab/>
              </w:r>
              <w:r w:rsidRPr="0039059D" w:rsidDel="0039059D">
                <w:rPr>
                  <w:rStyle w:val="Hyperlink"/>
                  <w:noProof/>
                  <w:rPrChange w:id="553" w:author="Khaled Daham" w:date="2014-04-04T08:19:00Z">
                    <w:rPr>
                      <w:rStyle w:val="Hyperlink"/>
                      <w:noProof/>
                    </w:rPr>
                  </w:rPrChange>
                </w:rPr>
                <w:delText>GetECGOutcome</w:delText>
              </w:r>
              <w:r w:rsidDel="0039059D">
                <w:rPr>
                  <w:noProof/>
                  <w:webHidden/>
                </w:rPr>
                <w:tab/>
                <w:delText>108</w:delText>
              </w:r>
            </w:del>
          </w:ins>
        </w:p>
        <w:p w14:paraId="49AA8C3F" w14:textId="77777777" w:rsidR="002F320B" w:rsidDel="0039059D" w:rsidRDefault="002F320B">
          <w:pPr>
            <w:pStyle w:val="TOC3"/>
            <w:tabs>
              <w:tab w:val="left" w:pos="1100"/>
              <w:tab w:val="right" w:leader="dot" w:pos="8664"/>
            </w:tabs>
            <w:rPr>
              <w:ins w:id="554" w:author="Björn Genfors" w:date="2014-03-31T13:27:00Z"/>
              <w:del w:id="555" w:author="Khaled Daham" w:date="2014-04-04T08:19:00Z"/>
              <w:rFonts w:asciiTheme="minorHAnsi" w:eastAsiaTheme="minorEastAsia" w:hAnsiTheme="minorHAnsi" w:cstheme="minorBidi"/>
              <w:noProof/>
              <w:sz w:val="22"/>
              <w:lang w:eastAsia="sv-SE"/>
            </w:rPr>
          </w:pPr>
          <w:ins w:id="556" w:author="Björn Genfors" w:date="2014-03-31T13:27:00Z">
            <w:del w:id="557" w:author="Khaled Daham" w:date="2014-04-04T08:19:00Z">
              <w:r w:rsidRPr="0039059D" w:rsidDel="0039059D">
                <w:rPr>
                  <w:rStyle w:val="Hyperlink"/>
                  <w:noProof/>
                  <w:rPrChange w:id="558" w:author="Khaled Daham" w:date="2014-04-04T08:19:00Z">
                    <w:rPr>
                      <w:rStyle w:val="Hyperlink"/>
                      <w:noProof/>
                    </w:rPr>
                  </w:rPrChange>
                </w:rPr>
                <w:delText>7.4.1</w:delText>
              </w:r>
              <w:r w:rsidDel="0039059D">
                <w:rPr>
                  <w:rFonts w:asciiTheme="minorHAnsi" w:eastAsiaTheme="minorEastAsia" w:hAnsiTheme="minorHAnsi" w:cstheme="minorBidi"/>
                  <w:noProof/>
                  <w:sz w:val="22"/>
                  <w:lang w:eastAsia="sv-SE"/>
                </w:rPr>
                <w:tab/>
              </w:r>
              <w:r w:rsidRPr="0039059D" w:rsidDel="0039059D">
                <w:rPr>
                  <w:rStyle w:val="Hyperlink"/>
                  <w:noProof/>
                  <w:rPrChange w:id="559" w:author="Khaled Daham" w:date="2014-04-04T08:19:00Z">
                    <w:rPr>
                      <w:rStyle w:val="Hyperlink"/>
                      <w:noProof/>
                    </w:rPr>
                  </w:rPrChange>
                </w:rPr>
                <w:delText>Gemensamma informationskomponenter</w:delText>
              </w:r>
              <w:r w:rsidDel="0039059D">
                <w:rPr>
                  <w:noProof/>
                  <w:webHidden/>
                </w:rPr>
                <w:tab/>
                <w:delText>108</w:delText>
              </w:r>
            </w:del>
          </w:ins>
        </w:p>
        <w:p w14:paraId="2ED3315E" w14:textId="77777777" w:rsidR="002F320B" w:rsidDel="0039059D" w:rsidRDefault="002F320B">
          <w:pPr>
            <w:pStyle w:val="TOC3"/>
            <w:tabs>
              <w:tab w:val="left" w:pos="1100"/>
              <w:tab w:val="right" w:leader="dot" w:pos="8664"/>
            </w:tabs>
            <w:rPr>
              <w:ins w:id="560" w:author="Björn Genfors" w:date="2014-03-31T13:27:00Z"/>
              <w:del w:id="561" w:author="Khaled Daham" w:date="2014-04-04T08:19:00Z"/>
              <w:rFonts w:asciiTheme="minorHAnsi" w:eastAsiaTheme="minorEastAsia" w:hAnsiTheme="minorHAnsi" w:cstheme="minorBidi"/>
              <w:noProof/>
              <w:sz w:val="22"/>
              <w:lang w:eastAsia="sv-SE"/>
            </w:rPr>
          </w:pPr>
          <w:ins w:id="562" w:author="Björn Genfors" w:date="2014-03-31T13:27:00Z">
            <w:del w:id="563" w:author="Khaled Daham" w:date="2014-04-04T08:19:00Z">
              <w:r w:rsidRPr="0039059D" w:rsidDel="0039059D">
                <w:rPr>
                  <w:rStyle w:val="Hyperlink"/>
                  <w:noProof/>
                  <w:rPrChange w:id="564" w:author="Khaled Daham" w:date="2014-04-04T08:19:00Z">
                    <w:rPr>
                      <w:rStyle w:val="Hyperlink"/>
                      <w:noProof/>
                    </w:rPr>
                  </w:rPrChange>
                </w:rPr>
                <w:delText>7.4.2</w:delText>
              </w:r>
              <w:r w:rsidDel="0039059D">
                <w:rPr>
                  <w:rFonts w:asciiTheme="minorHAnsi" w:eastAsiaTheme="minorEastAsia" w:hAnsiTheme="minorHAnsi" w:cstheme="minorBidi"/>
                  <w:noProof/>
                  <w:sz w:val="22"/>
                  <w:lang w:eastAsia="sv-SE"/>
                </w:rPr>
                <w:tab/>
              </w:r>
              <w:r w:rsidRPr="0039059D" w:rsidDel="0039059D">
                <w:rPr>
                  <w:rStyle w:val="Hyperlink"/>
                  <w:noProof/>
                  <w:rPrChange w:id="565" w:author="Khaled Daham" w:date="2014-04-04T08:19:00Z">
                    <w:rPr>
                      <w:rStyle w:val="Hyperlink"/>
                      <w:noProof/>
                    </w:rPr>
                  </w:rPrChange>
                </w:rPr>
                <w:delText>Version</w:delText>
              </w:r>
              <w:r w:rsidDel="0039059D">
                <w:rPr>
                  <w:noProof/>
                  <w:webHidden/>
                </w:rPr>
                <w:tab/>
                <w:delText>109</w:delText>
              </w:r>
            </w:del>
          </w:ins>
        </w:p>
        <w:p w14:paraId="7719ACE0" w14:textId="77777777" w:rsidR="002F320B" w:rsidDel="0039059D" w:rsidRDefault="002F320B">
          <w:pPr>
            <w:pStyle w:val="TOC3"/>
            <w:tabs>
              <w:tab w:val="left" w:pos="1100"/>
              <w:tab w:val="right" w:leader="dot" w:pos="8664"/>
            </w:tabs>
            <w:rPr>
              <w:ins w:id="566" w:author="Björn Genfors" w:date="2014-03-31T13:27:00Z"/>
              <w:del w:id="567" w:author="Khaled Daham" w:date="2014-04-04T08:19:00Z"/>
              <w:rFonts w:asciiTheme="minorHAnsi" w:eastAsiaTheme="minorEastAsia" w:hAnsiTheme="minorHAnsi" w:cstheme="minorBidi"/>
              <w:noProof/>
              <w:sz w:val="22"/>
              <w:lang w:eastAsia="sv-SE"/>
            </w:rPr>
          </w:pPr>
          <w:ins w:id="568" w:author="Björn Genfors" w:date="2014-03-31T13:27:00Z">
            <w:del w:id="569" w:author="Khaled Daham" w:date="2014-04-04T08:19:00Z">
              <w:r w:rsidRPr="0039059D" w:rsidDel="0039059D">
                <w:rPr>
                  <w:rStyle w:val="Hyperlink"/>
                  <w:noProof/>
                  <w:rPrChange w:id="570" w:author="Khaled Daham" w:date="2014-04-04T08:19:00Z">
                    <w:rPr>
                      <w:rStyle w:val="Hyperlink"/>
                      <w:noProof/>
                    </w:rPr>
                  </w:rPrChange>
                </w:rPr>
                <w:delText>7.4.3</w:delText>
              </w:r>
              <w:r w:rsidDel="0039059D">
                <w:rPr>
                  <w:rFonts w:asciiTheme="minorHAnsi" w:eastAsiaTheme="minorEastAsia" w:hAnsiTheme="minorHAnsi" w:cstheme="minorBidi"/>
                  <w:noProof/>
                  <w:sz w:val="22"/>
                  <w:lang w:eastAsia="sv-SE"/>
                </w:rPr>
                <w:tab/>
              </w:r>
              <w:r w:rsidRPr="0039059D" w:rsidDel="0039059D">
                <w:rPr>
                  <w:rStyle w:val="Hyperlink"/>
                  <w:noProof/>
                  <w:rPrChange w:id="571" w:author="Khaled Daham" w:date="2014-04-04T08:19:00Z">
                    <w:rPr>
                      <w:rStyle w:val="Hyperlink"/>
                      <w:noProof/>
                    </w:rPr>
                  </w:rPrChange>
                </w:rPr>
                <w:delText>Fältregler</w:delText>
              </w:r>
              <w:r w:rsidDel="0039059D">
                <w:rPr>
                  <w:noProof/>
                  <w:webHidden/>
                </w:rPr>
                <w:tab/>
                <w:delText>109</w:delText>
              </w:r>
            </w:del>
          </w:ins>
        </w:p>
        <w:p w14:paraId="2F0A0363" w14:textId="77777777" w:rsidR="002F320B" w:rsidDel="0039059D" w:rsidRDefault="002F320B">
          <w:pPr>
            <w:pStyle w:val="TOC3"/>
            <w:tabs>
              <w:tab w:val="left" w:pos="1100"/>
              <w:tab w:val="right" w:leader="dot" w:pos="8664"/>
            </w:tabs>
            <w:rPr>
              <w:ins w:id="572" w:author="Björn Genfors" w:date="2014-03-31T13:27:00Z"/>
              <w:del w:id="573" w:author="Khaled Daham" w:date="2014-04-04T08:19:00Z"/>
              <w:rFonts w:asciiTheme="minorHAnsi" w:eastAsiaTheme="minorEastAsia" w:hAnsiTheme="minorHAnsi" w:cstheme="minorBidi"/>
              <w:noProof/>
              <w:sz w:val="22"/>
              <w:lang w:eastAsia="sv-SE"/>
            </w:rPr>
          </w:pPr>
          <w:ins w:id="574" w:author="Björn Genfors" w:date="2014-03-31T13:27:00Z">
            <w:del w:id="575" w:author="Khaled Daham" w:date="2014-04-04T08:19:00Z">
              <w:r w:rsidRPr="0039059D" w:rsidDel="0039059D">
                <w:rPr>
                  <w:rStyle w:val="Hyperlink"/>
                  <w:noProof/>
                  <w:rPrChange w:id="576" w:author="Khaled Daham" w:date="2014-04-04T08:19:00Z">
                    <w:rPr>
                      <w:rStyle w:val="Hyperlink"/>
                      <w:noProof/>
                    </w:rPr>
                  </w:rPrChange>
                </w:rPr>
                <w:delText>7.4.4</w:delText>
              </w:r>
              <w:r w:rsidDel="0039059D">
                <w:rPr>
                  <w:rFonts w:asciiTheme="minorHAnsi" w:eastAsiaTheme="minorEastAsia" w:hAnsiTheme="minorHAnsi" w:cstheme="minorBidi"/>
                  <w:noProof/>
                  <w:sz w:val="22"/>
                  <w:lang w:eastAsia="sv-SE"/>
                </w:rPr>
                <w:tab/>
              </w:r>
              <w:r w:rsidRPr="0039059D" w:rsidDel="0039059D">
                <w:rPr>
                  <w:rStyle w:val="Hyperlink"/>
                  <w:noProof/>
                  <w:rPrChange w:id="577" w:author="Khaled Daham" w:date="2014-04-04T08:19:00Z">
                    <w:rPr>
                      <w:rStyle w:val="Hyperlink"/>
                      <w:noProof/>
                    </w:rPr>
                  </w:rPrChange>
                </w:rPr>
                <w:delText>Övriga regler</w:delText>
              </w:r>
              <w:r w:rsidDel="0039059D">
                <w:rPr>
                  <w:noProof/>
                  <w:webHidden/>
                </w:rPr>
                <w:tab/>
                <w:delText>121</w:delText>
              </w:r>
            </w:del>
          </w:ins>
        </w:p>
        <w:p w14:paraId="2E30CA1A" w14:textId="77777777" w:rsidR="002F320B" w:rsidDel="0039059D" w:rsidRDefault="002F320B">
          <w:pPr>
            <w:pStyle w:val="TOC2"/>
            <w:tabs>
              <w:tab w:val="left" w:pos="880"/>
              <w:tab w:val="right" w:leader="dot" w:pos="8664"/>
            </w:tabs>
            <w:rPr>
              <w:ins w:id="578" w:author="Björn Genfors" w:date="2014-03-31T13:27:00Z"/>
              <w:del w:id="579" w:author="Khaled Daham" w:date="2014-04-04T08:19:00Z"/>
              <w:rFonts w:asciiTheme="minorHAnsi" w:eastAsiaTheme="minorEastAsia" w:hAnsiTheme="minorHAnsi" w:cstheme="minorBidi"/>
              <w:noProof/>
              <w:sz w:val="22"/>
              <w:lang w:eastAsia="sv-SE"/>
            </w:rPr>
          </w:pPr>
          <w:ins w:id="580" w:author="Björn Genfors" w:date="2014-03-31T13:27:00Z">
            <w:del w:id="581" w:author="Khaled Daham" w:date="2014-04-04T08:19:00Z">
              <w:r w:rsidRPr="0039059D" w:rsidDel="0039059D">
                <w:rPr>
                  <w:rStyle w:val="Hyperlink"/>
                  <w:noProof/>
                  <w:rPrChange w:id="582" w:author="Khaled Daham" w:date="2014-04-04T08:19:00Z">
                    <w:rPr>
                      <w:rStyle w:val="Hyperlink"/>
                      <w:noProof/>
                    </w:rPr>
                  </w:rPrChange>
                </w:rPr>
                <w:lastRenderedPageBreak/>
                <w:delText>7.5</w:delText>
              </w:r>
              <w:r w:rsidDel="0039059D">
                <w:rPr>
                  <w:rFonts w:asciiTheme="minorHAnsi" w:eastAsiaTheme="minorEastAsia" w:hAnsiTheme="minorHAnsi" w:cstheme="minorBidi"/>
                  <w:noProof/>
                  <w:sz w:val="22"/>
                  <w:lang w:eastAsia="sv-SE"/>
                </w:rPr>
                <w:tab/>
              </w:r>
              <w:r w:rsidRPr="0039059D" w:rsidDel="0039059D">
                <w:rPr>
                  <w:rStyle w:val="Hyperlink"/>
                  <w:noProof/>
                  <w:rPrChange w:id="583" w:author="Khaled Daham" w:date="2014-04-04T08:19:00Z">
                    <w:rPr>
                      <w:rStyle w:val="Hyperlink"/>
                      <w:noProof/>
                    </w:rPr>
                  </w:rPrChange>
                </w:rPr>
                <w:delText>GetImagingOutcome</w:delText>
              </w:r>
              <w:r w:rsidDel="0039059D">
                <w:rPr>
                  <w:noProof/>
                  <w:webHidden/>
                </w:rPr>
                <w:tab/>
                <w:delText>122</w:delText>
              </w:r>
            </w:del>
          </w:ins>
        </w:p>
        <w:p w14:paraId="20C618D2" w14:textId="77777777" w:rsidR="002F320B" w:rsidDel="0039059D" w:rsidRDefault="002F320B">
          <w:pPr>
            <w:pStyle w:val="TOC3"/>
            <w:tabs>
              <w:tab w:val="left" w:pos="1100"/>
              <w:tab w:val="right" w:leader="dot" w:pos="8664"/>
            </w:tabs>
            <w:rPr>
              <w:ins w:id="584" w:author="Björn Genfors" w:date="2014-03-31T13:27:00Z"/>
              <w:del w:id="585" w:author="Khaled Daham" w:date="2014-04-04T08:19:00Z"/>
              <w:rFonts w:asciiTheme="minorHAnsi" w:eastAsiaTheme="minorEastAsia" w:hAnsiTheme="minorHAnsi" w:cstheme="minorBidi"/>
              <w:noProof/>
              <w:sz w:val="22"/>
              <w:lang w:eastAsia="sv-SE"/>
            </w:rPr>
          </w:pPr>
          <w:ins w:id="586" w:author="Björn Genfors" w:date="2014-03-31T13:27:00Z">
            <w:del w:id="587" w:author="Khaled Daham" w:date="2014-04-04T08:19:00Z">
              <w:r w:rsidRPr="0039059D" w:rsidDel="0039059D">
                <w:rPr>
                  <w:rStyle w:val="Hyperlink"/>
                  <w:noProof/>
                  <w:rPrChange w:id="588" w:author="Khaled Daham" w:date="2014-04-04T08:19:00Z">
                    <w:rPr>
                      <w:rStyle w:val="Hyperlink"/>
                      <w:noProof/>
                    </w:rPr>
                  </w:rPrChange>
                </w:rPr>
                <w:delText>7.5.1</w:delText>
              </w:r>
              <w:r w:rsidDel="0039059D">
                <w:rPr>
                  <w:rFonts w:asciiTheme="minorHAnsi" w:eastAsiaTheme="minorEastAsia" w:hAnsiTheme="minorHAnsi" w:cstheme="minorBidi"/>
                  <w:noProof/>
                  <w:sz w:val="22"/>
                  <w:lang w:eastAsia="sv-SE"/>
                </w:rPr>
                <w:tab/>
              </w:r>
              <w:r w:rsidRPr="0039059D" w:rsidDel="0039059D">
                <w:rPr>
                  <w:rStyle w:val="Hyperlink"/>
                  <w:noProof/>
                  <w:rPrChange w:id="589" w:author="Khaled Daham" w:date="2014-04-04T08:19:00Z">
                    <w:rPr>
                      <w:rStyle w:val="Hyperlink"/>
                      <w:noProof/>
                    </w:rPr>
                  </w:rPrChange>
                </w:rPr>
                <w:delText>Gemensamma informationskomponenter</w:delText>
              </w:r>
              <w:r w:rsidDel="0039059D">
                <w:rPr>
                  <w:noProof/>
                  <w:webHidden/>
                </w:rPr>
                <w:tab/>
                <w:delText>122</w:delText>
              </w:r>
            </w:del>
          </w:ins>
        </w:p>
        <w:p w14:paraId="6AB2EDCE" w14:textId="77777777" w:rsidR="002F320B" w:rsidDel="0039059D" w:rsidRDefault="002F320B">
          <w:pPr>
            <w:pStyle w:val="TOC3"/>
            <w:tabs>
              <w:tab w:val="left" w:pos="1100"/>
              <w:tab w:val="right" w:leader="dot" w:pos="8664"/>
            </w:tabs>
            <w:rPr>
              <w:ins w:id="590" w:author="Björn Genfors" w:date="2014-03-31T13:27:00Z"/>
              <w:del w:id="591" w:author="Khaled Daham" w:date="2014-04-04T08:19:00Z"/>
              <w:rFonts w:asciiTheme="minorHAnsi" w:eastAsiaTheme="minorEastAsia" w:hAnsiTheme="minorHAnsi" w:cstheme="minorBidi"/>
              <w:noProof/>
              <w:sz w:val="22"/>
              <w:lang w:eastAsia="sv-SE"/>
            </w:rPr>
          </w:pPr>
          <w:ins w:id="592" w:author="Björn Genfors" w:date="2014-03-31T13:27:00Z">
            <w:del w:id="593" w:author="Khaled Daham" w:date="2014-04-04T08:19:00Z">
              <w:r w:rsidRPr="0039059D" w:rsidDel="0039059D">
                <w:rPr>
                  <w:rStyle w:val="Hyperlink"/>
                  <w:noProof/>
                  <w:rPrChange w:id="594" w:author="Khaled Daham" w:date="2014-04-04T08:19:00Z">
                    <w:rPr>
                      <w:rStyle w:val="Hyperlink"/>
                      <w:noProof/>
                    </w:rPr>
                  </w:rPrChange>
                </w:rPr>
                <w:delText>7.5.2</w:delText>
              </w:r>
              <w:r w:rsidDel="0039059D">
                <w:rPr>
                  <w:rFonts w:asciiTheme="minorHAnsi" w:eastAsiaTheme="minorEastAsia" w:hAnsiTheme="minorHAnsi" w:cstheme="minorBidi"/>
                  <w:noProof/>
                  <w:sz w:val="22"/>
                  <w:lang w:eastAsia="sv-SE"/>
                </w:rPr>
                <w:tab/>
              </w:r>
              <w:r w:rsidRPr="0039059D" w:rsidDel="0039059D">
                <w:rPr>
                  <w:rStyle w:val="Hyperlink"/>
                  <w:noProof/>
                  <w:rPrChange w:id="595" w:author="Khaled Daham" w:date="2014-04-04T08:19:00Z">
                    <w:rPr>
                      <w:rStyle w:val="Hyperlink"/>
                      <w:noProof/>
                    </w:rPr>
                  </w:rPrChange>
                </w:rPr>
                <w:delText>Version</w:delText>
              </w:r>
              <w:r w:rsidDel="0039059D">
                <w:rPr>
                  <w:noProof/>
                  <w:webHidden/>
                </w:rPr>
                <w:tab/>
                <w:delText>122</w:delText>
              </w:r>
            </w:del>
          </w:ins>
        </w:p>
        <w:p w14:paraId="6D59D68B" w14:textId="77777777" w:rsidR="002F320B" w:rsidDel="0039059D" w:rsidRDefault="002F320B">
          <w:pPr>
            <w:pStyle w:val="TOC3"/>
            <w:tabs>
              <w:tab w:val="left" w:pos="1100"/>
              <w:tab w:val="right" w:leader="dot" w:pos="8664"/>
            </w:tabs>
            <w:rPr>
              <w:ins w:id="596" w:author="Björn Genfors" w:date="2014-03-31T13:27:00Z"/>
              <w:del w:id="597" w:author="Khaled Daham" w:date="2014-04-04T08:19:00Z"/>
              <w:rFonts w:asciiTheme="minorHAnsi" w:eastAsiaTheme="minorEastAsia" w:hAnsiTheme="minorHAnsi" w:cstheme="minorBidi"/>
              <w:noProof/>
              <w:sz w:val="22"/>
              <w:lang w:eastAsia="sv-SE"/>
            </w:rPr>
          </w:pPr>
          <w:ins w:id="598" w:author="Björn Genfors" w:date="2014-03-31T13:27:00Z">
            <w:del w:id="599" w:author="Khaled Daham" w:date="2014-04-04T08:19:00Z">
              <w:r w:rsidRPr="0039059D" w:rsidDel="0039059D">
                <w:rPr>
                  <w:rStyle w:val="Hyperlink"/>
                  <w:noProof/>
                  <w:rPrChange w:id="600" w:author="Khaled Daham" w:date="2014-04-04T08:19:00Z">
                    <w:rPr>
                      <w:rStyle w:val="Hyperlink"/>
                      <w:noProof/>
                    </w:rPr>
                  </w:rPrChange>
                </w:rPr>
                <w:delText>7.5.3</w:delText>
              </w:r>
              <w:r w:rsidDel="0039059D">
                <w:rPr>
                  <w:rFonts w:asciiTheme="minorHAnsi" w:eastAsiaTheme="minorEastAsia" w:hAnsiTheme="minorHAnsi" w:cstheme="minorBidi"/>
                  <w:noProof/>
                  <w:sz w:val="22"/>
                  <w:lang w:eastAsia="sv-SE"/>
                </w:rPr>
                <w:tab/>
              </w:r>
              <w:r w:rsidRPr="0039059D" w:rsidDel="0039059D">
                <w:rPr>
                  <w:rStyle w:val="Hyperlink"/>
                  <w:noProof/>
                  <w:rPrChange w:id="601" w:author="Khaled Daham" w:date="2014-04-04T08:19:00Z">
                    <w:rPr>
                      <w:rStyle w:val="Hyperlink"/>
                      <w:noProof/>
                    </w:rPr>
                  </w:rPrChange>
                </w:rPr>
                <w:delText>Fältregler</w:delText>
              </w:r>
              <w:r w:rsidDel="0039059D">
                <w:rPr>
                  <w:noProof/>
                  <w:webHidden/>
                </w:rPr>
                <w:tab/>
                <w:delText>122</w:delText>
              </w:r>
            </w:del>
          </w:ins>
        </w:p>
        <w:p w14:paraId="2A88831D" w14:textId="77777777" w:rsidR="002F320B" w:rsidDel="0039059D" w:rsidRDefault="002F320B">
          <w:pPr>
            <w:pStyle w:val="TOC3"/>
            <w:tabs>
              <w:tab w:val="left" w:pos="1100"/>
              <w:tab w:val="right" w:leader="dot" w:pos="8664"/>
            </w:tabs>
            <w:rPr>
              <w:ins w:id="602" w:author="Björn Genfors" w:date="2014-03-31T13:27:00Z"/>
              <w:del w:id="603" w:author="Khaled Daham" w:date="2014-04-04T08:19:00Z"/>
              <w:rFonts w:asciiTheme="minorHAnsi" w:eastAsiaTheme="minorEastAsia" w:hAnsiTheme="minorHAnsi" w:cstheme="minorBidi"/>
              <w:noProof/>
              <w:sz w:val="22"/>
              <w:lang w:eastAsia="sv-SE"/>
            </w:rPr>
          </w:pPr>
          <w:ins w:id="604" w:author="Björn Genfors" w:date="2014-03-31T13:27:00Z">
            <w:del w:id="605" w:author="Khaled Daham" w:date="2014-04-04T08:19:00Z">
              <w:r w:rsidRPr="0039059D" w:rsidDel="0039059D">
                <w:rPr>
                  <w:rStyle w:val="Hyperlink"/>
                  <w:noProof/>
                  <w:rPrChange w:id="606" w:author="Khaled Daham" w:date="2014-04-04T08:19:00Z">
                    <w:rPr>
                      <w:rStyle w:val="Hyperlink"/>
                      <w:noProof/>
                    </w:rPr>
                  </w:rPrChange>
                </w:rPr>
                <w:delText>7.5.4</w:delText>
              </w:r>
              <w:r w:rsidDel="0039059D">
                <w:rPr>
                  <w:rFonts w:asciiTheme="minorHAnsi" w:eastAsiaTheme="minorEastAsia" w:hAnsiTheme="minorHAnsi" w:cstheme="minorBidi"/>
                  <w:noProof/>
                  <w:sz w:val="22"/>
                  <w:lang w:eastAsia="sv-SE"/>
                </w:rPr>
                <w:tab/>
              </w:r>
              <w:r w:rsidRPr="0039059D" w:rsidDel="0039059D">
                <w:rPr>
                  <w:rStyle w:val="Hyperlink"/>
                  <w:noProof/>
                  <w:rPrChange w:id="607" w:author="Khaled Daham" w:date="2014-04-04T08:19:00Z">
                    <w:rPr>
                      <w:rStyle w:val="Hyperlink"/>
                      <w:noProof/>
                    </w:rPr>
                  </w:rPrChange>
                </w:rPr>
                <w:delText>Övriga regler</w:delText>
              </w:r>
              <w:r w:rsidDel="0039059D">
                <w:rPr>
                  <w:noProof/>
                  <w:webHidden/>
                </w:rPr>
                <w:tab/>
                <w:delText>133</w:delText>
              </w:r>
            </w:del>
          </w:ins>
        </w:p>
        <w:p w14:paraId="0945A1D6" w14:textId="77777777" w:rsidR="0027683A" w:rsidDel="0039059D" w:rsidRDefault="0027683A" w:rsidP="000D0257">
          <w:pPr>
            <w:pStyle w:val="TOC1"/>
            <w:rPr>
              <w:del w:id="608" w:author="Khaled Daham" w:date="2014-04-04T08:19:00Z"/>
              <w:rFonts w:asciiTheme="minorHAnsi" w:eastAsiaTheme="minorEastAsia" w:hAnsiTheme="minorHAnsi" w:cstheme="minorBidi"/>
              <w:noProof/>
              <w:sz w:val="22"/>
              <w:lang w:eastAsia="sv-SE"/>
            </w:rPr>
          </w:pPr>
          <w:del w:id="609" w:author="Khaled Daham" w:date="2014-04-04T08:19:00Z">
            <w:r w:rsidRPr="00BB79F8" w:rsidDel="0039059D">
              <w:rPr>
                <w:noProof/>
                <w:rPrChange w:id="610" w:author="Björn Genfors" w:date="2014-03-31T12:55:00Z">
                  <w:rPr>
                    <w:rStyle w:val="Hyperlink"/>
                    <w:noProof/>
                  </w:rPr>
                </w:rPrChange>
              </w:rPr>
              <w:delText>1</w:delText>
            </w:r>
            <w:r w:rsidDel="0039059D">
              <w:rPr>
                <w:rFonts w:asciiTheme="minorHAnsi" w:eastAsiaTheme="minorEastAsia" w:hAnsiTheme="minorHAnsi" w:cstheme="minorBidi"/>
                <w:noProof/>
                <w:sz w:val="22"/>
                <w:lang w:eastAsia="sv-SE"/>
              </w:rPr>
              <w:tab/>
            </w:r>
            <w:r w:rsidRPr="00BB79F8" w:rsidDel="0039059D">
              <w:rPr>
                <w:noProof/>
                <w:rPrChange w:id="611" w:author="Björn Genfors" w:date="2014-03-31T12:55:00Z">
                  <w:rPr>
                    <w:rStyle w:val="Hyperlink"/>
                    <w:noProof/>
                  </w:rPr>
                </w:rPrChange>
              </w:rPr>
              <w:delText>Inledning</w:delText>
            </w:r>
            <w:r w:rsidDel="0039059D">
              <w:rPr>
                <w:noProof/>
                <w:webHidden/>
              </w:rPr>
              <w:tab/>
              <w:delText>10</w:delText>
            </w:r>
          </w:del>
        </w:p>
        <w:p w14:paraId="4F5E4AC2" w14:textId="77777777" w:rsidR="0027683A" w:rsidDel="0039059D" w:rsidRDefault="0027683A" w:rsidP="000D0257">
          <w:pPr>
            <w:pStyle w:val="TOC1"/>
            <w:rPr>
              <w:del w:id="612" w:author="Khaled Daham" w:date="2014-04-04T08:19:00Z"/>
              <w:rFonts w:asciiTheme="minorHAnsi" w:eastAsiaTheme="minorEastAsia" w:hAnsiTheme="minorHAnsi" w:cstheme="minorBidi"/>
              <w:noProof/>
              <w:sz w:val="22"/>
              <w:lang w:eastAsia="sv-SE"/>
            </w:rPr>
          </w:pPr>
          <w:del w:id="613" w:author="Khaled Daham" w:date="2014-04-04T08:19:00Z">
            <w:r w:rsidRPr="00BB79F8" w:rsidDel="0039059D">
              <w:rPr>
                <w:noProof/>
                <w:rPrChange w:id="614" w:author="Björn Genfors" w:date="2014-03-31T12:55:00Z">
                  <w:rPr>
                    <w:rStyle w:val="Hyperlink"/>
                    <w:noProof/>
                  </w:rPr>
                </w:rPrChange>
              </w:rPr>
              <w:delText>2</w:delText>
            </w:r>
            <w:r w:rsidDel="0039059D">
              <w:rPr>
                <w:rFonts w:asciiTheme="minorHAnsi" w:eastAsiaTheme="minorEastAsia" w:hAnsiTheme="minorHAnsi" w:cstheme="minorBidi"/>
                <w:noProof/>
                <w:sz w:val="22"/>
                <w:lang w:eastAsia="sv-SE"/>
              </w:rPr>
              <w:tab/>
            </w:r>
            <w:r w:rsidRPr="00BB79F8" w:rsidDel="0039059D">
              <w:rPr>
                <w:noProof/>
                <w:rPrChange w:id="615" w:author="Björn Genfors" w:date="2014-03-31T12:55:00Z">
                  <w:rPr>
                    <w:rStyle w:val="Hyperlink"/>
                    <w:noProof/>
                  </w:rPr>
                </w:rPrChange>
              </w:rPr>
              <w:delText>Versionsinformation</w:delText>
            </w:r>
            <w:r w:rsidDel="0039059D">
              <w:rPr>
                <w:noProof/>
                <w:webHidden/>
              </w:rPr>
              <w:tab/>
              <w:delText>11</w:delText>
            </w:r>
          </w:del>
        </w:p>
        <w:p w14:paraId="6F66E145" w14:textId="77777777" w:rsidR="0027683A" w:rsidDel="0039059D" w:rsidRDefault="0027683A">
          <w:pPr>
            <w:pStyle w:val="TOC2"/>
            <w:tabs>
              <w:tab w:val="left" w:pos="880"/>
              <w:tab w:val="right" w:leader="dot" w:pos="8664"/>
            </w:tabs>
            <w:rPr>
              <w:del w:id="616" w:author="Khaled Daham" w:date="2014-04-04T08:19:00Z"/>
              <w:rFonts w:asciiTheme="minorHAnsi" w:eastAsiaTheme="minorEastAsia" w:hAnsiTheme="minorHAnsi" w:cstheme="minorBidi"/>
              <w:noProof/>
              <w:sz w:val="22"/>
              <w:lang w:eastAsia="sv-SE"/>
            </w:rPr>
          </w:pPr>
          <w:del w:id="617" w:author="Khaled Daham" w:date="2014-04-04T08:19:00Z">
            <w:r w:rsidRPr="00BB79F8" w:rsidDel="0039059D">
              <w:rPr>
                <w:noProof/>
                <w:rPrChange w:id="618" w:author="Björn Genfors" w:date="2014-03-31T12:55:00Z">
                  <w:rPr>
                    <w:rStyle w:val="Hyperlink"/>
                    <w:noProof/>
                  </w:rPr>
                </w:rPrChange>
              </w:rPr>
              <w:delText>2.1</w:delText>
            </w:r>
            <w:r w:rsidDel="0039059D">
              <w:rPr>
                <w:rFonts w:asciiTheme="minorHAnsi" w:eastAsiaTheme="minorEastAsia" w:hAnsiTheme="minorHAnsi" w:cstheme="minorBidi"/>
                <w:noProof/>
                <w:sz w:val="22"/>
                <w:lang w:eastAsia="sv-SE"/>
              </w:rPr>
              <w:tab/>
            </w:r>
            <w:r w:rsidRPr="00BB79F8" w:rsidDel="0039059D">
              <w:rPr>
                <w:noProof/>
                <w:rPrChange w:id="619" w:author="Björn Genfors" w:date="2014-03-31T12:55:00Z">
                  <w:rPr>
                    <w:rStyle w:val="Hyperlink"/>
                    <w:noProof/>
                  </w:rPr>
                </w:rPrChange>
              </w:rPr>
              <w:delText>Version 2.1.RC3</w:delText>
            </w:r>
            <w:r w:rsidDel="0039059D">
              <w:rPr>
                <w:noProof/>
                <w:webHidden/>
              </w:rPr>
              <w:tab/>
              <w:delText>11</w:delText>
            </w:r>
          </w:del>
        </w:p>
        <w:p w14:paraId="58DD0A61" w14:textId="77777777" w:rsidR="0027683A" w:rsidDel="0039059D" w:rsidRDefault="0027683A">
          <w:pPr>
            <w:pStyle w:val="TOC3"/>
            <w:tabs>
              <w:tab w:val="left" w:pos="1100"/>
              <w:tab w:val="right" w:leader="dot" w:pos="8664"/>
            </w:tabs>
            <w:rPr>
              <w:del w:id="620" w:author="Khaled Daham" w:date="2014-04-04T08:19:00Z"/>
              <w:rFonts w:asciiTheme="minorHAnsi" w:eastAsiaTheme="minorEastAsia" w:hAnsiTheme="minorHAnsi" w:cstheme="minorBidi"/>
              <w:noProof/>
              <w:sz w:val="22"/>
              <w:lang w:eastAsia="sv-SE"/>
            </w:rPr>
          </w:pPr>
          <w:del w:id="621" w:author="Khaled Daham" w:date="2014-04-04T08:19:00Z">
            <w:r w:rsidRPr="00BB79F8" w:rsidDel="0039059D">
              <w:rPr>
                <w:noProof/>
                <w:rPrChange w:id="622" w:author="Björn Genfors" w:date="2014-03-31T12:55:00Z">
                  <w:rPr>
                    <w:rStyle w:val="Hyperlink"/>
                    <w:noProof/>
                  </w:rPr>
                </w:rPrChange>
              </w:rPr>
              <w:delText>2.1.1</w:delText>
            </w:r>
            <w:r w:rsidDel="0039059D">
              <w:rPr>
                <w:rFonts w:asciiTheme="minorHAnsi" w:eastAsiaTheme="minorEastAsia" w:hAnsiTheme="minorHAnsi" w:cstheme="minorBidi"/>
                <w:noProof/>
                <w:sz w:val="22"/>
                <w:lang w:eastAsia="sv-SE"/>
              </w:rPr>
              <w:tab/>
            </w:r>
            <w:r w:rsidRPr="00BB79F8" w:rsidDel="0039059D">
              <w:rPr>
                <w:noProof/>
                <w:rPrChange w:id="623" w:author="Björn Genfors" w:date="2014-03-31T12:55:00Z">
                  <w:rPr>
                    <w:rStyle w:val="Hyperlink"/>
                    <w:noProof/>
                  </w:rPr>
                </w:rPrChange>
              </w:rPr>
              <w:delText>Oförändrade tjänstekontrakt</w:delText>
            </w:r>
            <w:r w:rsidDel="0039059D">
              <w:rPr>
                <w:noProof/>
                <w:webHidden/>
              </w:rPr>
              <w:tab/>
              <w:delText>11</w:delText>
            </w:r>
          </w:del>
        </w:p>
        <w:p w14:paraId="32E3FDE3" w14:textId="77777777" w:rsidR="0027683A" w:rsidDel="0039059D" w:rsidRDefault="0027683A">
          <w:pPr>
            <w:pStyle w:val="TOC3"/>
            <w:tabs>
              <w:tab w:val="left" w:pos="1100"/>
              <w:tab w:val="right" w:leader="dot" w:pos="8664"/>
            </w:tabs>
            <w:rPr>
              <w:del w:id="624" w:author="Khaled Daham" w:date="2014-04-04T08:19:00Z"/>
              <w:rFonts w:asciiTheme="minorHAnsi" w:eastAsiaTheme="minorEastAsia" w:hAnsiTheme="minorHAnsi" w:cstheme="minorBidi"/>
              <w:noProof/>
              <w:sz w:val="22"/>
              <w:lang w:eastAsia="sv-SE"/>
            </w:rPr>
          </w:pPr>
          <w:del w:id="625" w:author="Khaled Daham" w:date="2014-04-04T08:19:00Z">
            <w:r w:rsidRPr="00BB79F8" w:rsidDel="0039059D">
              <w:rPr>
                <w:noProof/>
                <w:rPrChange w:id="626" w:author="Björn Genfors" w:date="2014-03-31T12:55:00Z">
                  <w:rPr>
                    <w:rStyle w:val="Hyperlink"/>
                    <w:noProof/>
                  </w:rPr>
                </w:rPrChange>
              </w:rPr>
              <w:delText>2.1.2</w:delText>
            </w:r>
            <w:r w:rsidDel="0039059D">
              <w:rPr>
                <w:rFonts w:asciiTheme="minorHAnsi" w:eastAsiaTheme="minorEastAsia" w:hAnsiTheme="minorHAnsi" w:cstheme="minorBidi"/>
                <w:noProof/>
                <w:sz w:val="22"/>
                <w:lang w:eastAsia="sv-SE"/>
              </w:rPr>
              <w:tab/>
            </w:r>
            <w:r w:rsidRPr="00BB79F8" w:rsidDel="0039059D">
              <w:rPr>
                <w:noProof/>
                <w:rPrChange w:id="627" w:author="Björn Genfors" w:date="2014-03-31T12:55:00Z">
                  <w:rPr>
                    <w:rStyle w:val="Hyperlink"/>
                    <w:noProof/>
                  </w:rPr>
                </w:rPrChange>
              </w:rPr>
              <w:delText>Nya tjänstekontrakt</w:delText>
            </w:r>
            <w:r w:rsidDel="0039059D">
              <w:rPr>
                <w:noProof/>
                <w:webHidden/>
              </w:rPr>
              <w:tab/>
              <w:delText>11</w:delText>
            </w:r>
          </w:del>
        </w:p>
        <w:p w14:paraId="6F8FAE5A" w14:textId="77777777" w:rsidR="0027683A" w:rsidDel="0039059D" w:rsidRDefault="0027683A">
          <w:pPr>
            <w:pStyle w:val="TOC3"/>
            <w:tabs>
              <w:tab w:val="left" w:pos="1100"/>
              <w:tab w:val="right" w:leader="dot" w:pos="8664"/>
            </w:tabs>
            <w:rPr>
              <w:del w:id="628" w:author="Khaled Daham" w:date="2014-04-04T08:19:00Z"/>
              <w:rFonts w:asciiTheme="minorHAnsi" w:eastAsiaTheme="minorEastAsia" w:hAnsiTheme="minorHAnsi" w:cstheme="minorBidi"/>
              <w:noProof/>
              <w:sz w:val="22"/>
              <w:lang w:eastAsia="sv-SE"/>
            </w:rPr>
          </w:pPr>
          <w:del w:id="629" w:author="Khaled Daham" w:date="2014-04-04T08:19:00Z">
            <w:r w:rsidRPr="00BB79F8" w:rsidDel="0039059D">
              <w:rPr>
                <w:noProof/>
                <w:rPrChange w:id="630" w:author="Björn Genfors" w:date="2014-03-31T12:55:00Z">
                  <w:rPr>
                    <w:rStyle w:val="Hyperlink"/>
                    <w:noProof/>
                  </w:rPr>
                </w:rPrChange>
              </w:rPr>
              <w:delText>2.1.3</w:delText>
            </w:r>
            <w:r w:rsidDel="0039059D">
              <w:rPr>
                <w:rFonts w:asciiTheme="minorHAnsi" w:eastAsiaTheme="minorEastAsia" w:hAnsiTheme="minorHAnsi" w:cstheme="minorBidi"/>
                <w:noProof/>
                <w:sz w:val="22"/>
                <w:lang w:eastAsia="sv-SE"/>
              </w:rPr>
              <w:tab/>
            </w:r>
            <w:r w:rsidRPr="00BB79F8" w:rsidDel="0039059D">
              <w:rPr>
                <w:noProof/>
                <w:rPrChange w:id="631" w:author="Björn Genfors" w:date="2014-03-31T12:55:00Z">
                  <w:rPr>
                    <w:rStyle w:val="Hyperlink"/>
                    <w:noProof/>
                  </w:rPr>
                </w:rPrChange>
              </w:rPr>
              <w:delText>Förändrade tjänstekontrakt</w:delText>
            </w:r>
            <w:r w:rsidDel="0039059D">
              <w:rPr>
                <w:noProof/>
                <w:webHidden/>
              </w:rPr>
              <w:tab/>
              <w:delText>11</w:delText>
            </w:r>
          </w:del>
        </w:p>
        <w:p w14:paraId="76209812" w14:textId="77777777" w:rsidR="0027683A" w:rsidDel="0039059D" w:rsidRDefault="0027683A">
          <w:pPr>
            <w:pStyle w:val="TOC3"/>
            <w:tabs>
              <w:tab w:val="left" w:pos="1100"/>
              <w:tab w:val="right" w:leader="dot" w:pos="8664"/>
            </w:tabs>
            <w:rPr>
              <w:del w:id="632" w:author="Khaled Daham" w:date="2014-04-04T08:19:00Z"/>
              <w:rFonts w:asciiTheme="minorHAnsi" w:eastAsiaTheme="minorEastAsia" w:hAnsiTheme="minorHAnsi" w:cstheme="minorBidi"/>
              <w:noProof/>
              <w:sz w:val="22"/>
              <w:lang w:eastAsia="sv-SE"/>
            </w:rPr>
          </w:pPr>
          <w:del w:id="633" w:author="Khaled Daham" w:date="2014-04-04T08:19:00Z">
            <w:r w:rsidRPr="00BB79F8" w:rsidDel="0039059D">
              <w:rPr>
                <w:noProof/>
                <w:rPrChange w:id="634" w:author="Björn Genfors" w:date="2014-03-31T12:55:00Z">
                  <w:rPr>
                    <w:rStyle w:val="Hyperlink"/>
                    <w:noProof/>
                  </w:rPr>
                </w:rPrChange>
              </w:rPr>
              <w:delText>2.1.4</w:delText>
            </w:r>
            <w:r w:rsidDel="0039059D">
              <w:rPr>
                <w:rFonts w:asciiTheme="minorHAnsi" w:eastAsiaTheme="minorEastAsia" w:hAnsiTheme="minorHAnsi" w:cstheme="minorBidi"/>
                <w:noProof/>
                <w:sz w:val="22"/>
                <w:lang w:eastAsia="sv-SE"/>
              </w:rPr>
              <w:tab/>
            </w:r>
            <w:r w:rsidRPr="00BB79F8" w:rsidDel="0039059D">
              <w:rPr>
                <w:noProof/>
                <w:rPrChange w:id="635" w:author="Björn Genfors" w:date="2014-03-31T12:55:00Z">
                  <w:rPr>
                    <w:rStyle w:val="Hyperlink"/>
                    <w:noProof/>
                  </w:rPr>
                </w:rPrChange>
              </w:rPr>
              <w:delText>Utgångna tjänstekontrakt</w:delText>
            </w:r>
            <w:r w:rsidDel="0039059D">
              <w:rPr>
                <w:noProof/>
                <w:webHidden/>
              </w:rPr>
              <w:tab/>
              <w:delText>12</w:delText>
            </w:r>
          </w:del>
        </w:p>
        <w:p w14:paraId="5B76E199" w14:textId="77777777" w:rsidR="0027683A" w:rsidDel="0039059D" w:rsidRDefault="0027683A">
          <w:pPr>
            <w:pStyle w:val="TOC2"/>
            <w:tabs>
              <w:tab w:val="left" w:pos="880"/>
              <w:tab w:val="right" w:leader="dot" w:pos="8664"/>
            </w:tabs>
            <w:rPr>
              <w:del w:id="636" w:author="Khaled Daham" w:date="2014-04-04T08:19:00Z"/>
              <w:rFonts w:asciiTheme="minorHAnsi" w:eastAsiaTheme="minorEastAsia" w:hAnsiTheme="minorHAnsi" w:cstheme="minorBidi"/>
              <w:noProof/>
              <w:sz w:val="22"/>
              <w:lang w:eastAsia="sv-SE"/>
            </w:rPr>
          </w:pPr>
          <w:del w:id="637" w:author="Khaled Daham" w:date="2014-04-04T08:19:00Z">
            <w:r w:rsidRPr="00BB79F8" w:rsidDel="0039059D">
              <w:rPr>
                <w:noProof/>
                <w:rPrChange w:id="638" w:author="Björn Genfors" w:date="2014-03-31T12:55:00Z">
                  <w:rPr>
                    <w:rStyle w:val="Hyperlink"/>
                    <w:noProof/>
                  </w:rPr>
                </w:rPrChange>
              </w:rPr>
              <w:delText>2.2</w:delText>
            </w:r>
            <w:r w:rsidDel="0039059D">
              <w:rPr>
                <w:rFonts w:asciiTheme="minorHAnsi" w:eastAsiaTheme="minorEastAsia" w:hAnsiTheme="minorHAnsi" w:cstheme="minorBidi"/>
                <w:noProof/>
                <w:sz w:val="22"/>
                <w:lang w:eastAsia="sv-SE"/>
              </w:rPr>
              <w:tab/>
            </w:r>
            <w:r w:rsidRPr="00BB79F8" w:rsidDel="0039059D">
              <w:rPr>
                <w:noProof/>
                <w:rPrChange w:id="639" w:author="Björn Genfors" w:date="2014-03-31T12:55:00Z">
                  <w:rPr>
                    <w:rStyle w:val="Hyperlink"/>
                    <w:noProof/>
                  </w:rPr>
                </w:rPrChange>
              </w:rPr>
              <w:delText>Version tidigare</w:delText>
            </w:r>
            <w:r w:rsidDel="0039059D">
              <w:rPr>
                <w:noProof/>
                <w:webHidden/>
              </w:rPr>
              <w:tab/>
              <w:delText>12</w:delText>
            </w:r>
          </w:del>
        </w:p>
        <w:p w14:paraId="7AB99C8B" w14:textId="77777777" w:rsidR="0027683A" w:rsidDel="0039059D" w:rsidRDefault="0027683A" w:rsidP="000D0257">
          <w:pPr>
            <w:pStyle w:val="TOC1"/>
            <w:rPr>
              <w:del w:id="640" w:author="Khaled Daham" w:date="2014-04-04T08:19:00Z"/>
              <w:rFonts w:asciiTheme="minorHAnsi" w:eastAsiaTheme="minorEastAsia" w:hAnsiTheme="minorHAnsi" w:cstheme="minorBidi"/>
              <w:noProof/>
              <w:sz w:val="22"/>
              <w:lang w:eastAsia="sv-SE"/>
            </w:rPr>
          </w:pPr>
          <w:del w:id="641" w:author="Khaled Daham" w:date="2014-04-04T08:19:00Z">
            <w:r w:rsidRPr="00BB79F8" w:rsidDel="0039059D">
              <w:rPr>
                <w:noProof/>
                <w:rPrChange w:id="642" w:author="Björn Genfors" w:date="2014-03-31T12:55:00Z">
                  <w:rPr>
                    <w:rStyle w:val="Hyperlink"/>
                    <w:noProof/>
                  </w:rPr>
                </w:rPrChange>
              </w:rPr>
              <w:delText>3</w:delText>
            </w:r>
            <w:r w:rsidDel="0039059D">
              <w:rPr>
                <w:rFonts w:asciiTheme="minorHAnsi" w:eastAsiaTheme="minorEastAsia" w:hAnsiTheme="minorHAnsi" w:cstheme="minorBidi"/>
                <w:noProof/>
                <w:sz w:val="22"/>
                <w:lang w:eastAsia="sv-SE"/>
              </w:rPr>
              <w:tab/>
            </w:r>
            <w:r w:rsidRPr="00BB79F8" w:rsidDel="0039059D">
              <w:rPr>
                <w:noProof/>
                <w:rPrChange w:id="643" w:author="Björn Genfors" w:date="2014-03-31T12:55:00Z">
                  <w:rPr>
                    <w:rStyle w:val="Hyperlink"/>
                    <w:noProof/>
                  </w:rPr>
                </w:rPrChange>
              </w:rPr>
              <w:delText>Tjänstedomänens arkitektur</w:delText>
            </w:r>
            <w:r w:rsidDel="0039059D">
              <w:rPr>
                <w:noProof/>
                <w:webHidden/>
              </w:rPr>
              <w:tab/>
              <w:delText>12</w:delText>
            </w:r>
          </w:del>
        </w:p>
        <w:p w14:paraId="3DB78B44" w14:textId="77777777" w:rsidR="0027683A" w:rsidDel="0039059D" w:rsidRDefault="0027683A">
          <w:pPr>
            <w:pStyle w:val="TOC2"/>
            <w:tabs>
              <w:tab w:val="left" w:pos="880"/>
              <w:tab w:val="right" w:leader="dot" w:pos="8664"/>
            </w:tabs>
            <w:rPr>
              <w:del w:id="644" w:author="Khaled Daham" w:date="2014-04-04T08:19:00Z"/>
              <w:rFonts w:asciiTheme="minorHAnsi" w:eastAsiaTheme="minorEastAsia" w:hAnsiTheme="minorHAnsi" w:cstheme="minorBidi"/>
              <w:noProof/>
              <w:sz w:val="22"/>
              <w:lang w:eastAsia="sv-SE"/>
            </w:rPr>
          </w:pPr>
          <w:del w:id="645" w:author="Khaled Daham" w:date="2014-04-04T08:19:00Z">
            <w:r w:rsidRPr="00BB79F8" w:rsidDel="0039059D">
              <w:rPr>
                <w:noProof/>
                <w:rPrChange w:id="646" w:author="Björn Genfors" w:date="2014-03-31T12:55:00Z">
                  <w:rPr>
                    <w:rStyle w:val="Hyperlink"/>
                    <w:noProof/>
                  </w:rPr>
                </w:rPrChange>
              </w:rPr>
              <w:delText>3.1</w:delText>
            </w:r>
            <w:r w:rsidDel="0039059D">
              <w:rPr>
                <w:rFonts w:asciiTheme="minorHAnsi" w:eastAsiaTheme="minorEastAsia" w:hAnsiTheme="minorHAnsi" w:cstheme="minorBidi"/>
                <w:noProof/>
                <w:sz w:val="22"/>
                <w:lang w:eastAsia="sv-SE"/>
              </w:rPr>
              <w:tab/>
            </w:r>
            <w:r w:rsidRPr="00BB79F8" w:rsidDel="0039059D">
              <w:rPr>
                <w:noProof/>
                <w:rPrChange w:id="647" w:author="Björn Genfors" w:date="2014-03-31T12:55:00Z">
                  <w:rPr>
                    <w:rStyle w:val="Hyperlink"/>
                    <w:noProof/>
                  </w:rPr>
                </w:rPrChange>
              </w:rPr>
              <w:delText>Flöden</w:delText>
            </w:r>
            <w:r w:rsidDel="0039059D">
              <w:rPr>
                <w:noProof/>
                <w:webHidden/>
              </w:rPr>
              <w:tab/>
              <w:delText>12</w:delText>
            </w:r>
          </w:del>
        </w:p>
        <w:p w14:paraId="45667277" w14:textId="77777777" w:rsidR="0027683A" w:rsidDel="0039059D" w:rsidRDefault="0027683A">
          <w:pPr>
            <w:pStyle w:val="TOC3"/>
            <w:tabs>
              <w:tab w:val="left" w:pos="1100"/>
              <w:tab w:val="right" w:leader="dot" w:pos="8664"/>
            </w:tabs>
            <w:rPr>
              <w:del w:id="648" w:author="Khaled Daham" w:date="2014-04-04T08:19:00Z"/>
              <w:rFonts w:asciiTheme="minorHAnsi" w:eastAsiaTheme="minorEastAsia" w:hAnsiTheme="minorHAnsi" w:cstheme="minorBidi"/>
              <w:noProof/>
              <w:sz w:val="22"/>
              <w:lang w:eastAsia="sv-SE"/>
            </w:rPr>
          </w:pPr>
          <w:del w:id="649" w:author="Khaled Daham" w:date="2014-04-04T08:19:00Z">
            <w:r w:rsidRPr="00BB79F8" w:rsidDel="0039059D">
              <w:rPr>
                <w:noProof/>
                <w:rPrChange w:id="650" w:author="Björn Genfors" w:date="2014-03-31T12:55:00Z">
                  <w:rPr>
                    <w:rStyle w:val="Hyperlink"/>
                    <w:noProof/>
                  </w:rPr>
                </w:rPrChange>
              </w:rPr>
              <w:delText>3.1.1</w:delText>
            </w:r>
            <w:r w:rsidDel="0039059D">
              <w:rPr>
                <w:rFonts w:asciiTheme="minorHAnsi" w:eastAsiaTheme="minorEastAsia" w:hAnsiTheme="minorHAnsi" w:cstheme="minorBidi"/>
                <w:noProof/>
                <w:sz w:val="22"/>
                <w:lang w:eastAsia="sv-SE"/>
              </w:rPr>
              <w:tab/>
            </w:r>
            <w:r w:rsidRPr="00BB79F8" w:rsidDel="0039059D">
              <w:rPr>
                <w:noProof/>
                <w:rPrChange w:id="651" w:author="Björn Genfors" w:date="2014-03-31T12:55:00Z">
                  <w:rPr>
                    <w:rStyle w:val="Hyperlink"/>
                    <w:noProof/>
                  </w:rPr>
                </w:rPrChange>
              </w:rPr>
              <w:delText>Flöde 1 – Hämta svar på en konsultationsremiss.</w:delText>
            </w:r>
            <w:r w:rsidDel="0039059D">
              <w:rPr>
                <w:noProof/>
                <w:webHidden/>
              </w:rPr>
              <w:tab/>
              <w:delText>12</w:delText>
            </w:r>
          </w:del>
        </w:p>
        <w:p w14:paraId="06421301" w14:textId="77777777" w:rsidR="0027683A" w:rsidDel="0039059D" w:rsidRDefault="0027683A">
          <w:pPr>
            <w:pStyle w:val="TOC3"/>
            <w:tabs>
              <w:tab w:val="left" w:pos="1100"/>
              <w:tab w:val="right" w:leader="dot" w:pos="8664"/>
            </w:tabs>
            <w:rPr>
              <w:del w:id="652" w:author="Khaled Daham" w:date="2014-04-04T08:19:00Z"/>
              <w:rFonts w:asciiTheme="minorHAnsi" w:eastAsiaTheme="minorEastAsia" w:hAnsiTheme="minorHAnsi" w:cstheme="minorBidi"/>
              <w:noProof/>
              <w:sz w:val="22"/>
              <w:lang w:eastAsia="sv-SE"/>
            </w:rPr>
          </w:pPr>
          <w:del w:id="653" w:author="Khaled Daham" w:date="2014-04-04T08:19:00Z">
            <w:r w:rsidRPr="00BB79F8" w:rsidDel="0039059D">
              <w:rPr>
                <w:noProof/>
                <w:rPrChange w:id="654" w:author="Björn Genfors" w:date="2014-03-31T12:55:00Z">
                  <w:rPr>
                    <w:rStyle w:val="Hyperlink"/>
                    <w:noProof/>
                  </w:rPr>
                </w:rPrChange>
              </w:rPr>
              <w:delText>3.1.2</w:delText>
            </w:r>
            <w:r w:rsidDel="0039059D">
              <w:rPr>
                <w:rFonts w:asciiTheme="minorHAnsi" w:eastAsiaTheme="minorEastAsia" w:hAnsiTheme="minorHAnsi" w:cstheme="minorBidi"/>
                <w:noProof/>
                <w:sz w:val="22"/>
                <w:lang w:eastAsia="sv-SE"/>
              </w:rPr>
              <w:tab/>
            </w:r>
            <w:r w:rsidRPr="00BB79F8" w:rsidDel="0039059D">
              <w:rPr>
                <w:noProof/>
                <w:rPrChange w:id="655" w:author="Björn Genfors" w:date="2014-03-31T12:55:00Z">
                  <w:rPr>
                    <w:rStyle w:val="Hyperlink"/>
                    <w:noProof/>
                  </w:rPr>
                </w:rPrChange>
              </w:rPr>
              <w:delText>Flöde 2 – Hämta mödravårdsinformation</w:delText>
            </w:r>
            <w:r w:rsidDel="0039059D">
              <w:rPr>
                <w:noProof/>
                <w:webHidden/>
              </w:rPr>
              <w:tab/>
              <w:delText>14</w:delText>
            </w:r>
          </w:del>
        </w:p>
        <w:p w14:paraId="2FDFC3B0" w14:textId="77777777" w:rsidR="0027683A" w:rsidDel="0039059D" w:rsidRDefault="0027683A">
          <w:pPr>
            <w:pStyle w:val="TOC3"/>
            <w:tabs>
              <w:tab w:val="left" w:pos="1100"/>
              <w:tab w:val="right" w:leader="dot" w:pos="8664"/>
            </w:tabs>
            <w:rPr>
              <w:del w:id="656" w:author="Khaled Daham" w:date="2014-04-04T08:19:00Z"/>
              <w:rFonts w:asciiTheme="minorHAnsi" w:eastAsiaTheme="minorEastAsia" w:hAnsiTheme="minorHAnsi" w:cstheme="minorBidi"/>
              <w:noProof/>
              <w:sz w:val="22"/>
              <w:lang w:eastAsia="sv-SE"/>
            </w:rPr>
          </w:pPr>
          <w:del w:id="657" w:author="Khaled Daham" w:date="2014-04-04T08:19:00Z">
            <w:r w:rsidRPr="00BB79F8" w:rsidDel="0039059D">
              <w:rPr>
                <w:noProof/>
                <w:rPrChange w:id="658" w:author="Björn Genfors" w:date="2014-03-31T12:55:00Z">
                  <w:rPr>
                    <w:rStyle w:val="Hyperlink"/>
                    <w:noProof/>
                  </w:rPr>
                </w:rPrChange>
              </w:rPr>
              <w:delText>3.1.3</w:delText>
            </w:r>
            <w:r w:rsidDel="0039059D">
              <w:rPr>
                <w:rFonts w:asciiTheme="minorHAnsi" w:eastAsiaTheme="minorEastAsia" w:hAnsiTheme="minorHAnsi" w:cstheme="minorBidi"/>
                <w:noProof/>
                <w:sz w:val="22"/>
                <w:lang w:eastAsia="sv-SE"/>
              </w:rPr>
              <w:tab/>
            </w:r>
            <w:r w:rsidRPr="00BB79F8" w:rsidDel="0039059D">
              <w:rPr>
                <w:noProof/>
                <w:rPrChange w:id="659" w:author="Björn Genfors" w:date="2014-03-31T12:55:00Z">
                  <w:rPr>
                    <w:rStyle w:val="Hyperlink"/>
                    <w:noProof/>
                  </w:rPr>
                </w:rPrChange>
              </w:rPr>
              <w:delText>Flöde 3 – Hämta patienters kemilaboratoriesvar.</w:delText>
            </w:r>
            <w:r w:rsidDel="0039059D">
              <w:rPr>
                <w:noProof/>
                <w:webHidden/>
              </w:rPr>
              <w:tab/>
              <w:delText>16</w:delText>
            </w:r>
          </w:del>
        </w:p>
        <w:p w14:paraId="366304DD" w14:textId="77777777" w:rsidR="0027683A" w:rsidDel="0039059D" w:rsidRDefault="0027683A">
          <w:pPr>
            <w:pStyle w:val="TOC3"/>
            <w:tabs>
              <w:tab w:val="left" w:pos="1100"/>
              <w:tab w:val="right" w:leader="dot" w:pos="8664"/>
            </w:tabs>
            <w:rPr>
              <w:del w:id="660" w:author="Khaled Daham" w:date="2014-04-04T08:19:00Z"/>
              <w:rFonts w:asciiTheme="minorHAnsi" w:eastAsiaTheme="minorEastAsia" w:hAnsiTheme="minorHAnsi" w:cstheme="minorBidi"/>
              <w:noProof/>
              <w:sz w:val="22"/>
              <w:lang w:eastAsia="sv-SE"/>
            </w:rPr>
          </w:pPr>
          <w:del w:id="661" w:author="Khaled Daham" w:date="2014-04-04T08:19:00Z">
            <w:r w:rsidRPr="00BB79F8" w:rsidDel="0039059D">
              <w:rPr>
                <w:noProof/>
                <w:rPrChange w:id="662" w:author="Björn Genfors" w:date="2014-03-31T12:55:00Z">
                  <w:rPr>
                    <w:rStyle w:val="Hyperlink"/>
                    <w:noProof/>
                  </w:rPr>
                </w:rPrChange>
              </w:rPr>
              <w:delText>3.1.4</w:delText>
            </w:r>
            <w:r w:rsidDel="0039059D">
              <w:rPr>
                <w:rFonts w:asciiTheme="minorHAnsi" w:eastAsiaTheme="minorEastAsia" w:hAnsiTheme="minorHAnsi" w:cstheme="minorBidi"/>
                <w:noProof/>
                <w:sz w:val="22"/>
                <w:lang w:eastAsia="sv-SE"/>
              </w:rPr>
              <w:tab/>
            </w:r>
            <w:r w:rsidRPr="00BB79F8" w:rsidDel="0039059D">
              <w:rPr>
                <w:noProof/>
                <w:rPrChange w:id="663" w:author="Björn Genfors" w:date="2014-03-31T12:55:00Z">
                  <w:rPr>
                    <w:rStyle w:val="Hyperlink"/>
                    <w:noProof/>
                  </w:rPr>
                </w:rPrChange>
              </w:rPr>
              <w:delText>Flöde 4 – Hämta EKG data</w:delText>
            </w:r>
            <w:r w:rsidDel="0039059D">
              <w:rPr>
                <w:noProof/>
                <w:webHidden/>
              </w:rPr>
              <w:tab/>
              <w:delText>18</w:delText>
            </w:r>
          </w:del>
        </w:p>
        <w:p w14:paraId="0FBE6888" w14:textId="77777777" w:rsidR="0027683A" w:rsidDel="0039059D" w:rsidRDefault="0027683A">
          <w:pPr>
            <w:pStyle w:val="TOC3"/>
            <w:tabs>
              <w:tab w:val="left" w:pos="1100"/>
              <w:tab w:val="right" w:leader="dot" w:pos="8664"/>
            </w:tabs>
            <w:rPr>
              <w:del w:id="664" w:author="Khaled Daham" w:date="2014-04-04T08:19:00Z"/>
              <w:rFonts w:asciiTheme="minorHAnsi" w:eastAsiaTheme="minorEastAsia" w:hAnsiTheme="minorHAnsi" w:cstheme="minorBidi"/>
              <w:noProof/>
              <w:sz w:val="22"/>
              <w:lang w:eastAsia="sv-SE"/>
            </w:rPr>
          </w:pPr>
          <w:del w:id="665" w:author="Khaled Daham" w:date="2014-04-04T08:19:00Z">
            <w:r w:rsidRPr="00BB79F8" w:rsidDel="0039059D">
              <w:rPr>
                <w:noProof/>
                <w:rPrChange w:id="666" w:author="Björn Genfors" w:date="2014-03-31T12:55:00Z">
                  <w:rPr>
                    <w:rStyle w:val="Hyperlink"/>
                    <w:noProof/>
                  </w:rPr>
                </w:rPrChange>
              </w:rPr>
              <w:delText>3.1.5</w:delText>
            </w:r>
            <w:r w:rsidDel="0039059D">
              <w:rPr>
                <w:rFonts w:asciiTheme="minorHAnsi" w:eastAsiaTheme="minorEastAsia" w:hAnsiTheme="minorHAnsi" w:cstheme="minorBidi"/>
                <w:noProof/>
                <w:sz w:val="22"/>
                <w:lang w:eastAsia="sv-SE"/>
              </w:rPr>
              <w:tab/>
            </w:r>
            <w:r w:rsidRPr="00BB79F8" w:rsidDel="0039059D">
              <w:rPr>
                <w:noProof/>
                <w:rPrChange w:id="667" w:author="Björn Genfors" w:date="2014-03-31T12:55:00Z">
                  <w:rPr>
                    <w:rStyle w:val="Hyperlink"/>
                    <w:noProof/>
                  </w:rPr>
                </w:rPrChange>
              </w:rPr>
              <w:delText>Flöde 5 – Hämta bilddiagnostisk data</w:delText>
            </w:r>
            <w:r w:rsidDel="0039059D">
              <w:rPr>
                <w:noProof/>
                <w:webHidden/>
              </w:rPr>
              <w:tab/>
              <w:delText>20</w:delText>
            </w:r>
          </w:del>
        </w:p>
        <w:p w14:paraId="16BCDF82" w14:textId="77777777" w:rsidR="0027683A" w:rsidDel="0039059D" w:rsidRDefault="0027683A">
          <w:pPr>
            <w:pStyle w:val="TOC3"/>
            <w:tabs>
              <w:tab w:val="left" w:pos="1100"/>
              <w:tab w:val="right" w:leader="dot" w:pos="8664"/>
            </w:tabs>
            <w:rPr>
              <w:del w:id="668" w:author="Khaled Daham" w:date="2014-04-04T08:19:00Z"/>
              <w:rFonts w:asciiTheme="minorHAnsi" w:eastAsiaTheme="minorEastAsia" w:hAnsiTheme="minorHAnsi" w:cstheme="minorBidi"/>
              <w:noProof/>
              <w:sz w:val="22"/>
              <w:lang w:eastAsia="sv-SE"/>
            </w:rPr>
          </w:pPr>
          <w:del w:id="669" w:author="Khaled Daham" w:date="2014-04-04T08:19:00Z">
            <w:r w:rsidRPr="00BB79F8" w:rsidDel="0039059D">
              <w:rPr>
                <w:noProof/>
                <w:rPrChange w:id="670" w:author="Björn Genfors" w:date="2014-03-31T12:55:00Z">
                  <w:rPr>
                    <w:rStyle w:val="Hyperlink"/>
                    <w:noProof/>
                  </w:rPr>
                </w:rPrChange>
              </w:rPr>
              <w:delText>3.1.6</w:delText>
            </w:r>
            <w:r w:rsidDel="0039059D">
              <w:rPr>
                <w:rFonts w:asciiTheme="minorHAnsi" w:eastAsiaTheme="minorEastAsia" w:hAnsiTheme="minorHAnsi" w:cstheme="minorBidi"/>
                <w:noProof/>
                <w:sz w:val="22"/>
                <w:lang w:eastAsia="sv-SE"/>
              </w:rPr>
              <w:tab/>
            </w:r>
            <w:r w:rsidRPr="00BB79F8" w:rsidDel="0039059D">
              <w:rPr>
                <w:noProof/>
                <w:rPrChange w:id="671" w:author="Björn Genfors" w:date="2014-03-31T12:55:00Z">
                  <w:rPr>
                    <w:rStyle w:val="Hyperlink"/>
                    <w:noProof/>
                  </w:rPr>
                </w:rPrChange>
              </w:rPr>
              <w:delText>Obligatoriska kontrakt</w:delText>
            </w:r>
            <w:r w:rsidDel="0039059D">
              <w:rPr>
                <w:noProof/>
                <w:webHidden/>
              </w:rPr>
              <w:tab/>
              <w:delText>22</w:delText>
            </w:r>
          </w:del>
        </w:p>
        <w:p w14:paraId="66D7373F" w14:textId="77777777" w:rsidR="0027683A" w:rsidDel="0039059D" w:rsidRDefault="0027683A">
          <w:pPr>
            <w:pStyle w:val="TOC2"/>
            <w:tabs>
              <w:tab w:val="left" w:pos="880"/>
              <w:tab w:val="right" w:leader="dot" w:pos="8664"/>
            </w:tabs>
            <w:rPr>
              <w:del w:id="672" w:author="Khaled Daham" w:date="2014-04-04T08:19:00Z"/>
              <w:rFonts w:asciiTheme="minorHAnsi" w:eastAsiaTheme="minorEastAsia" w:hAnsiTheme="minorHAnsi" w:cstheme="minorBidi"/>
              <w:noProof/>
              <w:sz w:val="22"/>
              <w:lang w:eastAsia="sv-SE"/>
            </w:rPr>
          </w:pPr>
          <w:del w:id="673" w:author="Khaled Daham" w:date="2014-04-04T08:19:00Z">
            <w:r w:rsidRPr="00BB79F8" w:rsidDel="0039059D">
              <w:rPr>
                <w:noProof/>
                <w:rPrChange w:id="674" w:author="Björn Genfors" w:date="2014-03-31T12:55:00Z">
                  <w:rPr>
                    <w:rStyle w:val="Hyperlink"/>
                    <w:noProof/>
                  </w:rPr>
                </w:rPrChange>
              </w:rPr>
              <w:delText>3.2</w:delText>
            </w:r>
            <w:r w:rsidDel="0039059D">
              <w:rPr>
                <w:rFonts w:asciiTheme="minorHAnsi" w:eastAsiaTheme="minorEastAsia" w:hAnsiTheme="minorHAnsi" w:cstheme="minorBidi"/>
                <w:noProof/>
                <w:sz w:val="22"/>
                <w:lang w:eastAsia="sv-SE"/>
              </w:rPr>
              <w:tab/>
            </w:r>
            <w:r w:rsidRPr="00BB79F8" w:rsidDel="0039059D">
              <w:rPr>
                <w:noProof/>
                <w:rPrChange w:id="675" w:author="Björn Genfors" w:date="2014-03-31T12:55:00Z">
                  <w:rPr>
                    <w:rStyle w:val="Hyperlink"/>
                    <w:noProof/>
                  </w:rPr>
                </w:rPrChange>
              </w:rPr>
              <w:delText>Adressering</w:delText>
            </w:r>
            <w:r w:rsidDel="0039059D">
              <w:rPr>
                <w:noProof/>
                <w:webHidden/>
              </w:rPr>
              <w:tab/>
              <w:delText>22</w:delText>
            </w:r>
          </w:del>
        </w:p>
        <w:p w14:paraId="696F4E7D" w14:textId="77777777" w:rsidR="0027683A" w:rsidDel="0039059D" w:rsidRDefault="0027683A" w:rsidP="000D0257">
          <w:pPr>
            <w:pStyle w:val="TOC1"/>
            <w:rPr>
              <w:del w:id="676" w:author="Khaled Daham" w:date="2014-04-04T08:19:00Z"/>
              <w:rFonts w:asciiTheme="minorHAnsi" w:eastAsiaTheme="minorEastAsia" w:hAnsiTheme="minorHAnsi" w:cstheme="minorBidi"/>
              <w:noProof/>
              <w:sz w:val="22"/>
              <w:lang w:eastAsia="sv-SE"/>
            </w:rPr>
          </w:pPr>
          <w:del w:id="677" w:author="Khaled Daham" w:date="2014-04-04T08:19:00Z">
            <w:r w:rsidRPr="00BB79F8" w:rsidDel="0039059D">
              <w:rPr>
                <w:noProof/>
                <w:rPrChange w:id="678" w:author="Björn Genfors" w:date="2014-03-31T12:55:00Z">
                  <w:rPr>
                    <w:rStyle w:val="Hyperlink"/>
                    <w:noProof/>
                  </w:rPr>
                </w:rPrChange>
              </w:rPr>
              <w:delText>Adressering vid nationell användning</w:delText>
            </w:r>
            <w:r w:rsidDel="0039059D">
              <w:rPr>
                <w:noProof/>
                <w:webHidden/>
              </w:rPr>
              <w:tab/>
              <w:delText>23</w:delText>
            </w:r>
          </w:del>
        </w:p>
        <w:p w14:paraId="6E23131C" w14:textId="77777777" w:rsidR="0027683A" w:rsidDel="0039059D" w:rsidRDefault="0027683A" w:rsidP="000D0257">
          <w:pPr>
            <w:pStyle w:val="TOC1"/>
            <w:rPr>
              <w:del w:id="679" w:author="Khaled Daham" w:date="2014-04-04T08:19:00Z"/>
              <w:rFonts w:asciiTheme="minorHAnsi" w:eastAsiaTheme="minorEastAsia" w:hAnsiTheme="minorHAnsi" w:cstheme="minorBidi"/>
              <w:noProof/>
              <w:sz w:val="22"/>
              <w:lang w:eastAsia="sv-SE"/>
            </w:rPr>
          </w:pPr>
          <w:del w:id="680" w:author="Khaled Daham" w:date="2014-04-04T08:19:00Z">
            <w:r w:rsidRPr="00BB79F8" w:rsidDel="0039059D">
              <w:rPr>
                <w:noProof/>
                <w:rPrChange w:id="681" w:author="Björn Genfors" w:date="2014-03-31T12:55:00Z">
                  <w:rPr>
                    <w:rStyle w:val="Hyperlink"/>
                    <w:noProof/>
                  </w:rPr>
                </w:rPrChange>
              </w:rPr>
              <w:delText>Adressering vid regional användning</w:delText>
            </w:r>
            <w:r w:rsidDel="0039059D">
              <w:rPr>
                <w:noProof/>
                <w:webHidden/>
              </w:rPr>
              <w:tab/>
              <w:delText>23</w:delText>
            </w:r>
          </w:del>
        </w:p>
        <w:p w14:paraId="52A1031F" w14:textId="77777777" w:rsidR="0027683A" w:rsidDel="0039059D" w:rsidRDefault="0027683A" w:rsidP="000D0257">
          <w:pPr>
            <w:pStyle w:val="TOC1"/>
            <w:rPr>
              <w:del w:id="682" w:author="Khaled Daham" w:date="2014-04-04T08:19:00Z"/>
              <w:rFonts w:asciiTheme="minorHAnsi" w:eastAsiaTheme="minorEastAsia" w:hAnsiTheme="minorHAnsi" w:cstheme="minorBidi"/>
              <w:noProof/>
              <w:sz w:val="22"/>
              <w:lang w:eastAsia="sv-SE"/>
            </w:rPr>
          </w:pPr>
          <w:del w:id="683" w:author="Khaled Daham" w:date="2014-04-04T08:19:00Z">
            <w:r w:rsidRPr="00BB79F8" w:rsidDel="0039059D">
              <w:rPr>
                <w:noProof/>
                <w:rPrChange w:id="684" w:author="Björn Genfors" w:date="2014-03-31T12:55:00Z">
                  <w:rPr>
                    <w:rStyle w:val="Hyperlink"/>
                    <w:noProof/>
                  </w:rPr>
                </w:rPrChange>
              </w:rPr>
              <w:delText>Adressering direkt till ett källsystem</w:delText>
            </w:r>
            <w:r w:rsidDel="0039059D">
              <w:rPr>
                <w:noProof/>
                <w:webHidden/>
              </w:rPr>
              <w:tab/>
              <w:delText>24</w:delText>
            </w:r>
          </w:del>
        </w:p>
        <w:p w14:paraId="0601901C" w14:textId="77777777" w:rsidR="0027683A" w:rsidDel="0039059D" w:rsidRDefault="0027683A" w:rsidP="000D0257">
          <w:pPr>
            <w:pStyle w:val="TOC1"/>
            <w:rPr>
              <w:del w:id="685" w:author="Khaled Daham" w:date="2014-04-04T08:19:00Z"/>
              <w:rFonts w:asciiTheme="minorHAnsi" w:eastAsiaTheme="minorEastAsia" w:hAnsiTheme="minorHAnsi" w:cstheme="minorBidi"/>
              <w:noProof/>
              <w:sz w:val="22"/>
              <w:lang w:eastAsia="sv-SE"/>
            </w:rPr>
          </w:pPr>
          <w:del w:id="686" w:author="Khaled Daham" w:date="2014-04-04T08:19:00Z">
            <w:r w:rsidRPr="00BB79F8" w:rsidDel="0039059D">
              <w:rPr>
                <w:noProof/>
                <w:rPrChange w:id="687" w:author="Björn Genfors" w:date="2014-03-31T12:55:00Z">
                  <w:rPr>
                    <w:rStyle w:val="Hyperlink"/>
                    <w:noProof/>
                  </w:rPr>
                </w:rPrChange>
              </w:rPr>
              <w:delText>Sammanfattning av adresseringsmodell</w:delText>
            </w:r>
            <w:r w:rsidDel="0039059D">
              <w:rPr>
                <w:noProof/>
                <w:webHidden/>
              </w:rPr>
              <w:tab/>
              <w:delText>26</w:delText>
            </w:r>
          </w:del>
        </w:p>
        <w:p w14:paraId="05023F78" w14:textId="77777777" w:rsidR="0027683A" w:rsidDel="0039059D" w:rsidRDefault="0027683A">
          <w:pPr>
            <w:pStyle w:val="TOC2"/>
            <w:tabs>
              <w:tab w:val="left" w:pos="880"/>
              <w:tab w:val="right" w:leader="dot" w:pos="8664"/>
            </w:tabs>
            <w:rPr>
              <w:del w:id="688" w:author="Khaled Daham" w:date="2014-04-04T08:19:00Z"/>
              <w:rFonts w:asciiTheme="minorHAnsi" w:eastAsiaTheme="minorEastAsia" w:hAnsiTheme="minorHAnsi" w:cstheme="minorBidi"/>
              <w:noProof/>
              <w:sz w:val="22"/>
              <w:lang w:eastAsia="sv-SE"/>
            </w:rPr>
          </w:pPr>
          <w:del w:id="689" w:author="Khaled Daham" w:date="2014-04-04T08:19:00Z">
            <w:r w:rsidRPr="00BB79F8" w:rsidDel="0039059D">
              <w:rPr>
                <w:noProof/>
                <w:rPrChange w:id="690" w:author="Björn Genfors" w:date="2014-03-31T12:55:00Z">
                  <w:rPr>
                    <w:rStyle w:val="Hyperlink"/>
                    <w:noProof/>
                  </w:rPr>
                </w:rPrChange>
              </w:rPr>
              <w:delText>3.3</w:delText>
            </w:r>
            <w:r w:rsidDel="0039059D">
              <w:rPr>
                <w:rFonts w:asciiTheme="minorHAnsi" w:eastAsiaTheme="minorEastAsia" w:hAnsiTheme="minorHAnsi" w:cstheme="minorBidi"/>
                <w:noProof/>
                <w:sz w:val="22"/>
                <w:lang w:eastAsia="sv-SE"/>
              </w:rPr>
              <w:tab/>
            </w:r>
            <w:r w:rsidRPr="00BB79F8" w:rsidDel="0039059D">
              <w:rPr>
                <w:noProof/>
                <w:rPrChange w:id="691" w:author="Björn Genfors" w:date="2014-03-31T12:55:00Z">
                  <w:rPr>
                    <w:rStyle w:val="Hyperlink"/>
                    <w:noProof/>
                  </w:rPr>
                </w:rPrChange>
              </w:rPr>
              <w:delText>Aggregering och engagemangsindex</w:delText>
            </w:r>
            <w:r w:rsidDel="0039059D">
              <w:rPr>
                <w:noProof/>
                <w:webHidden/>
              </w:rPr>
              <w:tab/>
              <w:delText>26</w:delText>
            </w:r>
          </w:del>
        </w:p>
        <w:p w14:paraId="42498209" w14:textId="77777777" w:rsidR="0027683A" w:rsidDel="0039059D" w:rsidRDefault="0027683A">
          <w:pPr>
            <w:pStyle w:val="TOC3"/>
            <w:tabs>
              <w:tab w:val="left" w:pos="1100"/>
              <w:tab w:val="right" w:leader="dot" w:pos="8664"/>
            </w:tabs>
            <w:rPr>
              <w:del w:id="692" w:author="Khaled Daham" w:date="2014-04-04T08:19:00Z"/>
              <w:rFonts w:asciiTheme="minorHAnsi" w:eastAsiaTheme="minorEastAsia" w:hAnsiTheme="minorHAnsi" w:cstheme="minorBidi"/>
              <w:noProof/>
              <w:sz w:val="22"/>
              <w:lang w:eastAsia="sv-SE"/>
            </w:rPr>
          </w:pPr>
          <w:del w:id="693" w:author="Khaled Daham" w:date="2014-04-04T08:19:00Z">
            <w:r w:rsidRPr="00BB79F8" w:rsidDel="0039059D">
              <w:rPr>
                <w:noProof/>
                <w:rPrChange w:id="694" w:author="Björn Genfors" w:date="2014-03-31T12:55:00Z">
                  <w:rPr>
                    <w:rStyle w:val="Hyperlink"/>
                    <w:noProof/>
                  </w:rPr>
                </w:rPrChange>
              </w:rPr>
              <w:delText>3.3.1</w:delText>
            </w:r>
            <w:r w:rsidDel="0039059D">
              <w:rPr>
                <w:rFonts w:asciiTheme="minorHAnsi" w:eastAsiaTheme="minorEastAsia" w:hAnsiTheme="minorHAnsi" w:cstheme="minorBidi"/>
                <w:noProof/>
                <w:sz w:val="22"/>
                <w:lang w:eastAsia="sv-SE"/>
              </w:rPr>
              <w:tab/>
            </w:r>
            <w:r w:rsidRPr="00BB79F8" w:rsidDel="0039059D">
              <w:rPr>
                <w:noProof/>
                <w:rPrChange w:id="695" w:author="Björn Genfors" w:date="2014-03-31T12:55:00Z">
                  <w:rPr>
                    <w:rStyle w:val="Hyperlink"/>
                    <w:noProof/>
                  </w:rPr>
                </w:rPrChange>
              </w:rPr>
              <w:delText>Uppdatering av engagemangsindex</w:delText>
            </w:r>
            <w:r w:rsidDel="0039059D">
              <w:rPr>
                <w:noProof/>
                <w:webHidden/>
              </w:rPr>
              <w:tab/>
              <w:delText>26</w:delText>
            </w:r>
          </w:del>
        </w:p>
        <w:p w14:paraId="190E69E4" w14:textId="77777777" w:rsidR="0027683A" w:rsidDel="0039059D" w:rsidRDefault="0027683A" w:rsidP="000D0257">
          <w:pPr>
            <w:pStyle w:val="TOC1"/>
            <w:rPr>
              <w:del w:id="696" w:author="Khaled Daham" w:date="2014-04-04T08:19:00Z"/>
              <w:rFonts w:asciiTheme="minorHAnsi" w:eastAsiaTheme="minorEastAsia" w:hAnsiTheme="minorHAnsi" w:cstheme="minorBidi"/>
              <w:noProof/>
              <w:sz w:val="22"/>
              <w:lang w:eastAsia="sv-SE"/>
            </w:rPr>
          </w:pPr>
          <w:del w:id="697" w:author="Khaled Daham" w:date="2014-04-04T08:19:00Z">
            <w:r w:rsidRPr="00BB79F8" w:rsidDel="0039059D">
              <w:rPr>
                <w:noProof/>
                <w:rPrChange w:id="698" w:author="Björn Genfors" w:date="2014-03-31T12:55:00Z">
                  <w:rPr>
                    <w:rStyle w:val="Hyperlink"/>
                    <w:noProof/>
                  </w:rPr>
                </w:rPrChange>
              </w:rPr>
              <w:delText>4</w:delText>
            </w:r>
            <w:r w:rsidDel="0039059D">
              <w:rPr>
                <w:rFonts w:asciiTheme="minorHAnsi" w:eastAsiaTheme="minorEastAsia" w:hAnsiTheme="minorHAnsi" w:cstheme="minorBidi"/>
                <w:noProof/>
                <w:sz w:val="22"/>
                <w:lang w:eastAsia="sv-SE"/>
              </w:rPr>
              <w:tab/>
            </w:r>
            <w:r w:rsidRPr="00BB79F8" w:rsidDel="0039059D">
              <w:rPr>
                <w:noProof/>
                <w:rPrChange w:id="699" w:author="Björn Genfors" w:date="2014-03-31T12:55:00Z">
                  <w:rPr>
                    <w:rStyle w:val="Hyperlink"/>
                    <w:noProof/>
                  </w:rPr>
                </w:rPrChange>
              </w:rPr>
              <w:delText>Tjänstedomänens krav och regler</w:delText>
            </w:r>
            <w:r w:rsidDel="0039059D">
              <w:rPr>
                <w:noProof/>
                <w:webHidden/>
              </w:rPr>
              <w:tab/>
              <w:delText>28</w:delText>
            </w:r>
          </w:del>
        </w:p>
        <w:p w14:paraId="59010267" w14:textId="77777777" w:rsidR="0027683A" w:rsidDel="0039059D" w:rsidRDefault="0027683A">
          <w:pPr>
            <w:pStyle w:val="TOC2"/>
            <w:tabs>
              <w:tab w:val="left" w:pos="880"/>
              <w:tab w:val="right" w:leader="dot" w:pos="8664"/>
            </w:tabs>
            <w:rPr>
              <w:del w:id="700" w:author="Khaled Daham" w:date="2014-04-04T08:19:00Z"/>
              <w:rFonts w:asciiTheme="minorHAnsi" w:eastAsiaTheme="minorEastAsia" w:hAnsiTheme="minorHAnsi" w:cstheme="minorBidi"/>
              <w:noProof/>
              <w:sz w:val="22"/>
              <w:lang w:eastAsia="sv-SE"/>
            </w:rPr>
          </w:pPr>
          <w:del w:id="701" w:author="Khaled Daham" w:date="2014-04-04T08:19:00Z">
            <w:r w:rsidRPr="00BB79F8" w:rsidDel="0039059D">
              <w:rPr>
                <w:noProof/>
                <w:rPrChange w:id="702" w:author="Björn Genfors" w:date="2014-03-31T12:55:00Z">
                  <w:rPr>
                    <w:rStyle w:val="Hyperlink"/>
                    <w:noProof/>
                  </w:rPr>
                </w:rPrChange>
              </w:rPr>
              <w:delText>4.1</w:delText>
            </w:r>
            <w:r w:rsidDel="0039059D">
              <w:rPr>
                <w:rFonts w:asciiTheme="minorHAnsi" w:eastAsiaTheme="minorEastAsia" w:hAnsiTheme="minorHAnsi" w:cstheme="minorBidi"/>
                <w:noProof/>
                <w:sz w:val="22"/>
                <w:lang w:eastAsia="sv-SE"/>
              </w:rPr>
              <w:tab/>
            </w:r>
            <w:r w:rsidRPr="00BB79F8" w:rsidDel="0039059D">
              <w:rPr>
                <w:noProof/>
                <w:rPrChange w:id="703" w:author="Björn Genfors" w:date="2014-03-31T12:55:00Z">
                  <w:rPr>
                    <w:rStyle w:val="Hyperlink"/>
                    <w:noProof/>
                  </w:rPr>
                </w:rPrChange>
              </w:rPr>
              <w:delText>Informationssäkerhet och juridik</w:delText>
            </w:r>
            <w:r w:rsidDel="0039059D">
              <w:rPr>
                <w:noProof/>
                <w:webHidden/>
              </w:rPr>
              <w:tab/>
              <w:delText>28</w:delText>
            </w:r>
          </w:del>
        </w:p>
        <w:p w14:paraId="16C61A90" w14:textId="77777777" w:rsidR="0027683A" w:rsidDel="0039059D" w:rsidRDefault="0027683A" w:rsidP="000D0257">
          <w:pPr>
            <w:pStyle w:val="TOC1"/>
            <w:rPr>
              <w:del w:id="704" w:author="Khaled Daham" w:date="2014-04-04T08:19:00Z"/>
              <w:rFonts w:asciiTheme="minorHAnsi" w:eastAsiaTheme="minorEastAsia" w:hAnsiTheme="minorHAnsi" w:cstheme="minorBidi"/>
              <w:noProof/>
              <w:sz w:val="22"/>
              <w:lang w:eastAsia="sv-SE"/>
            </w:rPr>
          </w:pPr>
          <w:del w:id="705" w:author="Khaled Daham" w:date="2014-04-04T08:19:00Z">
            <w:r w:rsidRPr="00BB79F8" w:rsidDel="0039059D">
              <w:rPr>
                <w:noProof/>
                <w:rPrChange w:id="706" w:author="Björn Genfors" w:date="2014-03-31T12:55:00Z">
                  <w:rPr>
                    <w:rStyle w:val="Hyperlink"/>
                    <w:noProof/>
                  </w:rPr>
                </w:rPrChange>
              </w:rPr>
              <w:delText>Medarbetarens direktåtkomst</w:delText>
            </w:r>
            <w:r w:rsidDel="0039059D">
              <w:rPr>
                <w:noProof/>
                <w:webHidden/>
              </w:rPr>
              <w:tab/>
              <w:delText>28</w:delText>
            </w:r>
          </w:del>
        </w:p>
        <w:p w14:paraId="48F5C46E" w14:textId="77777777" w:rsidR="0027683A" w:rsidDel="0039059D" w:rsidRDefault="0027683A" w:rsidP="000D0257">
          <w:pPr>
            <w:pStyle w:val="TOC1"/>
            <w:rPr>
              <w:del w:id="707" w:author="Khaled Daham" w:date="2014-04-04T08:19:00Z"/>
              <w:rFonts w:asciiTheme="minorHAnsi" w:eastAsiaTheme="minorEastAsia" w:hAnsiTheme="minorHAnsi" w:cstheme="minorBidi"/>
              <w:noProof/>
              <w:sz w:val="22"/>
              <w:lang w:eastAsia="sv-SE"/>
            </w:rPr>
          </w:pPr>
          <w:del w:id="708" w:author="Khaled Daham" w:date="2014-04-04T08:19:00Z">
            <w:r w:rsidRPr="00BB79F8" w:rsidDel="0039059D">
              <w:rPr>
                <w:noProof/>
                <w:rPrChange w:id="709" w:author="Björn Genfors" w:date="2014-03-31T12:55:00Z">
                  <w:rPr>
                    <w:rStyle w:val="Hyperlink"/>
                    <w:noProof/>
                  </w:rPr>
                </w:rPrChange>
              </w:rPr>
              <w:delText>Patientens direktåtkomst</w:delText>
            </w:r>
            <w:r w:rsidDel="0039059D">
              <w:rPr>
                <w:noProof/>
                <w:webHidden/>
              </w:rPr>
              <w:tab/>
              <w:delText>29</w:delText>
            </w:r>
          </w:del>
        </w:p>
        <w:p w14:paraId="177D79B1" w14:textId="77777777" w:rsidR="0027683A" w:rsidDel="0039059D" w:rsidRDefault="0027683A" w:rsidP="000D0257">
          <w:pPr>
            <w:pStyle w:val="TOC1"/>
            <w:rPr>
              <w:del w:id="710" w:author="Khaled Daham" w:date="2014-04-04T08:19:00Z"/>
              <w:rFonts w:asciiTheme="minorHAnsi" w:eastAsiaTheme="minorEastAsia" w:hAnsiTheme="minorHAnsi" w:cstheme="minorBidi"/>
              <w:noProof/>
              <w:sz w:val="22"/>
              <w:lang w:eastAsia="sv-SE"/>
            </w:rPr>
          </w:pPr>
          <w:del w:id="711" w:author="Khaled Daham" w:date="2014-04-04T08:19:00Z">
            <w:r w:rsidRPr="00BB79F8" w:rsidDel="0039059D">
              <w:rPr>
                <w:noProof/>
                <w:rPrChange w:id="712" w:author="Björn Genfors" w:date="2014-03-31T12:55:00Z">
                  <w:rPr>
                    <w:rStyle w:val="Hyperlink"/>
                    <w:noProof/>
                  </w:rPr>
                </w:rPrChange>
              </w:rPr>
              <w:delText>Generellt</w:delText>
            </w:r>
            <w:r w:rsidDel="0039059D">
              <w:rPr>
                <w:noProof/>
                <w:webHidden/>
              </w:rPr>
              <w:tab/>
              <w:delText>29</w:delText>
            </w:r>
          </w:del>
        </w:p>
        <w:p w14:paraId="43B24AF3" w14:textId="77777777" w:rsidR="0027683A" w:rsidDel="0039059D" w:rsidRDefault="0027683A">
          <w:pPr>
            <w:pStyle w:val="TOC2"/>
            <w:tabs>
              <w:tab w:val="left" w:pos="880"/>
              <w:tab w:val="right" w:leader="dot" w:pos="8664"/>
            </w:tabs>
            <w:rPr>
              <w:del w:id="713" w:author="Khaled Daham" w:date="2014-04-04T08:19:00Z"/>
              <w:rFonts w:asciiTheme="minorHAnsi" w:eastAsiaTheme="minorEastAsia" w:hAnsiTheme="minorHAnsi" w:cstheme="minorBidi"/>
              <w:noProof/>
              <w:sz w:val="22"/>
              <w:lang w:eastAsia="sv-SE"/>
            </w:rPr>
          </w:pPr>
          <w:del w:id="714" w:author="Khaled Daham" w:date="2014-04-04T08:19:00Z">
            <w:r w:rsidRPr="00BB79F8" w:rsidDel="0039059D">
              <w:rPr>
                <w:noProof/>
                <w:rPrChange w:id="715" w:author="Björn Genfors" w:date="2014-03-31T12:55:00Z">
                  <w:rPr>
                    <w:rStyle w:val="Hyperlink"/>
                    <w:noProof/>
                  </w:rPr>
                </w:rPrChange>
              </w:rPr>
              <w:delText>4.2</w:delText>
            </w:r>
            <w:r w:rsidDel="0039059D">
              <w:rPr>
                <w:rFonts w:asciiTheme="minorHAnsi" w:eastAsiaTheme="minorEastAsia" w:hAnsiTheme="minorHAnsi" w:cstheme="minorBidi"/>
                <w:noProof/>
                <w:sz w:val="22"/>
                <w:lang w:eastAsia="sv-SE"/>
              </w:rPr>
              <w:tab/>
            </w:r>
            <w:r w:rsidRPr="00BB79F8" w:rsidDel="0039059D">
              <w:rPr>
                <w:noProof/>
                <w:rPrChange w:id="716" w:author="Björn Genfors" w:date="2014-03-31T12:55:00Z">
                  <w:rPr>
                    <w:rStyle w:val="Hyperlink"/>
                    <w:noProof/>
                  </w:rPr>
                </w:rPrChange>
              </w:rPr>
              <w:delText>Icke funktionella krav</w:delText>
            </w:r>
            <w:r w:rsidDel="0039059D">
              <w:rPr>
                <w:noProof/>
                <w:webHidden/>
              </w:rPr>
              <w:tab/>
              <w:delText>29</w:delText>
            </w:r>
          </w:del>
        </w:p>
        <w:p w14:paraId="29F22957" w14:textId="77777777" w:rsidR="0027683A" w:rsidDel="0039059D" w:rsidRDefault="0027683A">
          <w:pPr>
            <w:pStyle w:val="TOC3"/>
            <w:tabs>
              <w:tab w:val="left" w:pos="1100"/>
              <w:tab w:val="right" w:leader="dot" w:pos="8664"/>
            </w:tabs>
            <w:rPr>
              <w:del w:id="717" w:author="Khaled Daham" w:date="2014-04-04T08:19:00Z"/>
              <w:rFonts w:asciiTheme="minorHAnsi" w:eastAsiaTheme="minorEastAsia" w:hAnsiTheme="minorHAnsi" w:cstheme="minorBidi"/>
              <w:noProof/>
              <w:sz w:val="22"/>
              <w:lang w:eastAsia="sv-SE"/>
            </w:rPr>
          </w:pPr>
          <w:del w:id="718" w:author="Khaled Daham" w:date="2014-04-04T08:19:00Z">
            <w:r w:rsidRPr="00BB79F8" w:rsidDel="0039059D">
              <w:rPr>
                <w:noProof/>
                <w:rPrChange w:id="719" w:author="Björn Genfors" w:date="2014-03-31T12:55:00Z">
                  <w:rPr>
                    <w:rStyle w:val="Hyperlink"/>
                    <w:noProof/>
                  </w:rPr>
                </w:rPrChange>
              </w:rPr>
              <w:delText>4.2.1</w:delText>
            </w:r>
            <w:r w:rsidDel="0039059D">
              <w:rPr>
                <w:rFonts w:asciiTheme="minorHAnsi" w:eastAsiaTheme="minorEastAsia" w:hAnsiTheme="minorHAnsi" w:cstheme="minorBidi"/>
                <w:noProof/>
                <w:sz w:val="22"/>
                <w:lang w:eastAsia="sv-SE"/>
              </w:rPr>
              <w:tab/>
            </w:r>
            <w:r w:rsidRPr="00BB79F8" w:rsidDel="0039059D">
              <w:rPr>
                <w:noProof/>
                <w:rPrChange w:id="720" w:author="Björn Genfors" w:date="2014-03-31T12:55:00Z">
                  <w:rPr>
                    <w:rStyle w:val="Hyperlink"/>
                    <w:noProof/>
                  </w:rPr>
                </w:rPrChange>
              </w:rPr>
              <w:delText>SLA krav</w:delText>
            </w:r>
            <w:r w:rsidDel="0039059D">
              <w:rPr>
                <w:noProof/>
                <w:webHidden/>
              </w:rPr>
              <w:tab/>
              <w:delText>29</w:delText>
            </w:r>
          </w:del>
        </w:p>
        <w:p w14:paraId="4A28B902" w14:textId="77777777" w:rsidR="0027683A" w:rsidDel="0039059D" w:rsidRDefault="0027683A">
          <w:pPr>
            <w:pStyle w:val="TOC3"/>
            <w:tabs>
              <w:tab w:val="left" w:pos="1100"/>
              <w:tab w:val="right" w:leader="dot" w:pos="8664"/>
            </w:tabs>
            <w:rPr>
              <w:del w:id="721" w:author="Khaled Daham" w:date="2014-04-04T08:19:00Z"/>
              <w:rFonts w:asciiTheme="minorHAnsi" w:eastAsiaTheme="minorEastAsia" w:hAnsiTheme="minorHAnsi" w:cstheme="minorBidi"/>
              <w:noProof/>
              <w:sz w:val="22"/>
              <w:lang w:eastAsia="sv-SE"/>
            </w:rPr>
          </w:pPr>
          <w:del w:id="722" w:author="Khaled Daham" w:date="2014-04-04T08:19:00Z">
            <w:r w:rsidRPr="00BB79F8" w:rsidDel="0039059D">
              <w:rPr>
                <w:noProof/>
                <w:rPrChange w:id="723" w:author="Björn Genfors" w:date="2014-03-31T12:55:00Z">
                  <w:rPr>
                    <w:rStyle w:val="Hyperlink"/>
                    <w:noProof/>
                  </w:rPr>
                </w:rPrChange>
              </w:rPr>
              <w:delText>4.2.2</w:delText>
            </w:r>
            <w:r w:rsidDel="0039059D">
              <w:rPr>
                <w:rFonts w:asciiTheme="minorHAnsi" w:eastAsiaTheme="minorEastAsia" w:hAnsiTheme="minorHAnsi" w:cstheme="minorBidi"/>
                <w:noProof/>
                <w:sz w:val="22"/>
                <w:lang w:eastAsia="sv-SE"/>
              </w:rPr>
              <w:tab/>
            </w:r>
            <w:r w:rsidRPr="00BB79F8" w:rsidDel="0039059D">
              <w:rPr>
                <w:noProof/>
                <w:rPrChange w:id="724" w:author="Björn Genfors" w:date="2014-03-31T12:55:00Z">
                  <w:rPr>
                    <w:rStyle w:val="Hyperlink"/>
                    <w:noProof/>
                  </w:rPr>
                </w:rPrChange>
              </w:rPr>
              <w:delText>Övriga krav</w:delText>
            </w:r>
            <w:r w:rsidDel="0039059D">
              <w:rPr>
                <w:noProof/>
                <w:webHidden/>
              </w:rPr>
              <w:tab/>
              <w:delText>30</w:delText>
            </w:r>
          </w:del>
        </w:p>
        <w:p w14:paraId="174E69BB" w14:textId="77777777" w:rsidR="0027683A" w:rsidDel="0039059D" w:rsidRDefault="0027683A">
          <w:pPr>
            <w:pStyle w:val="TOC2"/>
            <w:tabs>
              <w:tab w:val="left" w:pos="880"/>
              <w:tab w:val="right" w:leader="dot" w:pos="8664"/>
            </w:tabs>
            <w:rPr>
              <w:del w:id="725" w:author="Khaled Daham" w:date="2014-04-04T08:19:00Z"/>
              <w:rFonts w:asciiTheme="minorHAnsi" w:eastAsiaTheme="minorEastAsia" w:hAnsiTheme="minorHAnsi" w:cstheme="minorBidi"/>
              <w:noProof/>
              <w:sz w:val="22"/>
              <w:lang w:eastAsia="sv-SE"/>
            </w:rPr>
          </w:pPr>
          <w:del w:id="726" w:author="Khaled Daham" w:date="2014-04-04T08:19:00Z">
            <w:r w:rsidRPr="00BB79F8" w:rsidDel="0039059D">
              <w:rPr>
                <w:noProof/>
                <w:rPrChange w:id="727" w:author="Björn Genfors" w:date="2014-03-31T12:55:00Z">
                  <w:rPr>
                    <w:rStyle w:val="Hyperlink"/>
                    <w:noProof/>
                  </w:rPr>
                </w:rPrChange>
              </w:rPr>
              <w:delText>4.3</w:delText>
            </w:r>
            <w:r w:rsidDel="0039059D">
              <w:rPr>
                <w:rFonts w:asciiTheme="minorHAnsi" w:eastAsiaTheme="minorEastAsia" w:hAnsiTheme="minorHAnsi" w:cstheme="minorBidi"/>
                <w:noProof/>
                <w:sz w:val="22"/>
                <w:lang w:eastAsia="sv-SE"/>
              </w:rPr>
              <w:tab/>
            </w:r>
            <w:r w:rsidRPr="00BB79F8" w:rsidDel="0039059D">
              <w:rPr>
                <w:noProof/>
                <w:rPrChange w:id="728" w:author="Björn Genfors" w:date="2014-03-31T12:55:00Z">
                  <w:rPr>
                    <w:rStyle w:val="Hyperlink"/>
                    <w:noProof/>
                  </w:rPr>
                </w:rPrChange>
              </w:rPr>
              <w:delText>Felhantering</w:delText>
            </w:r>
            <w:r w:rsidDel="0039059D">
              <w:rPr>
                <w:noProof/>
                <w:webHidden/>
              </w:rPr>
              <w:tab/>
              <w:delText>31</w:delText>
            </w:r>
          </w:del>
        </w:p>
        <w:p w14:paraId="363AE2E8" w14:textId="77777777" w:rsidR="0027683A" w:rsidDel="0039059D" w:rsidRDefault="0027683A">
          <w:pPr>
            <w:pStyle w:val="TOC3"/>
            <w:tabs>
              <w:tab w:val="left" w:pos="1100"/>
              <w:tab w:val="right" w:leader="dot" w:pos="8664"/>
            </w:tabs>
            <w:rPr>
              <w:del w:id="729" w:author="Khaled Daham" w:date="2014-04-04T08:19:00Z"/>
              <w:rFonts w:asciiTheme="minorHAnsi" w:eastAsiaTheme="minorEastAsia" w:hAnsiTheme="minorHAnsi" w:cstheme="minorBidi"/>
              <w:noProof/>
              <w:sz w:val="22"/>
              <w:lang w:eastAsia="sv-SE"/>
            </w:rPr>
          </w:pPr>
          <w:del w:id="730" w:author="Khaled Daham" w:date="2014-04-04T08:19:00Z">
            <w:r w:rsidRPr="00BB79F8" w:rsidDel="0039059D">
              <w:rPr>
                <w:noProof/>
                <w:rPrChange w:id="731" w:author="Björn Genfors" w:date="2014-03-31T12:55:00Z">
                  <w:rPr>
                    <w:rStyle w:val="Hyperlink"/>
                    <w:noProof/>
                  </w:rPr>
                </w:rPrChange>
              </w:rPr>
              <w:delText>4.3.1</w:delText>
            </w:r>
            <w:r w:rsidDel="0039059D">
              <w:rPr>
                <w:rFonts w:asciiTheme="minorHAnsi" w:eastAsiaTheme="minorEastAsia" w:hAnsiTheme="minorHAnsi" w:cstheme="minorBidi"/>
                <w:noProof/>
                <w:sz w:val="22"/>
                <w:lang w:eastAsia="sv-SE"/>
              </w:rPr>
              <w:tab/>
            </w:r>
            <w:r w:rsidRPr="00BB79F8" w:rsidDel="0039059D">
              <w:rPr>
                <w:noProof/>
                <w:rPrChange w:id="732" w:author="Björn Genfors" w:date="2014-03-31T12:55:00Z">
                  <w:rPr>
                    <w:rStyle w:val="Hyperlink"/>
                    <w:noProof/>
                  </w:rPr>
                </w:rPrChange>
              </w:rPr>
              <w:delText>Krav på en tjänsteproducent</w:delText>
            </w:r>
            <w:r w:rsidDel="0039059D">
              <w:rPr>
                <w:noProof/>
                <w:webHidden/>
              </w:rPr>
              <w:tab/>
              <w:delText>31</w:delText>
            </w:r>
          </w:del>
        </w:p>
        <w:p w14:paraId="0C1FAC0F" w14:textId="77777777" w:rsidR="0027683A" w:rsidDel="0039059D" w:rsidRDefault="0027683A">
          <w:pPr>
            <w:pStyle w:val="TOC3"/>
            <w:tabs>
              <w:tab w:val="left" w:pos="1100"/>
              <w:tab w:val="right" w:leader="dot" w:pos="8664"/>
            </w:tabs>
            <w:rPr>
              <w:del w:id="733" w:author="Khaled Daham" w:date="2014-04-04T08:19:00Z"/>
              <w:rFonts w:asciiTheme="minorHAnsi" w:eastAsiaTheme="minorEastAsia" w:hAnsiTheme="minorHAnsi" w:cstheme="minorBidi"/>
              <w:noProof/>
              <w:sz w:val="22"/>
              <w:lang w:eastAsia="sv-SE"/>
            </w:rPr>
          </w:pPr>
          <w:del w:id="734" w:author="Khaled Daham" w:date="2014-04-04T08:19:00Z">
            <w:r w:rsidRPr="00BB79F8" w:rsidDel="0039059D">
              <w:rPr>
                <w:noProof/>
                <w:rPrChange w:id="735" w:author="Björn Genfors" w:date="2014-03-31T12:55:00Z">
                  <w:rPr>
                    <w:rStyle w:val="Hyperlink"/>
                    <w:noProof/>
                  </w:rPr>
                </w:rPrChange>
              </w:rPr>
              <w:delText>4.3.2</w:delText>
            </w:r>
            <w:r w:rsidDel="0039059D">
              <w:rPr>
                <w:rFonts w:asciiTheme="minorHAnsi" w:eastAsiaTheme="minorEastAsia" w:hAnsiTheme="minorHAnsi" w:cstheme="minorBidi"/>
                <w:noProof/>
                <w:sz w:val="22"/>
                <w:lang w:eastAsia="sv-SE"/>
              </w:rPr>
              <w:tab/>
            </w:r>
            <w:r w:rsidRPr="00BB79F8" w:rsidDel="0039059D">
              <w:rPr>
                <w:noProof/>
                <w:rPrChange w:id="736" w:author="Björn Genfors" w:date="2014-03-31T12:55:00Z">
                  <w:rPr>
                    <w:rStyle w:val="Hyperlink"/>
                    <w:noProof/>
                  </w:rPr>
                </w:rPrChange>
              </w:rPr>
              <w:delText>Krav på en tjänstekonsument</w:delText>
            </w:r>
            <w:r w:rsidDel="0039059D">
              <w:rPr>
                <w:noProof/>
                <w:webHidden/>
              </w:rPr>
              <w:tab/>
              <w:delText>31</w:delText>
            </w:r>
          </w:del>
        </w:p>
        <w:p w14:paraId="361883C2" w14:textId="77777777" w:rsidR="0027683A" w:rsidDel="0039059D" w:rsidRDefault="0027683A" w:rsidP="000D0257">
          <w:pPr>
            <w:pStyle w:val="TOC1"/>
            <w:rPr>
              <w:del w:id="737" w:author="Khaled Daham" w:date="2014-04-04T08:19:00Z"/>
              <w:rFonts w:asciiTheme="minorHAnsi" w:eastAsiaTheme="minorEastAsia" w:hAnsiTheme="minorHAnsi" w:cstheme="minorBidi"/>
              <w:noProof/>
              <w:sz w:val="22"/>
              <w:lang w:eastAsia="sv-SE"/>
            </w:rPr>
          </w:pPr>
          <w:del w:id="738" w:author="Khaled Daham" w:date="2014-04-04T08:19:00Z">
            <w:r w:rsidRPr="00BB79F8" w:rsidDel="0039059D">
              <w:rPr>
                <w:noProof/>
                <w:rPrChange w:id="739" w:author="Björn Genfors" w:date="2014-03-31T12:55:00Z">
                  <w:rPr>
                    <w:rStyle w:val="Hyperlink"/>
                    <w:noProof/>
                  </w:rPr>
                </w:rPrChange>
              </w:rPr>
              <w:delText>5</w:delText>
            </w:r>
            <w:r w:rsidDel="0039059D">
              <w:rPr>
                <w:rFonts w:asciiTheme="minorHAnsi" w:eastAsiaTheme="minorEastAsia" w:hAnsiTheme="minorHAnsi" w:cstheme="minorBidi"/>
                <w:noProof/>
                <w:sz w:val="22"/>
                <w:lang w:eastAsia="sv-SE"/>
              </w:rPr>
              <w:tab/>
            </w:r>
            <w:r w:rsidRPr="00BB79F8" w:rsidDel="0039059D">
              <w:rPr>
                <w:noProof/>
                <w:rPrChange w:id="740" w:author="Björn Genfors" w:date="2014-03-31T12:55:00Z">
                  <w:rPr>
                    <w:rStyle w:val="Hyperlink"/>
                    <w:noProof/>
                  </w:rPr>
                </w:rPrChange>
              </w:rPr>
              <w:delText>Tjänstedomänens meddelandemodeller</w:delText>
            </w:r>
            <w:r w:rsidDel="0039059D">
              <w:rPr>
                <w:noProof/>
                <w:webHidden/>
              </w:rPr>
              <w:tab/>
              <w:delText>32</w:delText>
            </w:r>
          </w:del>
        </w:p>
        <w:p w14:paraId="658367D1" w14:textId="77777777" w:rsidR="0027683A" w:rsidDel="0039059D" w:rsidRDefault="0027683A">
          <w:pPr>
            <w:pStyle w:val="TOC2"/>
            <w:tabs>
              <w:tab w:val="left" w:pos="880"/>
              <w:tab w:val="right" w:leader="dot" w:pos="8664"/>
            </w:tabs>
            <w:rPr>
              <w:del w:id="741" w:author="Khaled Daham" w:date="2014-04-04T08:19:00Z"/>
              <w:rFonts w:asciiTheme="minorHAnsi" w:eastAsiaTheme="minorEastAsia" w:hAnsiTheme="minorHAnsi" w:cstheme="minorBidi"/>
              <w:noProof/>
              <w:sz w:val="22"/>
              <w:lang w:eastAsia="sv-SE"/>
            </w:rPr>
          </w:pPr>
          <w:del w:id="742" w:author="Khaled Daham" w:date="2014-04-04T08:19:00Z">
            <w:r w:rsidRPr="00BB79F8" w:rsidDel="0039059D">
              <w:rPr>
                <w:noProof/>
                <w:rPrChange w:id="743" w:author="Björn Genfors" w:date="2014-03-31T12:55:00Z">
                  <w:rPr>
                    <w:rStyle w:val="Hyperlink"/>
                    <w:noProof/>
                  </w:rPr>
                </w:rPrChange>
              </w:rPr>
              <w:delText>5.1</w:delText>
            </w:r>
            <w:r w:rsidDel="0039059D">
              <w:rPr>
                <w:rFonts w:asciiTheme="minorHAnsi" w:eastAsiaTheme="minorEastAsia" w:hAnsiTheme="minorHAnsi" w:cstheme="minorBidi"/>
                <w:noProof/>
                <w:sz w:val="22"/>
                <w:lang w:eastAsia="sv-SE"/>
              </w:rPr>
              <w:tab/>
            </w:r>
            <w:r w:rsidRPr="00BB79F8" w:rsidDel="0039059D">
              <w:rPr>
                <w:noProof/>
                <w:rPrChange w:id="744" w:author="Björn Genfors" w:date="2014-03-31T12:55:00Z">
                  <w:rPr>
                    <w:rStyle w:val="Hyperlink"/>
                    <w:noProof/>
                  </w:rPr>
                </w:rPrChange>
              </w:rPr>
              <w:delText>V-MIM</w:delText>
            </w:r>
            <w:r w:rsidDel="0039059D">
              <w:rPr>
                <w:noProof/>
                <w:webHidden/>
              </w:rPr>
              <w:tab/>
              <w:delText>32</w:delText>
            </w:r>
          </w:del>
        </w:p>
        <w:p w14:paraId="7D329B8F" w14:textId="77777777" w:rsidR="0027683A" w:rsidDel="0039059D" w:rsidRDefault="0027683A">
          <w:pPr>
            <w:pStyle w:val="TOC3"/>
            <w:tabs>
              <w:tab w:val="left" w:pos="1100"/>
              <w:tab w:val="right" w:leader="dot" w:pos="8664"/>
            </w:tabs>
            <w:rPr>
              <w:del w:id="745" w:author="Khaled Daham" w:date="2014-04-04T08:19:00Z"/>
              <w:rFonts w:asciiTheme="minorHAnsi" w:eastAsiaTheme="minorEastAsia" w:hAnsiTheme="minorHAnsi" w:cstheme="minorBidi"/>
              <w:noProof/>
              <w:sz w:val="22"/>
              <w:lang w:eastAsia="sv-SE"/>
            </w:rPr>
          </w:pPr>
          <w:del w:id="746" w:author="Khaled Daham" w:date="2014-04-04T08:19:00Z">
            <w:r w:rsidRPr="00BB79F8" w:rsidDel="0039059D">
              <w:rPr>
                <w:noProof/>
                <w:rPrChange w:id="747" w:author="Björn Genfors" w:date="2014-03-31T12:55:00Z">
                  <w:rPr>
                    <w:rStyle w:val="Hyperlink"/>
                    <w:noProof/>
                  </w:rPr>
                </w:rPrChange>
              </w:rPr>
              <w:delText>5.1.1</w:delText>
            </w:r>
            <w:r w:rsidDel="0039059D">
              <w:rPr>
                <w:rFonts w:asciiTheme="minorHAnsi" w:eastAsiaTheme="minorEastAsia" w:hAnsiTheme="minorHAnsi" w:cstheme="minorBidi"/>
                <w:noProof/>
                <w:sz w:val="22"/>
                <w:lang w:eastAsia="sv-SE"/>
              </w:rPr>
              <w:tab/>
            </w:r>
            <w:r w:rsidRPr="00BB79F8" w:rsidDel="0039059D">
              <w:rPr>
                <w:noProof/>
                <w:rPrChange w:id="748" w:author="Björn Genfors" w:date="2014-03-31T12:55:00Z">
                  <w:rPr>
                    <w:rStyle w:val="Hyperlink"/>
                    <w:noProof/>
                  </w:rPr>
                </w:rPrChange>
              </w:rPr>
              <w:delText>GetReferallOutcome</w:delText>
            </w:r>
            <w:r w:rsidDel="0039059D">
              <w:rPr>
                <w:noProof/>
                <w:webHidden/>
              </w:rPr>
              <w:tab/>
              <w:delText>32</w:delText>
            </w:r>
          </w:del>
        </w:p>
        <w:p w14:paraId="1986A69A" w14:textId="77777777" w:rsidR="0027683A" w:rsidDel="0039059D" w:rsidRDefault="0027683A">
          <w:pPr>
            <w:pStyle w:val="TOC3"/>
            <w:tabs>
              <w:tab w:val="left" w:pos="1100"/>
              <w:tab w:val="right" w:leader="dot" w:pos="8664"/>
            </w:tabs>
            <w:rPr>
              <w:del w:id="749" w:author="Khaled Daham" w:date="2014-04-04T08:19:00Z"/>
              <w:rFonts w:asciiTheme="minorHAnsi" w:eastAsiaTheme="minorEastAsia" w:hAnsiTheme="minorHAnsi" w:cstheme="minorBidi"/>
              <w:noProof/>
              <w:sz w:val="22"/>
              <w:lang w:eastAsia="sv-SE"/>
            </w:rPr>
          </w:pPr>
          <w:del w:id="750" w:author="Khaled Daham" w:date="2014-04-04T08:19:00Z">
            <w:r w:rsidRPr="00BB79F8" w:rsidDel="0039059D">
              <w:rPr>
                <w:noProof/>
                <w:rPrChange w:id="751" w:author="Björn Genfors" w:date="2014-03-31T12:55:00Z">
                  <w:rPr>
                    <w:rStyle w:val="Hyperlink"/>
                    <w:noProof/>
                  </w:rPr>
                </w:rPrChange>
              </w:rPr>
              <w:delText>5.1.2</w:delText>
            </w:r>
            <w:r w:rsidDel="0039059D">
              <w:rPr>
                <w:rFonts w:asciiTheme="minorHAnsi" w:eastAsiaTheme="minorEastAsia" w:hAnsiTheme="minorHAnsi" w:cstheme="minorBidi"/>
                <w:noProof/>
                <w:sz w:val="22"/>
                <w:lang w:eastAsia="sv-SE"/>
              </w:rPr>
              <w:tab/>
            </w:r>
            <w:r w:rsidRPr="00BB79F8" w:rsidDel="0039059D">
              <w:rPr>
                <w:noProof/>
                <w:rPrChange w:id="752" w:author="Björn Genfors" w:date="2014-03-31T12:55:00Z">
                  <w:rPr>
                    <w:rStyle w:val="Hyperlink"/>
                    <w:noProof/>
                  </w:rPr>
                </w:rPrChange>
              </w:rPr>
              <w:delText>GetMaternityMedicalHistory</w:delText>
            </w:r>
            <w:r w:rsidDel="0039059D">
              <w:rPr>
                <w:noProof/>
                <w:webHidden/>
              </w:rPr>
              <w:tab/>
              <w:delText>36</w:delText>
            </w:r>
          </w:del>
        </w:p>
        <w:p w14:paraId="5DB219EA" w14:textId="77777777" w:rsidR="0027683A" w:rsidDel="0039059D" w:rsidRDefault="0027683A">
          <w:pPr>
            <w:pStyle w:val="TOC3"/>
            <w:tabs>
              <w:tab w:val="left" w:pos="1100"/>
              <w:tab w:val="right" w:leader="dot" w:pos="8664"/>
            </w:tabs>
            <w:rPr>
              <w:del w:id="753" w:author="Khaled Daham" w:date="2014-04-04T08:19:00Z"/>
              <w:rFonts w:asciiTheme="minorHAnsi" w:eastAsiaTheme="minorEastAsia" w:hAnsiTheme="minorHAnsi" w:cstheme="minorBidi"/>
              <w:noProof/>
              <w:sz w:val="22"/>
              <w:lang w:eastAsia="sv-SE"/>
            </w:rPr>
          </w:pPr>
          <w:del w:id="754" w:author="Khaled Daham" w:date="2014-04-04T08:19:00Z">
            <w:r w:rsidRPr="00BB79F8" w:rsidDel="0039059D">
              <w:rPr>
                <w:noProof/>
                <w:rPrChange w:id="755" w:author="Björn Genfors" w:date="2014-03-31T12:55:00Z">
                  <w:rPr>
                    <w:rStyle w:val="Hyperlink"/>
                    <w:noProof/>
                  </w:rPr>
                </w:rPrChange>
              </w:rPr>
              <w:delText>5.1.3</w:delText>
            </w:r>
            <w:r w:rsidDel="0039059D">
              <w:rPr>
                <w:rFonts w:asciiTheme="minorHAnsi" w:eastAsiaTheme="minorEastAsia" w:hAnsiTheme="minorHAnsi" w:cstheme="minorBidi"/>
                <w:noProof/>
                <w:sz w:val="22"/>
                <w:lang w:eastAsia="sv-SE"/>
              </w:rPr>
              <w:tab/>
            </w:r>
            <w:r w:rsidRPr="00BB79F8" w:rsidDel="0039059D">
              <w:rPr>
                <w:noProof/>
                <w:rPrChange w:id="756" w:author="Björn Genfors" w:date="2014-03-31T12:55:00Z">
                  <w:rPr>
                    <w:rStyle w:val="Hyperlink"/>
                    <w:noProof/>
                  </w:rPr>
                </w:rPrChange>
              </w:rPr>
              <w:delText>GetLaboratoryOrderOutcome</w:delText>
            </w:r>
            <w:r w:rsidDel="0039059D">
              <w:rPr>
                <w:noProof/>
                <w:webHidden/>
              </w:rPr>
              <w:tab/>
              <w:delText>43</w:delText>
            </w:r>
          </w:del>
        </w:p>
        <w:p w14:paraId="14991A26" w14:textId="77777777" w:rsidR="0027683A" w:rsidDel="0039059D" w:rsidRDefault="0027683A">
          <w:pPr>
            <w:pStyle w:val="TOC3"/>
            <w:tabs>
              <w:tab w:val="left" w:pos="1100"/>
              <w:tab w:val="right" w:leader="dot" w:pos="8664"/>
            </w:tabs>
            <w:rPr>
              <w:del w:id="757" w:author="Khaled Daham" w:date="2014-04-04T08:19:00Z"/>
              <w:rFonts w:asciiTheme="minorHAnsi" w:eastAsiaTheme="minorEastAsia" w:hAnsiTheme="minorHAnsi" w:cstheme="minorBidi"/>
              <w:noProof/>
              <w:sz w:val="22"/>
              <w:lang w:eastAsia="sv-SE"/>
            </w:rPr>
          </w:pPr>
          <w:del w:id="758" w:author="Khaled Daham" w:date="2014-04-04T08:19:00Z">
            <w:r w:rsidRPr="00BB79F8" w:rsidDel="0039059D">
              <w:rPr>
                <w:noProof/>
                <w:rPrChange w:id="759" w:author="Björn Genfors" w:date="2014-03-31T12:55:00Z">
                  <w:rPr>
                    <w:rStyle w:val="Hyperlink"/>
                    <w:noProof/>
                  </w:rPr>
                </w:rPrChange>
              </w:rPr>
              <w:delText>5.1.4</w:delText>
            </w:r>
            <w:r w:rsidDel="0039059D">
              <w:rPr>
                <w:rFonts w:asciiTheme="minorHAnsi" w:eastAsiaTheme="minorEastAsia" w:hAnsiTheme="minorHAnsi" w:cstheme="minorBidi"/>
                <w:noProof/>
                <w:sz w:val="22"/>
                <w:lang w:eastAsia="sv-SE"/>
              </w:rPr>
              <w:tab/>
            </w:r>
            <w:r w:rsidRPr="00BB79F8" w:rsidDel="0039059D">
              <w:rPr>
                <w:noProof/>
                <w:rPrChange w:id="760" w:author="Björn Genfors" w:date="2014-03-31T12:55:00Z">
                  <w:rPr>
                    <w:rStyle w:val="Hyperlink"/>
                    <w:noProof/>
                  </w:rPr>
                </w:rPrChange>
              </w:rPr>
              <w:delText>GetECGOutcome</w:delText>
            </w:r>
            <w:r w:rsidDel="0039059D">
              <w:rPr>
                <w:noProof/>
                <w:webHidden/>
              </w:rPr>
              <w:tab/>
              <w:delText>48</w:delText>
            </w:r>
          </w:del>
        </w:p>
        <w:p w14:paraId="508CEC1C" w14:textId="77777777" w:rsidR="0027683A" w:rsidDel="0039059D" w:rsidRDefault="0027683A">
          <w:pPr>
            <w:pStyle w:val="TOC3"/>
            <w:tabs>
              <w:tab w:val="left" w:pos="1100"/>
              <w:tab w:val="right" w:leader="dot" w:pos="8664"/>
            </w:tabs>
            <w:rPr>
              <w:del w:id="761" w:author="Khaled Daham" w:date="2014-04-04T08:19:00Z"/>
              <w:rFonts w:asciiTheme="minorHAnsi" w:eastAsiaTheme="minorEastAsia" w:hAnsiTheme="minorHAnsi" w:cstheme="minorBidi"/>
              <w:noProof/>
              <w:sz w:val="22"/>
              <w:lang w:eastAsia="sv-SE"/>
            </w:rPr>
          </w:pPr>
          <w:del w:id="762" w:author="Khaled Daham" w:date="2014-04-04T08:19:00Z">
            <w:r w:rsidRPr="00BB79F8" w:rsidDel="0039059D">
              <w:rPr>
                <w:noProof/>
                <w:rPrChange w:id="763" w:author="Björn Genfors" w:date="2014-03-31T12:55:00Z">
                  <w:rPr>
                    <w:rStyle w:val="Hyperlink"/>
                    <w:noProof/>
                  </w:rPr>
                </w:rPrChange>
              </w:rPr>
              <w:delText>5.1.5</w:delText>
            </w:r>
            <w:r w:rsidDel="0039059D">
              <w:rPr>
                <w:rFonts w:asciiTheme="minorHAnsi" w:eastAsiaTheme="minorEastAsia" w:hAnsiTheme="minorHAnsi" w:cstheme="minorBidi"/>
                <w:noProof/>
                <w:sz w:val="22"/>
                <w:lang w:eastAsia="sv-SE"/>
              </w:rPr>
              <w:tab/>
            </w:r>
            <w:r w:rsidRPr="00BB79F8" w:rsidDel="0039059D">
              <w:rPr>
                <w:noProof/>
                <w:rPrChange w:id="764" w:author="Björn Genfors" w:date="2014-03-31T12:55:00Z">
                  <w:rPr>
                    <w:rStyle w:val="Hyperlink"/>
                    <w:noProof/>
                  </w:rPr>
                </w:rPrChange>
              </w:rPr>
              <w:delText>GetImagingOutcome</w:delText>
            </w:r>
            <w:r w:rsidDel="0039059D">
              <w:rPr>
                <w:noProof/>
                <w:webHidden/>
              </w:rPr>
              <w:tab/>
              <w:delText>53</w:delText>
            </w:r>
          </w:del>
        </w:p>
        <w:p w14:paraId="494AD2E0" w14:textId="77777777" w:rsidR="0027683A" w:rsidDel="0039059D" w:rsidRDefault="0027683A" w:rsidP="000D0257">
          <w:pPr>
            <w:pStyle w:val="TOC1"/>
            <w:rPr>
              <w:del w:id="765" w:author="Khaled Daham" w:date="2014-04-04T08:19:00Z"/>
              <w:rFonts w:asciiTheme="minorHAnsi" w:eastAsiaTheme="minorEastAsia" w:hAnsiTheme="minorHAnsi" w:cstheme="minorBidi"/>
              <w:noProof/>
              <w:sz w:val="22"/>
              <w:lang w:eastAsia="sv-SE"/>
            </w:rPr>
          </w:pPr>
          <w:del w:id="766" w:author="Khaled Daham" w:date="2014-04-04T08:19:00Z">
            <w:r w:rsidRPr="00BB79F8" w:rsidDel="0039059D">
              <w:rPr>
                <w:noProof/>
                <w:rPrChange w:id="767" w:author="Björn Genfors" w:date="2014-03-31T12:55:00Z">
                  <w:rPr>
                    <w:rStyle w:val="Hyperlink"/>
                    <w:noProof/>
                  </w:rPr>
                </w:rPrChange>
              </w:rPr>
              <w:delText>6</w:delText>
            </w:r>
            <w:r w:rsidDel="0039059D">
              <w:rPr>
                <w:rFonts w:asciiTheme="minorHAnsi" w:eastAsiaTheme="minorEastAsia" w:hAnsiTheme="minorHAnsi" w:cstheme="minorBidi"/>
                <w:noProof/>
                <w:sz w:val="22"/>
                <w:lang w:eastAsia="sv-SE"/>
              </w:rPr>
              <w:tab/>
            </w:r>
            <w:r w:rsidRPr="00BB79F8" w:rsidDel="0039059D">
              <w:rPr>
                <w:noProof/>
                <w:rPrChange w:id="768" w:author="Björn Genfors" w:date="2014-03-31T12:55:00Z">
                  <w:rPr>
                    <w:rStyle w:val="Hyperlink"/>
                    <w:noProof/>
                  </w:rPr>
                </w:rPrChange>
              </w:rPr>
              <w:delText>Tjänstekontrakt</w:delText>
            </w:r>
            <w:r w:rsidDel="0039059D">
              <w:rPr>
                <w:noProof/>
                <w:webHidden/>
              </w:rPr>
              <w:tab/>
              <w:delText>59</w:delText>
            </w:r>
          </w:del>
        </w:p>
        <w:p w14:paraId="5688BA02" w14:textId="77777777" w:rsidR="0027683A" w:rsidDel="0039059D" w:rsidRDefault="0027683A">
          <w:pPr>
            <w:pStyle w:val="TOC2"/>
            <w:tabs>
              <w:tab w:val="left" w:pos="880"/>
              <w:tab w:val="right" w:leader="dot" w:pos="8664"/>
            </w:tabs>
            <w:rPr>
              <w:del w:id="769" w:author="Khaled Daham" w:date="2014-04-04T08:19:00Z"/>
              <w:rFonts w:asciiTheme="minorHAnsi" w:eastAsiaTheme="minorEastAsia" w:hAnsiTheme="minorHAnsi" w:cstheme="minorBidi"/>
              <w:noProof/>
              <w:sz w:val="22"/>
              <w:lang w:eastAsia="sv-SE"/>
            </w:rPr>
          </w:pPr>
          <w:del w:id="770" w:author="Khaled Daham" w:date="2014-04-04T08:19:00Z">
            <w:r w:rsidRPr="00BB79F8" w:rsidDel="0039059D">
              <w:rPr>
                <w:noProof/>
                <w:rPrChange w:id="771" w:author="Björn Genfors" w:date="2014-03-31T12:55:00Z">
                  <w:rPr>
                    <w:rStyle w:val="Hyperlink"/>
                    <w:noProof/>
                  </w:rPr>
                </w:rPrChange>
              </w:rPr>
              <w:delText>6.1</w:delText>
            </w:r>
            <w:r w:rsidDel="0039059D">
              <w:rPr>
                <w:rFonts w:asciiTheme="minorHAnsi" w:eastAsiaTheme="minorEastAsia" w:hAnsiTheme="minorHAnsi" w:cstheme="minorBidi"/>
                <w:noProof/>
                <w:sz w:val="22"/>
                <w:lang w:eastAsia="sv-SE"/>
              </w:rPr>
              <w:tab/>
            </w:r>
            <w:r w:rsidRPr="00BB79F8" w:rsidDel="0039059D">
              <w:rPr>
                <w:noProof/>
                <w:rPrChange w:id="772" w:author="Björn Genfors" w:date="2014-03-31T12:55:00Z">
                  <w:rPr>
                    <w:rStyle w:val="Hyperlink"/>
                    <w:noProof/>
                  </w:rPr>
                </w:rPrChange>
              </w:rPr>
              <w:delText>GetReferralOutcome</w:delText>
            </w:r>
            <w:r w:rsidDel="0039059D">
              <w:rPr>
                <w:noProof/>
                <w:webHidden/>
              </w:rPr>
              <w:tab/>
              <w:delText>59</w:delText>
            </w:r>
          </w:del>
        </w:p>
        <w:p w14:paraId="5654C860" w14:textId="77777777" w:rsidR="0027683A" w:rsidDel="0039059D" w:rsidRDefault="0027683A">
          <w:pPr>
            <w:pStyle w:val="TOC3"/>
            <w:tabs>
              <w:tab w:val="left" w:pos="1100"/>
              <w:tab w:val="right" w:leader="dot" w:pos="8664"/>
            </w:tabs>
            <w:rPr>
              <w:del w:id="773" w:author="Khaled Daham" w:date="2014-04-04T08:19:00Z"/>
              <w:rFonts w:asciiTheme="minorHAnsi" w:eastAsiaTheme="minorEastAsia" w:hAnsiTheme="minorHAnsi" w:cstheme="minorBidi"/>
              <w:noProof/>
              <w:sz w:val="22"/>
              <w:lang w:eastAsia="sv-SE"/>
            </w:rPr>
          </w:pPr>
          <w:del w:id="774" w:author="Khaled Daham" w:date="2014-04-04T08:19:00Z">
            <w:r w:rsidRPr="00BB79F8" w:rsidDel="0039059D">
              <w:rPr>
                <w:noProof/>
                <w:rPrChange w:id="775" w:author="Björn Genfors" w:date="2014-03-31T12:55:00Z">
                  <w:rPr>
                    <w:rStyle w:val="Hyperlink"/>
                    <w:noProof/>
                  </w:rPr>
                </w:rPrChange>
              </w:rPr>
              <w:delText>6.1.1</w:delText>
            </w:r>
            <w:r w:rsidDel="0039059D">
              <w:rPr>
                <w:rFonts w:asciiTheme="minorHAnsi" w:eastAsiaTheme="minorEastAsia" w:hAnsiTheme="minorHAnsi" w:cstheme="minorBidi"/>
                <w:noProof/>
                <w:sz w:val="22"/>
                <w:lang w:eastAsia="sv-SE"/>
              </w:rPr>
              <w:tab/>
            </w:r>
            <w:r w:rsidRPr="00BB79F8" w:rsidDel="0039059D">
              <w:rPr>
                <w:noProof/>
                <w:rPrChange w:id="776" w:author="Björn Genfors" w:date="2014-03-31T12:55:00Z">
                  <w:rPr>
                    <w:rStyle w:val="Hyperlink"/>
                    <w:noProof/>
                  </w:rPr>
                </w:rPrChange>
              </w:rPr>
              <w:delText>Version</w:delText>
            </w:r>
            <w:r w:rsidDel="0039059D">
              <w:rPr>
                <w:noProof/>
                <w:webHidden/>
              </w:rPr>
              <w:tab/>
              <w:delText>59</w:delText>
            </w:r>
          </w:del>
        </w:p>
        <w:p w14:paraId="0D97E910" w14:textId="77777777" w:rsidR="0027683A" w:rsidDel="0039059D" w:rsidRDefault="0027683A">
          <w:pPr>
            <w:pStyle w:val="TOC3"/>
            <w:tabs>
              <w:tab w:val="left" w:pos="1100"/>
              <w:tab w:val="right" w:leader="dot" w:pos="8664"/>
            </w:tabs>
            <w:rPr>
              <w:del w:id="777" w:author="Khaled Daham" w:date="2014-04-04T08:19:00Z"/>
              <w:rFonts w:asciiTheme="minorHAnsi" w:eastAsiaTheme="minorEastAsia" w:hAnsiTheme="minorHAnsi" w:cstheme="minorBidi"/>
              <w:noProof/>
              <w:sz w:val="22"/>
              <w:lang w:eastAsia="sv-SE"/>
            </w:rPr>
          </w:pPr>
          <w:del w:id="778" w:author="Khaled Daham" w:date="2014-04-04T08:19:00Z">
            <w:r w:rsidRPr="00BB79F8" w:rsidDel="0039059D">
              <w:rPr>
                <w:noProof/>
                <w:rPrChange w:id="779" w:author="Björn Genfors" w:date="2014-03-31T12:55:00Z">
                  <w:rPr>
                    <w:rStyle w:val="Hyperlink"/>
                    <w:noProof/>
                  </w:rPr>
                </w:rPrChange>
              </w:rPr>
              <w:delText>6.1.2</w:delText>
            </w:r>
            <w:r w:rsidDel="0039059D">
              <w:rPr>
                <w:rFonts w:asciiTheme="minorHAnsi" w:eastAsiaTheme="minorEastAsia" w:hAnsiTheme="minorHAnsi" w:cstheme="minorBidi"/>
                <w:noProof/>
                <w:sz w:val="22"/>
                <w:lang w:eastAsia="sv-SE"/>
              </w:rPr>
              <w:tab/>
            </w:r>
            <w:r w:rsidRPr="00BB79F8" w:rsidDel="0039059D">
              <w:rPr>
                <w:noProof/>
                <w:rPrChange w:id="780" w:author="Björn Genfors" w:date="2014-03-31T12:55:00Z">
                  <w:rPr>
                    <w:rStyle w:val="Hyperlink"/>
                    <w:noProof/>
                  </w:rPr>
                </w:rPrChange>
              </w:rPr>
              <w:delText>Fältregler</w:delText>
            </w:r>
            <w:r w:rsidDel="0039059D">
              <w:rPr>
                <w:noProof/>
                <w:webHidden/>
              </w:rPr>
              <w:tab/>
              <w:delText>59</w:delText>
            </w:r>
          </w:del>
        </w:p>
        <w:p w14:paraId="17D4CAA7" w14:textId="77777777" w:rsidR="0027683A" w:rsidDel="0039059D" w:rsidRDefault="0027683A">
          <w:pPr>
            <w:pStyle w:val="TOC3"/>
            <w:tabs>
              <w:tab w:val="left" w:pos="1100"/>
              <w:tab w:val="right" w:leader="dot" w:pos="8664"/>
            </w:tabs>
            <w:rPr>
              <w:del w:id="781" w:author="Khaled Daham" w:date="2014-04-04T08:19:00Z"/>
              <w:rFonts w:asciiTheme="minorHAnsi" w:eastAsiaTheme="minorEastAsia" w:hAnsiTheme="minorHAnsi" w:cstheme="minorBidi"/>
              <w:noProof/>
              <w:sz w:val="22"/>
              <w:lang w:eastAsia="sv-SE"/>
            </w:rPr>
          </w:pPr>
          <w:del w:id="782" w:author="Khaled Daham" w:date="2014-04-04T08:19:00Z">
            <w:r w:rsidRPr="00BB79F8" w:rsidDel="0039059D">
              <w:rPr>
                <w:noProof/>
                <w:rPrChange w:id="783" w:author="Björn Genfors" w:date="2014-03-31T12:55:00Z">
                  <w:rPr>
                    <w:rStyle w:val="Hyperlink"/>
                    <w:noProof/>
                  </w:rPr>
                </w:rPrChange>
              </w:rPr>
              <w:delText>6.1.3</w:delText>
            </w:r>
            <w:r w:rsidDel="0039059D">
              <w:rPr>
                <w:rFonts w:asciiTheme="minorHAnsi" w:eastAsiaTheme="minorEastAsia" w:hAnsiTheme="minorHAnsi" w:cstheme="minorBidi"/>
                <w:noProof/>
                <w:sz w:val="22"/>
                <w:lang w:eastAsia="sv-SE"/>
              </w:rPr>
              <w:tab/>
            </w:r>
            <w:r w:rsidRPr="00BB79F8" w:rsidDel="0039059D">
              <w:rPr>
                <w:noProof/>
                <w:rPrChange w:id="784" w:author="Björn Genfors" w:date="2014-03-31T12:55:00Z">
                  <w:rPr>
                    <w:rStyle w:val="Hyperlink"/>
                    <w:noProof/>
                  </w:rPr>
                </w:rPrChange>
              </w:rPr>
              <w:delText>Övriga regler</w:delText>
            </w:r>
            <w:r w:rsidDel="0039059D">
              <w:rPr>
                <w:noProof/>
                <w:webHidden/>
              </w:rPr>
              <w:tab/>
              <w:delText>64</w:delText>
            </w:r>
          </w:del>
        </w:p>
        <w:p w14:paraId="596F3937" w14:textId="77777777" w:rsidR="0027683A" w:rsidDel="0039059D" w:rsidRDefault="0027683A">
          <w:pPr>
            <w:pStyle w:val="TOC2"/>
            <w:tabs>
              <w:tab w:val="left" w:pos="880"/>
              <w:tab w:val="right" w:leader="dot" w:pos="8664"/>
            </w:tabs>
            <w:rPr>
              <w:del w:id="785" w:author="Khaled Daham" w:date="2014-04-04T08:19:00Z"/>
              <w:rFonts w:asciiTheme="minorHAnsi" w:eastAsiaTheme="minorEastAsia" w:hAnsiTheme="minorHAnsi" w:cstheme="minorBidi"/>
              <w:noProof/>
              <w:sz w:val="22"/>
              <w:lang w:eastAsia="sv-SE"/>
            </w:rPr>
          </w:pPr>
          <w:del w:id="786" w:author="Khaled Daham" w:date="2014-04-04T08:19:00Z">
            <w:r w:rsidRPr="00BB79F8" w:rsidDel="0039059D">
              <w:rPr>
                <w:noProof/>
                <w:rPrChange w:id="787" w:author="Björn Genfors" w:date="2014-03-31T12:55:00Z">
                  <w:rPr>
                    <w:rStyle w:val="Hyperlink"/>
                    <w:noProof/>
                  </w:rPr>
                </w:rPrChange>
              </w:rPr>
              <w:delText>6.2</w:delText>
            </w:r>
            <w:r w:rsidDel="0039059D">
              <w:rPr>
                <w:rFonts w:asciiTheme="minorHAnsi" w:eastAsiaTheme="minorEastAsia" w:hAnsiTheme="minorHAnsi" w:cstheme="minorBidi"/>
                <w:noProof/>
                <w:sz w:val="22"/>
                <w:lang w:eastAsia="sv-SE"/>
              </w:rPr>
              <w:tab/>
            </w:r>
            <w:r w:rsidRPr="00BB79F8" w:rsidDel="0039059D">
              <w:rPr>
                <w:noProof/>
                <w:rPrChange w:id="788" w:author="Björn Genfors" w:date="2014-03-31T12:55:00Z">
                  <w:rPr>
                    <w:rStyle w:val="Hyperlink"/>
                    <w:noProof/>
                  </w:rPr>
                </w:rPrChange>
              </w:rPr>
              <w:delText>GetMaternityMedicalHistory</w:delText>
            </w:r>
            <w:r w:rsidDel="0039059D">
              <w:rPr>
                <w:noProof/>
                <w:webHidden/>
              </w:rPr>
              <w:tab/>
              <w:delText>66</w:delText>
            </w:r>
          </w:del>
        </w:p>
        <w:p w14:paraId="1AF2D6F0" w14:textId="77777777" w:rsidR="0027683A" w:rsidDel="0039059D" w:rsidRDefault="0027683A">
          <w:pPr>
            <w:pStyle w:val="TOC3"/>
            <w:tabs>
              <w:tab w:val="left" w:pos="1100"/>
              <w:tab w:val="right" w:leader="dot" w:pos="8664"/>
            </w:tabs>
            <w:rPr>
              <w:del w:id="789" w:author="Khaled Daham" w:date="2014-04-04T08:19:00Z"/>
              <w:rFonts w:asciiTheme="minorHAnsi" w:eastAsiaTheme="minorEastAsia" w:hAnsiTheme="minorHAnsi" w:cstheme="minorBidi"/>
              <w:noProof/>
              <w:sz w:val="22"/>
              <w:lang w:eastAsia="sv-SE"/>
            </w:rPr>
          </w:pPr>
          <w:del w:id="790" w:author="Khaled Daham" w:date="2014-04-04T08:19:00Z">
            <w:r w:rsidRPr="00BB79F8" w:rsidDel="0039059D">
              <w:rPr>
                <w:noProof/>
                <w:rPrChange w:id="791" w:author="Björn Genfors" w:date="2014-03-31T12:55:00Z">
                  <w:rPr>
                    <w:rStyle w:val="Hyperlink"/>
                    <w:noProof/>
                  </w:rPr>
                </w:rPrChange>
              </w:rPr>
              <w:delText>6.2.1</w:delText>
            </w:r>
            <w:r w:rsidDel="0039059D">
              <w:rPr>
                <w:rFonts w:asciiTheme="minorHAnsi" w:eastAsiaTheme="minorEastAsia" w:hAnsiTheme="minorHAnsi" w:cstheme="minorBidi"/>
                <w:noProof/>
                <w:sz w:val="22"/>
                <w:lang w:eastAsia="sv-SE"/>
              </w:rPr>
              <w:tab/>
            </w:r>
            <w:r w:rsidRPr="00BB79F8" w:rsidDel="0039059D">
              <w:rPr>
                <w:noProof/>
                <w:rPrChange w:id="792" w:author="Björn Genfors" w:date="2014-03-31T12:55:00Z">
                  <w:rPr>
                    <w:rStyle w:val="Hyperlink"/>
                    <w:noProof/>
                  </w:rPr>
                </w:rPrChange>
              </w:rPr>
              <w:delText>Version</w:delText>
            </w:r>
            <w:r w:rsidDel="0039059D">
              <w:rPr>
                <w:noProof/>
                <w:webHidden/>
              </w:rPr>
              <w:tab/>
              <w:delText>66</w:delText>
            </w:r>
          </w:del>
        </w:p>
        <w:p w14:paraId="712C7480" w14:textId="77777777" w:rsidR="0027683A" w:rsidDel="0039059D" w:rsidRDefault="0027683A">
          <w:pPr>
            <w:pStyle w:val="TOC3"/>
            <w:tabs>
              <w:tab w:val="left" w:pos="1100"/>
              <w:tab w:val="right" w:leader="dot" w:pos="8664"/>
            </w:tabs>
            <w:rPr>
              <w:del w:id="793" w:author="Khaled Daham" w:date="2014-04-04T08:19:00Z"/>
              <w:rFonts w:asciiTheme="minorHAnsi" w:eastAsiaTheme="minorEastAsia" w:hAnsiTheme="minorHAnsi" w:cstheme="minorBidi"/>
              <w:noProof/>
              <w:sz w:val="22"/>
              <w:lang w:eastAsia="sv-SE"/>
            </w:rPr>
          </w:pPr>
          <w:del w:id="794" w:author="Khaled Daham" w:date="2014-04-04T08:19:00Z">
            <w:r w:rsidRPr="00BB79F8" w:rsidDel="0039059D">
              <w:rPr>
                <w:noProof/>
                <w:rPrChange w:id="795" w:author="Björn Genfors" w:date="2014-03-31T12:55:00Z">
                  <w:rPr>
                    <w:rStyle w:val="Hyperlink"/>
                    <w:noProof/>
                  </w:rPr>
                </w:rPrChange>
              </w:rPr>
              <w:delText>6.2.2</w:delText>
            </w:r>
            <w:r w:rsidDel="0039059D">
              <w:rPr>
                <w:rFonts w:asciiTheme="minorHAnsi" w:eastAsiaTheme="minorEastAsia" w:hAnsiTheme="minorHAnsi" w:cstheme="minorBidi"/>
                <w:noProof/>
                <w:sz w:val="22"/>
                <w:lang w:eastAsia="sv-SE"/>
              </w:rPr>
              <w:tab/>
            </w:r>
            <w:r w:rsidRPr="00BB79F8" w:rsidDel="0039059D">
              <w:rPr>
                <w:noProof/>
                <w:rPrChange w:id="796" w:author="Björn Genfors" w:date="2014-03-31T12:55:00Z">
                  <w:rPr>
                    <w:rStyle w:val="Hyperlink"/>
                    <w:noProof/>
                  </w:rPr>
                </w:rPrChange>
              </w:rPr>
              <w:delText>Fältregler</w:delText>
            </w:r>
            <w:r w:rsidDel="0039059D">
              <w:rPr>
                <w:noProof/>
                <w:webHidden/>
              </w:rPr>
              <w:tab/>
              <w:delText>66</w:delText>
            </w:r>
          </w:del>
        </w:p>
        <w:p w14:paraId="517E3EFF" w14:textId="77777777" w:rsidR="0027683A" w:rsidDel="0039059D" w:rsidRDefault="0027683A">
          <w:pPr>
            <w:pStyle w:val="TOC3"/>
            <w:tabs>
              <w:tab w:val="left" w:pos="1100"/>
              <w:tab w:val="right" w:leader="dot" w:pos="8664"/>
            </w:tabs>
            <w:rPr>
              <w:del w:id="797" w:author="Khaled Daham" w:date="2014-04-04T08:19:00Z"/>
              <w:rFonts w:asciiTheme="minorHAnsi" w:eastAsiaTheme="minorEastAsia" w:hAnsiTheme="minorHAnsi" w:cstheme="minorBidi"/>
              <w:noProof/>
              <w:sz w:val="22"/>
              <w:lang w:eastAsia="sv-SE"/>
            </w:rPr>
          </w:pPr>
          <w:del w:id="798" w:author="Khaled Daham" w:date="2014-04-04T08:19:00Z">
            <w:r w:rsidRPr="00BB79F8" w:rsidDel="0039059D">
              <w:rPr>
                <w:noProof/>
                <w:rPrChange w:id="799" w:author="Björn Genfors" w:date="2014-03-31T12:55:00Z">
                  <w:rPr>
                    <w:rStyle w:val="Hyperlink"/>
                    <w:noProof/>
                  </w:rPr>
                </w:rPrChange>
              </w:rPr>
              <w:delText>6.2.3</w:delText>
            </w:r>
            <w:r w:rsidDel="0039059D">
              <w:rPr>
                <w:rFonts w:asciiTheme="minorHAnsi" w:eastAsiaTheme="minorEastAsia" w:hAnsiTheme="minorHAnsi" w:cstheme="minorBidi"/>
                <w:noProof/>
                <w:sz w:val="22"/>
                <w:lang w:eastAsia="sv-SE"/>
              </w:rPr>
              <w:tab/>
            </w:r>
            <w:r w:rsidRPr="00BB79F8" w:rsidDel="0039059D">
              <w:rPr>
                <w:noProof/>
                <w:rPrChange w:id="800" w:author="Björn Genfors" w:date="2014-03-31T12:55:00Z">
                  <w:rPr>
                    <w:rStyle w:val="Hyperlink"/>
                    <w:noProof/>
                  </w:rPr>
                </w:rPrChange>
              </w:rPr>
              <w:delText>Övriga regler</w:delText>
            </w:r>
            <w:r w:rsidDel="0039059D">
              <w:rPr>
                <w:noProof/>
                <w:webHidden/>
              </w:rPr>
              <w:tab/>
              <w:delText>73</w:delText>
            </w:r>
          </w:del>
        </w:p>
        <w:p w14:paraId="73439713" w14:textId="77777777" w:rsidR="0027683A" w:rsidDel="0039059D" w:rsidRDefault="0027683A">
          <w:pPr>
            <w:pStyle w:val="TOC2"/>
            <w:tabs>
              <w:tab w:val="left" w:pos="880"/>
              <w:tab w:val="right" w:leader="dot" w:pos="8664"/>
            </w:tabs>
            <w:rPr>
              <w:del w:id="801" w:author="Khaled Daham" w:date="2014-04-04T08:19:00Z"/>
              <w:rFonts w:asciiTheme="minorHAnsi" w:eastAsiaTheme="minorEastAsia" w:hAnsiTheme="minorHAnsi" w:cstheme="minorBidi"/>
              <w:noProof/>
              <w:sz w:val="22"/>
              <w:lang w:eastAsia="sv-SE"/>
            </w:rPr>
          </w:pPr>
          <w:del w:id="802" w:author="Khaled Daham" w:date="2014-04-04T08:19:00Z">
            <w:r w:rsidRPr="00BB79F8" w:rsidDel="0039059D">
              <w:rPr>
                <w:noProof/>
                <w:rPrChange w:id="803" w:author="Björn Genfors" w:date="2014-03-31T12:55:00Z">
                  <w:rPr>
                    <w:rStyle w:val="Hyperlink"/>
                    <w:noProof/>
                  </w:rPr>
                </w:rPrChange>
              </w:rPr>
              <w:delText>6.3</w:delText>
            </w:r>
            <w:r w:rsidDel="0039059D">
              <w:rPr>
                <w:rFonts w:asciiTheme="minorHAnsi" w:eastAsiaTheme="minorEastAsia" w:hAnsiTheme="minorHAnsi" w:cstheme="minorBidi"/>
                <w:noProof/>
                <w:sz w:val="22"/>
                <w:lang w:eastAsia="sv-SE"/>
              </w:rPr>
              <w:tab/>
            </w:r>
            <w:r w:rsidRPr="00BB79F8" w:rsidDel="0039059D">
              <w:rPr>
                <w:noProof/>
                <w:rPrChange w:id="804" w:author="Björn Genfors" w:date="2014-03-31T12:55:00Z">
                  <w:rPr>
                    <w:rStyle w:val="Hyperlink"/>
                    <w:noProof/>
                  </w:rPr>
                </w:rPrChange>
              </w:rPr>
              <w:delText>GetLaboratoryOrderOutcome</w:delText>
            </w:r>
            <w:r w:rsidDel="0039059D">
              <w:rPr>
                <w:noProof/>
                <w:webHidden/>
              </w:rPr>
              <w:tab/>
              <w:delText>73</w:delText>
            </w:r>
          </w:del>
        </w:p>
        <w:p w14:paraId="030796F6" w14:textId="77777777" w:rsidR="0027683A" w:rsidDel="0039059D" w:rsidRDefault="0027683A">
          <w:pPr>
            <w:pStyle w:val="TOC3"/>
            <w:tabs>
              <w:tab w:val="left" w:pos="1100"/>
              <w:tab w:val="right" w:leader="dot" w:pos="8664"/>
            </w:tabs>
            <w:rPr>
              <w:del w:id="805" w:author="Khaled Daham" w:date="2014-04-04T08:19:00Z"/>
              <w:rFonts w:asciiTheme="minorHAnsi" w:eastAsiaTheme="minorEastAsia" w:hAnsiTheme="minorHAnsi" w:cstheme="minorBidi"/>
              <w:noProof/>
              <w:sz w:val="22"/>
              <w:lang w:eastAsia="sv-SE"/>
            </w:rPr>
          </w:pPr>
          <w:del w:id="806" w:author="Khaled Daham" w:date="2014-04-04T08:19:00Z">
            <w:r w:rsidRPr="00BB79F8" w:rsidDel="0039059D">
              <w:rPr>
                <w:noProof/>
                <w:rPrChange w:id="807" w:author="Björn Genfors" w:date="2014-03-31T12:55:00Z">
                  <w:rPr>
                    <w:rStyle w:val="Hyperlink"/>
                    <w:noProof/>
                  </w:rPr>
                </w:rPrChange>
              </w:rPr>
              <w:delText>6.3.1</w:delText>
            </w:r>
            <w:r w:rsidDel="0039059D">
              <w:rPr>
                <w:rFonts w:asciiTheme="minorHAnsi" w:eastAsiaTheme="minorEastAsia" w:hAnsiTheme="minorHAnsi" w:cstheme="minorBidi"/>
                <w:noProof/>
                <w:sz w:val="22"/>
                <w:lang w:eastAsia="sv-SE"/>
              </w:rPr>
              <w:tab/>
            </w:r>
            <w:r w:rsidRPr="00BB79F8" w:rsidDel="0039059D">
              <w:rPr>
                <w:noProof/>
                <w:rPrChange w:id="808" w:author="Björn Genfors" w:date="2014-03-31T12:55:00Z">
                  <w:rPr>
                    <w:rStyle w:val="Hyperlink"/>
                    <w:noProof/>
                  </w:rPr>
                </w:rPrChange>
              </w:rPr>
              <w:delText>Version</w:delText>
            </w:r>
            <w:r w:rsidDel="0039059D">
              <w:rPr>
                <w:noProof/>
                <w:webHidden/>
              </w:rPr>
              <w:tab/>
              <w:delText>73</w:delText>
            </w:r>
          </w:del>
        </w:p>
        <w:p w14:paraId="553713F0" w14:textId="77777777" w:rsidR="0027683A" w:rsidDel="0039059D" w:rsidRDefault="0027683A">
          <w:pPr>
            <w:pStyle w:val="TOC3"/>
            <w:tabs>
              <w:tab w:val="left" w:pos="1100"/>
              <w:tab w:val="right" w:leader="dot" w:pos="8664"/>
            </w:tabs>
            <w:rPr>
              <w:del w:id="809" w:author="Khaled Daham" w:date="2014-04-04T08:19:00Z"/>
              <w:rFonts w:asciiTheme="minorHAnsi" w:eastAsiaTheme="minorEastAsia" w:hAnsiTheme="minorHAnsi" w:cstheme="minorBidi"/>
              <w:noProof/>
              <w:sz w:val="22"/>
              <w:lang w:eastAsia="sv-SE"/>
            </w:rPr>
          </w:pPr>
          <w:del w:id="810" w:author="Khaled Daham" w:date="2014-04-04T08:19:00Z">
            <w:r w:rsidRPr="00BB79F8" w:rsidDel="0039059D">
              <w:rPr>
                <w:noProof/>
                <w:rPrChange w:id="811" w:author="Björn Genfors" w:date="2014-03-31T12:55:00Z">
                  <w:rPr>
                    <w:rStyle w:val="Hyperlink"/>
                    <w:noProof/>
                  </w:rPr>
                </w:rPrChange>
              </w:rPr>
              <w:delText>6.3.2</w:delText>
            </w:r>
            <w:r w:rsidDel="0039059D">
              <w:rPr>
                <w:rFonts w:asciiTheme="minorHAnsi" w:eastAsiaTheme="minorEastAsia" w:hAnsiTheme="minorHAnsi" w:cstheme="minorBidi"/>
                <w:noProof/>
                <w:sz w:val="22"/>
                <w:lang w:eastAsia="sv-SE"/>
              </w:rPr>
              <w:tab/>
            </w:r>
            <w:r w:rsidRPr="00BB79F8" w:rsidDel="0039059D">
              <w:rPr>
                <w:noProof/>
                <w:rPrChange w:id="812" w:author="Björn Genfors" w:date="2014-03-31T12:55:00Z">
                  <w:rPr>
                    <w:rStyle w:val="Hyperlink"/>
                    <w:noProof/>
                  </w:rPr>
                </w:rPrChange>
              </w:rPr>
              <w:delText>Fältregler</w:delText>
            </w:r>
            <w:r w:rsidDel="0039059D">
              <w:rPr>
                <w:noProof/>
                <w:webHidden/>
              </w:rPr>
              <w:tab/>
              <w:delText>73</w:delText>
            </w:r>
          </w:del>
        </w:p>
        <w:p w14:paraId="3D04BD59" w14:textId="77777777" w:rsidR="0027683A" w:rsidDel="0039059D" w:rsidRDefault="0027683A">
          <w:pPr>
            <w:pStyle w:val="TOC3"/>
            <w:tabs>
              <w:tab w:val="left" w:pos="1100"/>
              <w:tab w:val="right" w:leader="dot" w:pos="8664"/>
            </w:tabs>
            <w:rPr>
              <w:del w:id="813" w:author="Khaled Daham" w:date="2014-04-04T08:19:00Z"/>
              <w:rFonts w:asciiTheme="minorHAnsi" w:eastAsiaTheme="minorEastAsia" w:hAnsiTheme="minorHAnsi" w:cstheme="minorBidi"/>
              <w:noProof/>
              <w:sz w:val="22"/>
              <w:lang w:eastAsia="sv-SE"/>
            </w:rPr>
          </w:pPr>
          <w:del w:id="814" w:author="Khaled Daham" w:date="2014-04-04T08:19:00Z">
            <w:r w:rsidRPr="00BB79F8" w:rsidDel="0039059D">
              <w:rPr>
                <w:noProof/>
                <w:rPrChange w:id="815" w:author="Björn Genfors" w:date="2014-03-31T12:55:00Z">
                  <w:rPr>
                    <w:rStyle w:val="Hyperlink"/>
                    <w:noProof/>
                  </w:rPr>
                </w:rPrChange>
              </w:rPr>
              <w:delText>6.3.3</w:delText>
            </w:r>
            <w:r w:rsidDel="0039059D">
              <w:rPr>
                <w:rFonts w:asciiTheme="minorHAnsi" w:eastAsiaTheme="minorEastAsia" w:hAnsiTheme="minorHAnsi" w:cstheme="minorBidi"/>
                <w:noProof/>
                <w:sz w:val="22"/>
                <w:lang w:eastAsia="sv-SE"/>
              </w:rPr>
              <w:tab/>
            </w:r>
            <w:r w:rsidRPr="00BB79F8" w:rsidDel="0039059D">
              <w:rPr>
                <w:noProof/>
                <w:rPrChange w:id="816" w:author="Björn Genfors" w:date="2014-03-31T12:55:00Z">
                  <w:rPr>
                    <w:rStyle w:val="Hyperlink"/>
                    <w:noProof/>
                  </w:rPr>
                </w:rPrChange>
              </w:rPr>
              <w:delText>Övriga regler</w:delText>
            </w:r>
            <w:r w:rsidDel="0039059D">
              <w:rPr>
                <w:noProof/>
                <w:webHidden/>
              </w:rPr>
              <w:tab/>
              <w:delText>80</w:delText>
            </w:r>
          </w:del>
        </w:p>
        <w:p w14:paraId="79E0E408" w14:textId="77777777" w:rsidR="0027683A" w:rsidDel="0039059D" w:rsidRDefault="0027683A">
          <w:pPr>
            <w:pStyle w:val="TOC2"/>
            <w:tabs>
              <w:tab w:val="left" w:pos="880"/>
              <w:tab w:val="right" w:leader="dot" w:pos="8664"/>
            </w:tabs>
            <w:rPr>
              <w:del w:id="817" w:author="Khaled Daham" w:date="2014-04-04T08:19:00Z"/>
              <w:rFonts w:asciiTheme="minorHAnsi" w:eastAsiaTheme="minorEastAsia" w:hAnsiTheme="minorHAnsi" w:cstheme="minorBidi"/>
              <w:noProof/>
              <w:sz w:val="22"/>
              <w:lang w:eastAsia="sv-SE"/>
            </w:rPr>
          </w:pPr>
          <w:del w:id="818" w:author="Khaled Daham" w:date="2014-04-04T08:19:00Z">
            <w:r w:rsidRPr="00BB79F8" w:rsidDel="0039059D">
              <w:rPr>
                <w:noProof/>
                <w:rPrChange w:id="819" w:author="Björn Genfors" w:date="2014-03-31T12:55:00Z">
                  <w:rPr>
                    <w:rStyle w:val="Hyperlink"/>
                    <w:noProof/>
                  </w:rPr>
                </w:rPrChange>
              </w:rPr>
              <w:delText>6.4</w:delText>
            </w:r>
            <w:r w:rsidDel="0039059D">
              <w:rPr>
                <w:rFonts w:asciiTheme="minorHAnsi" w:eastAsiaTheme="minorEastAsia" w:hAnsiTheme="minorHAnsi" w:cstheme="minorBidi"/>
                <w:noProof/>
                <w:sz w:val="22"/>
                <w:lang w:eastAsia="sv-SE"/>
              </w:rPr>
              <w:tab/>
            </w:r>
            <w:r w:rsidRPr="00BB79F8" w:rsidDel="0039059D">
              <w:rPr>
                <w:noProof/>
                <w:rPrChange w:id="820" w:author="Björn Genfors" w:date="2014-03-31T12:55:00Z">
                  <w:rPr>
                    <w:rStyle w:val="Hyperlink"/>
                    <w:noProof/>
                  </w:rPr>
                </w:rPrChange>
              </w:rPr>
              <w:delText>GetECGOutcome</w:delText>
            </w:r>
            <w:r w:rsidDel="0039059D">
              <w:rPr>
                <w:noProof/>
                <w:webHidden/>
              </w:rPr>
              <w:tab/>
              <w:delText>81</w:delText>
            </w:r>
          </w:del>
        </w:p>
        <w:p w14:paraId="43990BE7" w14:textId="77777777" w:rsidR="0027683A" w:rsidDel="0039059D" w:rsidRDefault="0027683A">
          <w:pPr>
            <w:pStyle w:val="TOC3"/>
            <w:tabs>
              <w:tab w:val="left" w:pos="1100"/>
              <w:tab w:val="right" w:leader="dot" w:pos="8664"/>
            </w:tabs>
            <w:rPr>
              <w:del w:id="821" w:author="Khaled Daham" w:date="2014-04-04T08:19:00Z"/>
              <w:rFonts w:asciiTheme="minorHAnsi" w:eastAsiaTheme="minorEastAsia" w:hAnsiTheme="minorHAnsi" w:cstheme="minorBidi"/>
              <w:noProof/>
              <w:sz w:val="22"/>
              <w:lang w:eastAsia="sv-SE"/>
            </w:rPr>
          </w:pPr>
          <w:del w:id="822" w:author="Khaled Daham" w:date="2014-04-04T08:19:00Z">
            <w:r w:rsidRPr="00BB79F8" w:rsidDel="0039059D">
              <w:rPr>
                <w:noProof/>
                <w:rPrChange w:id="823" w:author="Björn Genfors" w:date="2014-03-31T12:55:00Z">
                  <w:rPr>
                    <w:rStyle w:val="Hyperlink"/>
                    <w:noProof/>
                  </w:rPr>
                </w:rPrChange>
              </w:rPr>
              <w:delText>6.4.1</w:delText>
            </w:r>
            <w:r w:rsidDel="0039059D">
              <w:rPr>
                <w:rFonts w:asciiTheme="minorHAnsi" w:eastAsiaTheme="minorEastAsia" w:hAnsiTheme="minorHAnsi" w:cstheme="minorBidi"/>
                <w:noProof/>
                <w:sz w:val="22"/>
                <w:lang w:eastAsia="sv-SE"/>
              </w:rPr>
              <w:tab/>
            </w:r>
            <w:r w:rsidRPr="00BB79F8" w:rsidDel="0039059D">
              <w:rPr>
                <w:noProof/>
                <w:rPrChange w:id="824" w:author="Björn Genfors" w:date="2014-03-31T12:55:00Z">
                  <w:rPr>
                    <w:rStyle w:val="Hyperlink"/>
                    <w:noProof/>
                  </w:rPr>
                </w:rPrChange>
              </w:rPr>
              <w:delText>Version</w:delText>
            </w:r>
            <w:r w:rsidDel="0039059D">
              <w:rPr>
                <w:noProof/>
                <w:webHidden/>
              </w:rPr>
              <w:tab/>
              <w:delText>81</w:delText>
            </w:r>
          </w:del>
        </w:p>
        <w:p w14:paraId="616A86A4" w14:textId="77777777" w:rsidR="0027683A" w:rsidDel="0039059D" w:rsidRDefault="0027683A">
          <w:pPr>
            <w:pStyle w:val="TOC3"/>
            <w:tabs>
              <w:tab w:val="left" w:pos="1100"/>
              <w:tab w:val="right" w:leader="dot" w:pos="8664"/>
            </w:tabs>
            <w:rPr>
              <w:del w:id="825" w:author="Khaled Daham" w:date="2014-04-04T08:19:00Z"/>
              <w:rFonts w:asciiTheme="minorHAnsi" w:eastAsiaTheme="minorEastAsia" w:hAnsiTheme="minorHAnsi" w:cstheme="minorBidi"/>
              <w:noProof/>
              <w:sz w:val="22"/>
              <w:lang w:eastAsia="sv-SE"/>
            </w:rPr>
          </w:pPr>
          <w:del w:id="826" w:author="Khaled Daham" w:date="2014-04-04T08:19:00Z">
            <w:r w:rsidRPr="00BB79F8" w:rsidDel="0039059D">
              <w:rPr>
                <w:noProof/>
                <w:rPrChange w:id="827" w:author="Björn Genfors" w:date="2014-03-31T12:55:00Z">
                  <w:rPr>
                    <w:rStyle w:val="Hyperlink"/>
                    <w:noProof/>
                  </w:rPr>
                </w:rPrChange>
              </w:rPr>
              <w:delText>6.4.2</w:delText>
            </w:r>
            <w:r w:rsidDel="0039059D">
              <w:rPr>
                <w:rFonts w:asciiTheme="minorHAnsi" w:eastAsiaTheme="minorEastAsia" w:hAnsiTheme="minorHAnsi" w:cstheme="minorBidi"/>
                <w:noProof/>
                <w:sz w:val="22"/>
                <w:lang w:eastAsia="sv-SE"/>
              </w:rPr>
              <w:tab/>
            </w:r>
            <w:r w:rsidRPr="00BB79F8" w:rsidDel="0039059D">
              <w:rPr>
                <w:noProof/>
                <w:rPrChange w:id="828" w:author="Björn Genfors" w:date="2014-03-31T12:55:00Z">
                  <w:rPr>
                    <w:rStyle w:val="Hyperlink"/>
                    <w:noProof/>
                  </w:rPr>
                </w:rPrChange>
              </w:rPr>
              <w:delText>Fältregler</w:delText>
            </w:r>
            <w:r w:rsidDel="0039059D">
              <w:rPr>
                <w:noProof/>
                <w:webHidden/>
              </w:rPr>
              <w:tab/>
              <w:delText>81</w:delText>
            </w:r>
          </w:del>
        </w:p>
        <w:p w14:paraId="4EBC26BB" w14:textId="77777777" w:rsidR="0027683A" w:rsidDel="0039059D" w:rsidRDefault="0027683A">
          <w:pPr>
            <w:pStyle w:val="TOC3"/>
            <w:tabs>
              <w:tab w:val="left" w:pos="1100"/>
              <w:tab w:val="right" w:leader="dot" w:pos="8664"/>
            </w:tabs>
            <w:rPr>
              <w:del w:id="829" w:author="Khaled Daham" w:date="2014-04-04T08:19:00Z"/>
              <w:rFonts w:asciiTheme="minorHAnsi" w:eastAsiaTheme="minorEastAsia" w:hAnsiTheme="minorHAnsi" w:cstheme="minorBidi"/>
              <w:noProof/>
              <w:sz w:val="22"/>
              <w:lang w:eastAsia="sv-SE"/>
            </w:rPr>
          </w:pPr>
          <w:del w:id="830" w:author="Khaled Daham" w:date="2014-04-04T08:19:00Z">
            <w:r w:rsidRPr="00BB79F8" w:rsidDel="0039059D">
              <w:rPr>
                <w:noProof/>
                <w:rPrChange w:id="831" w:author="Björn Genfors" w:date="2014-03-31T12:55:00Z">
                  <w:rPr>
                    <w:rStyle w:val="Hyperlink"/>
                    <w:noProof/>
                  </w:rPr>
                </w:rPrChange>
              </w:rPr>
              <w:delText>6.4.3</w:delText>
            </w:r>
            <w:r w:rsidDel="0039059D">
              <w:rPr>
                <w:rFonts w:asciiTheme="minorHAnsi" w:eastAsiaTheme="minorEastAsia" w:hAnsiTheme="minorHAnsi" w:cstheme="minorBidi"/>
                <w:noProof/>
                <w:sz w:val="22"/>
                <w:lang w:eastAsia="sv-SE"/>
              </w:rPr>
              <w:tab/>
            </w:r>
            <w:r w:rsidRPr="00BB79F8" w:rsidDel="0039059D">
              <w:rPr>
                <w:noProof/>
                <w:rPrChange w:id="832" w:author="Björn Genfors" w:date="2014-03-31T12:55:00Z">
                  <w:rPr>
                    <w:rStyle w:val="Hyperlink"/>
                    <w:noProof/>
                  </w:rPr>
                </w:rPrChange>
              </w:rPr>
              <w:delText>Övriga regler</w:delText>
            </w:r>
            <w:r w:rsidDel="0039059D">
              <w:rPr>
                <w:noProof/>
                <w:webHidden/>
              </w:rPr>
              <w:tab/>
              <w:delText>93</w:delText>
            </w:r>
          </w:del>
        </w:p>
        <w:p w14:paraId="2326B604" w14:textId="77777777" w:rsidR="0027683A" w:rsidDel="0039059D" w:rsidRDefault="0027683A">
          <w:pPr>
            <w:pStyle w:val="TOC2"/>
            <w:tabs>
              <w:tab w:val="left" w:pos="880"/>
              <w:tab w:val="right" w:leader="dot" w:pos="8664"/>
            </w:tabs>
            <w:rPr>
              <w:del w:id="833" w:author="Khaled Daham" w:date="2014-04-04T08:19:00Z"/>
              <w:rFonts w:asciiTheme="minorHAnsi" w:eastAsiaTheme="minorEastAsia" w:hAnsiTheme="minorHAnsi" w:cstheme="minorBidi"/>
              <w:noProof/>
              <w:sz w:val="22"/>
              <w:lang w:eastAsia="sv-SE"/>
            </w:rPr>
          </w:pPr>
          <w:del w:id="834" w:author="Khaled Daham" w:date="2014-04-04T08:19:00Z">
            <w:r w:rsidRPr="00BB79F8" w:rsidDel="0039059D">
              <w:rPr>
                <w:noProof/>
                <w:rPrChange w:id="835" w:author="Björn Genfors" w:date="2014-03-31T12:55:00Z">
                  <w:rPr>
                    <w:rStyle w:val="Hyperlink"/>
                    <w:noProof/>
                  </w:rPr>
                </w:rPrChange>
              </w:rPr>
              <w:delText>6.5</w:delText>
            </w:r>
            <w:r w:rsidDel="0039059D">
              <w:rPr>
                <w:rFonts w:asciiTheme="minorHAnsi" w:eastAsiaTheme="minorEastAsia" w:hAnsiTheme="minorHAnsi" w:cstheme="minorBidi"/>
                <w:noProof/>
                <w:sz w:val="22"/>
                <w:lang w:eastAsia="sv-SE"/>
              </w:rPr>
              <w:tab/>
            </w:r>
            <w:r w:rsidRPr="00BB79F8" w:rsidDel="0039059D">
              <w:rPr>
                <w:noProof/>
                <w:rPrChange w:id="836" w:author="Björn Genfors" w:date="2014-03-31T12:55:00Z">
                  <w:rPr>
                    <w:rStyle w:val="Hyperlink"/>
                    <w:noProof/>
                  </w:rPr>
                </w:rPrChange>
              </w:rPr>
              <w:delText>GetImagingOutcome</w:delText>
            </w:r>
            <w:r w:rsidDel="0039059D">
              <w:rPr>
                <w:noProof/>
                <w:webHidden/>
              </w:rPr>
              <w:tab/>
              <w:delText>94</w:delText>
            </w:r>
          </w:del>
        </w:p>
        <w:p w14:paraId="1F218861" w14:textId="77777777" w:rsidR="0027683A" w:rsidDel="0039059D" w:rsidRDefault="0027683A">
          <w:pPr>
            <w:pStyle w:val="TOC3"/>
            <w:tabs>
              <w:tab w:val="left" w:pos="1100"/>
              <w:tab w:val="right" w:leader="dot" w:pos="8664"/>
            </w:tabs>
            <w:rPr>
              <w:del w:id="837" w:author="Khaled Daham" w:date="2014-04-04T08:19:00Z"/>
              <w:rFonts w:asciiTheme="minorHAnsi" w:eastAsiaTheme="minorEastAsia" w:hAnsiTheme="minorHAnsi" w:cstheme="minorBidi"/>
              <w:noProof/>
              <w:sz w:val="22"/>
              <w:lang w:eastAsia="sv-SE"/>
            </w:rPr>
          </w:pPr>
          <w:del w:id="838" w:author="Khaled Daham" w:date="2014-04-04T08:19:00Z">
            <w:r w:rsidRPr="00BB79F8" w:rsidDel="0039059D">
              <w:rPr>
                <w:noProof/>
                <w:rPrChange w:id="839" w:author="Björn Genfors" w:date="2014-03-31T12:55:00Z">
                  <w:rPr>
                    <w:rStyle w:val="Hyperlink"/>
                    <w:noProof/>
                  </w:rPr>
                </w:rPrChange>
              </w:rPr>
              <w:delText>6.5.1</w:delText>
            </w:r>
            <w:r w:rsidDel="0039059D">
              <w:rPr>
                <w:rFonts w:asciiTheme="minorHAnsi" w:eastAsiaTheme="minorEastAsia" w:hAnsiTheme="minorHAnsi" w:cstheme="minorBidi"/>
                <w:noProof/>
                <w:sz w:val="22"/>
                <w:lang w:eastAsia="sv-SE"/>
              </w:rPr>
              <w:tab/>
            </w:r>
            <w:r w:rsidRPr="00BB79F8" w:rsidDel="0039059D">
              <w:rPr>
                <w:noProof/>
                <w:rPrChange w:id="840" w:author="Björn Genfors" w:date="2014-03-31T12:55:00Z">
                  <w:rPr>
                    <w:rStyle w:val="Hyperlink"/>
                    <w:noProof/>
                  </w:rPr>
                </w:rPrChange>
              </w:rPr>
              <w:delText>Version</w:delText>
            </w:r>
            <w:r w:rsidDel="0039059D">
              <w:rPr>
                <w:noProof/>
                <w:webHidden/>
              </w:rPr>
              <w:tab/>
              <w:delText>94</w:delText>
            </w:r>
          </w:del>
        </w:p>
        <w:p w14:paraId="6479AB4E" w14:textId="77777777" w:rsidR="0027683A" w:rsidDel="0039059D" w:rsidRDefault="0027683A">
          <w:pPr>
            <w:pStyle w:val="TOC3"/>
            <w:tabs>
              <w:tab w:val="left" w:pos="1100"/>
              <w:tab w:val="right" w:leader="dot" w:pos="8664"/>
            </w:tabs>
            <w:rPr>
              <w:del w:id="841" w:author="Khaled Daham" w:date="2014-04-04T08:19:00Z"/>
              <w:rFonts w:asciiTheme="minorHAnsi" w:eastAsiaTheme="minorEastAsia" w:hAnsiTheme="minorHAnsi" w:cstheme="minorBidi"/>
              <w:noProof/>
              <w:sz w:val="22"/>
              <w:lang w:eastAsia="sv-SE"/>
            </w:rPr>
          </w:pPr>
          <w:del w:id="842" w:author="Khaled Daham" w:date="2014-04-04T08:19:00Z">
            <w:r w:rsidRPr="00BB79F8" w:rsidDel="0039059D">
              <w:rPr>
                <w:noProof/>
                <w:rPrChange w:id="843" w:author="Björn Genfors" w:date="2014-03-31T12:55:00Z">
                  <w:rPr>
                    <w:rStyle w:val="Hyperlink"/>
                    <w:noProof/>
                  </w:rPr>
                </w:rPrChange>
              </w:rPr>
              <w:delText>6.5.2</w:delText>
            </w:r>
            <w:r w:rsidDel="0039059D">
              <w:rPr>
                <w:rFonts w:asciiTheme="minorHAnsi" w:eastAsiaTheme="minorEastAsia" w:hAnsiTheme="minorHAnsi" w:cstheme="minorBidi"/>
                <w:noProof/>
                <w:sz w:val="22"/>
                <w:lang w:eastAsia="sv-SE"/>
              </w:rPr>
              <w:tab/>
            </w:r>
            <w:r w:rsidRPr="00BB79F8" w:rsidDel="0039059D">
              <w:rPr>
                <w:noProof/>
                <w:rPrChange w:id="844" w:author="Björn Genfors" w:date="2014-03-31T12:55:00Z">
                  <w:rPr>
                    <w:rStyle w:val="Hyperlink"/>
                    <w:noProof/>
                  </w:rPr>
                </w:rPrChange>
              </w:rPr>
              <w:delText>Fältregler</w:delText>
            </w:r>
            <w:r w:rsidDel="0039059D">
              <w:rPr>
                <w:noProof/>
                <w:webHidden/>
              </w:rPr>
              <w:tab/>
              <w:delText>94</w:delText>
            </w:r>
          </w:del>
        </w:p>
        <w:p w14:paraId="2AADC6C6" w14:textId="77777777" w:rsidR="0027683A" w:rsidDel="0039059D" w:rsidRDefault="0027683A">
          <w:pPr>
            <w:pStyle w:val="TOC3"/>
            <w:tabs>
              <w:tab w:val="left" w:pos="1100"/>
              <w:tab w:val="right" w:leader="dot" w:pos="8664"/>
            </w:tabs>
            <w:rPr>
              <w:del w:id="845" w:author="Khaled Daham" w:date="2014-04-04T08:19:00Z"/>
              <w:rFonts w:asciiTheme="minorHAnsi" w:eastAsiaTheme="minorEastAsia" w:hAnsiTheme="minorHAnsi" w:cstheme="minorBidi"/>
              <w:noProof/>
              <w:sz w:val="22"/>
              <w:lang w:eastAsia="sv-SE"/>
            </w:rPr>
          </w:pPr>
          <w:del w:id="846" w:author="Khaled Daham" w:date="2014-04-04T08:19:00Z">
            <w:r w:rsidRPr="00BB79F8" w:rsidDel="0039059D">
              <w:rPr>
                <w:noProof/>
                <w:rPrChange w:id="847" w:author="Björn Genfors" w:date="2014-03-31T12:55:00Z">
                  <w:rPr>
                    <w:rStyle w:val="Hyperlink"/>
                    <w:noProof/>
                  </w:rPr>
                </w:rPrChange>
              </w:rPr>
              <w:delText>6.5.3</w:delText>
            </w:r>
            <w:r w:rsidDel="0039059D">
              <w:rPr>
                <w:rFonts w:asciiTheme="minorHAnsi" w:eastAsiaTheme="minorEastAsia" w:hAnsiTheme="minorHAnsi" w:cstheme="minorBidi"/>
                <w:noProof/>
                <w:sz w:val="22"/>
                <w:lang w:eastAsia="sv-SE"/>
              </w:rPr>
              <w:tab/>
            </w:r>
            <w:r w:rsidRPr="00BB79F8" w:rsidDel="0039059D">
              <w:rPr>
                <w:noProof/>
                <w:rPrChange w:id="848" w:author="Björn Genfors" w:date="2014-03-31T12:55:00Z">
                  <w:rPr>
                    <w:rStyle w:val="Hyperlink"/>
                    <w:noProof/>
                  </w:rPr>
                </w:rPrChange>
              </w:rPr>
              <w:delText>Övriga regler</w:delText>
            </w:r>
            <w:r w:rsidDel="0039059D">
              <w:rPr>
                <w:noProof/>
                <w:webHidden/>
              </w:rPr>
              <w:tab/>
              <w:delText>105</w:delText>
            </w:r>
          </w:del>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849" w:name="_Toc163963305"/>
      <w:bookmarkStart w:id="850" w:name="_Toc199311100"/>
      <w:bookmarkStart w:id="851" w:name="_Toc199552311"/>
      <w:bookmarkStart w:id="852" w:name="_Toc199552341"/>
      <w:bookmarkStart w:id="853" w:name="_Toc199552434"/>
      <w:bookmarkStart w:id="854" w:name="_Toc224960917"/>
    </w:p>
    <w:p w14:paraId="6344DB3E" w14:textId="77777777" w:rsidR="004255A2" w:rsidRPr="00CC412F" w:rsidRDefault="004255A2" w:rsidP="004255A2">
      <w:pPr>
        <w:rPr>
          <w:color w:val="4F81BD" w:themeColor="accent1"/>
        </w:rPr>
      </w:pPr>
    </w:p>
    <w:p w14:paraId="6BCC6A44" w14:textId="77777777" w:rsidR="004A06CA" w:rsidRDefault="004A06CA">
      <w:pPr>
        <w:spacing w:line="240" w:lineRule="auto"/>
        <w:rPr>
          <w:ins w:id="855" w:author="Björn Genfors" w:date="2014-03-31T13:31:00Z"/>
          <w:b/>
        </w:rPr>
      </w:pPr>
      <w:ins w:id="856" w:author="Björn Genfors" w:date="2014-03-31T13:31:00Z">
        <w:r>
          <w:rPr>
            <w:b/>
          </w:rPr>
          <w:br w:type="page"/>
        </w:r>
      </w:ins>
    </w:p>
    <w:p w14:paraId="271B41A9" w14:textId="5F58C6B8" w:rsidR="004255A2" w:rsidRPr="00CC412F" w:rsidRDefault="004255A2" w:rsidP="004255A2">
      <w:pPr>
        <w:rPr>
          <w:rStyle w:val="BodyTextChar"/>
          <w:rFonts w:ascii="Times New Roman" w:hAnsi="Times New Roman"/>
          <w:szCs w:val="20"/>
        </w:rPr>
      </w:pPr>
      <w:r w:rsidRPr="00CC412F">
        <w:rPr>
          <w:b/>
        </w:rPr>
        <w:lastRenderedPageBreak/>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TOC1"/>
            </w:pPr>
            <w:r w:rsidRPr="00CC412F">
              <w:t>Ändringar i beskrivningar kap 4, 5, 6 och 7.</w:t>
            </w:r>
          </w:p>
        </w:tc>
        <w:tc>
          <w:tcPr>
            <w:tcW w:w="1980" w:type="dxa"/>
          </w:tcPr>
          <w:p w14:paraId="150FEA1C" w14:textId="76CEB6C4" w:rsidR="002D5403" w:rsidRPr="00CC412F" w:rsidRDefault="002D5403" w:rsidP="000D0257">
            <w:pPr>
              <w:pStyle w:val="TOC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TOC1"/>
            </w:pPr>
            <w:r w:rsidRPr="00CC412F">
              <w:t>Ändringar i kap 7, GetCareContact</w:t>
            </w:r>
          </w:p>
        </w:tc>
        <w:tc>
          <w:tcPr>
            <w:tcW w:w="1980" w:type="dxa"/>
          </w:tcPr>
          <w:p w14:paraId="43DFFFDC" w14:textId="0106211A" w:rsidR="002D5403" w:rsidRPr="00CC412F" w:rsidRDefault="002D5403" w:rsidP="000D0257">
            <w:pPr>
              <w:pStyle w:val="TOC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TOC1"/>
            </w:pPr>
            <w:r w:rsidRPr="00CC412F">
              <w:t>Tog bort ej använd gemensam komponent.</w:t>
            </w:r>
          </w:p>
        </w:tc>
        <w:tc>
          <w:tcPr>
            <w:tcW w:w="1980" w:type="dxa"/>
          </w:tcPr>
          <w:p w14:paraId="5EF1CE4F" w14:textId="18C2DE61" w:rsidR="002D5403" w:rsidRPr="00CC412F" w:rsidRDefault="002D5403" w:rsidP="000D0257">
            <w:pPr>
              <w:pStyle w:val="TOC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TOC1"/>
            </w:pPr>
            <w:r w:rsidRPr="00CC412F">
              <w:t>Lagt till kap 8, GetDiagnosis</w:t>
            </w:r>
          </w:p>
        </w:tc>
        <w:tc>
          <w:tcPr>
            <w:tcW w:w="1980" w:type="dxa"/>
          </w:tcPr>
          <w:p w14:paraId="25239FEB" w14:textId="6750EA52" w:rsidR="002D5403" w:rsidRPr="00CC412F" w:rsidRDefault="002D5403" w:rsidP="000D0257">
            <w:pPr>
              <w:pStyle w:val="TOC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TOC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TOC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TOC1"/>
            </w:pPr>
            <w:r w:rsidRPr="00CC412F">
              <w:t xml:space="preserve">Flyttat från domän ehr:patientsummary till </w:t>
            </w:r>
            <w:r w:rsidRPr="00CC412F">
              <w:rPr>
                <w:rFonts w:ascii="Calibri" w:hAnsi="Calibri"/>
                <w:color w:val="000000"/>
              </w:rPr>
              <w:lastRenderedPageBreak/>
              <w:t>clinicalprocess:healthcond:description</w:t>
            </w:r>
          </w:p>
        </w:tc>
        <w:tc>
          <w:tcPr>
            <w:tcW w:w="1980" w:type="dxa"/>
          </w:tcPr>
          <w:p w14:paraId="66222C41" w14:textId="4ACFC17F" w:rsidR="002D5403" w:rsidRPr="00CC412F" w:rsidRDefault="002D5403" w:rsidP="000D0257">
            <w:pPr>
              <w:pStyle w:val="TOC1"/>
              <w:ind w:left="28"/>
            </w:pPr>
            <w:r w:rsidRPr="00CC412F">
              <w:lastRenderedPageBreak/>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lastRenderedPageBreak/>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TOC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TOC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TOC1"/>
            </w:pPr>
            <w:r w:rsidRPr="00CC412F">
              <w:t xml:space="preserve">Rättat spec för serviceDomän i spec för EI-posten </w:t>
            </w:r>
          </w:p>
        </w:tc>
        <w:tc>
          <w:tcPr>
            <w:tcW w:w="1980" w:type="dxa"/>
          </w:tcPr>
          <w:p w14:paraId="156E1437" w14:textId="3F70A321" w:rsidR="002D5403" w:rsidRPr="00CC412F" w:rsidRDefault="002D5403" w:rsidP="000D0257">
            <w:pPr>
              <w:pStyle w:val="TOC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TOC1"/>
            </w:pPr>
            <w:r w:rsidRPr="00CC412F">
              <w:t>Nytt tjänstekontrakt: GetPrenatalMedicalHistory</w:t>
            </w:r>
          </w:p>
        </w:tc>
        <w:tc>
          <w:tcPr>
            <w:tcW w:w="1980" w:type="dxa"/>
          </w:tcPr>
          <w:p w14:paraId="0DEF612E" w14:textId="54ACA988" w:rsidR="002D5403" w:rsidRPr="00CC412F" w:rsidRDefault="002D5403" w:rsidP="000D0257">
            <w:pPr>
              <w:pStyle w:val="TOC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TOC1"/>
            </w:pPr>
            <w:r w:rsidRPr="00CC412F">
              <w:t>Nytt tjänstekontrakt: GetDeliveryMedicalHistory</w:t>
            </w:r>
          </w:p>
        </w:tc>
        <w:tc>
          <w:tcPr>
            <w:tcW w:w="1980" w:type="dxa"/>
          </w:tcPr>
          <w:p w14:paraId="469315E0" w14:textId="0C76EDAE" w:rsidR="002D5403" w:rsidRPr="00CC412F" w:rsidRDefault="002D5403" w:rsidP="000D0257">
            <w:pPr>
              <w:pStyle w:val="TOC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TOC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TOC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TOC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TOC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TOC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TOC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TOC1"/>
            </w:pPr>
            <w:r w:rsidRPr="00CC412F">
              <w:t>Formatteringsproblem åtgärdade</w:t>
            </w:r>
          </w:p>
        </w:tc>
        <w:tc>
          <w:tcPr>
            <w:tcW w:w="1980" w:type="dxa"/>
          </w:tcPr>
          <w:p w14:paraId="18F4D2CA" w14:textId="0F590BF2" w:rsidR="002D5403" w:rsidRPr="00CC412F" w:rsidRDefault="002D5403" w:rsidP="000D0257">
            <w:pPr>
              <w:pStyle w:val="TOC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TOC1"/>
            </w:pPr>
            <w:r w:rsidRPr="00CC412F">
              <w:t>GetLaboratoryOrderOutcome tillags, samt gemensamma komponenter uppdaterade</w:t>
            </w:r>
          </w:p>
        </w:tc>
        <w:tc>
          <w:tcPr>
            <w:tcW w:w="1980" w:type="dxa"/>
          </w:tcPr>
          <w:p w14:paraId="2A845BE1" w14:textId="48E6F152" w:rsidR="002D5403" w:rsidRPr="00CC412F" w:rsidRDefault="002D5403" w:rsidP="000D0257">
            <w:pPr>
              <w:pStyle w:val="TOC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TOC1"/>
            </w:pPr>
            <w:r w:rsidRPr="00CC412F">
              <w:t>Uppdaterat beskrivning av author.</w:t>
            </w:r>
          </w:p>
        </w:tc>
        <w:tc>
          <w:tcPr>
            <w:tcW w:w="1980" w:type="dxa"/>
          </w:tcPr>
          <w:p w14:paraId="105C06B0" w14:textId="4236EA43" w:rsidR="002D5403" w:rsidRPr="00CC412F" w:rsidRDefault="002D5403" w:rsidP="000D0257">
            <w:pPr>
              <w:pStyle w:val="TOC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TOC1"/>
            </w:pPr>
            <w:r w:rsidRPr="00CC412F">
              <w:t>Uppdaterat länkar (4 st.) till HSA-dokumentation under AuthorRoleCode</w:t>
            </w:r>
          </w:p>
        </w:tc>
        <w:tc>
          <w:tcPr>
            <w:tcW w:w="1980" w:type="dxa"/>
          </w:tcPr>
          <w:p w14:paraId="66217CDA" w14:textId="6406A183" w:rsidR="002D5403" w:rsidRPr="00CC412F" w:rsidRDefault="002D5403" w:rsidP="000D0257">
            <w:pPr>
              <w:pStyle w:val="TOC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TOC1"/>
            </w:pPr>
            <w:r w:rsidRPr="00CC412F">
              <w:lastRenderedPageBreak/>
              <w:t>Stavfel transverse (fetalPosition)</w:t>
            </w:r>
          </w:p>
        </w:tc>
        <w:tc>
          <w:tcPr>
            <w:tcW w:w="1980" w:type="dxa"/>
          </w:tcPr>
          <w:p w14:paraId="3039981B" w14:textId="176D3787" w:rsidR="002D5403" w:rsidRPr="00CC412F" w:rsidRDefault="002D5403" w:rsidP="000D0257">
            <w:pPr>
              <w:pStyle w:val="TOC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TOC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TOC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TOC1"/>
            </w:pPr>
            <w:r w:rsidRPr="00CC412F">
              <w:t>laboratoryOrderOutcome uppdaterad med nya komponenter</w:t>
            </w:r>
          </w:p>
        </w:tc>
        <w:tc>
          <w:tcPr>
            <w:tcW w:w="1980" w:type="dxa"/>
          </w:tcPr>
          <w:p w14:paraId="51C614E8" w14:textId="3D3728D2" w:rsidR="002D5403" w:rsidRPr="00CC412F" w:rsidRDefault="002D5403" w:rsidP="000D0257">
            <w:pPr>
              <w:pStyle w:val="TOC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TOC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TOC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TOC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TOC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TOC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TOC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TOC1"/>
            </w:pPr>
            <w:r w:rsidRPr="00CC412F">
              <w:t>Lagt till BMI i GetMaternityMedicalHistory</w:t>
            </w:r>
          </w:p>
        </w:tc>
        <w:tc>
          <w:tcPr>
            <w:tcW w:w="1980" w:type="dxa"/>
          </w:tcPr>
          <w:p w14:paraId="6E7575FA" w14:textId="4BB6F890" w:rsidR="002D5403" w:rsidRPr="00CC412F" w:rsidRDefault="002D5403" w:rsidP="000D0257">
            <w:pPr>
              <w:pStyle w:val="TOC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TOC1"/>
            </w:pPr>
            <w:r w:rsidRPr="00CC412F">
              <w:t>Korrigerat beskrivningen av documentId i PatientSummaryHeader.</w:t>
            </w:r>
          </w:p>
        </w:tc>
        <w:tc>
          <w:tcPr>
            <w:tcW w:w="1980" w:type="dxa"/>
          </w:tcPr>
          <w:p w14:paraId="74FD7F7A" w14:textId="04B5A38D" w:rsidR="002D5403" w:rsidRPr="00CC412F" w:rsidRDefault="002D5403" w:rsidP="000D0257">
            <w:pPr>
              <w:pStyle w:val="TOC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TOC1"/>
            </w:pPr>
            <w:r w:rsidRPr="00CC412F">
              <w:t>Uppdaterat GetReferralOutcome med gemensamma datatyper</w:t>
            </w:r>
          </w:p>
        </w:tc>
        <w:tc>
          <w:tcPr>
            <w:tcW w:w="1980" w:type="dxa"/>
          </w:tcPr>
          <w:p w14:paraId="62EF011A" w14:textId="69817F98" w:rsidR="002D5403" w:rsidRPr="00CC412F" w:rsidRDefault="002D5403" w:rsidP="000D0257">
            <w:pPr>
              <w:pStyle w:val="TOC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Paragraph"/>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TOC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TOC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Paragraph"/>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TOC1"/>
            </w:pPr>
            <w:r w:rsidRPr="00CC412F">
              <w:t>Ändrat kardinalitet för typeOfLeave till 0..*.</w:t>
            </w:r>
          </w:p>
        </w:tc>
        <w:tc>
          <w:tcPr>
            <w:tcW w:w="1980" w:type="dxa"/>
          </w:tcPr>
          <w:p w14:paraId="66ADB178" w14:textId="2BF279FD" w:rsidR="002D5403" w:rsidRPr="00CC412F" w:rsidRDefault="002D5403" w:rsidP="000D0257">
            <w:pPr>
              <w:pStyle w:val="TOC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TOC1"/>
            </w:pPr>
            <w:r w:rsidRPr="00CC412F">
              <w:t>Flyttat BMI till inskrivningsdelen i GetMaternityMedicalHistory</w:t>
            </w:r>
          </w:p>
        </w:tc>
        <w:tc>
          <w:tcPr>
            <w:tcW w:w="1980" w:type="dxa"/>
          </w:tcPr>
          <w:p w14:paraId="43B05123" w14:textId="231EC485" w:rsidR="002D5403" w:rsidRPr="00CC412F" w:rsidRDefault="002D5403" w:rsidP="000D0257">
            <w:pPr>
              <w:pStyle w:val="TOC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TOC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TOC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Paragraph"/>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TOC1"/>
            </w:pPr>
            <w:r w:rsidRPr="00CC412F">
              <w:t>Uppdaterat avsnittet om informationssäkerhet efter CeHis-granskning</w:t>
            </w:r>
          </w:p>
        </w:tc>
        <w:tc>
          <w:tcPr>
            <w:tcW w:w="1980" w:type="dxa"/>
          </w:tcPr>
          <w:p w14:paraId="0D4220EC" w14:textId="76CCC5A7" w:rsidR="002D5403" w:rsidRPr="00CC412F" w:rsidRDefault="002D5403" w:rsidP="000D0257">
            <w:pPr>
              <w:pStyle w:val="TOC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Paragraph"/>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Paragraph"/>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TOC1"/>
            </w:pPr>
          </w:p>
        </w:tc>
        <w:tc>
          <w:tcPr>
            <w:tcW w:w="1980" w:type="dxa"/>
          </w:tcPr>
          <w:p w14:paraId="7F7F71BC" w14:textId="38A23DC4" w:rsidR="002D5403" w:rsidRPr="00CC412F" w:rsidRDefault="000D0257" w:rsidP="000D0257">
            <w:pPr>
              <w:pStyle w:val="TOC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Paragraph"/>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Paragraph"/>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Paragraph"/>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TOC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TOC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Paragraph"/>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TOC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Paragraph"/>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Paragraph"/>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TOC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TOC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Paragraph"/>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TOC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Paragraph"/>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TOC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Paragraph"/>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Paragraph"/>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TOC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Paragraph"/>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TOC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Paragraph"/>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Paragraph"/>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Paragraph"/>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TOC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Paragraph"/>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TOC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Paragraph"/>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TOC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Paragraph"/>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TOC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Caption"/>
        <w:keepNext/>
        <w:rPr>
          <w:ins w:id="857" w:author="Björn Genfors" w:date="2014-03-28T13:03:00Z"/>
        </w:rPr>
        <w:pPrChange w:id="858"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bookmarkStart w:id="859" w:name="_Ref384034820"/>
            <w:ins w:id="860" w:author="Björn Genfors" w:date="2014-03-28T13:03:00Z">
              <w:r>
                <w:t xml:space="preserve">R </w:t>
              </w:r>
              <w:r>
                <w:fldChar w:fldCharType="begin"/>
              </w:r>
              <w:r>
                <w:instrText xml:space="preserve"> SEQ R \* ARABIC </w:instrText>
              </w:r>
              <w:r>
                <w:fldChar w:fldCharType="separate"/>
              </w:r>
            </w:ins>
            <w:ins w:id="861" w:author="Björn Genfors" w:date="2014-03-31T13:27:00Z">
              <w:r w:rsidR="002F320B">
                <w:rPr>
                  <w:noProof/>
                </w:rPr>
                <w:t>1</w:t>
              </w:r>
            </w:ins>
            <w:ins w:id="862" w:author="Björn Genfors" w:date="2014-03-28T13:03:00Z">
              <w:r>
                <w:fldChar w:fldCharType="end"/>
              </w:r>
            </w:ins>
            <w:bookmarkEnd w:id="859"/>
            <w:del w:id="863"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864" w:author="Björn Genfors" w:date="2014-03-28T16:21:00Z">
                  <w:rPr>
                    <w:szCs w:val="22"/>
                  </w:rPr>
                </w:rPrChange>
              </w:rPr>
              <w:pPrChange w:id="865" w:author="Björn Genfors" w:date="2014-03-28T16:21:00Z">
                <w:pPr>
                  <w:pStyle w:val="TableText"/>
                  <w:spacing w:line="280" w:lineRule="atLeast"/>
                </w:pPr>
              </w:pPrChange>
            </w:pPr>
            <w:del w:id="866" w:author="Björn Genfors" w:date="2014-03-28T16:21:00Z">
              <w:r w:rsidRPr="00134B9E" w:rsidDel="00134B9E">
                <w:rPr>
                  <w:lang w:val="en-US"/>
                  <w:rPrChange w:id="867" w:author="Björn Genfors" w:date="2014-03-28T16:21:00Z">
                    <w:rPr/>
                  </w:rPrChange>
                </w:rPr>
                <w:delText xml:space="preserve"> Hantera hälsorelaterad tillstånd, utfall av aktivitet – Arkitekturella Beslut</w:delText>
              </w:r>
            </w:del>
            <w:ins w:id="868" w:author="Björn Genfors" w:date="2014-03-28T16:21:00Z">
              <w:r w:rsidR="00134B9E" w:rsidRPr="00134B9E">
                <w:rPr>
                  <w:lang w:val="en-US"/>
                  <w:rPrChange w:id="869"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bookmarkStart w:id="870" w:name="_Ref384034814"/>
            <w:ins w:id="871" w:author="Björn Genfors" w:date="2014-03-28T13:03:00Z">
              <w:r>
                <w:t xml:space="preserve">R </w:t>
              </w:r>
              <w:r>
                <w:fldChar w:fldCharType="begin"/>
              </w:r>
              <w:r>
                <w:instrText xml:space="preserve"> SEQ R \* ARABIC </w:instrText>
              </w:r>
              <w:r>
                <w:fldChar w:fldCharType="separate"/>
              </w:r>
            </w:ins>
            <w:ins w:id="872" w:author="Björn Genfors" w:date="2014-03-31T13:27:00Z">
              <w:r w:rsidR="002F320B">
                <w:rPr>
                  <w:noProof/>
                </w:rPr>
                <w:t>2</w:t>
              </w:r>
            </w:ins>
            <w:ins w:id="873" w:author="Björn Genfors" w:date="2014-03-28T13:03:00Z">
              <w:r>
                <w:fldChar w:fldCharType="end"/>
              </w:r>
            </w:ins>
            <w:bookmarkEnd w:id="870"/>
            <w:del w:id="874"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39059D" w:rsidP="00C420B9">
            <w:pPr>
              <w:pStyle w:val="TableText"/>
              <w:rPr>
                <w:szCs w:val="22"/>
              </w:rPr>
            </w:pPr>
            <w:hyperlink r:id="rId9" w:history="1">
              <w:r w:rsidR="00462112" w:rsidRPr="00CC412F">
                <w:rPr>
                  <w:rStyle w:val="Hyperli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875" w:author="Björn Genfors" w:date="2014-03-28T13:04:00Z">
              <w:r>
                <w:t xml:space="preserve">R </w:t>
              </w:r>
              <w:r>
                <w:fldChar w:fldCharType="begin"/>
              </w:r>
              <w:r>
                <w:instrText xml:space="preserve"> SEQ R \* ARABIC </w:instrText>
              </w:r>
              <w:r>
                <w:fldChar w:fldCharType="separate"/>
              </w:r>
            </w:ins>
            <w:ins w:id="876" w:author="Björn Genfors" w:date="2014-03-31T13:27:00Z">
              <w:r w:rsidR="002F320B">
                <w:rPr>
                  <w:noProof/>
                </w:rPr>
                <w:t>3</w:t>
              </w:r>
            </w:ins>
            <w:ins w:id="877" w:author="Björn Genfors" w:date="2014-03-28T13:04:00Z">
              <w:r>
                <w:fldChar w:fldCharType="end"/>
              </w:r>
            </w:ins>
            <w:del w:id="878"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bookmarkStart w:id="879" w:name="_Ref384036420"/>
            <w:ins w:id="880" w:author="Björn Genfors" w:date="2014-03-28T13:04:00Z">
              <w:r>
                <w:t xml:space="preserve">R </w:t>
              </w:r>
              <w:r>
                <w:fldChar w:fldCharType="begin"/>
              </w:r>
              <w:r>
                <w:instrText xml:space="preserve"> SEQ R \* ARABIC </w:instrText>
              </w:r>
              <w:r>
                <w:fldChar w:fldCharType="separate"/>
              </w:r>
            </w:ins>
            <w:ins w:id="881" w:author="Björn Genfors" w:date="2014-03-31T13:27:00Z">
              <w:r w:rsidR="002F320B">
                <w:rPr>
                  <w:noProof/>
                </w:rPr>
                <w:t>4</w:t>
              </w:r>
            </w:ins>
            <w:ins w:id="882" w:author="Björn Genfors" w:date="2014-03-28T13:04:00Z">
              <w:r>
                <w:fldChar w:fldCharType="end"/>
              </w:r>
            </w:ins>
            <w:bookmarkEnd w:id="879"/>
            <w:del w:id="883"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884"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ink"/>
                </w:rPr>
                <w:t>http://rivta.se/documents/ARK_0001/RIV_Tekniska_Anvisningar_Oversikt_revD.pdf</w:t>
              </w:r>
              <w:r>
                <w:rPr>
                  <w:rStyle w:val="Hyperlink"/>
                </w:rPr>
                <w:fldChar w:fldCharType="end"/>
              </w:r>
            </w:ins>
            <w:del w:id="885"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ink"/>
                </w:rPr>
                <w:delText>http://rivta.se/documents/</w:delText>
              </w:r>
              <w:r w:rsidR="00E73D71" w:rsidDel="00134B9E">
                <w:rPr>
                  <w:rStyle w:val="Hyperlink"/>
                </w:rPr>
                <w:fldChar w:fldCharType="end"/>
              </w:r>
            </w:del>
          </w:p>
        </w:tc>
      </w:tr>
      <w:tr w:rsidR="000B0F50" w:rsidRPr="00CC412F" w14:paraId="4BEADEDE" w14:textId="77777777" w:rsidTr="00514BAB">
        <w:trPr>
          <w:ins w:id="886" w:author="Björn Genfors" w:date="2014-03-28T13:02:00Z"/>
        </w:trPr>
        <w:tc>
          <w:tcPr>
            <w:tcW w:w="964" w:type="dxa"/>
          </w:tcPr>
          <w:p w14:paraId="0DCBDF6F" w14:textId="72D5DC1D" w:rsidR="000B0F50" w:rsidRPr="00CC412F" w:rsidRDefault="000B0F50" w:rsidP="00C420B9">
            <w:pPr>
              <w:pStyle w:val="TableText"/>
              <w:rPr>
                <w:ins w:id="887" w:author="Björn Genfors" w:date="2014-03-28T13:02:00Z"/>
              </w:rPr>
            </w:pPr>
            <w:bookmarkStart w:id="888" w:name="_Ref383778264"/>
            <w:ins w:id="889" w:author="Björn Genfors" w:date="2014-03-28T13:04:00Z">
              <w:r>
                <w:t xml:space="preserve">R </w:t>
              </w:r>
              <w:r>
                <w:fldChar w:fldCharType="begin"/>
              </w:r>
              <w:r>
                <w:instrText xml:space="preserve"> SEQ R \* ARABIC </w:instrText>
              </w:r>
              <w:r>
                <w:fldChar w:fldCharType="separate"/>
              </w:r>
            </w:ins>
            <w:ins w:id="890" w:author="Björn Genfors" w:date="2014-03-31T13:27:00Z">
              <w:r w:rsidR="002F320B">
                <w:rPr>
                  <w:noProof/>
                </w:rPr>
                <w:t>5</w:t>
              </w:r>
            </w:ins>
            <w:ins w:id="891" w:author="Björn Genfors" w:date="2014-03-28T13:04:00Z">
              <w:r>
                <w:fldChar w:fldCharType="end"/>
              </w:r>
            </w:ins>
            <w:bookmarkEnd w:id="888"/>
          </w:p>
        </w:tc>
        <w:tc>
          <w:tcPr>
            <w:tcW w:w="2892" w:type="dxa"/>
          </w:tcPr>
          <w:p w14:paraId="6147702D" w14:textId="45BF9CC6" w:rsidR="000B0F50" w:rsidRPr="00CC412F" w:rsidRDefault="000B0F50" w:rsidP="00C420B9">
            <w:pPr>
              <w:pStyle w:val="TableText"/>
              <w:rPr>
                <w:ins w:id="892" w:author="Björn Genfors" w:date="2014-03-28T13:02:00Z"/>
              </w:rPr>
            </w:pPr>
            <w:ins w:id="893"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894" w:author="Björn Genfors" w:date="2014-03-28T13:02:00Z"/>
              </w:rPr>
            </w:pPr>
          </w:p>
        </w:tc>
        <w:tc>
          <w:tcPr>
            <w:tcW w:w="3339" w:type="dxa"/>
          </w:tcPr>
          <w:p w14:paraId="0B2CACB9" w14:textId="3ED57DE9" w:rsidR="000B0F50" w:rsidRDefault="000B0F50">
            <w:pPr>
              <w:pStyle w:val="TableText"/>
              <w:keepNext/>
              <w:rPr>
                <w:ins w:id="895" w:author="Björn Genfors" w:date="2014-03-28T13:02:00Z"/>
                <w:szCs w:val="22"/>
              </w:rPr>
              <w:pPrChange w:id="896" w:author="Björn Genfors" w:date="2014-03-28T13:05:00Z">
                <w:pPr>
                  <w:pStyle w:val="TableText"/>
                  <w:spacing w:line="280" w:lineRule="atLeast"/>
                </w:pPr>
              </w:pPrChange>
            </w:pPr>
            <w:ins w:id="897"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ink"/>
                </w:rPr>
                <w:t>https://code.google.com/p/rivta/wiki/ListOfCommonlyUsedCodeSystems</w:t>
              </w:r>
              <w:r>
                <w:fldChar w:fldCharType="end"/>
              </w:r>
              <w:r>
                <w:t xml:space="preserve"> </w:t>
              </w:r>
            </w:ins>
          </w:p>
        </w:tc>
      </w:tr>
      <w:tr w:rsidR="005558E1" w:rsidRPr="00CC412F" w14:paraId="7907F4FD" w14:textId="77777777" w:rsidTr="00514BAB">
        <w:trPr>
          <w:ins w:id="898" w:author="Björn Genfors" w:date="2014-03-28T13:59:00Z"/>
        </w:trPr>
        <w:tc>
          <w:tcPr>
            <w:tcW w:w="964" w:type="dxa"/>
          </w:tcPr>
          <w:p w14:paraId="69CB4660" w14:textId="5CC2EC8B" w:rsidR="005558E1" w:rsidRDefault="00570100" w:rsidP="00C420B9">
            <w:pPr>
              <w:pStyle w:val="TableText"/>
              <w:rPr>
                <w:ins w:id="899" w:author="Björn Genfors" w:date="2014-03-28T13:59:00Z"/>
              </w:rPr>
            </w:pPr>
            <w:bookmarkStart w:id="900" w:name="_Ref383778755"/>
            <w:ins w:id="901" w:author="Björn Genfors" w:date="2014-03-28T14:00:00Z">
              <w:r>
                <w:t xml:space="preserve">R </w:t>
              </w:r>
              <w:r>
                <w:fldChar w:fldCharType="begin"/>
              </w:r>
              <w:r>
                <w:instrText xml:space="preserve"> SEQ R \* ARABIC </w:instrText>
              </w:r>
              <w:r>
                <w:fldChar w:fldCharType="separate"/>
              </w:r>
            </w:ins>
            <w:ins w:id="902" w:author="Björn Genfors" w:date="2014-03-31T13:27:00Z">
              <w:r w:rsidR="002F320B">
                <w:rPr>
                  <w:noProof/>
                </w:rPr>
                <w:t>6</w:t>
              </w:r>
            </w:ins>
            <w:ins w:id="903" w:author="Björn Genfors" w:date="2014-03-28T14:00:00Z">
              <w:r>
                <w:fldChar w:fldCharType="end"/>
              </w:r>
            </w:ins>
            <w:bookmarkEnd w:id="900"/>
          </w:p>
        </w:tc>
        <w:tc>
          <w:tcPr>
            <w:tcW w:w="2892" w:type="dxa"/>
          </w:tcPr>
          <w:p w14:paraId="3657C0D2" w14:textId="77F28541" w:rsidR="005558E1" w:rsidRPr="000B0F50" w:rsidRDefault="00570100" w:rsidP="00F66D4E">
            <w:pPr>
              <w:pStyle w:val="TableText"/>
              <w:rPr>
                <w:ins w:id="904" w:author="Björn Genfors" w:date="2014-03-28T13:59:00Z"/>
              </w:rPr>
            </w:pPr>
            <w:ins w:id="905"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906" w:author="Björn Genfors" w:date="2014-03-28T13:59:00Z"/>
              </w:rPr>
            </w:pPr>
          </w:p>
        </w:tc>
        <w:tc>
          <w:tcPr>
            <w:tcW w:w="3339" w:type="dxa"/>
          </w:tcPr>
          <w:p w14:paraId="3E5FB74E" w14:textId="575E9E5A" w:rsidR="005558E1" w:rsidRDefault="00570100" w:rsidP="00F66D4E">
            <w:pPr>
              <w:pStyle w:val="TableText"/>
              <w:keepNext/>
              <w:rPr>
                <w:ins w:id="907" w:author="Björn Genfors" w:date="2014-03-28T13:59:00Z"/>
              </w:rPr>
            </w:pPr>
            <w:ins w:id="908" w:author="Björn Genfors" w:date="2014-03-28T14:00:00Z">
              <w:r>
                <w:t xml:space="preserve">Bilaga </w:t>
              </w:r>
              <w:r w:rsidRPr="00CC412F">
                <w:t>MIM_Mappningar_Get</w:t>
              </w:r>
            </w:ins>
            <w:ins w:id="909" w:author="Björn Genfors" w:date="2014-03-28T14:01:00Z">
              <w:r>
                <w:t>ReferralOutcome</w:t>
              </w:r>
            </w:ins>
            <w:ins w:id="910" w:author="Björn Genfors" w:date="2014-03-28T14:00:00Z">
              <w:r w:rsidRPr="00CC412F">
                <w:t>.xlsx</w:t>
              </w:r>
            </w:ins>
          </w:p>
        </w:tc>
      </w:tr>
      <w:tr w:rsidR="005558E1" w:rsidRPr="00CC412F" w14:paraId="6F1F53DE" w14:textId="77777777" w:rsidTr="00514BAB">
        <w:trPr>
          <w:ins w:id="911" w:author="Björn Genfors" w:date="2014-03-28T13:59:00Z"/>
        </w:trPr>
        <w:tc>
          <w:tcPr>
            <w:tcW w:w="964" w:type="dxa"/>
          </w:tcPr>
          <w:p w14:paraId="1E7D7ACD" w14:textId="4BC6C4FE" w:rsidR="005558E1" w:rsidRDefault="00570100" w:rsidP="00C420B9">
            <w:pPr>
              <w:pStyle w:val="TableText"/>
              <w:rPr>
                <w:ins w:id="912" w:author="Björn Genfors" w:date="2014-03-28T13:59:00Z"/>
              </w:rPr>
            </w:pPr>
            <w:bookmarkStart w:id="913" w:name="_Ref383778677"/>
            <w:ins w:id="914" w:author="Björn Genfors" w:date="2014-03-28T14:00:00Z">
              <w:r>
                <w:t xml:space="preserve">R </w:t>
              </w:r>
              <w:r>
                <w:fldChar w:fldCharType="begin"/>
              </w:r>
              <w:r>
                <w:instrText xml:space="preserve"> SEQ R \* ARABIC </w:instrText>
              </w:r>
              <w:r>
                <w:fldChar w:fldCharType="separate"/>
              </w:r>
            </w:ins>
            <w:ins w:id="915" w:author="Björn Genfors" w:date="2014-03-31T13:27:00Z">
              <w:r w:rsidR="002F320B">
                <w:rPr>
                  <w:noProof/>
                </w:rPr>
                <w:t>7</w:t>
              </w:r>
            </w:ins>
            <w:ins w:id="916" w:author="Björn Genfors" w:date="2014-03-28T14:00:00Z">
              <w:r>
                <w:fldChar w:fldCharType="end"/>
              </w:r>
            </w:ins>
            <w:bookmarkEnd w:id="913"/>
          </w:p>
        </w:tc>
        <w:tc>
          <w:tcPr>
            <w:tcW w:w="2892" w:type="dxa"/>
          </w:tcPr>
          <w:p w14:paraId="4EDCBBED" w14:textId="411E51B5" w:rsidR="005558E1" w:rsidRPr="000B0F50" w:rsidRDefault="00570100" w:rsidP="00F66D4E">
            <w:pPr>
              <w:pStyle w:val="TableText"/>
              <w:rPr>
                <w:ins w:id="917" w:author="Björn Genfors" w:date="2014-03-28T13:59:00Z"/>
              </w:rPr>
            </w:pPr>
            <w:ins w:id="918" w:author="Björn Genfors" w:date="2014-03-28T14:01:00Z">
              <w:r>
                <w:t>CDA-mappning av labbsvar</w:t>
              </w:r>
            </w:ins>
          </w:p>
        </w:tc>
        <w:tc>
          <w:tcPr>
            <w:tcW w:w="2472" w:type="dxa"/>
          </w:tcPr>
          <w:p w14:paraId="05224872" w14:textId="77777777" w:rsidR="005558E1" w:rsidRPr="00CC412F" w:rsidRDefault="005558E1" w:rsidP="00C420B9">
            <w:pPr>
              <w:pStyle w:val="TableText"/>
              <w:rPr>
                <w:ins w:id="919" w:author="Björn Genfors" w:date="2014-03-28T13:59:00Z"/>
              </w:rPr>
            </w:pPr>
          </w:p>
        </w:tc>
        <w:tc>
          <w:tcPr>
            <w:tcW w:w="3339" w:type="dxa"/>
          </w:tcPr>
          <w:p w14:paraId="0F41EC9F" w14:textId="23803232" w:rsidR="005558E1" w:rsidRDefault="00570100" w:rsidP="000B0F50">
            <w:pPr>
              <w:pStyle w:val="TableText"/>
              <w:keepNext/>
              <w:rPr>
                <w:ins w:id="920" w:author="Björn Genfors" w:date="2014-03-28T13:59:00Z"/>
              </w:rPr>
            </w:pPr>
            <w:ins w:id="921" w:author="Björn Genfors" w:date="2014-03-28T14:00:00Z">
              <w:r>
                <w:t xml:space="preserve">Bilaga </w:t>
              </w:r>
            </w:ins>
            <w:ins w:id="922" w:author="Björn Genfors" w:date="2014-03-28T13:59:00Z">
              <w:r w:rsidR="005558E1" w:rsidRPr="00CC412F">
                <w:t>MIM_Mappningar_GetLaboratoryOrderOutcome.xlsx</w:t>
              </w:r>
            </w:ins>
          </w:p>
        </w:tc>
      </w:tr>
      <w:tr w:rsidR="00134B9E" w:rsidRPr="00CC412F" w14:paraId="26D4E408" w14:textId="77777777" w:rsidTr="00514BAB">
        <w:trPr>
          <w:ins w:id="923" w:author="Björn Genfors" w:date="2014-03-28T16:20:00Z"/>
        </w:trPr>
        <w:tc>
          <w:tcPr>
            <w:tcW w:w="964" w:type="dxa"/>
          </w:tcPr>
          <w:p w14:paraId="7BDFB8FE" w14:textId="1BEED530" w:rsidR="00134B9E" w:rsidRDefault="00134B9E" w:rsidP="00C420B9">
            <w:pPr>
              <w:pStyle w:val="TableText"/>
              <w:rPr>
                <w:ins w:id="924" w:author="Björn Genfors" w:date="2014-03-28T16:20:00Z"/>
              </w:rPr>
            </w:pPr>
            <w:bookmarkStart w:id="925" w:name="_Ref383787391"/>
            <w:ins w:id="926" w:author="Björn Genfors" w:date="2014-03-28T16:20:00Z">
              <w:r>
                <w:t xml:space="preserve">R </w:t>
              </w:r>
              <w:r>
                <w:fldChar w:fldCharType="begin"/>
              </w:r>
              <w:r>
                <w:instrText xml:space="preserve"> SEQ R \* ARABIC </w:instrText>
              </w:r>
              <w:r>
                <w:fldChar w:fldCharType="separate"/>
              </w:r>
            </w:ins>
            <w:ins w:id="927" w:author="Björn Genfors" w:date="2014-03-31T13:27:00Z">
              <w:r w:rsidR="002F320B">
                <w:rPr>
                  <w:noProof/>
                </w:rPr>
                <w:t>8</w:t>
              </w:r>
            </w:ins>
            <w:ins w:id="928" w:author="Björn Genfors" w:date="2014-03-28T16:20:00Z">
              <w:r>
                <w:fldChar w:fldCharType="end"/>
              </w:r>
              <w:bookmarkEnd w:id="925"/>
            </w:ins>
          </w:p>
        </w:tc>
        <w:tc>
          <w:tcPr>
            <w:tcW w:w="2892" w:type="dxa"/>
          </w:tcPr>
          <w:p w14:paraId="50C8D49E" w14:textId="7CF36EE6" w:rsidR="00134B9E" w:rsidRDefault="00134B9E" w:rsidP="00F66D4E">
            <w:pPr>
              <w:pStyle w:val="TableText"/>
              <w:rPr>
                <w:ins w:id="929" w:author="Björn Genfors" w:date="2014-03-28T16:20:00Z"/>
              </w:rPr>
            </w:pPr>
            <w:ins w:id="930" w:author="Björn Genfors" w:date="2014-03-28T16:20:00Z">
              <w:r>
                <w:t>PDL i Praktiken</w:t>
              </w:r>
            </w:ins>
          </w:p>
        </w:tc>
        <w:tc>
          <w:tcPr>
            <w:tcW w:w="2472" w:type="dxa"/>
          </w:tcPr>
          <w:p w14:paraId="4391A46A" w14:textId="77777777" w:rsidR="00134B9E" w:rsidRPr="00CC412F" w:rsidRDefault="00134B9E" w:rsidP="00C420B9">
            <w:pPr>
              <w:pStyle w:val="TableText"/>
              <w:rPr>
                <w:ins w:id="931" w:author="Björn Genfors" w:date="2014-03-28T16:20:00Z"/>
              </w:rPr>
            </w:pPr>
          </w:p>
        </w:tc>
        <w:tc>
          <w:tcPr>
            <w:tcW w:w="3339" w:type="dxa"/>
          </w:tcPr>
          <w:p w14:paraId="455D4961" w14:textId="356B2ECA" w:rsidR="00134B9E" w:rsidRDefault="00134B9E" w:rsidP="000B0F50">
            <w:pPr>
              <w:pStyle w:val="TableText"/>
              <w:keepNext/>
              <w:rPr>
                <w:ins w:id="932" w:author="Björn Genfors" w:date="2014-03-28T16:20:00Z"/>
              </w:rPr>
            </w:pPr>
            <w:ins w:id="933" w:author="Björn Genfors" w:date="2014-03-28T16:21:00Z">
              <w:r>
                <w:fldChar w:fldCharType="begin"/>
              </w:r>
              <w:r>
                <w:instrText xml:space="preserve"> HYPERLINK "http://www.cehis.se/arkitektur_och_regelverk/fordjupad_information/" </w:instrText>
              </w:r>
              <w:r>
                <w:fldChar w:fldCharType="separate"/>
              </w:r>
              <w:r w:rsidRPr="002A2D20">
                <w:rPr>
                  <w:rStyle w:val="Hyperlink"/>
                </w:rPr>
                <w:t>http://www.cehis.se/arkitektur_och_regelverk/fordjupad_information/</w:t>
              </w:r>
              <w:r>
                <w:rPr>
                  <w:rStyle w:val="Hyperlink"/>
                </w:rPr>
                <w:fldChar w:fldCharType="end"/>
              </w:r>
            </w:ins>
          </w:p>
        </w:tc>
      </w:tr>
      <w:tr w:rsidR="00134B9E" w:rsidRPr="00CC412F" w14:paraId="36EB62A6" w14:textId="77777777" w:rsidTr="00514BAB">
        <w:trPr>
          <w:ins w:id="934" w:author="Björn Genfors" w:date="2014-03-28T16:20:00Z"/>
        </w:trPr>
        <w:tc>
          <w:tcPr>
            <w:tcW w:w="964" w:type="dxa"/>
          </w:tcPr>
          <w:p w14:paraId="503CDFEC" w14:textId="347559C5" w:rsidR="00134B9E" w:rsidRDefault="00134B9E" w:rsidP="00C420B9">
            <w:pPr>
              <w:pStyle w:val="TableText"/>
              <w:rPr>
                <w:ins w:id="935" w:author="Björn Genfors" w:date="2014-03-28T16:20:00Z"/>
              </w:rPr>
            </w:pPr>
            <w:bookmarkStart w:id="936" w:name="_Ref383787238"/>
            <w:ins w:id="937" w:author="Björn Genfors" w:date="2014-03-28T16:20:00Z">
              <w:r>
                <w:t xml:space="preserve">R </w:t>
              </w:r>
              <w:r>
                <w:fldChar w:fldCharType="begin"/>
              </w:r>
              <w:r>
                <w:instrText xml:space="preserve"> SEQ R \* ARABIC </w:instrText>
              </w:r>
              <w:r>
                <w:fldChar w:fldCharType="separate"/>
              </w:r>
            </w:ins>
            <w:ins w:id="938" w:author="Björn Genfors" w:date="2014-03-31T13:27:00Z">
              <w:r w:rsidR="002F320B">
                <w:rPr>
                  <w:noProof/>
                </w:rPr>
                <w:t>9</w:t>
              </w:r>
            </w:ins>
            <w:ins w:id="939" w:author="Björn Genfors" w:date="2014-03-28T16:20:00Z">
              <w:r>
                <w:fldChar w:fldCharType="end"/>
              </w:r>
              <w:bookmarkEnd w:id="936"/>
            </w:ins>
          </w:p>
        </w:tc>
        <w:tc>
          <w:tcPr>
            <w:tcW w:w="2892" w:type="dxa"/>
          </w:tcPr>
          <w:p w14:paraId="4A67327B" w14:textId="11005A1C" w:rsidR="00134B9E" w:rsidRDefault="00134B9E" w:rsidP="00F66D4E">
            <w:pPr>
              <w:pStyle w:val="TableText"/>
              <w:rPr>
                <w:ins w:id="940" w:author="Björn Genfors" w:date="2014-03-28T16:20:00Z"/>
              </w:rPr>
            </w:pPr>
            <w:ins w:id="941"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942" w:author="Björn Genfors" w:date="2014-03-28T16:20:00Z"/>
              </w:rPr>
            </w:pPr>
          </w:p>
        </w:tc>
        <w:tc>
          <w:tcPr>
            <w:tcW w:w="3339" w:type="dxa"/>
          </w:tcPr>
          <w:p w14:paraId="0418651B" w14:textId="26CAB6AB" w:rsidR="00134B9E" w:rsidRDefault="00134B9E" w:rsidP="000B0F50">
            <w:pPr>
              <w:pStyle w:val="TableText"/>
              <w:keepNext/>
              <w:rPr>
                <w:ins w:id="943" w:author="Björn Genfors" w:date="2014-03-28T16:20:00Z"/>
              </w:rPr>
            </w:pPr>
            <w:ins w:id="944" w:author="Björn Genfors" w:date="2014-03-28T16:21:00Z">
              <w:r>
                <w:fldChar w:fldCharType="begin"/>
              </w:r>
              <w:r>
                <w:instrText xml:space="preserve"> HYPERLINK "http://en.wikipedia.org/wiki/ISO_8601" </w:instrText>
              </w:r>
              <w:r>
                <w:fldChar w:fldCharType="separate"/>
              </w:r>
              <w:r w:rsidRPr="002A2D20">
                <w:rPr>
                  <w:rStyle w:val="Hyperlink"/>
                </w:rPr>
                <w:t>http://en.wikipedia.org/wiki/ISO_8601</w:t>
              </w:r>
              <w:r>
                <w:rPr>
                  <w:rStyle w:val="Hyperlink"/>
                </w:rPr>
                <w:fldChar w:fldCharType="end"/>
              </w:r>
            </w:ins>
          </w:p>
        </w:tc>
      </w:tr>
      <w:tr w:rsidR="00134B9E" w:rsidRPr="00CC412F" w14:paraId="6BF95DA7" w14:textId="77777777" w:rsidTr="00514BAB">
        <w:trPr>
          <w:ins w:id="945" w:author="Björn Genfors" w:date="2014-03-28T16:20:00Z"/>
        </w:trPr>
        <w:tc>
          <w:tcPr>
            <w:tcW w:w="964" w:type="dxa"/>
          </w:tcPr>
          <w:p w14:paraId="7F3449BA" w14:textId="5B14691D" w:rsidR="00134B9E" w:rsidRDefault="00134B9E" w:rsidP="00C420B9">
            <w:pPr>
              <w:pStyle w:val="TableText"/>
              <w:rPr>
                <w:ins w:id="946" w:author="Björn Genfors" w:date="2014-03-28T16:20:00Z"/>
              </w:rPr>
            </w:pPr>
            <w:bookmarkStart w:id="947" w:name="_Ref384036421"/>
            <w:ins w:id="948" w:author="Björn Genfors" w:date="2014-03-28T16:22:00Z">
              <w:r>
                <w:t xml:space="preserve">R </w:t>
              </w:r>
              <w:r>
                <w:fldChar w:fldCharType="begin"/>
              </w:r>
              <w:r>
                <w:instrText xml:space="preserve"> SEQ R \* ARABIC </w:instrText>
              </w:r>
              <w:r>
                <w:fldChar w:fldCharType="separate"/>
              </w:r>
            </w:ins>
            <w:ins w:id="949" w:author="Björn Genfors" w:date="2014-03-31T13:27:00Z">
              <w:r w:rsidR="002F320B">
                <w:rPr>
                  <w:noProof/>
                </w:rPr>
                <w:t>10</w:t>
              </w:r>
            </w:ins>
            <w:ins w:id="950" w:author="Björn Genfors" w:date="2014-03-28T16:22:00Z">
              <w:r>
                <w:fldChar w:fldCharType="end"/>
              </w:r>
            </w:ins>
            <w:bookmarkEnd w:id="947"/>
          </w:p>
        </w:tc>
        <w:tc>
          <w:tcPr>
            <w:tcW w:w="2892" w:type="dxa"/>
          </w:tcPr>
          <w:p w14:paraId="13FD5318" w14:textId="26630531" w:rsidR="00134B9E" w:rsidRDefault="00134B9E" w:rsidP="00F66D4E">
            <w:pPr>
              <w:pStyle w:val="TableText"/>
              <w:rPr>
                <w:ins w:id="951" w:author="Björn Genfors" w:date="2014-03-28T16:20:00Z"/>
              </w:rPr>
            </w:pPr>
            <w:ins w:id="952"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953" w:author="Björn Genfors" w:date="2014-03-28T16:20:00Z"/>
              </w:rPr>
            </w:pPr>
          </w:p>
        </w:tc>
        <w:tc>
          <w:tcPr>
            <w:tcW w:w="3339" w:type="dxa"/>
          </w:tcPr>
          <w:p w14:paraId="00021C03" w14:textId="230DE35F" w:rsidR="00134B9E" w:rsidRDefault="00134B9E" w:rsidP="000B0F50">
            <w:pPr>
              <w:pStyle w:val="TableText"/>
              <w:keepNext/>
              <w:rPr>
                <w:ins w:id="954" w:author="Björn Genfors" w:date="2014-03-28T16:20:00Z"/>
              </w:rPr>
            </w:pPr>
            <w:ins w:id="955" w:author="Björn Genfors" w:date="2014-03-28T16:22:00Z">
              <w:r>
                <w:fldChar w:fldCharType="begin"/>
              </w:r>
              <w:r>
                <w:instrText xml:space="preserve"> HYPERLINK "https://code.google.com/p/rivta/wiki/ServiceDomainTable" </w:instrText>
              </w:r>
              <w:r>
                <w:fldChar w:fldCharType="separate"/>
              </w:r>
              <w:r w:rsidRPr="002A2D20">
                <w:rPr>
                  <w:rStyle w:val="Hyperlink"/>
                </w:rPr>
                <w:t>https://code.google.com/p/rivta/wiki/ServiceDomainTable</w:t>
              </w:r>
              <w:r>
                <w:rPr>
                  <w:rStyle w:val="Hyperlink"/>
                </w:rPr>
                <w:fldChar w:fldCharType="end"/>
              </w:r>
            </w:ins>
          </w:p>
        </w:tc>
      </w:tr>
    </w:tbl>
    <w:p w14:paraId="1D33CB7C" w14:textId="798BB76E" w:rsidR="004255A2" w:rsidRPr="00CC412F" w:rsidRDefault="004255A2">
      <w:pPr>
        <w:pStyle w:val="Caption"/>
        <w:pPrChange w:id="956"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Heading1"/>
        <w:numPr>
          <w:ilvl w:val="0"/>
          <w:numId w:val="0"/>
        </w:numPr>
        <w:ind w:left="432"/>
      </w:pPr>
    </w:p>
    <w:p w14:paraId="0C52B6D8" w14:textId="77777777" w:rsidR="007E47C0" w:rsidRPr="00CC412F" w:rsidRDefault="007E47C0" w:rsidP="007E47C0">
      <w:pPr>
        <w:pStyle w:val="Heading1"/>
      </w:pPr>
      <w:bookmarkStart w:id="957" w:name="_Toc357754843"/>
      <w:bookmarkStart w:id="958" w:name="_Toc258218924"/>
      <w:r w:rsidRPr="00CC412F">
        <w:t>Inledning</w:t>
      </w:r>
      <w:bookmarkEnd w:id="849"/>
      <w:bookmarkEnd w:id="850"/>
      <w:bookmarkEnd w:id="851"/>
      <w:bookmarkEnd w:id="852"/>
      <w:bookmarkEnd w:id="853"/>
      <w:bookmarkEnd w:id="854"/>
      <w:bookmarkEnd w:id="957"/>
      <w:bookmarkEnd w:id="958"/>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4D864E4D" w14:textId="2A82F45B" w:rsidR="00C345A7" w:rsidRDefault="00C345A7" w:rsidP="00C345A7">
      <w:pPr>
        <w:rPr>
          <w:ins w:id="959" w:author="Björn Genfors" w:date="2014-03-31T13:00:00Z"/>
        </w:rPr>
      </w:pPr>
      <w:ins w:id="960" w:author="Björn Genfors" w:date="2014-03-31T13:00:00Z">
        <w:r>
          <w:t>Tjänstekontrak</w:t>
        </w:r>
        <w:r w:rsidR="000C61CC">
          <w:t>ten är baserade på RIVTA 2.1 [</w:t>
        </w:r>
      </w:ins>
      <w:ins w:id="961" w:author="Björn Genfors" w:date="2014-03-31T13:11:00Z">
        <w:r w:rsidR="000C61CC">
          <w:fldChar w:fldCharType="begin"/>
        </w:r>
        <w:r w:rsidR="000C61CC">
          <w:instrText xml:space="preserve"> REF _Ref384034814 \h </w:instrText>
        </w:r>
      </w:ins>
      <w:r w:rsidR="000C61CC">
        <w:fldChar w:fldCharType="separate"/>
      </w:r>
      <w:ins w:id="962" w:author="Björn Genfors" w:date="2014-03-31T13:27:00Z">
        <w:r w:rsidR="002F320B">
          <w:t xml:space="preserve">R </w:t>
        </w:r>
        <w:r w:rsidR="002F320B">
          <w:rPr>
            <w:noProof/>
          </w:rPr>
          <w:t>2</w:t>
        </w:r>
      </w:ins>
      <w:ins w:id="963" w:author="Björn Genfors" w:date="2014-03-31T13:11:00Z">
        <w:r w:rsidR="000C61CC">
          <w:fldChar w:fldCharType="end"/>
        </w:r>
      </w:ins>
      <w:ins w:id="964" w:author="Björn Genfors" w:date="2014-03-31T13:00:00Z">
        <w:r>
          <w:t>] och reglerade</w:t>
        </w:r>
        <w:r w:rsidR="000C61CC">
          <w:t xml:space="preserve"> genom arkitekturella beslut [</w:t>
        </w:r>
      </w:ins>
      <w:ins w:id="965" w:author="Björn Genfors" w:date="2014-03-31T13:11:00Z">
        <w:r w:rsidR="000C61CC">
          <w:fldChar w:fldCharType="begin"/>
        </w:r>
        <w:r w:rsidR="000C61CC">
          <w:instrText xml:space="preserve"> REF _Ref384034820 \h </w:instrText>
        </w:r>
      </w:ins>
      <w:r w:rsidR="000C61CC">
        <w:fldChar w:fldCharType="separate"/>
      </w:r>
      <w:ins w:id="966" w:author="Björn Genfors" w:date="2014-03-31T13:27:00Z">
        <w:r w:rsidR="002F320B">
          <w:t xml:space="preserve">R </w:t>
        </w:r>
        <w:r w:rsidR="002F320B">
          <w:rPr>
            <w:noProof/>
          </w:rPr>
          <w:t>1</w:t>
        </w:r>
      </w:ins>
      <w:ins w:id="967" w:author="Björn Genfors" w:date="2014-03-31T13:11:00Z">
        <w:r w:rsidR="000C61CC">
          <w:fldChar w:fldCharType="end"/>
        </w:r>
      </w:ins>
      <w:ins w:id="968" w:author="Björn Genfors" w:date="2014-03-31T13:00:00Z">
        <w:r>
          <w:t xml:space="preserve">].  </w:t>
        </w:r>
      </w:ins>
    </w:p>
    <w:p w14:paraId="3476C042" w14:textId="77777777" w:rsidR="00C345A7" w:rsidRDefault="00C345A7" w:rsidP="00C345A7">
      <w:pPr>
        <w:rPr>
          <w:ins w:id="969" w:author="Björn Genfors" w:date="2014-03-31T13:00:00Z"/>
        </w:rPr>
      </w:pPr>
    </w:p>
    <w:p w14:paraId="4ABA671D" w14:textId="77777777" w:rsidR="00C345A7" w:rsidRDefault="00C345A7" w:rsidP="00C345A7">
      <w:pPr>
        <w:rPr>
          <w:ins w:id="970" w:author="Björn Genfors" w:date="2014-03-31T13:00:00Z"/>
        </w:rPr>
      </w:pPr>
      <w:ins w:id="971" w:author="Björn Genfors" w:date="2014-03-31T13:00:00Z">
        <w:r w:rsidRPr="00BC5B0B">
          <w:t xml:space="preserve">Tjänstedomänens syftar till att tillmötesgå behovet av </w:t>
        </w:r>
        <w:r>
          <w:t>både patientens och vårdprofessionens direkt</w:t>
        </w:r>
        <w:r w:rsidRPr="00BC5B0B">
          <w:t xml:space="preserve">åtkomst till </w:t>
        </w:r>
        <w:r>
          <w:t>patientens vårdinformation.</w:t>
        </w:r>
      </w:ins>
    </w:p>
    <w:p w14:paraId="6C1293C8" w14:textId="77777777" w:rsidR="00C345A7" w:rsidRDefault="00C345A7" w:rsidP="00C345A7">
      <w:pPr>
        <w:rPr>
          <w:ins w:id="972" w:author="Björn Genfors" w:date="2014-03-31T13:00:00Z"/>
        </w:rPr>
      </w:pPr>
    </w:p>
    <w:p w14:paraId="1FBC4E1A" w14:textId="77777777" w:rsidR="00C345A7" w:rsidRDefault="00C345A7" w:rsidP="00C345A7">
      <w:pPr>
        <w:rPr>
          <w:ins w:id="973" w:author="Björn Genfors" w:date="2014-03-31T13:00:00Z"/>
        </w:rPr>
      </w:pPr>
      <w:ins w:id="974" w:author="Björn Genfors" w:date="2014-03-31T13:00:00Z">
        <w:r>
          <w:t xml:space="preserve">Tjänstekontraktsbeskrivningen är en kravspecifikation. Den skall fungera som ett teknikneutralt, formellt regelverk som reglerar integrationskrav för parter (tjänstekonsumenter och tjänsteproducenter) som avser ansluta system för samverkan enligt dessa tjänstekontrakt. Tjänstekontraktsbeskrivningen är också ett viktigt underlag för skapande av de tekniska kontrakten (scheman och WSDL-filer). </w:t>
        </w:r>
      </w:ins>
    </w:p>
    <w:p w14:paraId="160D0B66" w14:textId="77777777" w:rsidR="00C345A7" w:rsidRDefault="00C345A7" w:rsidP="00C345A7">
      <w:pPr>
        <w:rPr>
          <w:ins w:id="975" w:author="Björn Genfors" w:date="2014-03-31T13:00:00Z"/>
        </w:rPr>
      </w:pPr>
      <w:ins w:id="976" w:author="Björn Genfors" w:date="2014-03-31T13:00:00Z">
        <w:r>
          <w:t>Detta dokument kompletterar reglerna i de tekniska kontrakten. Tjänsteproducenter och tjänstekonsumenter ska m.a.o. följa såväl de maskintolkbara reglerna i de tekniska kontrakten, så väl som de regler som uttrycks verbalt i detta dokument.</w:t>
        </w:r>
      </w:ins>
    </w:p>
    <w:p w14:paraId="1CEB0AA1" w14:textId="30FA97C8" w:rsidR="00AD6605" w:rsidRPr="00CC412F" w:rsidDel="00C345A7" w:rsidRDefault="00AD6605">
      <w:pPr>
        <w:rPr>
          <w:del w:id="977" w:author="Björn Genfors" w:date="2014-03-31T13:00:00Z"/>
        </w:rPr>
      </w:pPr>
      <w:del w:id="978" w:author="Björn Genfors" w:date="2014-03-31T13:00:00Z">
        <w:r w:rsidRPr="00CC412F" w:rsidDel="00C345A7">
          <w:delTex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delText>
        </w:r>
        <w:r w:rsidR="00BB5903" w:rsidRPr="00CC412F" w:rsidDel="00C345A7">
          <w:delText xml:space="preserve">API Gateway) är alla exempel på </w:delText>
        </w:r>
        <w:r w:rsidR="00505F17" w:rsidRPr="00CC412F" w:rsidDel="00C345A7">
          <w:delText xml:space="preserve">nationella och icke nationella </w:delText>
        </w:r>
        <w:r w:rsidRPr="00CC412F" w:rsidDel="00C345A7">
          <w:delText>tjänster med behov av direktåtkomst till journalhistorik. Tjänstekontrakten i denna domän ska tillmötesgå de nationella behoven men också fylla behovet för direktåtkomst-tjänster inom ett landsting.</w:delText>
        </w:r>
      </w:del>
    </w:p>
    <w:p w14:paraId="000373CC" w14:textId="189DA1A9" w:rsidR="00AD6605" w:rsidRPr="00CC412F" w:rsidDel="00C345A7" w:rsidRDefault="00AD6605">
      <w:pPr>
        <w:rPr>
          <w:del w:id="979" w:author="Björn Genfors" w:date="2014-03-31T13:00:00Z"/>
        </w:rPr>
      </w:pPr>
    </w:p>
    <w:p w14:paraId="1F7DFA28" w14:textId="69FB0006" w:rsidR="00AD6605" w:rsidRPr="00CC412F" w:rsidDel="00C345A7" w:rsidRDefault="00AD6605">
      <w:pPr>
        <w:rPr>
          <w:del w:id="980" w:author="Björn Genfors" w:date="2014-03-31T13:00:00Z"/>
        </w:rPr>
      </w:pPr>
      <w:del w:id="981" w:author="Björn Genfors" w:date="2014-03-31T13:00:00Z">
        <w:r w:rsidRPr="00CC412F" w:rsidDel="00C345A7">
          <w:delTex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delText>
        </w:r>
      </w:del>
    </w:p>
    <w:p w14:paraId="3EF287FB" w14:textId="5D3CD632" w:rsidR="00AD6605" w:rsidRPr="00CC412F" w:rsidDel="00C345A7" w:rsidRDefault="00AD6605">
      <w:pPr>
        <w:rPr>
          <w:del w:id="982" w:author="Björn Genfors" w:date="2014-03-31T13:00:00Z"/>
        </w:rPr>
      </w:pPr>
    </w:p>
    <w:p w14:paraId="7957795D" w14:textId="6EBC9FB7" w:rsidR="00AD6605" w:rsidRPr="00CC412F" w:rsidDel="00C345A7" w:rsidRDefault="00AD6605">
      <w:pPr>
        <w:rPr>
          <w:del w:id="983" w:author="Björn Genfors" w:date="2014-03-31T13:00:00Z"/>
        </w:rPr>
      </w:pPr>
      <w:del w:id="984" w:author="Björn Genfors" w:date="2014-03-31T13:00:00Z">
        <w:r w:rsidRPr="00CC412F" w:rsidDel="00C345A7">
          <w:delText xml:space="preserve">Tjänstedomänen syftar i första hand till realisering av aggregerande tjänster (enl. T-bok REV B). Tjänstekontrakten är därför uppbyggda för s.k. system-adressering. </w:delText>
        </w:r>
      </w:del>
    </w:p>
    <w:p w14:paraId="2BD7F0C1" w14:textId="55483201" w:rsidR="00AD6605" w:rsidRPr="00CC412F" w:rsidDel="00C345A7" w:rsidRDefault="00AD6605">
      <w:pPr>
        <w:rPr>
          <w:del w:id="985" w:author="Björn Genfors" w:date="2014-03-31T13:00:00Z"/>
        </w:rPr>
      </w:pPr>
    </w:p>
    <w:p w14:paraId="163BDB48" w14:textId="29DE6C16" w:rsidR="00AD6605" w:rsidRPr="00CC412F" w:rsidDel="00C345A7" w:rsidRDefault="00AD6605">
      <w:pPr>
        <w:rPr>
          <w:del w:id="986" w:author="Björn Genfors" w:date="2014-03-31T13:00:00Z"/>
        </w:rPr>
      </w:pPr>
      <w:del w:id="987" w:author="Björn Genfors" w:date="2014-03-31T13:00:00Z">
        <w:r w:rsidRPr="00CC412F" w:rsidDel="00C345A7">
          <w:delText>Detta dokument kompletterar reglerna i de tekniska kontrakten (XML-scheman, WSDL-filer). Tjänsteproducenter och tjänstekonsumenter ska m.a.o. följa såväl de maskintolkbara reglerna i de tekniska kontrakten, så väl som de regler som uttrycks verbalt i detta dokument.</w:delText>
        </w:r>
      </w:del>
    </w:p>
    <w:p w14:paraId="1158115B" w14:textId="54E55A7D" w:rsidR="00AD6605" w:rsidRPr="00CC412F" w:rsidDel="00C345A7" w:rsidRDefault="00AD6605">
      <w:pPr>
        <w:rPr>
          <w:del w:id="988" w:author="Björn Genfors" w:date="2014-03-31T13:00:00Z"/>
        </w:rPr>
      </w:pPr>
    </w:p>
    <w:p w14:paraId="7A9E8C5F" w14:textId="0E6ED8F8" w:rsidR="00AD6605" w:rsidRPr="00CC412F" w:rsidDel="00C345A7" w:rsidRDefault="00AD6605">
      <w:pPr>
        <w:rPr>
          <w:del w:id="989" w:author="Björn Genfors" w:date="2014-03-31T13:00:00Z"/>
        </w:rPr>
      </w:pPr>
      <w:del w:id="990" w:author="Björn Genfors" w:date="2014-03-31T13:00:00Z">
        <w:r w:rsidRPr="00CC412F" w:rsidDel="00C345A7">
          <w:delText>Där inte annat anges, baseras tjänstedomänens kontrakt på RIV – Informationsspecifikation Nationell Patientöversikt version 2.2.0.</w:delText>
        </w:r>
      </w:del>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val="en-US"/>
        </w:rPr>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39059D" w:rsidRPr="004255A2" w:rsidRDefault="0039059D" w:rsidP="004255A2">
                            <w:r w:rsidRPr="004255A2">
                              <w:t>I arbetet har följande personer deltagit:</w:t>
                            </w:r>
                          </w:p>
                          <w:p w14:paraId="33ABAB67" w14:textId="77777777" w:rsidR="0039059D" w:rsidRDefault="0039059D" w:rsidP="007E47C0"/>
                          <w:p w14:paraId="0C7A8F4C" w14:textId="28235378" w:rsidR="0039059D" w:rsidRPr="00FE3AAD" w:rsidRDefault="0039059D" w:rsidP="004255A2">
                            <w:r w:rsidRPr="004255A2">
                              <w:rPr>
                                <w:szCs w:val="20"/>
                              </w:rPr>
                              <w:t>Tjänstedomänansvarig</w:t>
                            </w:r>
                            <w:r w:rsidRPr="00FE3AAD">
                              <w:t>:</w:t>
                            </w:r>
                          </w:p>
                          <w:p w14:paraId="54D80C8F" w14:textId="689F4295" w:rsidR="0039059D" w:rsidRDefault="0039059D" w:rsidP="004255A2">
                            <w:pPr>
                              <w:rPr>
                                <w:i/>
                              </w:rPr>
                            </w:pPr>
                            <w:r>
                              <w:t>Marcus Claus, Mawell</w:t>
                            </w:r>
                          </w:p>
                          <w:p w14:paraId="7F669B65" w14:textId="77777777" w:rsidR="0039059D" w:rsidRPr="00FE3AAD" w:rsidRDefault="0039059D" w:rsidP="007E47C0">
                            <w:pPr>
                              <w:rPr>
                                <w:i/>
                              </w:rPr>
                            </w:pPr>
                          </w:p>
                          <w:p w14:paraId="1E645C8B" w14:textId="13A2CEF1" w:rsidR="0039059D" w:rsidRDefault="0039059D" w:rsidP="004255A2">
                            <w:r w:rsidRPr="009B4414">
                              <w:t>Projektgrupp</w:t>
                            </w:r>
                            <w:r>
                              <w:t xml:space="preserve"> </w:t>
                            </w:r>
                            <w:r w:rsidRPr="00AD6605">
                              <w:t xml:space="preserve">2012-12-03 – </w:t>
                            </w:r>
                            <w:r>
                              <w:t>..:</w:t>
                            </w:r>
                          </w:p>
                          <w:p w14:paraId="0B3EF4E0" w14:textId="77777777" w:rsidR="0039059D" w:rsidRPr="009B4414" w:rsidRDefault="0039059D" w:rsidP="004255A2"/>
                          <w:p w14:paraId="6897BD87" w14:textId="77777777" w:rsidR="0039059D" w:rsidRPr="000B0F50" w:rsidRDefault="0039059D" w:rsidP="00AD6605">
                            <w:pPr>
                              <w:rPr>
                                <w:rFonts w:ascii="Calibri" w:hAnsi="Calibri"/>
                                <w:i/>
                                <w:sz w:val="24"/>
                                <w:szCs w:val="24"/>
                                <w:lang w:val="en-US"/>
                                <w:rPrChange w:id="991" w:author="Björn Genfors" w:date="2014-03-28T13:03:00Z">
                                  <w:rPr>
                                    <w:rFonts w:ascii="Calibri" w:hAnsi="Calibri"/>
                                    <w:i/>
                                    <w:sz w:val="24"/>
                                    <w:szCs w:val="24"/>
                                  </w:rPr>
                                </w:rPrChange>
                              </w:rPr>
                            </w:pPr>
                            <w:r w:rsidRPr="000B0F50">
                              <w:rPr>
                                <w:rFonts w:ascii="Calibri" w:hAnsi="Calibri"/>
                                <w:i/>
                                <w:sz w:val="24"/>
                                <w:szCs w:val="24"/>
                                <w:lang w:val="en-US"/>
                                <w:rPrChange w:id="992" w:author="Björn Genfors" w:date="2014-03-28T13:03:00Z">
                                  <w:rPr>
                                    <w:rFonts w:ascii="Calibri" w:hAnsi="Calibri"/>
                                    <w:i/>
                                    <w:sz w:val="24"/>
                                    <w:szCs w:val="24"/>
                                  </w:rPr>
                                </w:rPrChange>
                              </w:rPr>
                              <w:t>Maria Andersson, Mawell</w:t>
                            </w:r>
                          </w:p>
                          <w:p w14:paraId="204ED6E9" w14:textId="77777777" w:rsidR="0039059D" w:rsidRPr="000B0F50" w:rsidRDefault="0039059D" w:rsidP="00AD6605">
                            <w:pPr>
                              <w:rPr>
                                <w:rFonts w:ascii="Calibri" w:hAnsi="Calibri"/>
                                <w:i/>
                                <w:sz w:val="24"/>
                                <w:szCs w:val="24"/>
                                <w:lang w:val="en-US"/>
                                <w:rPrChange w:id="993" w:author="Björn Genfors" w:date="2014-03-28T13:03:00Z">
                                  <w:rPr>
                                    <w:rFonts w:ascii="Calibri" w:hAnsi="Calibri"/>
                                    <w:i/>
                                    <w:sz w:val="24"/>
                                    <w:szCs w:val="24"/>
                                  </w:rPr>
                                </w:rPrChange>
                              </w:rPr>
                            </w:pPr>
                            <w:r w:rsidRPr="000B0F50">
                              <w:rPr>
                                <w:rFonts w:ascii="Calibri" w:hAnsi="Calibri"/>
                                <w:i/>
                                <w:sz w:val="24"/>
                                <w:szCs w:val="24"/>
                                <w:lang w:val="en-US"/>
                                <w:rPrChange w:id="994" w:author="Björn Genfors" w:date="2014-03-28T13:03:00Z">
                                  <w:rPr>
                                    <w:rFonts w:ascii="Calibri" w:hAnsi="Calibri"/>
                                    <w:i/>
                                    <w:sz w:val="24"/>
                                    <w:szCs w:val="24"/>
                                  </w:rPr>
                                </w:rPrChange>
                              </w:rPr>
                              <w:t>Marco De Luca, De Luca Consulting</w:t>
                            </w:r>
                          </w:p>
                          <w:p w14:paraId="4B53A4CD" w14:textId="77777777" w:rsidR="0039059D" w:rsidRPr="00AD6605" w:rsidRDefault="0039059D"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39059D" w:rsidRPr="000B0F50" w:rsidRDefault="0039059D" w:rsidP="00AD6605">
                            <w:pPr>
                              <w:rPr>
                                <w:rFonts w:ascii="Calibri" w:hAnsi="Calibri"/>
                                <w:i/>
                                <w:sz w:val="24"/>
                                <w:szCs w:val="24"/>
                                <w:lang w:val="en-US"/>
                                <w:rPrChange w:id="995" w:author="Björn Genfors" w:date="2014-03-28T13:03:00Z">
                                  <w:rPr>
                                    <w:rFonts w:ascii="Calibri" w:hAnsi="Calibri"/>
                                    <w:i/>
                                    <w:sz w:val="24"/>
                                    <w:szCs w:val="24"/>
                                  </w:rPr>
                                </w:rPrChange>
                              </w:rPr>
                            </w:pPr>
                            <w:r w:rsidRPr="000B0F50">
                              <w:rPr>
                                <w:rFonts w:ascii="Calibri" w:hAnsi="Calibri"/>
                                <w:i/>
                                <w:sz w:val="24"/>
                                <w:szCs w:val="24"/>
                                <w:lang w:val="en-US"/>
                                <w:rPrChange w:id="996" w:author="Björn Genfors" w:date="2014-03-28T13:03:00Z">
                                  <w:rPr>
                                    <w:rFonts w:ascii="Calibri" w:hAnsi="Calibri"/>
                                    <w:i/>
                                    <w:sz w:val="24"/>
                                    <w:szCs w:val="24"/>
                                  </w:rPr>
                                </w:rPrChange>
                              </w:rPr>
                              <w:t>Thomas Siltberg, Mawell</w:t>
                            </w:r>
                          </w:p>
                          <w:p w14:paraId="2147E6E8" w14:textId="77777777" w:rsidR="0039059D" w:rsidRPr="00AD6605" w:rsidRDefault="0039059D" w:rsidP="00AD6605">
                            <w:pPr>
                              <w:rPr>
                                <w:rFonts w:ascii="Calibri" w:hAnsi="Calibri"/>
                                <w:i/>
                                <w:sz w:val="24"/>
                                <w:szCs w:val="24"/>
                              </w:rPr>
                            </w:pPr>
                            <w:r w:rsidRPr="00AD6605">
                              <w:rPr>
                                <w:rFonts w:ascii="Calibri" w:hAnsi="Calibri"/>
                                <w:i/>
                                <w:sz w:val="24"/>
                                <w:szCs w:val="24"/>
                              </w:rPr>
                              <w:t>Björn Strihagen, Inera</w:t>
                            </w:r>
                          </w:p>
                          <w:p w14:paraId="5E721B43" w14:textId="77777777" w:rsidR="0039059D" w:rsidRPr="00AD6605" w:rsidRDefault="0039059D"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39059D" w:rsidRPr="00AD6605" w:rsidRDefault="0039059D"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39059D" w:rsidRDefault="0039059D" w:rsidP="00AD6605">
                            <w:pPr>
                              <w:rPr>
                                <w:rFonts w:ascii="Calibri" w:hAnsi="Calibri"/>
                                <w:i/>
                                <w:sz w:val="24"/>
                                <w:szCs w:val="24"/>
                              </w:rPr>
                            </w:pPr>
                            <w:r w:rsidRPr="00AD6605">
                              <w:rPr>
                                <w:rFonts w:ascii="Calibri" w:hAnsi="Calibri"/>
                                <w:i/>
                                <w:sz w:val="24"/>
                                <w:szCs w:val="24"/>
                              </w:rPr>
                              <w:t>Björn Genfors, Mawell</w:t>
                            </w:r>
                          </w:p>
                          <w:p w14:paraId="3374E711" w14:textId="37AFDB9F" w:rsidR="0039059D" w:rsidRDefault="0039059D" w:rsidP="007E47C0">
                            <w:pPr>
                              <w:rPr>
                                <w:rFonts w:ascii="Calibri" w:hAnsi="Calibri"/>
                                <w:i/>
                                <w:sz w:val="24"/>
                                <w:szCs w:val="24"/>
                              </w:rPr>
                            </w:pPr>
                            <w:r>
                              <w:rPr>
                                <w:rFonts w:ascii="Calibri" w:hAnsi="Calibri"/>
                                <w:i/>
                                <w:sz w:val="24"/>
                                <w:szCs w:val="24"/>
                              </w:rPr>
                              <w:t>Khaled Daham, Callista Enterprise</w:t>
                            </w:r>
                          </w:p>
                          <w:p w14:paraId="56C9D946" w14:textId="79856C3C" w:rsidR="0039059D" w:rsidRDefault="0039059D" w:rsidP="007E47C0">
                            <w:pPr>
                              <w:rPr>
                                <w:rFonts w:ascii="Calibri" w:hAnsi="Calibri"/>
                                <w:i/>
                                <w:sz w:val="24"/>
                                <w:szCs w:val="24"/>
                              </w:rPr>
                            </w:pPr>
                            <w:r>
                              <w:rPr>
                                <w:rFonts w:ascii="Calibri" w:hAnsi="Calibri"/>
                                <w:i/>
                                <w:sz w:val="24"/>
                                <w:szCs w:val="24"/>
                              </w:rPr>
                              <w:t>Stefan Asanin, Mawell</w:t>
                            </w:r>
                          </w:p>
                          <w:p w14:paraId="18A127ED" w14:textId="376B4A80" w:rsidR="0039059D" w:rsidRPr="00AD6605" w:rsidRDefault="0039059D"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C45FE7" w:rsidRPr="004255A2" w:rsidRDefault="00C45FE7" w:rsidP="004255A2">
                      <w:r w:rsidRPr="004255A2">
                        <w:t>I arbetet har följande personer deltagit:</w:t>
                      </w:r>
                    </w:p>
                    <w:p w14:paraId="33ABAB67" w14:textId="77777777" w:rsidR="00C45FE7" w:rsidRDefault="00C45FE7" w:rsidP="007E47C0"/>
                    <w:p w14:paraId="0C7A8F4C" w14:textId="28235378" w:rsidR="00C45FE7" w:rsidRPr="00FE3AAD" w:rsidRDefault="00C45FE7" w:rsidP="004255A2">
                      <w:r w:rsidRPr="004255A2">
                        <w:rPr>
                          <w:szCs w:val="20"/>
                        </w:rPr>
                        <w:t>Tjänstedomänansvarig</w:t>
                      </w:r>
                      <w:r w:rsidRPr="00FE3AAD">
                        <w:t>:</w:t>
                      </w:r>
                    </w:p>
                    <w:p w14:paraId="54D80C8F" w14:textId="689F4295" w:rsidR="00C45FE7" w:rsidRDefault="00C45FE7" w:rsidP="004255A2">
                      <w:pPr>
                        <w:rPr>
                          <w:i/>
                        </w:rPr>
                      </w:pPr>
                      <w:r>
                        <w:t>Marcus Claus, Mawell</w:t>
                      </w:r>
                    </w:p>
                    <w:p w14:paraId="7F669B65" w14:textId="77777777" w:rsidR="00C45FE7" w:rsidRPr="00FE3AAD" w:rsidRDefault="00C45FE7" w:rsidP="007E47C0">
                      <w:pPr>
                        <w:rPr>
                          <w:i/>
                        </w:rPr>
                      </w:pPr>
                    </w:p>
                    <w:p w14:paraId="1E645C8B" w14:textId="13A2CEF1" w:rsidR="00C45FE7" w:rsidRDefault="00C45FE7" w:rsidP="004255A2">
                      <w:r w:rsidRPr="009B4414">
                        <w:t>Projektgrupp</w:t>
                      </w:r>
                      <w:r>
                        <w:t xml:space="preserve"> </w:t>
                      </w:r>
                      <w:r w:rsidRPr="00AD6605">
                        <w:t xml:space="preserve">2012-12-03 – </w:t>
                      </w:r>
                      <w:r>
                        <w:t>..:</w:t>
                      </w:r>
                    </w:p>
                    <w:p w14:paraId="0B3EF4E0" w14:textId="77777777" w:rsidR="00C45FE7" w:rsidRPr="009B4414" w:rsidRDefault="00C45FE7" w:rsidP="004255A2"/>
                    <w:p w14:paraId="6897BD87" w14:textId="77777777" w:rsidR="00C45FE7" w:rsidRPr="000B0F50" w:rsidRDefault="00C45FE7" w:rsidP="00AD6605">
                      <w:pPr>
                        <w:rPr>
                          <w:rFonts w:ascii="Calibri" w:hAnsi="Calibri"/>
                          <w:i/>
                          <w:sz w:val="24"/>
                          <w:szCs w:val="24"/>
                          <w:lang w:val="en-US"/>
                          <w:rPrChange w:id="619" w:author="Björn Genfors" w:date="2014-03-28T13:03:00Z">
                            <w:rPr>
                              <w:rFonts w:ascii="Calibri" w:hAnsi="Calibri"/>
                              <w:i/>
                              <w:sz w:val="24"/>
                              <w:szCs w:val="24"/>
                            </w:rPr>
                          </w:rPrChange>
                        </w:rPr>
                      </w:pPr>
                      <w:r w:rsidRPr="000B0F50">
                        <w:rPr>
                          <w:rFonts w:ascii="Calibri" w:hAnsi="Calibri"/>
                          <w:i/>
                          <w:sz w:val="24"/>
                          <w:szCs w:val="24"/>
                          <w:lang w:val="en-US"/>
                          <w:rPrChange w:id="620" w:author="Björn Genfors" w:date="2014-03-28T13:03:00Z">
                            <w:rPr>
                              <w:rFonts w:ascii="Calibri" w:hAnsi="Calibri"/>
                              <w:i/>
                              <w:sz w:val="24"/>
                              <w:szCs w:val="24"/>
                            </w:rPr>
                          </w:rPrChange>
                        </w:rPr>
                        <w:t>Maria Andersson, Mawell</w:t>
                      </w:r>
                    </w:p>
                    <w:p w14:paraId="204ED6E9" w14:textId="77777777" w:rsidR="00C45FE7" w:rsidRPr="000B0F50" w:rsidRDefault="00C45FE7" w:rsidP="00AD6605">
                      <w:pPr>
                        <w:rPr>
                          <w:rFonts w:ascii="Calibri" w:hAnsi="Calibri"/>
                          <w:i/>
                          <w:sz w:val="24"/>
                          <w:szCs w:val="24"/>
                          <w:lang w:val="en-US"/>
                          <w:rPrChange w:id="621" w:author="Björn Genfors" w:date="2014-03-28T13:03:00Z">
                            <w:rPr>
                              <w:rFonts w:ascii="Calibri" w:hAnsi="Calibri"/>
                              <w:i/>
                              <w:sz w:val="24"/>
                              <w:szCs w:val="24"/>
                            </w:rPr>
                          </w:rPrChange>
                        </w:rPr>
                      </w:pPr>
                      <w:r w:rsidRPr="000B0F50">
                        <w:rPr>
                          <w:rFonts w:ascii="Calibri" w:hAnsi="Calibri"/>
                          <w:i/>
                          <w:sz w:val="24"/>
                          <w:szCs w:val="24"/>
                          <w:lang w:val="en-US"/>
                          <w:rPrChange w:id="622" w:author="Björn Genfors" w:date="2014-03-28T13:03:00Z">
                            <w:rPr>
                              <w:rFonts w:ascii="Calibri" w:hAnsi="Calibri"/>
                              <w:i/>
                              <w:sz w:val="24"/>
                              <w:szCs w:val="24"/>
                            </w:rPr>
                          </w:rPrChange>
                        </w:rPr>
                        <w:t>Marco De Luca, De Luca Consulting</w:t>
                      </w:r>
                    </w:p>
                    <w:p w14:paraId="4B53A4CD" w14:textId="77777777" w:rsidR="00C45FE7" w:rsidRPr="00AD6605" w:rsidRDefault="00C45FE7"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C45FE7" w:rsidRPr="000B0F50" w:rsidRDefault="00C45FE7" w:rsidP="00AD6605">
                      <w:pPr>
                        <w:rPr>
                          <w:rFonts w:ascii="Calibri" w:hAnsi="Calibri"/>
                          <w:i/>
                          <w:sz w:val="24"/>
                          <w:szCs w:val="24"/>
                          <w:lang w:val="en-US"/>
                          <w:rPrChange w:id="623" w:author="Björn Genfors" w:date="2014-03-28T13:03:00Z">
                            <w:rPr>
                              <w:rFonts w:ascii="Calibri" w:hAnsi="Calibri"/>
                              <w:i/>
                              <w:sz w:val="24"/>
                              <w:szCs w:val="24"/>
                            </w:rPr>
                          </w:rPrChange>
                        </w:rPr>
                      </w:pPr>
                      <w:r w:rsidRPr="000B0F50">
                        <w:rPr>
                          <w:rFonts w:ascii="Calibri" w:hAnsi="Calibri"/>
                          <w:i/>
                          <w:sz w:val="24"/>
                          <w:szCs w:val="24"/>
                          <w:lang w:val="en-US"/>
                          <w:rPrChange w:id="624" w:author="Björn Genfors" w:date="2014-03-28T13:03:00Z">
                            <w:rPr>
                              <w:rFonts w:ascii="Calibri" w:hAnsi="Calibri"/>
                              <w:i/>
                              <w:sz w:val="24"/>
                              <w:szCs w:val="24"/>
                            </w:rPr>
                          </w:rPrChange>
                        </w:rPr>
                        <w:t>Thomas Siltberg, Mawell</w:t>
                      </w:r>
                    </w:p>
                    <w:p w14:paraId="2147E6E8" w14:textId="77777777" w:rsidR="00C45FE7" w:rsidRPr="00AD6605" w:rsidRDefault="00C45FE7" w:rsidP="00AD6605">
                      <w:pPr>
                        <w:rPr>
                          <w:rFonts w:ascii="Calibri" w:hAnsi="Calibri"/>
                          <w:i/>
                          <w:sz w:val="24"/>
                          <w:szCs w:val="24"/>
                        </w:rPr>
                      </w:pPr>
                      <w:r w:rsidRPr="00AD6605">
                        <w:rPr>
                          <w:rFonts w:ascii="Calibri" w:hAnsi="Calibri"/>
                          <w:i/>
                          <w:sz w:val="24"/>
                          <w:szCs w:val="24"/>
                        </w:rPr>
                        <w:t>Björn Strihagen, Inera</w:t>
                      </w:r>
                    </w:p>
                    <w:p w14:paraId="5E721B43" w14:textId="77777777" w:rsidR="00C45FE7" w:rsidRPr="00AD6605" w:rsidRDefault="00C45FE7"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C45FE7" w:rsidRPr="00AD6605" w:rsidRDefault="00C45FE7"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C45FE7" w:rsidRDefault="00C45FE7" w:rsidP="00AD6605">
                      <w:pPr>
                        <w:rPr>
                          <w:rFonts w:ascii="Calibri" w:hAnsi="Calibri"/>
                          <w:i/>
                          <w:sz w:val="24"/>
                          <w:szCs w:val="24"/>
                        </w:rPr>
                      </w:pPr>
                      <w:r w:rsidRPr="00AD6605">
                        <w:rPr>
                          <w:rFonts w:ascii="Calibri" w:hAnsi="Calibri"/>
                          <w:i/>
                          <w:sz w:val="24"/>
                          <w:szCs w:val="24"/>
                        </w:rPr>
                        <w:t>Björn Genfors, Mawell</w:t>
                      </w:r>
                    </w:p>
                    <w:p w14:paraId="3374E711" w14:textId="37AFDB9F" w:rsidR="00C45FE7" w:rsidRDefault="00C45FE7" w:rsidP="007E47C0">
                      <w:pPr>
                        <w:rPr>
                          <w:rFonts w:ascii="Calibri" w:hAnsi="Calibri"/>
                          <w:i/>
                          <w:sz w:val="24"/>
                          <w:szCs w:val="24"/>
                        </w:rPr>
                      </w:pPr>
                      <w:r>
                        <w:rPr>
                          <w:rFonts w:ascii="Calibri" w:hAnsi="Calibri"/>
                          <w:i/>
                          <w:sz w:val="24"/>
                          <w:szCs w:val="24"/>
                        </w:rPr>
                        <w:t>Khaled Daham, Callista Enterprise</w:t>
                      </w:r>
                    </w:p>
                    <w:p w14:paraId="56C9D946" w14:textId="79856C3C" w:rsidR="00C45FE7" w:rsidRDefault="00C45FE7" w:rsidP="007E47C0">
                      <w:pPr>
                        <w:rPr>
                          <w:rFonts w:ascii="Calibri" w:hAnsi="Calibri"/>
                          <w:i/>
                          <w:sz w:val="24"/>
                          <w:szCs w:val="24"/>
                        </w:rPr>
                      </w:pPr>
                      <w:r>
                        <w:rPr>
                          <w:rFonts w:ascii="Calibri" w:hAnsi="Calibri"/>
                          <w:i/>
                          <w:sz w:val="24"/>
                          <w:szCs w:val="24"/>
                        </w:rPr>
                        <w:t>Stefan Asanin, Mawell</w:t>
                      </w:r>
                    </w:p>
                    <w:p w14:paraId="18A127ED" w14:textId="376B4A80" w:rsidR="00C45FE7" w:rsidRPr="00AD6605" w:rsidRDefault="00C45FE7"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Heading1"/>
      </w:pPr>
      <w:bookmarkStart w:id="997" w:name="_Toc198086678"/>
      <w:bookmarkStart w:id="998" w:name="_Toc224960918"/>
      <w:bookmarkStart w:id="999" w:name="_Toc357754844"/>
      <w:bookmarkStart w:id="1000" w:name="_Toc163300578"/>
      <w:bookmarkStart w:id="1001" w:name="_Toc163300880"/>
      <w:bookmarkStart w:id="1002" w:name="_Toc198366954"/>
      <w:bookmarkStart w:id="1003" w:name="_Toc258218925"/>
      <w:commentRangeStart w:id="1004"/>
      <w:r w:rsidRPr="00CC412F">
        <w:lastRenderedPageBreak/>
        <w:t>Versionsinformation</w:t>
      </w:r>
      <w:bookmarkEnd w:id="997"/>
      <w:bookmarkEnd w:id="998"/>
      <w:bookmarkEnd w:id="999"/>
      <w:commentRangeEnd w:id="1004"/>
      <w:r w:rsidR="00BB79F8">
        <w:rPr>
          <w:rStyle w:val="CommentReference"/>
          <w:rFonts w:ascii="Arial" w:eastAsia="ヒラギノ角ゴ Pro W3" w:hAnsi="Arial"/>
          <w:bCs w:val="0"/>
          <w:i/>
          <w:color w:val="000000"/>
          <w:lang w:val="en-GB"/>
        </w:rPr>
        <w:commentReference w:id="1004"/>
      </w:r>
      <w:bookmarkEnd w:id="1003"/>
    </w:p>
    <w:p w14:paraId="6810B110" w14:textId="71CFE9B3" w:rsidR="007E47C0" w:rsidRPr="00565935" w:rsidRDefault="007E47C0" w:rsidP="007E47C0">
      <w:r w:rsidRPr="00CC412F">
        <w:t xml:space="preserve">Denna revision av tjänstekontraktsbeskrivningen handlar om </w:t>
      </w:r>
      <w:r w:rsidRPr="00565935">
        <w:t xml:space="preserve">version </w:t>
      </w:r>
      <w:fldSimple w:instr=" DOCPROPERTY  &quot;Version_1&quot; \* MERGEFORMAT ">
        <w:r w:rsidR="002F320B">
          <w:t>2</w:t>
        </w:r>
      </w:fldSimple>
      <w:r w:rsidRPr="00565935">
        <w:t>.</w:t>
      </w:r>
      <w:fldSimple w:instr=" DOCPROPERTY &quot;Version_2&quot; \* MERGEFORMAT ">
        <w:r w:rsidR="002F320B">
          <w:t>1</w:t>
        </w:r>
      </w:fldSimple>
      <w:r w:rsidRPr="00565935">
        <w:t>.</w:t>
      </w:r>
      <w:commentRangeStart w:id="1005"/>
      <w:r w:rsidR="000529A9">
        <w:fldChar w:fldCharType="begin"/>
      </w:r>
      <w:r w:rsidR="000529A9">
        <w:instrText xml:space="preserve"> DOCPROPERTY "Version_3" \* MERGEFORMAT </w:instrText>
      </w:r>
      <w:r w:rsidR="000529A9">
        <w:fldChar w:fldCharType="separate"/>
      </w:r>
      <w:r w:rsidR="002F320B">
        <w:t>RC3</w:t>
      </w:r>
      <w:r w:rsidR="000529A9">
        <w:fldChar w:fldCharType="end"/>
      </w:r>
      <w:commentRangeEnd w:id="1005"/>
      <w:r w:rsidR="00C345A7">
        <w:rPr>
          <w:rStyle w:val="CommentReference"/>
          <w:rFonts w:ascii="Arial" w:eastAsia="ヒラギノ角ゴ Pro W3" w:hAnsi="Arial"/>
          <w:i/>
          <w:color w:val="000000"/>
          <w:lang w:val="en-GB"/>
        </w:rPr>
        <w:commentReference w:id="1005"/>
      </w:r>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Heading2"/>
      </w:pPr>
      <w:bookmarkStart w:id="1006" w:name="_Toc357754845"/>
      <w:bookmarkStart w:id="1007" w:name="_Toc163300882"/>
      <w:bookmarkStart w:id="1008" w:name="_Toc258218926"/>
      <w:r w:rsidRPr="00565935">
        <w:t xml:space="preserve">Version </w:t>
      </w:r>
      <w:fldSimple w:instr=" DOCPROPERTY  &quot;Version_1&quot; \* MERGEFORMAT ">
        <w:r w:rsidR="002F320B">
          <w:t>2</w:t>
        </w:r>
      </w:fldSimple>
      <w:r w:rsidRPr="00565935">
        <w:t>.</w:t>
      </w:r>
      <w:fldSimple w:instr=" DOCPROPERTY &quot;Version_2&quot; \* MERGEFORMAT ">
        <w:r w:rsidR="002F320B">
          <w:t>1</w:t>
        </w:r>
      </w:fldSimple>
      <w:bookmarkEnd w:id="1006"/>
      <w:r w:rsidR="00A14B9C" w:rsidRPr="00565935">
        <w:t>.</w:t>
      </w:r>
      <w:r w:rsidR="0093229E" w:rsidRPr="00565935">
        <w:t>RC</w:t>
      </w:r>
      <w:r w:rsidR="001127AD" w:rsidRPr="00565935">
        <w:t>3</w:t>
      </w:r>
      <w:bookmarkEnd w:id="1008"/>
    </w:p>
    <w:p w14:paraId="4C91F4A8" w14:textId="77777777" w:rsidR="007E47C0" w:rsidRPr="00CC412F" w:rsidRDefault="007E47C0" w:rsidP="007E47C0">
      <w:pPr>
        <w:pStyle w:val="Heading3"/>
      </w:pPr>
      <w:bookmarkStart w:id="1009" w:name="_Toc258218927"/>
      <w:r w:rsidRPr="00CC412F">
        <w:t>Oförändrade tjänstekontrakt</w:t>
      </w:r>
      <w:bookmarkEnd w:id="1009"/>
    </w:p>
    <w:p w14:paraId="41E3EFAA" w14:textId="232CABED" w:rsidR="003F5B63" w:rsidRDefault="00565935" w:rsidP="00565935">
      <w:bookmarkStart w:id="1010" w:name="_Toc379448220"/>
      <w:r>
        <w:t>Inga oförändrade</w:t>
      </w:r>
      <w:r w:rsidR="003F5B63" w:rsidRPr="00CC412F">
        <w:t xml:space="preserve"> tjänstekontrakt</w:t>
      </w:r>
      <w:bookmarkEnd w:id="1010"/>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Heading3"/>
      </w:pPr>
      <w:bookmarkStart w:id="1011" w:name="_Toc258218928"/>
      <w:r w:rsidRPr="00CC412F">
        <w:t>Nya tjänstekontrakt</w:t>
      </w:r>
      <w:bookmarkEnd w:id="1011"/>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Paragraph"/>
        <w:numPr>
          <w:ilvl w:val="0"/>
          <w:numId w:val="33"/>
        </w:numPr>
      </w:pPr>
      <w:r>
        <w:t>GetECGOutcome, version 1.0</w:t>
      </w:r>
    </w:p>
    <w:p w14:paraId="54A45A65" w14:textId="5109A681" w:rsidR="007E47C0" w:rsidRPr="00CC412F" w:rsidRDefault="001022A3" w:rsidP="003A6D72">
      <w:pPr>
        <w:pStyle w:val="ListParagraph"/>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Default="007E47C0" w:rsidP="00565935">
      <w:pPr>
        <w:pStyle w:val="Heading3"/>
        <w:rPr>
          <w:ins w:id="1012" w:author="Björn Genfors" w:date="2014-03-31T13:02:00Z"/>
        </w:rPr>
      </w:pPr>
      <w:bookmarkStart w:id="1013" w:name="_Toc258218929"/>
      <w:r w:rsidRPr="00CC412F">
        <w:t>Förändrade tjänstekontrakt</w:t>
      </w:r>
      <w:bookmarkEnd w:id="1013"/>
    </w:p>
    <w:p w14:paraId="7C4CFC1B" w14:textId="1888AEF4" w:rsidR="00653CA6" w:rsidRPr="00653CA6" w:rsidRDefault="00653CA6">
      <w:pPr>
        <w:pPrChange w:id="1014" w:author="Björn Genfors" w:date="2014-03-31T13:02:00Z">
          <w:pPr>
            <w:pStyle w:val="Heading3"/>
          </w:pPr>
        </w:pPrChange>
      </w:pPr>
      <w:ins w:id="1015" w:author="Björn Genfors" w:date="2014-03-31T13:02:00Z">
        <w:r w:rsidRPr="00C420B9">
          <w:t>Förändrade kontrakt från och med version 2.0.RC13</w:t>
        </w:r>
      </w:ins>
    </w:p>
    <w:p w14:paraId="1EF82EB2" w14:textId="7D3A0B07" w:rsidR="00565935" w:rsidRPr="00CC412F" w:rsidRDefault="00565935" w:rsidP="00565935">
      <w:pPr>
        <w:numPr>
          <w:ilvl w:val="0"/>
          <w:numId w:val="27"/>
        </w:numPr>
      </w:pPr>
      <w:r>
        <w:t xml:space="preserve">GetReferralOutcome, version </w:t>
      </w:r>
      <w:commentRangeStart w:id="1016"/>
      <w:r>
        <w:t>2.1</w:t>
      </w:r>
      <w:commentRangeEnd w:id="1016"/>
      <w:r w:rsidR="00653CA6">
        <w:rPr>
          <w:rStyle w:val="CommentReference"/>
          <w:rFonts w:ascii="Arial" w:eastAsia="ヒラギノ角ゴ Pro W3" w:hAnsi="Arial"/>
          <w:i/>
          <w:color w:val="000000"/>
          <w:lang w:val="en-GB"/>
        </w:rPr>
        <w:commentReference w:id="1016"/>
      </w:r>
    </w:p>
    <w:p w14:paraId="1C2141C8" w14:textId="29750DAF" w:rsidR="00653CA6" w:rsidRDefault="00565935" w:rsidP="00565935">
      <w:pPr>
        <w:numPr>
          <w:ilvl w:val="0"/>
          <w:numId w:val="27"/>
        </w:numPr>
        <w:rPr>
          <w:ins w:id="1017" w:author="Björn Genfors" w:date="2014-03-31T13:03:00Z"/>
        </w:rPr>
      </w:pPr>
      <w:del w:id="1018" w:author="Björn Genfors" w:date="2014-03-31T13:03:00Z">
        <w:r w:rsidRPr="00CC412F" w:rsidDel="00CF35C5">
          <w:delText>GetLab</w:delText>
        </w:r>
        <w:r w:rsidDel="00CF35C5">
          <w:delText>oratoryOrderOutcome, version 2.1</w:delText>
        </w:r>
      </w:del>
      <w:ins w:id="1019" w:author="Björn Genfors" w:date="2014-03-31T13:02:00Z">
        <w:r w:rsidR="00653CA6">
          <w:t>GetMaternityMedicalHistory, version 2.1</w:t>
        </w:r>
      </w:ins>
    </w:p>
    <w:p w14:paraId="62585032" w14:textId="174BF75A" w:rsidR="00CF35C5" w:rsidRPr="00CC412F" w:rsidRDefault="00CF35C5" w:rsidP="00CF35C5">
      <w:pPr>
        <w:numPr>
          <w:ilvl w:val="0"/>
          <w:numId w:val="27"/>
        </w:numPr>
      </w:pPr>
      <w:ins w:id="1020" w:author="Björn Genfors" w:date="2014-03-31T13:03:00Z">
        <w:r w:rsidRPr="00CC412F">
          <w:t>GetLab</w:t>
        </w:r>
        <w:r>
          <w:t>oratoryOrderOutcome, version 2.1</w:t>
        </w:r>
      </w:ins>
    </w:p>
    <w:p w14:paraId="6CA1D625" w14:textId="1CF9407F" w:rsidR="00565935" w:rsidDel="00653CA6" w:rsidRDefault="00565935" w:rsidP="00565935">
      <w:pPr>
        <w:rPr>
          <w:del w:id="1021" w:author="Björn Genfors" w:date="2014-03-31T13:02:00Z"/>
        </w:rPr>
      </w:pPr>
    </w:p>
    <w:p w14:paraId="73D32463" w14:textId="79945C30" w:rsidR="00C420B9" w:rsidDel="00653CA6" w:rsidRDefault="00C420B9" w:rsidP="00565935">
      <w:pPr>
        <w:rPr>
          <w:del w:id="1022" w:author="Björn Genfors" w:date="2014-03-31T13:02:00Z"/>
        </w:rPr>
      </w:pPr>
    </w:p>
    <w:p w14:paraId="0627F1AA" w14:textId="57F18955" w:rsidR="00C420B9" w:rsidDel="00653CA6" w:rsidRDefault="00C420B9" w:rsidP="00565935">
      <w:pPr>
        <w:rPr>
          <w:del w:id="1023" w:author="Björn Genfors" w:date="2014-03-31T13:02:00Z"/>
        </w:rPr>
      </w:pPr>
    </w:p>
    <w:p w14:paraId="456EB86F" w14:textId="4A63737B" w:rsidR="00C420B9" w:rsidDel="00653CA6" w:rsidRDefault="00C420B9" w:rsidP="00565935">
      <w:pPr>
        <w:rPr>
          <w:del w:id="1024" w:author="Björn Genfors" w:date="2014-03-31T13:02:00Z"/>
        </w:rPr>
      </w:pPr>
    </w:p>
    <w:p w14:paraId="43A66493" w14:textId="65165A00" w:rsidR="00C420B9" w:rsidRPr="00565935" w:rsidDel="00653CA6" w:rsidRDefault="00C420B9" w:rsidP="00565935">
      <w:pPr>
        <w:rPr>
          <w:del w:id="1025" w:author="Björn Genfors" w:date="2014-03-31T13:02:00Z"/>
        </w:rPr>
      </w:pPr>
    </w:p>
    <w:p w14:paraId="1E52EDFF" w14:textId="07DA035A" w:rsidR="00A7296B" w:rsidRPr="00C420B9" w:rsidDel="00653CA6" w:rsidRDefault="00A7296B" w:rsidP="003A6D72">
      <w:pPr>
        <w:rPr>
          <w:del w:id="1026" w:author="Björn Genfors" w:date="2014-03-31T13:02:00Z"/>
        </w:rPr>
      </w:pPr>
      <w:del w:id="1027" w:author="Björn Genfors" w:date="2014-03-31T13:02:00Z">
        <w:r w:rsidRPr="00C420B9" w:rsidDel="00653CA6">
          <w:delText>Förändrade kontrakt från och med version 2.0.RC13</w:delText>
        </w:r>
      </w:del>
    </w:p>
    <w:p w14:paraId="3DDEFC1A" w14:textId="0CC13C7D" w:rsidR="008636CB" w:rsidRPr="00C420B9" w:rsidRDefault="008636CB">
      <w:pPr>
        <w:pPrChange w:id="1028" w:author="Björn Genfors" w:date="2014-03-31T13:02:00Z">
          <w:pPr>
            <w:ind w:left="720"/>
          </w:pPr>
        </w:pPrChange>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CF35C5" w:rsidRPr="00C420B9" w14:paraId="028646C0" w14:textId="77777777" w:rsidTr="00B72356">
        <w:trPr>
          <w:ins w:id="1029" w:author="Björn Genfors" w:date="2014-03-31T13:03:00Z"/>
        </w:trPr>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B2F235" w14:textId="77777777" w:rsidR="00CF35C5" w:rsidRPr="00C420B9" w:rsidRDefault="00CF35C5" w:rsidP="00B72356">
            <w:pPr>
              <w:spacing w:before="100" w:beforeAutospacing="1" w:after="100" w:afterAutospacing="1"/>
              <w:rPr>
                <w:ins w:id="1030" w:author="Björn Genfors" w:date="2014-03-31T13:03:00Z"/>
                <w:rFonts w:eastAsia="Times New Roman" w:cs="Arial"/>
                <w:sz w:val="24"/>
                <w:lang w:eastAsia="sv-SE"/>
              </w:rPr>
            </w:pPr>
            <w:ins w:id="1031" w:author="Björn Genfors" w:date="2014-03-31T13:03:00Z">
              <w:r w:rsidRPr="00C420B9">
                <w:t>GetMaternityMedicalHistory</w:t>
              </w:r>
            </w:ins>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02C774" w14:textId="77777777" w:rsidR="00CF35C5" w:rsidRPr="00C420B9" w:rsidRDefault="00CF35C5" w:rsidP="00B72356">
            <w:pPr>
              <w:spacing w:before="100" w:beforeAutospacing="1" w:after="100" w:afterAutospacing="1"/>
              <w:rPr>
                <w:ins w:id="1032" w:author="Björn Genfors" w:date="2014-03-31T13:03:00Z"/>
                <w:rFonts w:eastAsia="Times New Roman" w:cs="Arial"/>
                <w:szCs w:val="20"/>
                <w:lang w:eastAsia="sv-SE"/>
              </w:rPr>
            </w:pPr>
            <w:ins w:id="1033" w:author="Björn Genfors" w:date="2014-03-31T13:03:00Z">
              <w:r w:rsidRPr="00C420B9">
                <w:rPr>
                  <w:rFonts w:eastAsia="Times New Roman" w:cs="Arial"/>
                  <w:szCs w:val="20"/>
                  <w:lang w:eastAsia="sv-SE"/>
                </w:rPr>
                <w:t>2.1</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AA6BB4" w14:textId="77777777" w:rsidR="00CF35C5" w:rsidRPr="00C420B9" w:rsidRDefault="00CF35C5" w:rsidP="00B72356">
            <w:pPr>
              <w:spacing w:before="100" w:beforeAutospacing="1" w:after="100" w:afterAutospacing="1"/>
              <w:rPr>
                <w:ins w:id="1034" w:author="Björn Genfors" w:date="2014-03-31T13:03:00Z"/>
                <w:rFonts w:eastAsia="Times New Roman" w:cs="Arial"/>
                <w:szCs w:val="20"/>
                <w:lang w:eastAsia="sv-SE"/>
              </w:rPr>
            </w:pPr>
            <w:ins w:id="1035" w:author="Björn Genfors" w:date="2014-03-31T13:03:00Z">
              <w:r w:rsidRPr="00C420B9">
                <w:rPr>
                  <w:rFonts w:eastAsia="Times New Roman" w:cs="Arial"/>
                  <w:szCs w:val="20"/>
                  <w:lang w:eastAsia="sv-SE"/>
                </w:rPr>
                <w:t>2.0</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F2CBEE" w14:textId="77777777" w:rsidR="00CF35C5" w:rsidRPr="00C420B9" w:rsidRDefault="00CF35C5" w:rsidP="00B72356">
            <w:pPr>
              <w:spacing w:before="100" w:beforeAutospacing="1" w:after="100" w:afterAutospacing="1"/>
              <w:rPr>
                <w:ins w:id="1036" w:author="Björn Genfors" w:date="2014-03-31T13:03:00Z"/>
                <w:rFonts w:eastAsia="Times New Roman" w:cs="Arial"/>
                <w:szCs w:val="20"/>
                <w:lang w:eastAsia="sv-SE"/>
              </w:rPr>
            </w:pPr>
            <w:ins w:id="1037" w:author="Björn Genfors" w:date="2014-03-31T13:03:00Z">
              <w:r w:rsidRPr="00C420B9">
                <w:rPr>
                  <w:rFonts w:eastAsia="Times New Roman" w:cs="Arial"/>
                  <w:szCs w:val="20"/>
                  <w:lang w:eastAsia="sv-SE"/>
                </w:rPr>
                <w:t>Ej kompatibel</w:t>
              </w:r>
            </w:ins>
          </w:p>
        </w:tc>
      </w:tr>
      <w:tr w:rsidR="00CF35C5" w:rsidRPr="00C420B9" w14:paraId="593EB15D" w14:textId="77777777" w:rsidTr="00B72356">
        <w:trPr>
          <w:ins w:id="1038" w:author="Björn Genfors" w:date="2014-03-31T13:03:00Z"/>
        </w:trPr>
        <w:tc>
          <w:tcPr>
            <w:tcW w:w="0" w:type="auto"/>
            <w:vMerge/>
            <w:tcBorders>
              <w:top w:val="nil"/>
              <w:left w:val="single" w:sz="8" w:space="0" w:color="auto"/>
              <w:bottom w:val="single" w:sz="8" w:space="0" w:color="auto"/>
              <w:right w:val="single" w:sz="8" w:space="0" w:color="auto"/>
            </w:tcBorders>
            <w:vAlign w:val="center"/>
            <w:hideMark/>
          </w:tcPr>
          <w:p w14:paraId="7454ECB1" w14:textId="77777777" w:rsidR="00CF35C5" w:rsidRPr="00C420B9" w:rsidRDefault="00CF35C5" w:rsidP="00B72356">
            <w:pPr>
              <w:rPr>
                <w:ins w:id="1039" w:author="Björn Genfors" w:date="2014-03-31T13:03:00Z"/>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09444D" w14:textId="77777777" w:rsidR="00CF35C5" w:rsidRPr="00C420B9" w:rsidRDefault="00CF35C5" w:rsidP="00B72356">
            <w:pPr>
              <w:spacing w:before="100" w:beforeAutospacing="1" w:after="100" w:afterAutospacing="1"/>
              <w:rPr>
                <w:ins w:id="1040" w:author="Björn Genfors" w:date="2014-03-31T13:03:00Z"/>
                <w:rFonts w:eastAsia="Times New Roman" w:cs="Arial"/>
                <w:szCs w:val="20"/>
                <w:lang w:eastAsia="sv-SE"/>
              </w:rPr>
            </w:pPr>
            <w:ins w:id="1041" w:author="Björn Genfors" w:date="2014-03-31T13:03:00Z">
              <w:r w:rsidRPr="00C420B9">
                <w:rPr>
                  <w:rFonts w:eastAsia="Times New Roman" w:cs="Arial"/>
                  <w:szCs w:val="20"/>
                  <w:lang w:eastAsia="sv-SE"/>
                </w:rPr>
                <w:t>2.0</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38E346E" w14:textId="77777777" w:rsidR="00CF35C5" w:rsidRPr="00C420B9" w:rsidRDefault="00CF35C5" w:rsidP="00B72356">
            <w:pPr>
              <w:spacing w:before="100" w:beforeAutospacing="1" w:after="100" w:afterAutospacing="1"/>
              <w:rPr>
                <w:ins w:id="1042" w:author="Björn Genfors" w:date="2014-03-31T13:03:00Z"/>
                <w:rFonts w:eastAsia="Times New Roman" w:cs="Arial"/>
                <w:szCs w:val="20"/>
                <w:lang w:eastAsia="sv-SE"/>
              </w:rPr>
            </w:pPr>
            <w:ins w:id="1043" w:author="Björn Genfors" w:date="2014-03-31T13:03:00Z">
              <w:r w:rsidRPr="00C420B9">
                <w:rPr>
                  <w:rFonts w:eastAsia="Times New Roman" w:cs="Arial"/>
                  <w:szCs w:val="20"/>
                  <w:lang w:eastAsia="sv-SE"/>
                </w:rPr>
                <w:t>2.1</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7E66E8" w14:textId="77777777" w:rsidR="00CF35C5" w:rsidRPr="00C420B9" w:rsidRDefault="00CF35C5" w:rsidP="00B72356">
            <w:pPr>
              <w:spacing w:before="100" w:beforeAutospacing="1" w:after="100" w:afterAutospacing="1"/>
              <w:rPr>
                <w:ins w:id="1044" w:author="Björn Genfors" w:date="2014-03-31T13:03:00Z"/>
                <w:rFonts w:eastAsia="Times New Roman" w:cs="Arial"/>
                <w:szCs w:val="20"/>
                <w:lang w:eastAsia="sv-SE"/>
              </w:rPr>
            </w:pPr>
            <w:ins w:id="1045" w:author="Björn Genfors" w:date="2014-03-31T13:03:00Z">
              <w:r w:rsidRPr="00C420B9">
                <w:rPr>
                  <w:rFonts w:eastAsia="Times New Roman" w:cs="Arial"/>
                  <w:szCs w:val="20"/>
                  <w:lang w:eastAsia="sv-SE"/>
                </w:rPr>
                <w:t>Ej kompatibel</w:t>
              </w:r>
            </w:ins>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p w14:paraId="03AAB965" w14:textId="77777777" w:rsidR="007E47C0" w:rsidRPr="00CC412F" w:rsidRDefault="007E47C0" w:rsidP="007E47C0">
      <w:pPr>
        <w:pStyle w:val="Heading3"/>
      </w:pPr>
      <w:bookmarkStart w:id="1046" w:name="_Toc258218930"/>
      <w:r w:rsidRPr="00CC412F">
        <w:t>Utgångna tjänstekontrakt</w:t>
      </w:r>
      <w:bookmarkEnd w:id="1046"/>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Heading2"/>
      </w:pPr>
      <w:bookmarkStart w:id="1047" w:name="_Toc357754846"/>
      <w:bookmarkStart w:id="1048" w:name="_Toc258218931"/>
      <w:r w:rsidRPr="00CC412F">
        <w:t>Version tidigare</w:t>
      </w:r>
      <w:bookmarkEnd w:id="1047"/>
      <w:bookmarkEnd w:id="1048"/>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AFD2D46" w14:textId="77777777" w:rsidR="00CF35C5" w:rsidRDefault="00CF35C5">
      <w:pPr>
        <w:spacing w:line="240" w:lineRule="auto"/>
        <w:rPr>
          <w:ins w:id="1049" w:author="Björn Genfors" w:date="2014-03-31T13:04:00Z"/>
          <w:rFonts w:eastAsia="Times New Roman"/>
          <w:bCs/>
          <w:sz w:val="30"/>
          <w:szCs w:val="28"/>
        </w:rPr>
      </w:pPr>
      <w:bookmarkStart w:id="1050" w:name="_Toc383084509"/>
      <w:bookmarkStart w:id="1051" w:name="_Toc383098688"/>
      <w:bookmarkStart w:id="1052" w:name="_Toc383101216"/>
      <w:bookmarkStart w:id="1053" w:name="_Toc383101741"/>
      <w:bookmarkStart w:id="1054" w:name="_Toc383102051"/>
      <w:bookmarkStart w:id="1055" w:name="_Toc357754847"/>
      <w:bookmarkEnd w:id="1007"/>
      <w:bookmarkEnd w:id="1050"/>
      <w:bookmarkEnd w:id="1051"/>
      <w:bookmarkEnd w:id="1052"/>
      <w:bookmarkEnd w:id="1053"/>
      <w:bookmarkEnd w:id="1054"/>
      <w:ins w:id="1056" w:author="Björn Genfors" w:date="2014-03-31T13:04:00Z">
        <w:r>
          <w:br w:type="page"/>
        </w:r>
      </w:ins>
    </w:p>
    <w:p w14:paraId="0CB18193" w14:textId="74B626D8" w:rsidR="007E47C0" w:rsidRPr="00CC412F" w:rsidRDefault="007E47C0" w:rsidP="007E47C0">
      <w:pPr>
        <w:pStyle w:val="Heading1"/>
      </w:pPr>
      <w:bookmarkStart w:id="1057" w:name="_Toc258218932"/>
      <w:r w:rsidRPr="00CC412F">
        <w:lastRenderedPageBreak/>
        <w:t>Tjänstedomänens arkitektur</w:t>
      </w:r>
      <w:bookmarkEnd w:id="1055"/>
      <w:bookmarkEnd w:id="1057"/>
    </w:p>
    <w:p w14:paraId="3EAEA312" w14:textId="77777777" w:rsidR="00CF35C5" w:rsidRDefault="00CF35C5" w:rsidP="00CF35C5">
      <w:pPr>
        <w:rPr>
          <w:ins w:id="1058" w:author="Björn Genfors" w:date="2014-03-31T13:09:00Z"/>
        </w:rPr>
      </w:pPr>
      <w:ins w:id="1059" w:author="Björn Genfors" w:date="2014-03-31T13:09:00Z">
        <w:r w:rsidRPr="0096471C">
          <w:t>I detta avsnitt beskrivs hur T-boken tillämpats i tjänstedomänen. Avsnittet syftar till att ge läsaren överblick och förståelse. Avsnittet innehåller inga regler, men ger ett sammanhang för de regler som beskrivs i övriga delar av dokumentet.</w:t>
        </w:r>
      </w:ins>
    </w:p>
    <w:p w14:paraId="4CB2B631" w14:textId="77777777" w:rsidR="00CF35C5" w:rsidRDefault="00CF35C5" w:rsidP="00CF35C5">
      <w:pPr>
        <w:rPr>
          <w:ins w:id="1060" w:author="Björn Genfors" w:date="2014-03-31T13:09:00Z"/>
        </w:rPr>
      </w:pPr>
    </w:p>
    <w:p w14:paraId="7F0448AB" w14:textId="77777777" w:rsidR="00CF35C5" w:rsidRDefault="00CF35C5" w:rsidP="00CF35C5">
      <w:pPr>
        <w:rPr>
          <w:ins w:id="1061" w:author="Björn Genfors" w:date="2014-03-31T13:09:00Z"/>
        </w:rPr>
      </w:pPr>
      <w:ins w:id="1062" w:author="Björn Genfors" w:date="2014-03-31T13:09:00Z">
        <w:r w:rsidRPr="002B336D">
          <w:t xml:space="preserve">Tjänsterna för beskrivning </w:t>
        </w:r>
        <w:r>
          <w:t xml:space="preserve">av hälsorelaterade tillstånd </w:t>
        </w:r>
        <w:r w:rsidRPr="002B336D">
          <w:t xml:space="preserve">erbjuder sökning av information i vård- och omsorgsgivarnas system för patientadministration och vårddokumentation. Utgångspunkten </w:t>
        </w:r>
        <w:r>
          <w:t xml:space="preserve">för tjänsterna i denna tjänstedomän </w:t>
        </w:r>
        <w:r w:rsidRPr="002B336D">
          <w:t xml:space="preserve">är i första hand patientens </w:t>
        </w:r>
        <w:r>
          <w:t xml:space="preserve">och professionens </w:t>
        </w:r>
        <w:r w:rsidRPr="002B336D">
          <w:t xml:space="preserve">behov av direktåtkomst till en </w:t>
        </w:r>
        <w:r>
          <w:t xml:space="preserve">patients </w:t>
        </w:r>
        <w:r w:rsidRPr="002B336D">
          <w:t>vård- och omsorgshistorik sett ur ett nationellt eller ett regionalt perspek</w:t>
        </w:r>
        <w:r>
          <w:t>tiv. I båda fallen</w:t>
        </w:r>
        <w:r w:rsidRPr="00BC5B0B">
          <w:t xml:space="preserve"> är syftet </w:t>
        </w:r>
        <w:r w:rsidRPr="002B336D">
          <w:t xml:space="preserve">att historisk information sammanställs från </w:t>
        </w:r>
        <w:r>
          <w:t xml:space="preserve">det eller </w:t>
        </w:r>
        <w:r w:rsidRPr="002B336D">
          <w:t>de källsystem där det finns historik</w:t>
        </w:r>
        <w:r>
          <w:t xml:space="preserve"> via s.k. aggregerande tjänster</w:t>
        </w:r>
        <w:r w:rsidRPr="002B336D">
          <w:t>, snarare än att begära information från ett specifikt syst</w:t>
        </w:r>
        <w:r>
          <w:t>em eller en specifik verksamhet.</w:t>
        </w:r>
      </w:ins>
    </w:p>
    <w:p w14:paraId="6264C447" w14:textId="77777777" w:rsidR="00CF35C5" w:rsidRDefault="00CF35C5" w:rsidP="00CF35C5">
      <w:pPr>
        <w:rPr>
          <w:ins w:id="1063" w:author="Björn Genfors" w:date="2014-03-31T13:09:00Z"/>
        </w:rPr>
      </w:pPr>
    </w:p>
    <w:p w14:paraId="4ECAB0E2" w14:textId="77777777" w:rsidR="00CF35C5" w:rsidRPr="0096471C" w:rsidRDefault="00CF35C5" w:rsidP="00CF35C5">
      <w:pPr>
        <w:rPr>
          <w:ins w:id="1064" w:author="Björn Genfors" w:date="2014-03-31T13:09:00Z"/>
        </w:rPr>
      </w:pPr>
      <w:ins w:id="1065" w:author="Björn Genfors" w:date="2014-03-31T13:09:00Z">
        <w:r w:rsidRPr="002B336D">
          <w:t>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w:t>
        </w:r>
        <w:r>
          <w:t xml:space="preserve"> specifika</w:t>
        </w:r>
        <w:r w:rsidRPr="002B336D">
          <w:t xml:space="preserve"> systemet, istället för den aggregerande tjänsten.</w:t>
        </w:r>
      </w:ins>
    </w:p>
    <w:p w14:paraId="50F0A6D1" w14:textId="77777777" w:rsidR="00CF35C5" w:rsidRPr="00143050" w:rsidRDefault="00CF35C5" w:rsidP="00CF35C5">
      <w:pPr>
        <w:rPr>
          <w:ins w:id="1066" w:author="Björn Genfors" w:date="2014-03-31T13:09:00Z"/>
        </w:rPr>
      </w:pPr>
    </w:p>
    <w:p w14:paraId="3B3C7C2A" w14:textId="77777777" w:rsidR="00CF35C5" w:rsidRDefault="00CF35C5" w:rsidP="00CF35C5">
      <w:pPr>
        <w:rPr>
          <w:ins w:id="1067" w:author="Björn Genfors" w:date="2014-03-31T13:09:00Z"/>
        </w:rPr>
      </w:pPr>
      <w:ins w:id="1068" w:author="Björn Genfors" w:date="2014-03-31T13:09:00Z">
        <w:r w:rsidRPr="00143050">
          <w:t>Följande flödesmodeller beskriver översiktligt hur tjänstekontrakten är tänkta att användas. Tjänstekonsument (K) och tjänsteproducente</w:t>
        </w:r>
        <w:r>
          <w:t>r (P) är markerade i figurerna.</w:t>
        </w:r>
      </w:ins>
    </w:p>
    <w:p w14:paraId="538825CD" w14:textId="304BBCB8" w:rsidR="005D57CE" w:rsidRPr="00CC412F" w:rsidDel="00CF35C5" w:rsidRDefault="005D57CE" w:rsidP="005D57CE">
      <w:pPr>
        <w:rPr>
          <w:del w:id="1069" w:author="Björn Genfors" w:date="2014-03-31T13:09:00Z"/>
        </w:rPr>
      </w:pPr>
      <w:del w:id="1070" w:author="Björn Genfors" w:date="2014-03-31T13:09:00Z">
        <w:r w:rsidRPr="00CC412F" w:rsidDel="00CF35C5">
          <w:delText>I detta avsnitt beskrivs hur T-boken tillämpats i tjänstedomänen. Avsnittet syftar till att ge läsaren överblick och förståelse. Avsnittet innehåller inga regler, men ger ett sammanhang för de regler som beskrivs i övriga delar av dokumentet.</w:delText>
        </w:r>
      </w:del>
    </w:p>
    <w:p w14:paraId="291F07BC" w14:textId="64939FBB" w:rsidR="005D57CE" w:rsidRPr="00CC412F" w:rsidDel="00CF35C5" w:rsidRDefault="005D57CE" w:rsidP="005D57CE">
      <w:pPr>
        <w:rPr>
          <w:del w:id="1071" w:author="Björn Genfors" w:date="2014-03-31T13:09:00Z"/>
          <w:b/>
          <w:bCs/>
        </w:rPr>
      </w:pPr>
    </w:p>
    <w:p w14:paraId="26787E1B" w14:textId="513B4DE7" w:rsidR="005D57CE" w:rsidRPr="00CC412F" w:rsidDel="00CF35C5" w:rsidRDefault="005D57CE" w:rsidP="005D57CE">
      <w:pPr>
        <w:rPr>
          <w:del w:id="1072" w:author="Björn Genfors" w:date="2014-03-31T13:09:00Z"/>
        </w:rPr>
      </w:pPr>
      <w:del w:id="1073" w:author="Björn Genfors" w:date="2014-03-31T13:09:00Z">
        <w:r w:rsidRPr="00CC412F" w:rsidDel="00CF35C5">
          <w:delTex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delText>
        </w:r>
      </w:del>
    </w:p>
    <w:p w14:paraId="778A9E3B" w14:textId="6B28655E" w:rsidR="005D57CE" w:rsidRPr="00CC412F" w:rsidDel="00CF35C5" w:rsidRDefault="005D57CE" w:rsidP="005D57CE">
      <w:pPr>
        <w:rPr>
          <w:del w:id="1074" w:author="Björn Genfors" w:date="2014-03-31T13:09:00Z"/>
        </w:rPr>
      </w:pPr>
    </w:p>
    <w:p w14:paraId="1BE54821" w14:textId="78035EC6" w:rsidR="005D57CE" w:rsidRPr="00CC412F" w:rsidDel="00CF35C5" w:rsidRDefault="005D57CE" w:rsidP="005D57CE">
      <w:pPr>
        <w:rPr>
          <w:del w:id="1075" w:author="Björn Genfors" w:date="2014-03-31T13:09:00Z"/>
        </w:rPr>
      </w:pPr>
      <w:del w:id="1076" w:author="Björn Genfors" w:date="2014-03-31T13:09:00Z">
        <w:r w:rsidRPr="00CC412F" w:rsidDel="00CF35C5">
          <w:delTex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delText>
        </w:r>
      </w:del>
    </w:p>
    <w:p w14:paraId="460CD5DB" w14:textId="3457B73C" w:rsidR="005D57CE" w:rsidRPr="00CC412F" w:rsidDel="00CF35C5" w:rsidRDefault="005D57CE" w:rsidP="005D57CE">
      <w:pPr>
        <w:rPr>
          <w:del w:id="1077" w:author="Björn Genfors" w:date="2014-03-31T13:09:00Z"/>
        </w:rPr>
      </w:pPr>
    </w:p>
    <w:p w14:paraId="62B850C0" w14:textId="6B4484FC" w:rsidR="007E47C0" w:rsidRPr="00CC412F" w:rsidDel="00CF35C5" w:rsidRDefault="005D57CE" w:rsidP="005D57CE">
      <w:pPr>
        <w:rPr>
          <w:del w:id="1078" w:author="Björn Genfors" w:date="2014-03-31T13:09:00Z"/>
        </w:rPr>
      </w:pPr>
      <w:del w:id="1079" w:author="Björn Genfors" w:date="2014-03-31T13:09:00Z">
        <w:r w:rsidRPr="00CC412F" w:rsidDel="00CF35C5">
          <w:delText>Följande flödesmodeller beskriver översiktligt hur tjänstekontrakten är tänkta att användas. Tjänstekonsument (K) och tjänsteproducenter (P) är markerade i figurerna. Den första</w:delText>
        </w:r>
        <w:r w:rsidR="003311B8" w:rsidRPr="00CC412F" w:rsidDel="00CF35C5">
          <w:delText xml:space="preserve"> figuren visar direktåtkomst inom sammanhållen journalföring och den andra figuren visar användning inom patientens direktåtkomst.</w:delText>
        </w:r>
      </w:del>
    </w:p>
    <w:p w14:paraId="6B65A3A7" w14:textId="77777777" w:rsidR="005D57CE" w:rsidRPr="00CC412F" w:rsidRDefault="005D57CE" w:rsidP="007E47C0">
      <w:pPr>
        <w:rPr>
          <w:color w:val="4F81BD" w:themeColor="accent1"/>
        </w:rPr>
      </w:pPr>
    </w:p>
    <w:p w14:paraId="79A51145" w14:textId="503F8707" w:rsidR="00CF35C5" w:rsidRDefault="00CF35C5">
      <w:pPr>
        <w:spacing w:line="240" w:lineRule="auto"/>
        <w:rPr>
          <w:ins w:id="1080" w:author="Björn Genfors" w:date="2014-03-31T13:09:00Z"/>
          <w:rFonts w:eastAsia="Times New Roman"/>
          <w:bCs/>
          <w:sz w:val="24"/>
          <w:szCs w:val="26"/>
        </w:rPr>
      </w:pPr>
      <w:bookmarkStart w:id="1081" w:name="_Toc357754848"/>
    </w:p>
    <w:p w14:paraId="53FEC8EA" w14:textId="11620D4E" w:rsidR="007E47C0" w:rsidRPr="00CC412F" w:rsidRDefault="007E47C0" w:rsidP="007E47C0">
      <w:pPr>
        <w:pStyle w:val="Heading2"/>
      </w:pPr>
      <w:bookmarkStart w:id="1082" w:name="_Toc258218933"/>
      <w:r w:rsidRPr="00CC412F">
        <w:t>Flöden</w:t>
      </w:r>
      <w:bookmarkEnd w:id="1081"/>
      <w:bookmarkEnd w:id="1082"/>
    </w:p>
    <w:p w14:paraId="7DC69096" w14:textId="2E370365" w:rsidR="0031447D" w:rsidRDefault="00016347" w:rsidP="003311B8">
      <w:pPr>
        <w:pStyle w:val="Heading3"/>
        <w:rPr>
          <w:ins w:id="1083" w:author="Björn Genfors" w:date="2014-03-31T13:09:00Z"/>
        </w:rPr>
      </w:pPr>
      <w:bookmarkStart w:id="1084" w:name="_Toc258218934"/>
      <w:r w:rsidRPr="00CC412F">
        <w:t>Flöde 1</w:t>
      </w:r>
      <w:r w:rsidR="006D0182" w:rsidRPr="00CC412F">
        <w:t xml:space="preserve"> – Hämta svar på en konsultationsremiss.</w:t>
      </w:r>
      <w:bookmarkEnd w:id="1084"/>
    </w:p>
    <w:p w14:paraId="287EB87D" w14:textId="540C7460" w:rsidR="00CF35C5" w:rsidRPr="00CF35C5" w:rsidRDefault="00CF35C5">
      <w:pPr>
        <w:pPrChange w:id="1085" w:author="Björn Genfors" w:date="2014-03-31T13:09:00Z">
          <w:pPr>
            <w:pStyle w:val="Heading3"/>
          </w:pPr>
        </w:pPrChange>
      </w:pPr>
      <w:ins w:id="1086" w:author="Björn Genfors" w:date="2014-03-31T13:09:00Z">
        <w:r w:rsidRPr="006D487E">
          <w:t xml:space="preserve">Nedanstående diagram visar hur flödet </w:t>
        </w:r>
        <w:r>
          <w:t xml:space="preserve">principiellt </w:t>
        </w:r>
        <w:r w:rsidRPr="006D487E">
          <w:t xml:space="preserve">ser ut när information ur kontraktet </w:t>
        </w:r>
      </w:ins>
      <w:ins w:id="1087" w:author="Björn Genfors" w:date="2014-03-31T13:10:00Z">
        <w:r>
          <w:t>GetReferralOutcome</w:t>
        </w:r>
      </w:ins>
      <w:ins w:id="1088" w:author="Björn Genfors" w:date="2014-03-31T13:09:00Z">
        <w:r w:rsidRPr="00F81A41">
          <w:t xml:space="preserve"> </w:t>
        </w:r>
        <w:r>
          <w:t xml:space="preserve">efterfrågas och </w:t>
        </w:r>
        <w:r w:rsidRPr="00F81A41">
          <w:t>hanteras.</w:t>
        </w:r>
      </w:ins>
    </w:p>
    <w:p w14:paraId="0F89FA0F" w14:textId="77777777" w:rsidR="00C420B9" w:rsidRPr="00C420B9" w:rsidRDefault="00C420B9" w:rsidP="00C420B9"/>
    <w:p w14:paraId="1B8B8629" w14:textId="77777777" w:rsidR="007E47C0" w:rsidRPr="00CC412F" w:rsidRDefault="007E47C0" w:rsidP="007E47C0">
      <w:pPr>
        <w:pStyle w:val="Heading4"/>
      </w:pPr>
      <w:r w:rsidRPr="00CC412F">
        <w:lastRenderedPageBreak/>
        <w:t>Arbetsflöde</w:t>
      </w:r>
    </w:p>
    <w:p w14:paraId="30133982" w14:textId="0906EA62" w:rsidR="00804C10" w:rsidRPr="00CC412F" w:rsidDel="00C45FE7" w:rsidRDefault="00804C10" w:rsidP="00804C10">
      <w:pPr>
        <w:rPr>
          <w:del w:id="1089" w:author="Björn Genfors" w:date="2014-03-31T13:30:00Z"/>
        </w:rPr>
      </w:pPr>
    </w:p>
    <w:p w14:paraId="368B2306" w14:textId="77777777" w:rsidR="00804C10" w:rsidRPr="00CC412F" w:rsidRDefault="00804C10" w:rsidP="00804C10">
      <w:pPr>
        <w:rPr>
          <w:highlight w:val="yellow"/>
        </w:rPr>
      </w:pPr>
      <w:r w:rsidRPr="00FB06E9">
        <w:rPr>
          <w:noProof/>
          <w:lang w:val="en-US"/>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4112E9AB" w:rsidR="00804C10" w:rsidRPr="000C61CC" w:rsidDel="000C61CC" w:rsidRDefault="00804C10" w:rsidP="00C420B9">
      <w:pPr>
        <w:pStyle w:val="BodyText"/>
        <w:rPr>
          <w:del w:id="1090" w:author="Björn Genfors" w:date="2014-03-31T13:11:00Z"/>
          <w:color w:val="auto"/>
          <w:rPrChange w:id="1091" w:author="Björn Genfors" w:date="2014-03-31T13:13:00Z">
            <w:rPr>
              <w:del w:id="1092" w:author="Björn Genfors" w:date="2014-03-31T13:11:00Z"/>
            </w:rPr>
          </w:rPrChange>
        </w:rPr>
      </w:pPr>
      <w:del w:id="1093" w:author="Björn Genfors" w:date="2014-03-31T13:11:00Z">
        <w:r w:rsidRPr="000C61CC" w:rsidDel="000C61CC">
          <w:rPr>
            <w:color w:val="auto"/>
            <w:rPrChange w:id="1094" w:author="Björn Genfors" w:date="2014-03-31T13:13:00Z">
              <w:rPr/>
            </w:rPrChange>
          </w:rPr>
          <w:delText>Figur: Direktåtkomst inom sammanhållen journalföring</w:delText>
        </w:r>
      </w:del>
    </w:p>
    <w:p w14:paraId="39E35CFE" w14:textId="5700DE84" w:rsidR="00804C10" w:rsidRPr="00CC412F" w:rsidRDefault="000C61CC">
      <w:pPr>
        <w:pStyle w:val="Caption"/>
        <w:pPrChange w:id="1095" w:author="Björn Genfors" w:date="2014-03-31T13:11:00Z">
          <w:pPr>
            <w:pStyle w:val="BodyText"/>
          </w:pPr>
        </w:pPrChange>
      </w:pPr>
      <w:ins w:id="1096" w:author="Björn Genfors" w:date="2014-03-31T13:11:00Z">
        <w:r w:rsidRPr="000C61CC">
          <w:rPr>
            <w:color w:val="auto"/>
            <w:rPrChange w:id="1097" w:author="Björn Genfors" w:date="2014-03-31T13:13:00Z">
              <w:rPr>
                <w:b/>
                <w:bCs/>
              </w:rPr>
            </w:rPrChange>
          </w:rPr>
          <w:t xml:space="preserve">Figur </w:t>
        </w:r>
        <w:r w:rsidRPr="000C61CC">
          <w:rPr>
            <w:color w:val="auto"/>
            <w:rPrChange w:id="1098" w:author="Björn Genfors" w:date="2014-03-31T13:13:00Z">
              <w:rPr>
                <w:b/>
                <w:bCs/>
              </w:rPr>
            </w:rPrChange>
          </w:rPr>
          <w:fldChar w:fldCharType="begin"/>
        </w:r>
        <w:r w:rsidRPr="000C61CC">
          <w:rPr>
            <w:color w:val="auto"/>
            <w:rPrChange w:id="1099" w:author="Björn Genfors" w:date="2014-03-31T13:13:00Z">
              <w:rPr>
                <w:b/>
                <w:bCs/>
              </w:rPr>
            </w:rPrChange>
          </w:rPr>
          <w:instrText xml:space="preserve"> SEQ Figur \* ARABIC </w:instrText>
        </w:r>
      </w:ins>
      <w:r w:rsidRPr="000C61CC">
        <w:rPr>
          <w:color w:val="auto"/>
          <w:rPrChange w:id="1100" w:author="Björn Genfors" w:date="2014-03-31T13:13:00Z">
            <w:rPr>
              <w:b/>
              <w:bCs/>
            </w:rPr>
          </w:rPrChange>
        </w:rPr>
        <w:fldChar w:fldCharType="separate"/>
      </w:r>
      <w:ins w:id="1101" w:author="Björn Genfors" w:date="2014-03-31T13:27:00Z">
        <w:r w:rsidR="002F320B">
          <w:rPr>
            <w:noProof/>
            <w:color w:val="auto"/>
          </w:rPr>
          <w:t>1</w:t>
        </w:r>
      </w:ins>
      <w:ins w:id="1102" w:author="Björn Genfors" w:date="2014-03-31T13:11:00Z">
        <w:r w:rsidRPr="000C61CC">
          <w:rPr>
            <w:color w:val="auto"/>
            <w:rPrChange w:id="1103" w:author="Björn Genfors" w:date="2014-03-31T13:13:00Z">
              <w:rPr>
                <w:b/>
                <w:bCs/>
              </w:rPr>
            </w:rPrChange>
          </w:rPr>
          <w:fldChar w:fldCharType="end"/>
        </w:r>
        <w:r w:rsidRPr="000C61CC">
          <w:rPr>
            <w:color w:val="auto"/>
            <w:rPrChange w:id="1104" w:author="Björn Genfors" w:date="2014-03-31T13:13:00Z">
              <w:rPr>
                <w:b/>
                <w:bCs/>
              </w:rPr>
            </w:rPrChange>
          </w:rPr>
          <w:t xml:space="preserve"> </w:t>
        </w:r>
      </w:ins>
      <w:ins w:id="1105" w:author="Björn Genfors" w:date="2014-03-31T13:12:00Z">
        <w:r w:rsidRPr="000C61CC">
          <w:rPr>
            <w:b w:val="0"/>
            <w:color w:val="auto"/>
            <w:rPrChange w:id="1106" w:author="Björn Genfors" w:date="2014-03-31T13:13:00Z">
              <w:rPr>
                <w:b/>
                <w:bCs/>
              </w:rPr>
            </w:rPrChange>
          </w:rPr>
          <w:t xml:space="preserve">Exempel: Adressering vid anrop till aggregerande tjänst från patienttjänst (t.ex. från Mina </w:t>
        </w:r>
        <w:r w:rsidRPr="00F81A41">
          <w:rPr>
            <w:b w:val="0"/>
            <w:color w:val="auto"/>
          </w:rPr>
          <w:t>Vårdkontakters tjänst för journalåtkomst).</w:t>
        </w:r>
      </w:ins>
    </w:p>
    <w:p w14:paraId="6C91F5AF" w14:textId="4F6C4DDE" w:rsidR="00804C10" w:rsidRDefault="00804C10" w:rsidP="00C420B9">
      <w:pPr>
        <w:pStyle w:val="BodyText"/>
        <w:rPr>
          <w:ins w:id="1107" w:author="Björn Genfors" w:date="2014-03-31T13:13:00Z"/>
        </w:rPr>
      </w:pPr>
      <w:r w:rsidRPr="00FB06E9">
        <w:rPr>
          <w:noProof/>
          <w:lang w:val="en-US"/>
        </w:rPr>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21CEBA57" w14:textId="2A02480F" w:rsidR="000C61CC" w:rsidRPr="00CC412F" w:rsidRDefault="000C61CC">
      <w:pPr>
        <w:pStyle w:val="Caption"/>
        <w:pPrChange w:id="1108" w:author="Björn Genfors" w:date="2014-03-31T13:13:00Z">
          <w:pPr>
            <w:pStyle w:val="BodyText"/>
          </w:pPr>
        </w:pPrChange>
      </w:pPr>
      <w:ins w:id="1109" w:author="Björn Genfors" w:date="2014-03-31T13:13: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110" w:author="Björn Genfors" w:date="2014-03-31T13:27:00Z">
        <w:r w:rsidR="002F320B">
          <w:rPr>
            <w:noProof/>
            <w:color w:val="auto"/>
          </w:rPr>
          <w:t>2</w:t>
        </w:r>
      </w:ins>
      <w:ins w:id="1111" w:author="Björn Genfors" w:date="2014-03-31T13:13: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5E042810" w14:textId="77777777" w:rsidR="00E131FD" w:rsidRPr="00CC412F" w:rsidRDefault="00E131FD" w:rsidP="00E131FD">
      <w:pPr>
        <w:pStyle w:val="Heading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Heading4"/>
        <w:numPr>
          <w:ilvl w:val="0"/>
          <w:numId w:val="0"/>
        </w:numPr>
        <w:ind w:left="864"/>
      </w:pPr>
    </w:p>
    <w:p w14:paraId="71D7552B" w14:textId="77777777" w:rsidR="007E47C0" w:rsidRPr="00CC412F" w:rsidRDefault="007E47C0" w:rsidP="007E47C0">
      <w:pPr>
        <w:pStyle w:val="Heading4"/>
      </w:pPr>
      <w:r w:rsidRPr="00CC412F">
        <w:t>Sekvensdiagram</w:t>
      </w:r>
    </w:p>
    <w:p w14:paraId="18C17267" w14:textId="1FBFC4B4" w:rsidR="007E47C0" w:rsidRDefault="00E901DA" w:rsidP="007E47C0">
      <w:pPr>
        <w:rPr>
          <w:ins w:id="1112" w:author="Björn Genfors" w:date="2014-03-31T13:16:00Z"/>
        </w:rPr>
      </w:pPr>
      <w:del w:id="1113" w:author="Björn Genfors" w:date="2014-03-28T13:05:00Z">
        <w:r w:rsidRPr="00FB06E9" w:rsidDel="000B0F50">
          <w:rPr>
            <w:noProof/>
            <w:lang w:val="en-US"/>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114" w:author="Björn Genfors" w:date="2014-03-28T13:05:00Z">
        <w:r w:rsidR="000B0F50">
          <w:rPr>
            <w:noProof/>
            <w:lang w:val="en-US"/>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EC554E0" w14:textId="1C98176E" w:rsidR="000C61CC" w:rsidRPr="0097353F" w:rsidRDefault="000C61CC">
      <w:pPr>
        <w:pStyle w:val="Caption"/>
        <w:pPrChange w:id="1115" w:author="Björn Genfors" w:date="2014-03-31T13:16:00Z">
          <w:pPr/>
        </w:pPrChange>
      </w:pPr>
      <w:ins w:id="1116"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117" w:author="Björn Genfors" w:date="2014-03-31T13:27:00Z">
        <w:r w:rsidR="002F320B">
          <w:rPr>
            <w:noProof/>
            <w:color w:val="auto"/>
          </w:rPr>
          <w:t>3</w:t>
        </w:r>
      </w:ins>
      <w:ins w:id="1118"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konsultationsremissvar</w:t>
        </w:r>
        <w:r w:rsidRPr="00F81A41">
          <w:rPr>
            <w:b w:val="0"/>
            <w:color w:val="auto"/>
          </w:rPr>
          <w:t>.</w:t>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1119" w:author="Björn Genfors" w:date="2014-03-28T13:06:00Z">
              <w:r w:rsidRPr="00CC412F" w:rsidDel="000B0F50">
                <w:rPr>
                  <w:rFonts w:ascii="Times New Roman" w:hAnsi="Times New Roman"/>
                </w:rPr>
                <w:delText>Applikation</w:delText>
              </w:r>
            </w:del>
            <w:ins w:id="1120"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Default="00D654EF" w:rsidP="007E47C0">
      <w:pPr>
        <w:rPr>
          <w:ins w:id="1121" w:author="Björn Genfors" w:date="2014-03-31T13:30:00Z"/>
        </w:rPr>
      </w:pPr>
    </w:p>
    <w:p w14:paraId="5604CF0B" w14:textId="77777777" w:rsidR="00C45FE7" w:rsidRPr="00CC412F" w:rsidRDefault="00C45FE7" w:rsidP="007E47C0"/>
    <w:p w14:paraId="504E9596" w14:textId="492A0F4C" w:rsidR="007E47C0" w:rsidRDefault="007E47C0" w:rsidP="007E47C0">
      <w:pPr>
        <w:pStyle w:val="Heading3"/>
        <w:rPr>
          <w:ins w:id="1122" w:author="Björn Genfors" w:date="2014-03-31T13:30:00Z"/>
        </w:rPr>
      </w:pPr>
      <w:bookmarkStart w:id="1123" w:name="_Toc258218935"/>
      <w:r w:rsidRPr="00CC412F">
        <w:t xml:space="preserve">Flöde </w:t>
      </w:r>
      <w:r w:rsidR="00261EA5" w:rsidRPr="00CC412F">
        <w:t>2</w:t>
      </w:r>
      <w:r w:rsidR="003F58B4" w:rsidRPr="00CC412F">
        <w:t xml:space="preserve"> – Hämta </w:t>
      </w:r>
      <w:r w:rsidR="00804C10" w:rsidRPr="00CC412F">
        <w:t>mödravårdsinformation</w:t>
      </w:r>
      <w:bookmarkEnd w:id="1123"/>
    </w:p>
    <w:p w14:paraId="2AE7BCF7" w14:textId="789F8C97" w:rsidR="00C45FE7" w:rsidRPr="00C45FE7" w:rsidRDefault="00C45FE7">
      <w:pPr>
        <w:pPrChange w:id="1124" w:author="Björn Genfors" w:date="2014-03-31T13:30:00Z">
          <w:pPr>
            <w:pStyle w:val="Heading3"/>
          </w:pPr>
        </w:pPrChange>
      </w:pPr>
      <w:ins w:id="1125" w:author="Björn Genfors" w:date="2014-03-31T13:30:00Z">
        <w:r w:rsidRPr="006D487E">
          <w:t xml:space="preserve">Nedanstående diagram visar hur flödet </w:t>
        </w:r>
        <w:r>
          <w:t xml:space="preserve">principiellt </w:t>
        </w:r>
        <w:r w:rsidRPr="006D487E">
          <w:t xml:space="preserve">ser ut när information ur kontraktet </w:t>
        </w:r>
        <w:r>
          <w:t xml:space="preserve">GetMaternityMedicalHistory efterfrågas och </w:t>
        </w:r>
        <w:r w:rsidRPr="00F81A41">
          <w:t>hanteras.</w:t>
        </w:r>
      </w:ins>
    </w:p>
    <w:p w14:paraId="5846D676" w14:textId="77777777" w:rsidR="00D654EF" w:rsidRDefault="00D654EF" w:rsidP="00D654EF">
      <w:pPr>
        <w:pStyle w:val="Heading4"/>
        <w:rPr>
          <w:ins w:id="1126" w:author="Björn Genfors" w:date="2014-03-31T13:28:00Z"/>
        </w:rPr>
      </w:pPr>
      <w:r w:rsidRPr="00CC412F">
        <w:lastRenderedPageBreak/>
        <w:t>Arbetsflöde</w:t>
      </w:r>
    </w:p>
    <w:p w14:paraId="3122F571" w14:textId="6382DD66" w:rsidR="002F320B" w:rsidRPr="002F320B" w:rsidDel="00C45FE7" w:rsidRDefault="002F320B">
      <w:pPr>
        <w:rPr>
          <w:del w:id="1127" w:author="Björn Genfors" w:date="2014-03-31T13:30:00Z"/>
        </w:rPr>
        <w:pPrChange w:id="1128" w:author="Björn Genfors" w:date="2014-03-31T13:28:00Z">
          <w:pPr>
            <w:pStyle w:val="Heading4"/>
          </w:pPr>
        </w:pPrChange>
      </w:pPr>
    </w:p>
    <w:p w14:paraId="309E45A9" w14:textId="5D61EF0D" w:rsidR="00D654EF" w:rsidRPr="00CC412F" w:rsidDel="00C45FE7" w:rsidRDefault="00D654EF" w:rsidP="00D654EF">
      <w:pPr>
        <w:rPr>
          <w:del w:id="1129" w:author="Björn Genfors" w:date="2014-03-31T13:30:00Z"/>
        </w:rPr>
      </w:pPr>
    </w:p>
    <w:p w14:paraId="42E3213D" w14:textId="77777777" w:rsidR="00D654EF" w:rsidRPr="00CC412F" w:rsidRDefault="00D654EF" w:rsidP="00D654EF">
      <w:pPr>
        <w:rPr>
          <w:highlight w:val="yellow"/>
        </w:rPr>
      </w:pPr>
      <w:r w:rsidRPr="00FB06E9">
        <w:rPr>
          <w:noProof/>
          <w:lang w:val="en-US"/>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1FBE5B25" w:rsidR="00D654EF" w:rsidRPr="00CC412F" w:rsidDel="000C61CC" w:rsidRDefault="000C61CC">
      <w:pPr>
        <w:pStyle w:val="Caption"/>
        <w:rPr>
          <w:del w:id="1130" w:author="Björn Genfors" w:date="2014-03-31T13:14:00Z"/>
        </w:rPr>
        <w:pPrChange w:id="1131" w:author="Björn Genfors" w:date="2014-03-31T13:14:00Z">
          <w:pPr>
            <w:pStyle w:val="BodyText"/>
          </w:pPr>
        </w:pPrChange>
      </w:pPr>
      <w:ins w:id="1132"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133" w:author="Björn Genfors" w:date="2014-03-31T13:27:00Z">
        <w:r w:rsidR="002F320B">
          <w:rPr>
            <w:noProof/>
            <w:color w:val="auto"/>
          </w:rPr>
          <w:t>4</w:t>
        </w:r>
      </w:ins>
      <w:ins w:id="1134"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del w:id="1135" w:author="Björn Genfors" w:date="2014-03-31T13:14:00Z">
        <w:r w:rsidR="00D654EF" w:rsidRPr="00CC412F" w:rsidDel="000C61CC">
          <w:delText>Figur: Direktåtkomst inom sammanhållen journalföring</w:delText>
        </w:r>
      </w:del>
    </w:p>
    <w:p w14:paraId="4C53144D" w14:textId="77777777" w:rsidR="00D654EF" w:rsidRPr="00CC412F" w:rsidRDefault="00D654EF">
      <w:pPr>
        <w:pStyle w:val="Caption"/>
        <w:pPrChange w:id="1136" w:author="Björn Genfors" w:date="2014-03-31T13:14:00Z">
          <w:pPr>
            <w:pStyle w:val="BodyText"/>
          </w:pPr>
        </w:pPrChange>
      </w:pPr>
    </w:p>
    <w:p w14:paraId="2A3EADE2" w14:textId="77777777" w:rsidR="00D654EF" w:rsidRDefault="00D654EF" w:rsidP="00C420B9">
      <w:pPr>
        <w:pStyle w:val="BodyText"/>
        <w:rPr>
          <w:ins w:id="1137" w:author="Björn Genfors" w:date="2014-03-31T13:15:00Z"/>
        </w:rPr>
      </w:pPr>
      <w:r w:rsidRPr="00FB06E9">
        <w:rPr>
          <w:noProof/>
          <w:lang w:val="en-US"/>
        </w:rPr>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CEC7B2B" w14:textId="133E144E" w:rsidR="000C61CC" w:rsidRPr="00CC412F" w:rsidRDefault="000C61CC">
      <w:pPr>
        <w:pStyle w:val="Caption"/>
        <w:pPrChange w:id="1138" w:author="Björn Genfors" w:date="2014-03-31T13:15:00Z">
          <w:pPr>
            <w:pStyle w:val="BodyText"/>
          </w:pPr>
        </w:pPrChange>
      </w:pPr>
      <w:ins w:id="1139"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140" w:author="Björn Genfors" w:date="2014-03-31T13:27:00Z">
        <w:r w:rsidR="002F320B">
          <w:rPr>
            <w:noProof/>
            <w:color w:val="auto"/>
          </w:rPr>
          <w:t>5</w:t>
        </w:r>
      </w:ins>
      <w:ins w:id="1141"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41A17DC2" w14:textId="77777777" w:rsidR="00D654EF" w:rsidRPr="00CC412F" w:rsidRDefault="00D654EF" w:rsidP="00D654EF">
      <w:pPr>
        <w:pStyle w:val="Heading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Heading4"/>
        <w:numPr>
          <w:ilvl w:val="0"/>
          <w:numId w:val="0"/>
        </w:numPr>
        <w:ind w:left="864"/>
      </w:pPr>
    </w:p>
    <w:p w14:paraId="205F5B3C" w14:textId="77777777" w:rsidR="00D654EF" w:rsidRPr="00CC412F" w:rsidRDefault="00D654EF" w:rsidP="00D654EF">
      <w:pPr>
        <w:pStyle w:val="Heading4"/>
      </w:pPr>
      <w:r w:rsidRPr="00CC412F">
        <w:t>Sekvensdiagram</w:t>
      </w:r>
    </w:p>
    <w:p w14:paraId="053BD1A9" w14:textId="626138B9" w:rsidR="00D654EF" w:rsidRDefault="00E901DA" w:rsidP="00D654EF">
      <w:pPr>
        <w:rPr>
          <w:ins w:id="1142" w:author="Björn Genfors" w:date="2014-03-31T13:16:00Z"/>
        </w:rPr>
      </w:pPr>
      <w:del w:id="1143" w:author="Björn Genfors" w:date="2014-03-28T13:06:00Z">
        <w:r w:rsidRPr="00FB06E9" w:rsidDel="000B0F50">
          <w:rPr>
            <w:noProof/>
            <w:lang w:val="en-US"/>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144" w:author="Björn Genfors" w:date="2014-03-28T13:06:00Z">
        <w:r w:rsidR="000B0F50">
          <w:rPr>
            <w:noProof/>
            <w:lang w:val="en-US"/>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1F468CE" w14:textId="4E2FEE0A" w:rsidR="000C61CC" w:rsidRPr="0097353F" w:rsidRDefault="000C61CC">
      <w:pPr>
        <w:pStyle w:val="Caption"/>
        <w:pPrChange w:id="1145" w:author="Björn Genfors" w:date="2014-03-31T13:16:00Z">
          <w:pPr/>
        </w:pPrChange>
      </w:pPr>
      <w:ins w:id="1146"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147" w:author="Björn Genfors" w:date="2014-03-31T13:27:00Z">
        <w:r w:rsidR="002F320B">
          <w:rPr>
            <w:noProof/>
            <w:color w:val="auto"/>
          </w:rPr>
          <w:t>6</w:t>
        </w:r>
      </w:ins>
      <w:ins w:id="1148"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mödravårdsinformation</w:t>
        </w:r>
        <w:r w:rsidRPr="00F81A41">
          <w:rPr>
            <w:b w:val="0"/>
            <w:color w:val="auto"/>
          </w:rPr>
          <w:t>.</w:t>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Default="00D654EF" w:rsidP="00D654EF">
      <w:pPr>
        <w:rPr>
          <w:ins w:id="1149" w:author="Björn Genfors" w:date="2014-03-31T13:30:00Z"/>
        </w:rPr>
      </w:pPr>
    </w:p>
    <w:p w14:paraId="28460C9D" w14:textId="77777777" w:rsidR="00C45FE7" w:rsidRPr="00CC412F" w:rsidRDefault="00C45FE7" w:rsidP="00D654EF"/>
    <w:p w14:paraId="785AB017" w14:textId="77777777" w:rsidR="00C45FE7" w:rsidRDefault="00D654EF" w:rsidP="00E901DA">
      <w:pPr>
        <w:pStyle w:val="Heading3"/>
        <w:rPr>
          <w:ins w:id="1150" w:author="Björn Genfors" w:date="2014-03-31T13:29:00Z"/>
        </w:rPr>
      </w:pPr>
      <w:bookmarkStart w:id="1151" w:name="_Toc258218936"/>
      <w:r w:rsidRPr="00CC412F">
        <w:t xml:space="preserve">Flöde 3 – Hämta </w:t>
      </w:r>
      <w:r w:rsidR="004078E1" w:rsidRPr="00CC412F">
        <w:t>patienters kemilaboratoriesvar</w:t>
      </w:r>
      <w:bookmarkEnd w:id="1151"/>
    </w:p>
    <w:p w14:paraId="5BF8C8B1" w14:textId="0489870C" w:rsidR="00D654EF" w:rsidRPr="00CC412F" w:rsidRDefault="00C45FE7">
      <w:pPr>
        <w:pPrChange w:id="1152" w:author="Björn Genfors" w:date="2014-03-31T13:30:00Z">
          <w:pPr>
            <w:pStyle w:val="Heading3"/>
          </w:pPr>
        </w:pPrChange>
      </w:pPr>
      <w:ins w:id="1153" w:author="Björn Genfors" w:date="2014-03-31T13:29:00Z">
        <w:r w:rsidRPr="006D487E">
          <w:t xml:space="preserve">Nedanstående diagram visar hur flödet </w:t>
        </w:r>
        <w:r>
          <w:t xml:space="preserve">principiellt </w:t>
        </w:r>
        <w:r w:rsidRPr="006D487E">
          <w:t xml:space="preserve">ser ut när information ur kontraktet </w:t>
        </w:r>
        <w:r>
          <w:t>GetLaboratoryOrderOutcome</w:t>
        </w:r>
        <w:r w:rsidRPr="00F81A41">
          <w:t xml:space="preserve"> </w:t>
        </w:r>
        <w:r>
          <w:t xml:space="preserve">efterfrågas och </w:t>
        </w:r>
        <w:r w:rsidRPr="00F81A41">
          <w:t>hanteras.</w:t>
        </w:r>
      </w:ins>
      <w:del w:id="1154" w:author="Björn Genfors" w:date="2014-03-31T13:29:00Z">
        <w:r w:rsidR="004078E1" w:rsidRPr="00CC412F" w:rsidDel="00C45FE7">
          <w:delText>.</w:delText>
        </w:r>
      </w:del>
    </w:p>
    <w:p w14:paraId="5B256735" w14:textId="77777777" w:rsidR="00E901DA" w:rsidRPr="00CC412F" w:rsidRDefault="00E901DA" w:rsidP="00E901DA">
      <w:pPr>
        <w:pStyle w:val="Heading4"/>
      </w:pPr>
      <w:r w:rsidRPr="00CC412F">
        <w:lastRenderedPageBreak/>
        <w:t>Arbetsflöde</w:t>
      </w:r>
    </w:p>
    <w:p w14:paraId="44F54CCC" w14:textId="75588298" w:rsidR="00E901DA" w:rsidRPr="00CC412F" w:rsidDel="00C45FE7" w:rsidRDefault="00E901DA" w:rsidP="00E901DA">
      <w:pPr>
        <w:rPr>
          <w:del w:id="1155" w:author="Björn Genfors" w:date="2014-03-31T13:29:00Z"/>
        </w:rPr>
      </w:pPr>
    </w:p>
    <w:p w14:paraId="11900135" w14:textId="77777777" w:rsidR="00E901DA" w:rsidRPr="00CC412F" w:rsidRDefault="00E901DA" w:rsidP="00E901DA">
      <w:pPr>
        <w:rPr>
          <w:highlight w:val="yellow"/>
        </w:rPr>
      </w:pPr>
      <w:r w:rsidRPr="00FB06E9">
        <w:rPr>
          <w:noProof/>
          <w:lang w:val="en-US"/>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56FED6A4" w:rsidR="00E901DA" w:rsidRPr="000C61CC" w:rsidDel="000C61CC" w:rsidRDefault="000C61CC">
      <w:pPr>
        <w:pStyle w:val="Caption"/>
        <w:rPr>
          <w:del w:id="1156" w:author="Björn Genfors" w:date="2014-03-31T13:14:00Z"/>
          <w:rPrChange w:id="1157" w:author="Björn Genfors" w:date="2014-03-31T13:14:00Z">
            <w:rPr>
              <w:del w:id="1158" w:author="Björn Genfors" w:date="2014-03-31T13:14:00Z"/>
              <w:highlight w:val="yellow"/>
            </w:rPr>
          </w:rPrChange>
        </w:rPr>
        <w:pPrChange w:id="1159" w:author="Björn Genfors" w:date="2014-03-31T13:14:00Z">
          <w:pPr/>
        </w:pPrChange>
      </w:pPr>
      <w:ins w:id="1160"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161" w:author="Björn Genfors" w:date="2014-03-31T13:27:00Z">
        <w:r w:rsidR="002F320B">
          <w:rPr>
            <w:noProof/>
            <w:color w:val="auto"/>
          </w:rPr>
          <w:t>7</w:t>
        </w:r>
      </w:ins>
      <w:ins w:id="1162"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E54F781" w14:textId="53A1CC82" w:rsidR="00E901DA" w:rsidRPr="00CC412F" w:rsidDel="000C61CC" w:rsidRDefault="00E901DA">
      <w:pPr>
        <w:pStyle w:val="Caption"/>
        <w:rPr>
          <w:del w:id="1163" w:author="Björn Genfors" w:date="2014-03-31T13:14:00Z"/>
        </w:rPr>
        <w:pPrChange w:id="1164" w:author="Björn Genfors" w:date="2014-03-31T13:14:00Z">
          <w:pPr>
            <w:pStyle w:val="BodyText"/>
          </w:pPr>
        </w:pPrChange>
      </w:pPr>
      <w:del w:id="1165" w:author="Björn Genfors" w:date="2014-03-31T13:14:00Z">
        <w:r w:rsidRPr="00CC412F" w:rsidDel="000C61CC">
          <w:delText>Figur: Direktåtkomst inom sammanhållen journalföring</w:delText>
        </w:r>
      </w:del>
    </w:p>
    <w:p w14:paraId="7CA80918" w14:textId="77777777" w:rsidR="00E901DA" w:rsidRPr="00CC412F" w:rsidRDefault="00E901DA">
      <w:pPr>
        <w:pStyle w:val="Caption"/>
        <w:pPrChange w:id="1166" w:author="Björn Genfors" w:date="2014-03-31T13:14:00Z">
          <w:pPr>
            <w:pStyle w:val="BodyText"/>
          </w:pPr>
        </w:pPrChange>
      </w:pPr>
    </w:p>
    <w:p w14:paraId="5571D9E0" w14:textId="77777777" w:rsidR="00E901DA" w:rsidRDefault="00E901DA" w:rsidP="00C420B9">
      <w:pPr>
        <w:pStyle w:val="BodyText"/>
        <w:rPr>
          <w:ins w:id="1167" w:author="Björn Genfors" w:date="2014-03-31T13:15:00Z"/>
        </w:rPr>
      </w:pPr>
      <w:r w:rsidRPr="00FB06E9">
        <w:rPr>
          <w:noProof/>
          <w:lang w:val="en-US"/>
        </w:rPr>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63A737B0" w14:textId="5415E0E0" w:rsidR="000C61CC" w:rsidRDefault="000C61CC">
      <w:pPr>
        <w:pStyle w:val="Caption"/>
        <w:rPr>
          <w:ins w:id="1168" w:author="Björn Genfors" w:date="2014-03-31T13:15:00Z"/>
          <w:color w:val="auto"/>
        </w:rPr>
        <w:pPrChange w:id="1169" w:author="Björn Genfors" w:date="2014-03-31T13:15:00Z">
          <w:pPr>
            <w:pStyle w:val="BodyText"/>
          </w:pPr>
        </w:pPrChange>
      </w:pPr>
      <w:ins w:id="1170"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171" w:author="Björn Genfors" w:date="2014-03-31T13:27:00Z">
        <w:r w:rsidR="002F320B">
          <w:rPr>
            <w:noProof/>
            <w:color w:val="auto"/>
          </w:rPr>
          <w:t>8</w:t>
        </w:r>
      </w:ins>
      <w:ins w:id="1172"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3891A24D" w14:textId="77777777" w:rsidR="000C61CC" w:rsidRPr="000C61CC" w:rsidRDefault="000C61CC">
      <w:pPr>
        <w:pPrChange w:id="1173" w:author="Björn Genfors" w:date="2014-03-31T13:15:00Z">
          <w:pPr>
            <w:pStyle w:val="BodyText"/>
          </w:pPr>
        </w:pPrChange>
      </w:pPr>
    </w:p>
    <w:p w14:paraId="0BC03F78" w14:textId="77777777" w:rsidR="00E901DA" w:rsidRPr="00CC412F" w:rsidRDefault="00E901DA" w:rsidP="00E901DA">
      <w:pPr>
        <w:pStyle w:val="Heading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del w:id="1174" w:author="Björn Genfors" w:date="2014-03-31T13:16:00Z">
              <w:r w:rsidRPr="00CC412F" w:rsidDel="000C61CC">
                <w:rPr>
                  <w:rFonts w:ascii="Times New Roman" w:hAnsi="Times New Roman"/>
                </w:rPr>
                <w:delText>.</w:delText>
              </w:r>
            </w:del>
          </w:p>
        </w:tc>
      </w:tr>
    </w:tbl>
    <w:p w14:paraId="1B4299B2" w14:textId="77777777" w:rsidR="00C420B9" w:rsidRDefault="00C420B9" w:rsidP="00C420B9">
      <w:pPr>
        <w:pStyle w:val="Heading4"/>
        <w:numPr>
          <w:ilvl w:val="0"/>
          <w:numId w:val="0"/>
        </w:numPr>
        <w:ind w:left="864"/>
      </w:pPr>
    </w:p>
    <w:p w14:paraId="2069A9B0" w14:textId="77777777" w:rsidR="00E901DA" w:rsidRPr="00CC412F" w:rsidRDefault="00E901DA" w:rsidP="00E901DA">
      <w:pPr>
        <w:pStyle w:val="Heading4"/>
      </w:pPr>
      <w:r w:rsidRPr="00CC412F">
        <w:t>Sekvensdiagram</w:t>
      </w:r>
    </w:p>
    <w:p w14:paraId="109F950A" w14:textId="7C6DAB03" w:rsidR="00E901DA" w:rsidRDefault="00E901DA" w:rsidP="00E901DA">
      <w:pPr>
        <w:rPr>
          <w:ins w:id="1175" w:author="Björn Genfors" w:date="2014-03-31T13:16:00Z"/>
        </w:rPr>
      </w:pPr>
      <w:del w:id="1176" w:author="Björn Genfors" w:date="2014-03-28T13:06:00Z">
        <w:r w:rsidRPr="00FB06E9" w:rsidDel="000B0F50">
          <w:rPr>
            <w:noProof/>
            <w:lang w:val="en-US"/>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177" w:author="Björn Genfors" w:date="2014-03-28T13:06:00Z">
        <w:r w:rsidR="000B0F50">
          <w:rPr>
            <w:noProof/>
            <w:lang w:val="en-US"/>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370D9939" w14:textId="73C8C04A" w:rsidR="000C61CC" w:rsidRPr="0097353F" w:rsidRDefault="000C61CC">
      <w:pPr>
        <w:pStyle w:val="Caption"/>
        <w:pPrChange w:id="1178" w:author="Björn Genfors" w:date="2014-03-31T13:16:00Z">
          <w:pPr/>
        </w:pPrChange>
      </w:pPr>
      <w:ins w:id="1179"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180" w:author="Björn Genfors" w:date="2014-03-31T13:27:00Z">
        <w:r w:rsidR="002F320B">
          <w:rPr>
            <w:noProof/>
            <w:color w:val="auto"/>
          </w:rPr>
          <w:t>9</w:t>
        </w:r>
      </w:ins>
      <w:ins w:id="1181"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kemilaboratoriesvar</w:t>
        </w:r>
        <w:r w:rsidRPr="00F81A41">
          <w:rPr>
            <w:b w:val="0"/>
            <w:color w:val="auto"/>
          </w:rPr>
          <w:t>.</w:t>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Default="00E901DA" w:rsidP="00D654EF">
      <w:pPr>
        <w:rPr>
          <w:ins w:id="1182" w:author="Björn Genfors" w:date="2014-03-31T13:30:00Z"/>
        </w:rPr>
      </w:pPr>
    </w:p>
    <w:p w14:paraId="40231F52" w14:textId="77777777" w:rsidR="00C45FE7" w:rsidRPr="00CC412F" w:rsidRDefault="00C45FE7" w:rsidP="00D654EF"/>
    <w:p w14:paraId="11F5A5A7" w14:textId="12178561" w:rsidR="00156D6C" w:rsidRDefault="00156D6C" w:rsidP="00156D6C">
      <w:pPr>
        <w:pStyle w:val="Heading3"/>
        <w:rPr>
          <w:ins w:id="1183" w:author="Björn Genfors" w:date="2014-03-31T13:29:00Z"/>
        </w:rPr>
      </w:pPr>
      <w:bookmarkStart w:id="1184" w:name="_Toc258218937"/>
      <w:r w:rsidRPr="00CC412F">
        <w:t>Flöde 4 – Hämta EKG data</w:t>
      </w:r>
      <w:bookmarkEnd w:id="1184"/>
    </w:p>
    <w:p w14:paraId="017F69DB" w14:textId="14259D2C" w:rsidR="00C45FE7" w:rsidRPr="00C45FE7" w:rsidRDefault="00C45FE7">
      <w:pPr>
        <w:pPrChange w:id="1185" w:author="Björn Genfors" w:date="2014-03-31T13:29:00Z">
          <w:pPr>
            <w:pStyle w:val="Heading3"/>
          </w:pPr>
        </w:pPrChange>
      </w:pPr>
      <w:ins w:id="1186" w:author="Björn Genfors" w:date="2014-03-31T13:29:00Z">
        <w:r w:rsidRPr="006D487E">
          <w:t xml:space="preserve">Nedanstående diagram visar hur flödet </w:t>
        </w:r>
        <w:r>
          <w:t xml:space="preserve">principiellt </w:t>
        </w:r>
        <w:r w:rsidRPr="006D487E">
          <w:t xml:space="preserve">ser ut när information ur kontraktet </w:t>
        </w:r>
        <w:r>
          <w:t>GetECGOutcome</w:t>
        </w:r>
        <w:r w:rsidRPr="00F81A41">
          <w:t xml:space="preserve"> </w:t>
        </w:r>
        <w:r>
          <w:t xml:space="preserve">efterfrågas och </w:t>
        </w:r>
        <w:r w:rsidRPr="00F81A41">
          <w:t>hanteras.</w:t>
        </w:r>
      </w:ins>
    </w:p>
    <w:p w14:paraId="219C75E8" w14:textId="77777777" w:rsidR="00156D6C" w:rsidRPr="00CC412F" w:rsidRDefault="00156D6C" w:rsidP="00156D6C">
      <w:pPr>
        <w:pStyle w:val="Heading4"/>
      </w:pPr>
      <w:r w:rsidRPr="00CC412F">
        <w:lastRenderedPageBreak/>
        <w:t>Arbetsflöde</w:t>
      </w:r>
    </w:p>
    <w:p w14:paraId="0A6418AE" w14:textId="0F3B83DA" w:rsidR="00156D6C" w:rsidRPr="00CC412F" w:rsidDel="00C45FE7" w:rsidRDefault="00156D6C" w:rsidP="00156D6C">
      <w:pPr>
        <w:rPr>
          <w:del w:id="1187" w:author="Björn Genfors" w:date="2014-03-31T13:29:00Z"/>
        </w:rPr>
      </w:pPr>
    </w:p>
    <w:p w14:paraId="3D13850E" w14:textId="77777777" w:rsidR="00156D6C" w:rsidRPr="00CC412F" w:rsidRDefault="00156D6C" w:rsidP="00156D6C">
      <w:pPr>
        <w:rPr>
          <w:highlight w:val="yellow"/>
        </w:rPr>
      </w:pPr>
      <w:r w:rsidRPr="00FB06E9">
        <w:rPr>
          <w:noProof/>
          <w:lang w:val="en-US"/>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61E8A2FB" w:rsidR="00156D6C" w:rsidRPr="000C61CC" w:rsidDel="000C61CC" w:rsidRDefault="000C61CC">
      <w:pPr>
        <w:pStyle w:val="Caption"/>
        <w:rPr>
          <w:del w:id="1188" w:author="Björn Genfors" w:date="2014-03-31T13:14:00Z"/>
          <w:rPrChange w:id="1189" w:author="Björn Genfors" w:date="2014-03-31T13:14:00Z">
            <w:rPr>
              <w:del w:id="1190" w:author="Björn Genfors" w:date="2014-03-31T13:14:00Z"/>
              <w:highlight w:val="yellow"/>
            </w:rPr>
          </w:rPrChange>
        </w:rPr>
        <w:pPrChange w:id="1191" w:author="Björn Genfors" w:date="2014-03-31T13:14:00Z">
          <w:pPr/>
        </w:pPrChange>
      </w:pPr>
      <w:ins w:id="1192"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193" w:author="Björn Genfors" w:date="2014-03-31T13:27:00Z">
        <w:r w:rsidR="002F320B">
          <w:rPr>
            <w:noProof/>
            <w:color w:val="auto"/>
          </w:rPr>
          <w:t>10</w:t>
        </w:r>
      </w:ins>
      <w:ins w:id="1194"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415C1DC5" w14:textId="7AFDEE49" w:rsidR="00156D6C" w:rsidRPr="00CC412F" w:rsidDel="000C61CC" w:rsidRDefault="00156D6C">
      <w:pPr>
        <w:pStyle w:val="Caption"/>
        <w:rPr>
          <w:del w:id="1195" w:author="Björn Genfors" w:date="2014-03-31T13:14:00Z"/>
        </w:rPr>
        <w:pPrChange w:id="1196" w:author="Björn Genfors" w:date="2014-03-31T13:14:00Z">
          <w:pPr>
            <w:pStyle w:val="BodyText"/>
          </w:pPr>
        </w:pPrChange>
      </w:pPr>
      <w:del w:id="1197" w:author="Björn Genfors" w:date="2014-03-31T13:14:00Z">
        <w:r w:rsidRPr="00CC412F" w:rsidDel="000C61CC">
          <w:delText>Figur: Direktåtkomst inom sammanhållen journalföring</w:delText>
        </w:r>
      </w:del>
    </w:p>
    <w:p w14:paraId="05EED647" w14:textId="77777777" w:rsidR="00156D6C" w:rsidRPr="00CC412F" w:rsidRDefault="00156D6C">
      <w:pPr>
        <w:pStyle w:val="Caption"/>
        <w:pPrChange w:id="1198" w:author="Björn Genfors" w:date="2014-03-31T13:14:00Z">
          <w:pPr>
            <w:pStyle w:val="BodyText"/>
          </w:pPr>
        </w:pPrChange>
      </w:pPr>
    </w:p>
    <w:p w14:paraId="369F0EC0" w14:textId="77777777" w:rsidR="00156D6C" w:rsidRDefault="00156D6C" w:rsidP="00C420B9">
      <w:pPr>
        <w:pStyle w:val="BodyText"/>
        <w:rPr>
          <w:ins w:id="1199" w:author="Björn Genfors" w:date="2014-03-31T13:15:00Z"/>
        </w:rPr>
      </w:pPr>
      <w:r w:rsidRPr="00FB06E9">
        <w:rPr>
          <w:noProof/>
          <w:lang w:val="en-US"/>
        </w:rPr>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6D912E9" w14:textId="7A56A866" w:rsidR="000C61CC" w:rsidRDefault="000C61CC">
      <w:pPr>
        <w:pStyle w:val="Caption"/>
        <w:rPr>
          <w:ins w:id="1200" w:author="Björn Genfors" w:date="2014-03-31T13:15:00Z"/>
          <w:color w:val="auto"/>
        </w:rPr>
        <w:pPrChange w:id="1201" w:author="Björn Genfors" w:date="2014-03-31T13:15:00Z">
          <w:pPr>
            <w:pStyle w:val="BodyText"/>
          </w:pPr>
        </w:pPrChange>
      </w:pPr>
      <w:ins w:id="1202"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03" w:author="Björn Genfors" w:date="2014-03-31T13:27:00Z">
        <w:r w:rsidR="002F320B">
          <w:rPr>
            <w:noProof/>
            <w:color w:val="auto"/>
          </w:rPr>
          <w:t>11</w:t>
        </w:r>
      </w:ins>
      <w:ins w:id="1204"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2976B623" w14:textId="77777777" w:rsidR="000C61CC" w:rsidRPr="000C61CC" w:rsidRDefault="000C61CC">
      <w:pPr>
        <w:pPrChange w:id="1205" w:author="Björn Genfors" w:date="2014-03-31T13:15:00Z">
          <w:pPr>
            <w:pStyle w:val="BodyText"/>
          </w:pPr>
        </w:pPrChange>
      </w:pPr>
    </w:p>
    <w:p w14:paraId="0F05B4FE" w14:textId="77777777" w:rsidR="00156D6C" w:rsidRPr="000B0F50" w:rsidRDefault="00156D6C" w:rsidP="00156D6C">
      <w:pPr>
        <w:pStyle w:val="Heading5"/>
        <w:rPr>
          <w:rPrChange w:id="1206" w:author="Björn Genfors" w:date="2014-03-28T13:06:00Z">
            <w:rPr>
              <w:highlight w:val="yellow"/>
            </w:rPr>
          </w:rPrChange>
        </w:rPr>
      </w:pPr>
      <w:r w:rsidRPr="000B0F50">
        <w:rPr>
          <w:rPrChange w:id="1207"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1208">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1209" w:author="Björn Genfors" w:date="2014-03-28T13:06:00Z">
                  <w:rPr>
                    <w:rFonts w:ascii="Times New Roman" w:hAnsi="Times New Roman"/>
                    <w:b/>
                    <w:highlight w:val="yellow"/>
                  </w:rPr>
                </w:rPrChange>
              </w:rPr>
            </w:pPr>
            <w:r w:rsidRPr="000B0F50">
              <w:rPr>
                <w:rFonts w:ascii="Times New Roman" w:hAnsi="Times New Roman"/>
                <w:b/>
                <w:rPrChange w:id="1210"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1211" w:author="Björn Genfors" w:date="2014-03-28T13:06:00Z">
                  <w:rPr>
                    <w:rFonts w:ascii="Times New Roman" w:hAnsi="Times New Roman"/>
                    <w:b/>
                    <w:highlight w:val="yellow"/>
                  </w:rPr>
                </w:rPrChange>
              </w:rPr>
            </w:pPr>
            <w:r w:rsidRPr="000B0F50">
              <w:rPr>
                <w:rFonts w:ascii="Times New Roman" w:hAnsi="Times New Roman"/>
                <w:b/>
                <w:rPrChange w:id="1212"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1213"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1214" w:author="Björn Genfors" w:date="2014-03-28T13:07:00Z">
            <w:trPr>
              <w:gridAfter w:val="0"/>
              <w:trHeight w:val="709"/>
            </w:trPr>
          </w:trPrChange>
        </w:trPr>
        <w:tc>
          <w:tcPr>
            <w:tcW w:w="1027" w:type="pct"/>
            <w:tcBorders>
              <w:top w:val="single" w:sz="6" w:space="0" w:color="auto"/>
            </w:tcBorders>
            <w:tcPrChange w:id="1215"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1216" w:author="Björn Genfors" w:date="2014-03-28T13:06:00Z">
                  <w:rPr>
                    <w:rFonts w:ascii="Times New Roman" w:hAnsi="Times New Roman"/>
                    <w:highlight w:val="yellow"/>
                  </w:rPr>
                </w:rPrChange>
              </w:rPr>
            </w:pPr>
            <w:r w:rsidRPr="000B0F50">
              <w:rPr>
                <w:rFonts w:ascii="Times New Roman" w:hAnsi="Times New Roman"/>
                <w:rPrChange w:id="1217" w:author="Björn Genfors" w:date="2014-03-28T13:06:00Z">
                  <w:rPr>
                    <w:rFonts w:ascii="Times New Roman" w:hAnsi="Times New Roman"/>
                    <w:highlight w:val="yellow"/>
                  </w:rPr>
                </w:rPrChange>
              </w:rPr>
              <w:t>Patienten</w:t>
            </w:r>
          </w:p>
        </w:tc>
        <w:tc>
          <w:tcPr>
            <w:tcW w:w="3973" w:type="pct"/>
            <w:tcBorders>
              <w:top w:val="single" w:sz="6" w:space="0" w:color="auto"/>
            </w:tcBorders>
            <w:tcPrChange w:id="1218" w:author="Björn Genfors" w:date="2014-03-28T13:07:00Z">
              <w:tcPr>
                <w:tcW w:w="3973" w:type="pct"/>
                <w:gridSpan w:val="2"/>
                <w:tcBorders>
                  <w:top w:val="single" w:sz="6" w:space="0" w:color="auto"/>
                </w:tcBorders>
              </w:tcPr>
            </w:tcPrChange>
          </w:tcPr>
          <w:p w14:paraId="776FDE8B" w14:textId="27FBB176" w:rsidR="00156D6C" w:rsidRPr="000B0F50" w:rsidRDefault="00156D6C" w:rsidP="000C61CC">
            <w:pPr>
              <w:spacing w:before="40" w:after="40"/>
              <w:rPr>
                <w:rFonts w:ascii="Times New Roman" w:hAnsi="Times New Roman"/>
                <w:rPrChange w:id="1219" w:author="Björn Genfors" w:date="2014-03-28T13:06:00Z">
                  <w:rPr>
                    <w:rFonts w:ascii="Times New Roman" w:hAnsi="Times New Roman"/>
                    <w:highlight w:val="yellow"/>
                  </w:rPr>
                </w:rPrChange>
              </w:rPr>
            </w:pPr>
            <w:r w:rsidRPr="000B0F50">
              <w:rPr>
                <w:rFonts w:ascii="Times New Roman" w:hAnsi="Times New Roman"/>
                <w:rPrChange w:id="1220" w:author="Björn Genfors" w:date="2014-03-28T13:06:00Z">
                  <w:rPr>
                    <w:rFonts w:ascii="Times New Roman" w:hAnsi="Times New Roman"/>
                    <w:highlight w:val="yellow"/>
                  </w:rPr>
                </w:rPrChange>
              </w:rPr>
              <w:t xml:space="preserve">Den patient som vill få tillgång till sin </w:t>
            </w:r>
            <w:del w:id="1221" w:author="Björn Genfors" w:date="2014-03-31T13:17:00Z">
              <w:r w:rsidRPr="000B0F50" w:rsidDel="000C61CC">
                <w:rPr>
                  <w:rFonts w:ascii="Times New Roman" w:hAnsi="Times New Roman"/>
                  <w:rPrChange w:id="1222" w:author="Björn Genfors" w:date="2014-03-28T13:06:00Z">
                    <w:rPr>
                      <w:rFonts w:ascii="Times New Roman" w:hAnsi="Times New Roman"/>
                      <w:highlight w:val="yellow"/>
                    </w:rPr>
                  </w:rPrChange>
                </w:rPr>
                <w:delText>mödravårdsinformation</w:delText>
              </w:r>
            </w:del>
            <w:ins w:id="1223" w:author="Björn Genfors" w:date="2014-03-31T13:17:00Z">
              <w:r w:rsidR="000C61CC">
                <w:rPr>
                  <w:rFonts w:ascii="Times New Roman" w:hAnsi="Times New Roman"/>
                </w:rPr>
                <w:t>EKG-data</w:t>
              </w:r>
            </w:ins>
            <w:r w:rsidRPr="000B0F50">
              <w:rPr>
                <w:rFonts w:ascii="Times New Roman" w:hAnsi="Times New Roman"/>
                <w:rPrChange w:id="1224" w:author="Björn Genfors" w:date="2014-03-28T13:06:00Z">
                  <w:rPr>
                    <w:rFonts w:ascii="Times New Roman" w:hAnsi="Times New Roman"/>
                    <w:highlight w:val="yellow"/>
                  </w:rPr>
                </w:rPrChange>
              </w:rPr>
              <w:t>.</w:t>
            </w:r>
          </w:p>
        </w:tc>
      </w:tr>
    </w:tbl>
    <w:p w14:paraId="650F0C71" w14:textId="77777777" w:rsidR="00C420B9" w:rsidRPr="000B0F50" w:rsidRDefault="00C420B9" w:rsidP="00C420B9">
      <w:pPr>
        <w:pStyle w:val="Heading4"/>
        <w:numPr>
          <w:ilvl w:val="0"/>
          <w:numId w:val="0"/>
        </w:numPr>
        <w:ind w:left="864"/>
        <w:rPr>
          <w:rPrChange w:id="1225" w:author="Björn Genfors" w:date="2014-03-28T13:06:00Z">
            <w:rPr>
              <w:highlight w:val="yellow"/>
            </w:rPr>
          </w:rPrChange>
        </w:rPr>
      </w:pPr>
    </w:p>
    <w:p w14:paraId="7A74447B" w14:textId="77777777" w:rsidR="00156D6C" w:rsidRPr="000B0F50" w:rsidRDefault="00156D6C" w:rsidP="00156D6C">
      <w:pPr>
        <w:pStyle w:val="Heading4"/>
        <w:rPr>
          <w:rPrChange w:id="1226" w:author="Björn Genfors" w:date="2014-03-28T13:06:00Z">
            <w:rPr>
              <w:highlight w:val="yellow"/>
            </w:rPr>
          </w:rPrChange>
        </w:rPr>
      </w:pPr>
      <w:r w:rsidRPr="000B0F50">
        <w:rPr>
          <w:rPrChange w:id="1227" w:author="Björn Genfors" w:date="2014-03-28T13:06:00Z">
            <w:rPr>
              <w:highlight w:val="yellow"/>
            </w:rPr>
          </w:rPrChange>
        </w:rPr>
        <w:t>Sekvensdiagram</w:t>
      </w:r>
    </w:p>
    <w:p w14:paraId="597411E0" w14:textId="2D383425" w:rsidR="00156D6C" w:rsidRDefault="00156D6C" w:rsidP="00156D6C">
      <w:pPr>
        <w:rPr>
          <w:ins w:id="1228" w:author="Björn Genfors" w:date="2014-03-31T13:17:00Z"/>
          <w:highlight w:val="yellow"/>
        </w:rPr>
      </w:pPr>
      <w:del w:id="1229" w:author="Björn Genfors" w:date="2014-03-28T13:06:00Z">
        <w:r w:rsidRPr="003A6D72" w:rsidDel="000B0F50">
          <w:rPr>
            <w:noProof/>
            <w:highlight w:val="yellow"/>
            <w:lang w:val="en-US"/>
            <w:rPrChange w:id="1230" w:author="Unknown">
              <w:rPr>
                <w:noProof/>
                <w:lang w:val="en-US"/>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31" w:author="Björn Genfors" w:date="2014-03-28T13:06:00Z">
        <w:r w:rsidR="000B0F50">
          <w:rPr>
            <w:noProof/>
            <w:lang w:val="en-US"/>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0AE825DB" w14:textId="181761FE" w:rsidR="000C61CC" w:rsidRPr="000C61CC" w:rsidRDefault="000C61CC">
      <w:pPr>
        <w:pStyle w:val="Caption"/>
        <w:rPr>
          <w:rPrChange w:id="1232" w:author="Björn Genfors" w:date="2014-03-31T13:17:00Z">
            <w:rPr>
              <w:highlight w:val="yellow"/>
            </w:rPr>
          </w:rPrChange>
        </w:rPr>
        <w:pPrChange w:id="1233" w:author="Björn Genfors" w:date="2014-03-31T13:17:00Z">
          <w:pPr/>
        </w:pPrChange>
      </w:pPr>
      <w:ins w:id="1234"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235" w:author="Björn Genfors" w:date="2014-03-31T13:27:00Z">
        <w:r w:rsidR="002F320B">
          <w:rPr>
            <w:noProof/>
            <w:color w:val="auto"/>
          </w:rPr>
          <w:t>12</w:t>
        </w:r>
      </w:ins>
      <w:ins w:id="1236"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EKG-data</w:t>
        </w:r>
        <w:r w:rsidRPr="00F81A41">
          <w:rPr>
            <w:b w:val="0"/>
            <w:color w:val="auto"/>
          </w:rPr>
          <w:t>.</w:t>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Default="00156D6C" w:rsidP="00156D6C">
      <w:pPr>
        <w:rPr>
          <w:ins w:id="1237" w:author="Björn Genfors" w:date="2014-03-31T13:30:00Z"/>
        </w:rPr>
      </w:pPr>
    </w:p>
    <w:p w14:paraId="64D7E3B0" w14:textId="77777777" w:rsidR="00C45FE7" w:rsidRPr="00CC412F" w:rsidRDefault="00C45FE7" w:rsidP="00156D6C"/>
    <w:p w14:paraId="792984C5" w14:textId="5E5CAC85" w:rsidR="00156D6C" w:rsidRPr="00CC412F" w:rsidRDefault="00156D6C" w:rsidP="00156D6C">
      <w:pPr>
        <w:pStyle w:val="Heading3"/>
      </w:pPr>
      <w:bookmarkStart w:id="1238" w:name="_Toc258218938"/>
      <w:r w:rsidRPr="00CC412F">
        <w:t>Flöde 5 – Hämta bilddiagnostisk data</w:t>
      </w:r>
      <w:bookmarkEnd w:id="1238"/>
    </w:p>
    <w:p w14:paraId="48D76011" w14:textId="41E415AD" w:rsidR="00156D6C" w:rsidRPr="00CC412F" w:rsidRDefault="00C45FE7" w:rsidP="00156D6C">
      <w:ins w:id="1239" w:author="Björn Genfors" w:date="2014-03-31T13:29:00Z">
        <w:r w:rsidRPr="006D487E">
          <w:t xml:space="preserve">Nedanstående diagram visar hur flödet </w:t>
        </w:r>
        <w:r>
          <w:t xml:space="preserve">principiellt </w:t>
        </w:r>
        <w:r w:rsidRPr="006D487E">
          <w:t xml:space="preserve">ser ut när information ur kontraktet </w:t>
        </w:r>
        <w:r>
          <w:t>GetImagingOutcome</w:t>
        </w:r>
        <w:r w:rsidRPr="00F81A41">
          <w:t xml:space="preserve"> </w:t>
        </w:r>
        <w:r>
          <w:t xml:space="preserve">efterfrågas och </w:t>
        </w:r>
        <w:r w:rsidRPr="00F81A41">
          <w:t>hanteras.</w:t>
        </w:r>
      </w:ins>
    </w:p>
    <w:p w14:paraId="098D589A" w14:textId="77777777" w:rsidR="00156D6C" w:rsidRPr="00CC412F" w:rsidRDefault="00156D6C" w:rsidP="00156D6C">
      <w:pPr>
        <w:pStyle w:val="Heading4"/>
      </w:pPr>
      <w:r w:rsidRPr="00CC412F">
        <w:lastRenderedPageBreak/>
        <w:t>Arbetsflöde</w:t>
      </w:r>
    </w:p>
    <w:p w14:paraId="0E8CB90E" w14:textId="50B093CB" w:rsidR="00156D6C" w:rsidRPr="00CC412F" w:rsidDel="00C45FE7" w:rsidRDefault="00156D6C" w:rsidP="00156D6C">
      <w:pPr>
        <w:rPr>
          <w:del w:id="1240" w:author="Björn Genfors" w:date="2014-03-31T13:29:00Z"/>
        </w:rPr>
      </w:pPr>
    </w:p>
    <w:p w14:paraId="47A40EE6" w14:textId="77777777" w:rsidR="00156D6C" w:rsidRPr="00CC412F" w:rsidRDefault="00156D6C" w:rsidP="00156D6C">
      <w:pPr>
        <w:rPr>
          <w:highlight w:val="yellow"/>
        </w:rPr>
      </w:pPr>
      <w:r w:rsidRPr="00FB06E9">
        <w:rPr>
          <w:noProof/>
          <w:lang w:val="en-US"/>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4A7A867A" w:rsidR="00156D6C" w:rsidRPr="000C61CC" w:rsidDel="000C61CC" w:rsidRDefault="000C61CC">
      <w:pPr>
        <w:pStyle w:val="Caption"/>
        <w:rPr>
          <w:del w:id="1241" w:author="Björn Genfors" w:date="2014-03-31T13:14:00Z"/>
          <w:rPrChange w:id="1242" w:author="Björn Genfors" w:date="2014-03-31T13:14:00Z">
            <w:rPr>
              <w:del w:id="1243" w:author="Björn Genfors" w:date="2014-03-31T13:14:00Z"/>
              <w:highlight w:val="yellow"/>
            </w:rPr>
          </w:rPrChange>
        </w:rPr>
        <w:pPrChange w:id="1244" w:author="Björn Genfors" w:date="2014-03-31T13:14:00Z">
          <w:pPr/>
        </w:pPrChange>
      </w:pPr>
      <w:ins w:id="1245"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246" w:author="Björn Genfors" w:date="2014-03-31T13:27:00Z">
        <w:r w:rsidR="002F320B">
          <w:rPr>
            <w:noProof/>
            <w:color w:val="auto"/>
          </w:rPr>
          <w:t>13</w:t>
        </w:r>
      </w:ins>
      <w:ins w:id="1247"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226B779" w14:textId="4CD4A387" w:rsidR="00156D6C" w:rsidRPr="00CC412F" w:rsidDel="000C61CC" w:rsidRDefault="00156D6C">
      <w:pPr>
        <w:pStyle w:val="Caption"/>
        <w:rPr>
          <w:del w:id="1248" w:author="Björn Genfors" w:date="2014-03-31T13:14:00Z"/>
        </w:rPr>
        <w:pPrChange w:id="1249" w:author="Björn Genfors" w:date="2014-03-31T13:14:00Z">
          <w:pPr>
            <w:pStyle w:val="BodyText"/>
          </w:pPr>
        </w:pPrChange>
      </w:pPr>
      <w:del w:id="1250" w:author="Björn Genfors" w:date="2014-03-31T13:14:00Z">
        <w:r w:rsidRPr="00CC412F" w:rsidDel="000C61CC">
          <w:delText>Figur: Direktåtkomst inom sammanhållen journalföring</w:delText>
        </w:r>
      </w:del>
    </w:p>
    <w:p w14:paraId="32598795" w14:textId="77777777" w:rsidR="00156D6C" w:rsidRPr="00CC412F" w:rsidRDefault="00156D6C">
      <w:pPr>
        <w:pStyle w:val="Caption"/>
        <w:pPrChange w:id="1251" w:author="Björn Genfors" w:date="2014-03-31T13:14:00Z">
          <w:pPr>
            <w:pStyle w:val="BodyText"/>
          </w:pPr>
        </w:pPrChange>
      </w:pPr>
    </w:p>
    <w:p w14:paraId="2FB324D0" w14:textId="77777777" w:rsidR="00156D6C" w:rsidRDefault="00156D6C" w:rsidP="00C420B9">
      <w:pPr>
        <w:pStyle w:val="BodyText"/>
        <w:rPr>
          <w:ins w:id="1252" w:author="Björn Genfors" w:date="2014-03-31T13:15:00Z"/>
        </w:rPr>
      </w:pPr>
      <w:r w:rsidRPr="00FB06E9">
        <w:rPr>
          <w:noProof/>
          <w:lang w:val="en-US"/>
        </w:rPr>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F6FA89" w14:textId="42CB3EE3" w:rsidR="000C61CC" w:rsidRDefault="000C61CC">
      <w:pPr>
        <w:pStyle w:val="Caption"/>
        <w:rPr>
          <w:ins w:id="1253" w:author="Björn Genfors" w:date="2014-03-31T13:15:00Z"/>
          <w:color w:val="auto"/>
        </w:rPr>
        <w:pPrChange w:id="1254" w:author="Björn Genfors" w:date="2014-03-31T13:15:00Z">
          <w:pPr>
            <w:pStyle w:val="BodyText"/>
          </w:pPr>
        </w:pPrChange>
      </w:pPr>
      <w:ins w:id="1255"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56" w:author="Björn Genfors" w:date="2014-03-31T13:27:00Z">
        <w:r w:rsidR="002F320B">
          <w:rPr>
            <w:noProof/>
            <w:color w:val="auto"/>
          </w:rPr>
          <w:t>14</w:t>
        </w:r>
      </w:ins>
      <w:ins w:id="1257"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1970FC46" w14:textId="77777777" w:rsidR="000C61CC" w:rsidRPr="000C61CC" w:rsidRDefault="000C61CC">
      <w:pPr>
        <w:pPrChange w:id="1258" w:author="Björn Genfors" w:date="2014-03-31T13:15:00Z">
          <w:pPr>
            <w:pStyle w:val="BodyText"/>
          </w:pPr>
        </w:pPrChange>
      </w:pPr>
    </w:p>
    <w:p w14:paraId="0698168F" w14:textId="77777777" w:rsidR="00156D6C" w:rsidRPr="000B0F50" w:rsidRDefault="00156D6C" w:rsidP="00156D6C">
      <w:pPr>
        <w:pStyle w:val="Heading5"/>
        <w:rPr>
          <w:rPrChange w:id="1259" w:author="Björn Genfors" w:date="2014-03-28T13:07:00Z">
            <w:rPr>
              <w:highlight w:val="yellow"/>
            </w:rPr>
          </w:rPrChange>
        </w:rPr>
      </w:pPr>
      <w:r w:rsidRPr="000B0F50">
        <w:rPr>
          <w:rPrChange w:id="1260"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1261" w:author="Björn Genfors" w:date="2014-03-28T13:07:00Z">
                  <w:rPr>
                    <w:rFonts w:ascii="Times New Roman" w:hAnsi="Times New Roman"/>
                    <w:b/>
                    <w:highlight w:val="yellow"/>
                  </w:rPr>
                </w:rPrChange>
              </w:rPr>
            </w:pPr>
            <w:r w:rsidRPr="000B0F50">
              <w:rPr>
                <w:rFonts w:ascii="Times New Roman" w:hAnsi="Times New Roman"/>
                <w:b/>
                <w:rPrChange w:id="1262"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1263" w:author="Björn Genfors" w:date="2014-03-28T13:07:00Z">
                  <w:rPr>
                    <w:rFonts w:ascii="Times New Roman" w:hAnsi="Times New Roman"/>
                    <w:b/>
                    <w:highlight w:val="yellow"/>
                  </w:rPr>
                </w:rPrChange>
              </w:rPr>
            </w:pPr>
            <w:r w:rsidRPr="000B0F50">
              <w:rPr>
                <w:rFonts w:ascii="Times New Roman" w:hAnsi="Times New Roman"/>
                <w:b/>
                <w:rPrChange w:id="1264"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1265" w:author="Björn Genfors" w:date="2014-03-28T13:07:00Z">
                  <w:rPr>
                    <w:rFonts w:ascii="Times New Roman" w:hAnsi="Times New Roman"/>
                    <w:highlight w:val="yellow"/>
                  </w:rPr>
                </w:rPrChange>
              </w:rPr>
            </w:pPr>
            <w:r w:rsidRPr="000B0F50">
              <w:rPr>
                <w:rFonts w:ascii="Times New Roman" w:hAnsi="Times New Roman"/>
                <w:rPrChange w:id="1266"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27A8343E" w:rsidR="00156D6C" w:rsidRPr="000B0F50" w:rsidRDefault="00156D6C" w:rsidP="00FC272B">
            <w:pPr>
              <w:spacing w:before="40" w:after="40"/>
              <w:rPr>
                <w:rFonts w:ascii="Times New Roman" w:hAnsi="Times New Roman"/>
                <w:rPrChange w:id="1267" w:author="Björn Genfors" w:date="2014-03-28T13:07:00Z">
                  <w:rPr>
                    <w:rFonts w:ascii="Times New Roman" w:hAnsi="Times New Roman"/>
                    <w:highlight w:val="yellow"/>
                  </w:rPr>
                </w:rPrChange>
              </w:rPr>
            </w:pPr>
            <w:r w:rsidRPr="000B0F50">
              <w:rPr>
                <w:rFonts w:ascii="Times New Roman" w:hAnsi="Times New Roman"/>
                <w:rPrChange w:id="1268" w:author="Björn Genfors" w:date="2014-03-28T13:07:00Z">
                  <w:rPr>
                    <w:rFonts w:ascii="Times New Roman" w:hAnsi="Times New Roman"/>
                    <w:highlight w:val="yellow"/>
                  </w:rPr>
                </w:rPrChange>
              </w:rPr>
              <w:t xml:space="preserve">Den patient som vill få tillgång till sin </w:t>
            </w:r>
            <w:del w:id="1269" w:author="Björn Genfors" w:date="2014-03-31T13:27:00Z">
              <w:r w:rsidRPr="000B0F50" w:rsidDel="00FC272B">
                <w:rPr>
                  <w:rFonts w:ascii="Times New Roman" w:hAnsi="Times New Roman"/>
                  <w:rPrChange w:id="1270" w:author="Björn Genfors" w:date="2014-03-28T13:07:00Z">
                    <w:rPr>
                      <w:rFonts w:ascii="Times New Roman" w:hAnsi="Times New Roman"/>
                      <w:highlight w:val="yellow"/>
                    </w:rPr>
                  </w:rPrChange>
                </w:rPr>
                <w:delText>mödravårdsinformation</w:delText>
              </w:r>
            </w:del>
            <w:ins w:id="1271" w:author="Björn Genfors" w:date="2014-03-31T13:27:00Z">
              <w:r w:rsidR="00FC272B">
                <w:rPr>
                  <w:rFonts w:ascii="Times New Roman" w:hAnsi="Times New Roman"/>
                </w:rPr>
                <w:t>bilddiagnostiska data</w:t>
              </w:r>
            </w:ins>
            <w:r w:rsidRPr="000B0F50">
              <w:rPr>
                <w:rFonts w:ascii="Times New Roman" w:hAnsi="Times New Roman"/>
                <w:rPrChange w:id="1272" w:author="Björn Genfors" w:date="2014-03-28T13:07:00Z">
                  <w:rPr>
                    <w:rFonts w:ascii="Times New Roman" w:hAnsi="Times New Roman"/>
                    <w:highlight w:val="yellow"/>
                  </w:rPr>
                </w:rPrChange>
              </w:rPr>
              <w:t>.</w:t>
            </w:r>
          </w:p>
        </w:tc>
      </w:tr>
    </w:tbl>
    <w:p w14:paraId="0D5D2F88" w14:textId="77777777" w:rsidR="00C420B9" w:rsidRPr="000B0F50" w:rsidRDefault="00C420B9" w:rsidP="00C420B9">
      <w:pPr>
        <w:pStyle w:val="Heading4"/>
        <w:numPr>
          <w:ilvl w:val="0"/>
          <w:numId w:val="0"/>
        </w:numPr>
        <w:ind w:left="864"/>
        <w:rPr>
          <w:rPrChange w:id="1273" w:author="Björn Genfors" w:date="2014-03-28T13:07:00Z">
            <w:rPr>
              <w:highlight w:val="yellow"/>
            </w:rPr>
          </w:rPrChange>
        </w:rPr>
      </w:pPr>
    </w:p>
    <w:p w14:paraId="626D60C6" w14:textId="77777777" w:rsidR="00156D6C" w:rsidRPr="000B0F50" w:rsidRDefault="00156D6C" w:rsidP="00156D6C">
      <w:pPr>
        <w:pStyle w:val="Heading4"/>
        <w:rPr>
          <w:rPrChange w:id="1274" w:author="Björn Genfors" w:date="2014-03-28T13:07:00Z">
            <w:rPr>
              <w:highlight w:val="yellow"/>
            </w:rPr>
          </w:rPrChange>
        </w:rPr>
      </w:pPr>
      <w:r w:rsidRPr="000B0F50">
        <w:rPr>
          <w:rPrChange w:id="1275" w:author="Björn Genfors" w:date="2014-03-28T13:07:00Z">
            <w:rPr>
              <w:highlight w:val="yellow"/>
            </w:rPr>
          </w:rPrChange>
        </w:rPr>
        <w:t>Sekvensdiagram</w:t>
      </w:r>
    </w:p>
    <w:p w14:paraId="192689E3" w14:textId="6A9373FE" w:rsidR="00156D6C" w:rsidRDefault="00156D6C" w:rsidP="00156D6C">
      <w:pPr>
        <w:rPr>
          <w:ins w:id="1276" w:author="Björn Genfors" w:date="2014-03-31T13:17:00Z"/>
          <w:highlight w:val="yellow"/>
        </w:rPr>
      </w:pPr>
      <w:del w:id="1277" w:author="Björn Genfors" w:date="2014-03-28T13:07:00Z">
        <w:r w:rsidRPr="003A6D72" w:rsidDel="000B0F50">
          <w:rPr>
            <w:noProof/>
            <w:highlight w:val="yellow"/>
            <w:lang w:val="en-US"/>
            <w:rPrChange w:id="1278" w:author="Unknown">
              <w:rPr>
                <w:noProof/>
                <w:lang w:val="en-US"/>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79" w:author="Björn Genfors" w:date="2014-03-28T13:07:00Z">
        <w:r w:rsidR="000B0F50">
          <w:rPr>
            <w:noProof/>
            <w:lang w:val="en-US"/>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20">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491C17FD" w14:textId="67124D79" w:rsidR="000C61CC" w:rsidRPr="000C61CC" w:rsidRDefault="000C61CC">
      <w:pPr>
        <w:pStyle w:val="Caption"/>
        <w:rPr>
          <w:rPrChange w:id="1280" w:author="Björn Genfors" w:date="2014-03-31T13:17:00Z">
            <w:rPr>
              <w:highlight w:val="yellow"/>
            </w:rPr>
          </w:rPrChange>
        </w:rPr>
        <w:pPrChange w:id="1281" w:author="Björn Genfors" w:date="2014-03-31T13:17:00Z">
          <w:pPr/>
        </w:pPrChange>
      </w:pPr>
      <w:ins w:id="1282"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283" w:author="Björn Genfors" w:date="2014-03-31T13:27:00Z">
        <w:r w:rsidR="002F320B">
          <w:rPr>
            <w:noProof/>
            <w:color w:val="auto"/>
          </w:rPr>
          <w:t>15</w:t>
        </w:r>
      </w:ins>
      <w:ins w:id="1284"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ins>
      <w:ins w:id="1285" w:author="Björn Genfors" w:date="2014-03-31T13:27:00Z">
        <w:r w:rsidR="00FC272B">
          <w:rPr>
            <w:b w:val="0"/>
            <w:color w:val="auto"/>
          </w:rPr>
          <w:t>bilddiagnostisk data</w:t>
        </w:r>
      </w:ins>
      <w:ins w:id="1286" w:author="Björn Genfors" w:date="2014-03-31T13:17:00Z">
        <w:r w:rsidRPr="00F81A41">
          <w:rPr>
            <w:b w:val="0"/>
            <w:color w:val="auto"/>
          </w:rPr>
          <w:t>.</w:t>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Heading3"/>
      </w:pPr>
      <w:bookmarkStart w:id="1287" w:name="_Toc258218939"/>
      <w:r w:rsidRPr="00CC412F">
        <w:t>Obligatoriska kontrakt</w:t>
      </w:r>
      <w:bookmarkEnd w:id="1287"/>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FD36F1" w:rsidRDefault="007E47C0" w:rsidP="007E47C0">
      <w:pPr>
        <w:pStyle w:val="Heading2"/>
        <w:rPr>
          <w:rPrChange w:id="1288" w:author="Björn Genfors" w:date="2014-03-31T13:37:00Z">
            <w:rPr>
              <w:highlight w:val="yellow"/>
            </w:rPr>
          </w:rPrChange>
        </w:rPr>
      </w:pPr>
      <w:bookmarkStart w:id="1289" w:name="_Toc357754849"/>
      <w:bookmarkStart w:id="1290" w:name="_Toc258218940"/>
      <w:r w:rsidRPr="00FD36F1">
        <w:rPr>
          <w:rPrChange w:id="1291" w:author="Björn Genfors" w:date="2014-03-31T13:37:00Z">
            <w:rPr>
              <w:highlight w:val="yellow"/>
            </w:rPr>
          </w:rPrChange>
        </w:rPr>
        <w:lastRenderedPageBreak/>
        <w:t>Adressering</w:t>
      </w:r>
      <w:bookmarkEnd w:id="1289"/>
      <w:bookmarkEnd w:id="1290"/>
    </w:p>
    <w:p w14:paraId="1B0B0D03" w14:textId="77777777" w:rsidR="004A06CA" w:rsidRPr="00E146AE" w:rsidRDefault="004A06CA" w:rsidP="004A06CA">
      <w:pPr>
        <w:rPr>
          <w:ins w:id="1292" w:author="Björn Genfors" w:date="2014-03-31T13:31:00Z"/>
        </w:rPr>
      </w:pPr>
      <w:ins w:id="1293" w:author="Björn Genfors" w:date="2014-03-31T13:31:00Z">
        <w:r w:rsidRPr="00E146AE">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ins>
    </w:p>
    <w:p w14:paraId="11FEF812" w14:textId="77777777" w:rsidR="004A06CA" w:rsidRPr="00E146AE" w:rsidRDefault="004A06CA" w:rsidP="004A06CA">
      <w:pPr>
        <w:rPr>
          <w:ins w:id="1294" w:author="Björn Genfors" w:date="2014-03-31T13:31:00Z"/>
        </w:rPr>
      </w:pPr>
    </w:p>
    <w:p w14:paraId="7D7F850E" w14:textId="77777777" w:rsidR="004A06CA" w:rsidRDefault="004A06CA" w:rsidP="004A06CA">
      <w:pPr>
        <w:rPr>
          <w:ins w:id="1295" w:author="Björn Genfors" w:date="2014-03-31T13:31:00Z"/>
        </w:rPr>
      </w:pPr>
      <w:ins w:id="1296" w:author="Björn Genfors" w:date="2014-03-31T13:31:00Z">
        <w:r w:rsidRPr="00F92078">
          <w:t>Det finns också fall då en tjänstekonsument adresserar ett källsystem. Det förutsätter att tjänstekonsumenten känner till källsystemets HSA</w:t>
        </w:r>
        <w:r>
          <w:t>-id</w:t>
        </w:r>
        <w:r w:rsidRPr="00F92078">
          <w:t>. Det sker genom att ett sådant anrop föregås av ett anrop till en aggregerande tjänst (källsystemets HSA</w:t>
        </w:r>
        <w:r>
          <w:t>-</w:t>
        </w:r>
        <w:r w:rsidRPr="00F92078">
          <w:t>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direktadressera källsystemet i syfte att hämta information om den händelse som just notifierats för patienten.</w:t>
        </w:r>
      </w:ins>
    </w:p>
    <w:p w14:paraId="202064F8" w14:textId="77777777" w:rsidR="004A06CA" w:rsidRDefault="004A06CA" w:rsidP="004A06CA">
      <w:pPr>
        <w:rPr>
          <w:ins w:id="1297" w:author="Björn Genfors" w:date="2014-03-31T13:31:00Z"/>
        </w:rPr>
      </w:pPr>
    </w:p>
    <w:p w14:paraId="15CE53BD" w14:textId="7354455B" w:rsidR="004A06CA" w:rsidRDefault="004A06CA" w:rsidP="004A06CA">
      <w:pPr>
        <w:rPr>
          <w:ins w:id="1298" w:author="Björn Genfors" w:date="2014-03-31T13:31:00Z"/>
        </w:rPr>
      </w:pPr>
      <w:ins w:id="1299" w:author="Björn Genfors" w:date="2014-03-31T13:31:00Z">
        <w:r>
          <w:t>Adressering sker i enlighet med RIV Tekniska Anvisningar Översikt, Rev PD2, avsnitt 8.3 (referens [</w:t>
        </w:r>
      </w:ins>
      <w:ins w:id="1300" w:author="Björn Genfors" w:date="2014-03-31T13:32:00Z">
        <w:r>
          <w:fldChar w:fldCharType="begin"/>
        </w:r>
        <w:r>
          <w:instrText xml:space="preserve"> REF _Ref384036420 \h </w:instrText>
        </w:r>
      </w:ins>
      <w:r>
        <w:fldChar w:fldCharType="separate"/>
      </w:r>
      <w:ins w:id="1301" w:author="Björn Genfors" w:date="2014-03-31T13:32:00Z">
        <w:r>
          <w:t xml:space="preserve">R </w:t>
        </w:r>
        <w:r>
          <w:rPr>
            <w:noProof/>
          </w:rPr>
          <w:t>4</w:t>
        </w:r>
        <w:r>
          <w:fldChar w:fldCharType="end"/>
        </w:r>
      </w:ins>
      <w:ins w:id="1302" w:author="Björn Genfors" w:date="2014-03-31T13:31:00Z">
        <w:r>
          <w:t>]), där mer information kan hittas.</w:t>
        </w:r>
      </w:ins>
    </w:p>
    <w:p w14:paraId="26270676" w14:textId="34836EA5" w:rsidR="00137C8C" w:rsidRPr="00CC412F" w:rsidDel="004A06CA" w:rsidRDefault="00137C8C" w:rsidP="003A6D72">
      <w:pPr>
        <w:rPr>
          <w:del w:id="1303" w:author="Björn Genfors" w:date="2014-03-31T13:31:00Z"/>
        </w:rPr>
      </w:pPr>
      <w:del w:id="1304" w:author="Björn Genfors" w:date="2014-03-31T13:31:00Z">
        <w:r w:rsidRPr="00CC412F" w:rsidDel="004A06CA">
          <w:delTex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delText>
        </w:r>
      </w:del>
    </w:p>
    <w:p w14:paraId="422FA3C0" w14:textId="31387926" w:rsidR="00137C8C" w:rsidRPr="00CC412F" w:rsidDel="004A06CA" w:rsidRDefault="00137C8C" w:rsidP="003A6D72">
      <w:pPr>
        <w:rPr>
          <w:del w:id="1305" w:author="Björn Genfors" w:date="2014-03-31T13:31:00Z"/>
        </w:rPr>
      </w:pPr>
    </w:p>
    <w:p w14:paraId="38A9D025" w14:textId="2C717F10" w:rsidR="00137C8C" w:rsidRPr="00CC412F" w:rsidDel="004A06CA" w:rsidRDefault="00137C8C" w:rsidP="003A6D72">
      <w:pPr>
        <w:rPr>
          <w:del w:id="1306" w:author="Björn Genfors" w:date="2014-03-31T13:31:00Z"/>
        </w:rPr>
      </w:pPr>
      <w:del w:id="1307" w:author="Björn Genfors" w:date="2014-03-31T13:31:00Z">
        <w:r w:rsidRPr="00CC412F" w:rsidDel="004A06CA">
          <w:delTex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delText>
        </w:r>
      </w:del>
    </w:p>
    <w:p w14:paraId="65A2FBA6" w14:textId="19245DEF" w:rsidR="00137C8C" w:rsidRPr="00CC412F" w:rsidDel="004A06CA" w:rsidRDefault="00137C8C" w:rsidP="003A6D72">
      <w:pPr>
        <w:rPr>
          <w:del w:id="1308" w:author="Björn Genfors" w:date="2014-03-31T13:31:00Z"/>
        </w:rPr>
      </w:pPr>
    </w:p>
    <w:p w14:paraId="389CF1D6" w14:textId="2A803DE3" w:rsidR="00137C8C" w:rsidRPr="00CC412F" w:rsidDel="004A06CA" w:rsidRDefault="00137C8C" w:rsidP="003A6D72">
      <w:pPr>
        <w:rPr>
          <w:del w:id="1309" w:author="Björn Genfors" w:date="2014-03-31T13:31:00Z"/>
        </w:rPr>
      </w:pPr>
      <w:del w:id="1310" w:author="Björn Genfors" w:date="2014-03-31T13:31:00Z">
        <w:r w:rsidRPr="00CC412F" w:rsidDel="004A06CA">
          <w:delTex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delText>
        </w:r>
      </w:del>
    </w:p>
    <w:p w14:paraId="53DFA3D4" w14:textId="14D2E417" w:rsidR="00137C8C" w:rsidRPr="00CC412F" w:rsidDel="004A06CA" w:rsidRDefault="00137C8C" w:rsidP="00137C8C">
      <w:pPr>
        <w:pStyle w:val="Rubrik3b"/>
        <w:ind w:left="0" w:firstLine="0"/>
        <w:rPr>
          <w:del w:id="1311" w:author="Björn Genfors" w:date="2014-03-31T13:31:00Z"/>
          <w:rFonts w:ascii="Georgia" w:hAnsi="Georgia"/>
        </w:rPr>
      </w:pPr>
      <w:bookmarkStart w:id="1312" w:name="_Toc219337768"/>
      <w:bookmarkStart w:id="1313" w:name="_Toc227077989"/>
      <w:del w:id="1314" w:author="Björn Genfors" w:date="2014-03-31T13:31:00Z">
        <w:r w:rsidRPr="00CC412F" w:rsidDel="004A06CA">
          <w:rPr>
            <w:rFonts w:ascii="Georgia" w:hAnsi="Georgia"/>
          </w:rPr>
          <w:delText>Adressering vid nationell användning</w:delText>
        </w:r>
        <w:bookmarkEnd w:id="1312"/>
        <w:bookmarkEnd w:id="1313"/>
      </w:del>
    </w:p>
    <w:p w14:paraId="459CD0E9" w14:textId="798509CA" w:rsidR="00137C8C" w:rsidRPr="00CC412F" w:rsidDel="004A06CA" w:rsidRDefault="00137C8C" w:rsidP="00C420B9">
      <w:pPr>
        <w:pStyle w:val="BodyText"/>
        <w:rPr>
          <w:del w:id="1315" w:author="Björn Genfors" w:date="2014-03-31T13:31:00Z"/>
        </w:rPr>
      </w:pPr>
    </w:p>
    <w:p w14:paraId="2C074CC4" w14:textId="3B3010E6" w:rsidR="00137C8C" w:rsidRPr="00CC412F" w:rsidDel="004A06CA" w:rsidRDefault="00137C8C" w:rsidP="00C420B9">
      <w:pPr>
        <w:pStyle w:val="BodyText"/>
        <w:rPr>
          <w:del w:id="1316" w:author="Björn Genfors" w:date="2014-03-31T13:31:00Z"/>
        </w:rPr>
      </w:pPr>
      <w:del w:id="1317" w:author="Björn Genfors" w:date="2014-03-31T13:31:00Z">
        <w:r w:rsidRPr="00FB06E9" w:rsidDel="004A06CA">
          <w:rPr>
            <w:noProof/>
            <w:lang w:val="en-US"/>
          </w:rPr>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del>
    </w:p>
    <w:p w14:paraId="2F18D80A" w14:textId="65A573F3" w:rsidR="00137C8C" w:rsidRPr="00CC412F" w:rsidDel="004A06CA" w:rsidRDefault="00137C8C" w:rsidP="003A6D72">
      <w:pPr>
        <w:rPr>
          <w:del w:id="1318" w:author="Björn Genfors" w:date="2014-03-31T13:31:00Z"/>
        </w:rPr>
      </w:pPr>
      <w:del w:id="1319" w:author="Björn Genfors" w:date="2014-03-31T13:31:00Z">
        <w:r w:rsidRPr="00CC412F" w:rsidDel="004A06CA">
          <w:delText>Figur: Adressering vid anrop till nationell aggregerande tjänst (t.ex. från Mina vårdkontakter eller NPÖ-tillämpningen)</w:delText>
        </w:r>
      </w:del>
    </w:p>
    <w:p w14:paraId="6724D37E" w14:textId="175E105D" w:rsidR="00137C8C" w:rsidRPr="00CC412F" w:rsidDel="004A06CA" w:rsidRDefault="00137C8C" w:rsidP="003A6D72">
      <w:pPr>
        <w:rPr>
          <w:del w:id="1320" w:author="Björn Genfors" w:date="2014-03-31T13:31:00Z"/>
        </w:rPr>
      </w:pPr>
    </w:p>
    <w:p w14:paraId="0AD27D24" w14:textId="0EA68685" w:rsidR="00137C8C" w:rsidRPr="00CC412F" w:rsidDel="004A06CA" w:rsidRDefault="00137C8C" w:rsidP="00137C8C">
      <w:pPr>
        <w:pStyle w:val="Rubrik3b"/>
        <w:ind w:left="0" w:firstLine="0"/>
        <w:rPr>
          <w:del w:id="1321" w:author="Björn Genfors" w:date="2014-03-31T13:31:00Z"/>
          <w:rFonts w:ascii="Georgia" w:hAnsi="Georgia"/>
        </w:rPr>
      </w:pPr>
      <w:bookmarkStart w:id="1322" w:name="_Toc219337769"/>
      <w:bookmarkStart w:id="1323" w:name="_Toc227077990"/>
      <w:del w:id="1324" w:author="Björn Genfors" w:date="2014-03-31T13:31:00Z">
        <w:r w:rsidRPr="00CC412F" w:rsidDel="004A06CA">
          <w:rPr>
            <w:rFonts w:ascii="Georgia" w:hAnsi="Georgia"/>
          </w:rPr>
          <w:delText>Adressering vid regional användning</w:delText>
        </w:r>
        <w:bookmarkEnd w:id="1322"/>
        <w:bookmarkEnd w:id="1323"/>
      </w:del>
    </w:p>
    <w:p w14:paraId="481784ED" w14:textId="3C4AD161" w:rsidR="00137C8C" w:rsidRPr="00CC412F" w:rsidDel="004A06CA" w:rsidRDefault="00137C8C" w:rsidP="00C420B9">
      <w:pPr>
        <w:pStyle w:val="BodyText"/>
        <w:rPr>
          <w:del w:id="1325" w:author="Björn Genfors" w:date="2014-03-31T13:31:00Z"/>
        </w:rPr>
      </w:pPr>
      <w:del w:id="1326" w:author="Björn Genfors" w:date="2014-03-31T13:31:00Z">
        <w:r w:rsidRPr="00FB06E9" w:rsidDel="004A06CA">
          <w:rPr>
            <w:noProof/>
            <w:lang w:val="en-US"/>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del>
    </w:p>
    <w:p w14:paraId="49535070" w14:textId="07F0933C" w:rsidR="00137C8C" w:rsidRPr="00CC412F" w:rsidDel="004A06CA" w:rsidRDefault="00137C8C" w:rsidP="003A6D72">
      <w:pPr>
        <w:rPr>
          <w:del w:id="1327" w:author="Björn Genfors" w:date="2014-03-31T13:31:00Z"/>
        </w:rPr>
      </w:pPr>
      <w:del w:id="1328" w:author="Björn Genfors" w:date="2014-03-31T13:31:00Z">
        <w:r w:rsidRPr="00CC412F" w:rsidDel="004A06CA">
          <w:delText>Figur: Adressering vid anrop till regional aggregerande tjänst (t.ex. från ett vårddokumentationssystem, beslutsstödsystem eller en regional patientöversikt)</w:delText>
        </w:r>
      </w:del>
    </w:p>
    <w:p w14:paraId="1C41B873" w14:textId="334D08FD" w:rsidR="00137C8C" w:rsidRPr="00CC412F" w:rsidDel="004A06CA" w:rsidRDefault="00137C8C" w:rsidP="003A6D72">
      <w:pPr>
        <w:rPr>
          <w:del w:id="1329" w:author="Björn Genfors" w:date="2014-03-31T13:31:00Z"/>
        </w:rPr>
      </w:pPr>
    </w:p>
    <w:p w14:paraId="204DCC80" w14:textId="2D5EA17C" w:rsidR="00137C8C" w:rsidRPr="00CC412F" w:rsidDel="004A06CA" w:rsidRDefault="00137C8C" w:rsidP="00137C8C">
      <w:pPr>
        <w:pStyle w:val="Rubrik3b"/>
        <w:ind w:left="0" w:firstLine="0"/>
        <w:rPr>
          <w:del w:id="1330" w:author="Björn Genfors" w:date="2014-03-31T13:31:00Z"/>
          <w:rFonts w:ascii="Georgia" w:hAnsi="Georgia"/>
        </w:rPr>
      </w:pPr>
      <w:bookmarkStart w:id="1331" w:name="_Toc227077991"/>
      <w:del w:id="1332" w:author="Björn Genfors" w:date="2014-03-31T13:31:00Z">
        <w:r w:rsidRPr="00CC412F" w:rsidDel="004A06CA">
          <w:rPr>
            <w:rFonts w:ascii="Georgia" w:hAnsi="Georgia"/>
          </w:rPr>
          <w:delText>Adressering direkt till ett källsystem</w:delText>
        </w:r>
        <w:bookmarkEnd w:id="1331"/>
      </w:del>
    </w:p>
    <w:p w14:paraId="63AB113B" w14:textId="3A877B9B" w:rsidR="00137C8C" w:rsidRPr="00CC412F" w:rsidDel="004A06CA" w:rsidRDefault="00137C8C" w:rsidP="003A6D72">
      <w:pPr>
        <w:rPr>
          <w:del w:id="1333" w:author="Björn Genfors" w:date="2014-03-31T13:31:00Z"/>
        </w:rPr>
      </w:pPr>
      <w:del w:id="1334" w:author="Björn Genfors" w:date="2014-03-31T13:31:00Z">
        <w:r w:rsidRPr="00CC412F" w:rsidDel="004A06CA">
          <w:delTex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delText>
        </w:r>
      </w:del>
    </w:p>
    <w:p w14:paraId="34C0F042" w14:textId="7A9DAA91" w:rsidR="00137C8C" w:rsidRPr="00CC412F" w:rsidDel="004A06CA" w:rsidRDefault="00137C8C" w:rsidP="003A6D72">
      <w:pPr>
        <w:rPr>
          <w:del w:id="1335" w:author="Björn Genfors" w:date="2014-03-31T13:31:00Z"/>
        </w:rPr>
      </w:pPr>
    </w:p>
    <w:p w14:paraId="68CDD610" w14:textId="59337308" w:rsidR="00137C8C" w:rsidRPr="00CC412F" w:rsidDel="004A06CA" w:rsidRDefault="00137C8C" w:rsidP="003A6D72">
      <w:pPr>
        <w:rPr>
          <w:del w:id="1336" w:author="Björn Genfors" w:date="2014-03-31T13:31:00Z"/>
        </w:rPr>
      </w:pPr>
      <w:del w:id="1337" w:author="Björn Genfors" w:date="2014-03-31T13:31:00Z">
        <w:r w:rsidRPr="00CC412F" w:rsidDel="004A06CA">
          <w:delTex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delText>
        </w:r>
      </w:del>
    </w:p>
    <w:p w14:paraId="3B9A0598" w14:textId="25D0E08F" w:rsidR="00137C8C" w:rsidRPr="00CC412F" w:rsidDel="004A06CA" w:rsidRDefault="00137C8C" w:rsidP="003A6D72">
      <w:pPr>
        <w:rPr>
          <w:del w:id="1338" w:author="Björn Genfors" w:date="2014-03-31T13:31:00Z"/>
        </w:rPr>
      </w:pPr>
    </w:p>
    <w:p w14:paraId="1ED573A2" w14:textId="12A88C25" w:rsidR="00137C8C" w:rsidRPr="00CC412F" w:rsidDel="004A06CA" w:rsidRDefault="00137C8C" w:rsidP="00C420B9">
      <w:pPr>
        <w:pStyle w:val="BodyText"/>
        <w:rPr>
          <w:del w:id="1339" w:author="Björn Genfors" w:date="2014-03-31T13:31:00Z"/>
        </w:rPr>
      </w:pPr>
      <w:del w:id="1340" w:author="Björn Genfors" w:date="2014-03-31T13:31:00Z">
        <w:r w:rsidRPr="00FB06E9" w:rsidDel="004A06CA">
          <w:rPr>
            <w:noProof/>
            <w:lang w:val="en-US"/>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del>
    </w:p>
    <w:p w14:paraId="7DC1D867" w14:textId="67152900" w:rsidR="00137C8C" w:rsidRPr="00CC412F" w:rsidDel="004A06CA" w:rsidRDefault="00137C8C" w:rsidP="003A6D72">
      <w:pPr>
        <w:rPr>
          <w:del w:id="1341" w:author="Björn Genfors" w:date="2014-03-31T13:31:00Z"/>
        </w:rPr>
      </w:pPr>
      <w:del w:id="1342" w:author="Björn Genfors" w:date="2014-03-31T13:31:00Z">
        <w:r w:rsidRPr="00CC412F" w:rsidDel="004A06CA">
          <w:delText>Figur: Flöde som förutsätter adressering med källsystemets HSAid</w:delText>
        </w:r>
      </w:del>
    </w:p>
    <w:p w14:paraId="1097DD5C" w14:textId="31D2E2BB" w:rsidR="00137C8C" w:rsidRPr="00CC412F" w:rsidDel="004A06CA" w:rsidRDefault="00137C8C" w:rsidP="003A6D72">
      <w:pPr>
        <w:rPr>
          <w:del w:id="1343" w:author="Björn Genfors" w:date="2014-03-31T13:31:00Z"/>
        </w:rPr>
      </w:pPr>
    </w:p>
    <w:p w14:paraId="2D13C24D" w14:textId="7F61FEEC" w:rsidR="00137C8C" w:rsidRPr="00CC412F" w:rsidDel="004A06CA" w:rsidRDefault="00137C8C" w:rsidP="003A6D72">
      <w:pPr>
        <w:rPr>
          <w:del w:id="1344" w:author="Björn Genfors" w:date="2014-03-31T13:31:00Z"/>
          <w:i/>
        </w:rPr>
      </w:pPr>
      <w:del w:id="1345" w:author="Björn Genfors" w:date="2014-03-31T13:31:00Z">
        <w:r w:rsidRPr="00CC412F" w:rsidDel="004A06CA">
          <w:delText>Eftersom anropet i detta fall sker direkt mot virtuell tjänst, sker adressering med källsystemets HSA-id direkt från tjänstekonsumenten. Detta beskrivs i figuren nedan. Anropet skulle kunna gälla tjänstekontraktet GetMaternityMedicalHistory med careContactId och sourceSystemHSAId som sökparametrar:</w:delText>
        </w:r>
      </w:del>
    </w:p>
    <w:p w14:paraId="6A11E06F" w14:textId="09882E9C" w:rsidR="00137C8C" w:rsidRPr="00CC412F" w:rsidDel="004A06CA" w:rsidRDefault="00137C8C" w:rsidP="00C420B9">
      <w:pPr>
        <w:pStyle w:val="BodyText"/>
        <w:rPr>
          <w:del w:id="1346" w:author="Björn Genfors" w:date="2014-03-31T13:31:00Z"/>
        </w:rPr>
      </w:pPr>
      <w:del w:id="1347" w:author="Björn Genfors" w:date="2014-03-31T13:31:00Z">
        <w:r w:rsidRPr="00FB06E9" w:rsidDel="004A06CA">
          <w:rPr>
            <w:noProof/>
            <w:lang w:val="en-US"/>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rsidDel="004A06CA">
          <w:delText xml:space="preserve"> </w:delText>
        </w:r>
      </w:del>
    </w:p>
    <w:p w14:paraId="4ADBE1B5" w14:textId="4870C19B" w:rsidR="00137C8C" w:rsidRPr="00CC412F" w:rsidDel="004A06CA" w:rsidRDefault="00137C8C" w:rsidP="003A6D72">
      <w:pPr>
        <w:rPr>
          <w:del w:id="1348" w:author="Björn Genfors" w:date="2014-03-31T13:31:00Z"/>
        </w:rPr>
      </w:pPr>
      <w:del w:id="1349" w:author="Björn Genfors" w:date="2014-03-31T13:31:00Z">
        <w:r w:rsidRPr="00CC412F" w:rsidDel="004A06CA">
          <w:delText>Figur: Adressering vid sökning efter information ur ett specifikt källsystem</w:delText>
        </w:r>
      </w:del>
    </w:p>
    <w:p w14:paraId="706EBF5B" w14:textId="77777777" w:rsidR="00137C8C" w:rsidRPr="00CC412F" w:rsidRDefault="00137C8C" w:rsidP="00C420B9">
      <w:pPr>
        <w:pStyle w:val="BodyText"/>
      </w:pPr>
    </w:p>
    <w:p w14:paraId="63B007C2" w14:textId="77777777" w:rsidR="00137C8C" w:rsidRPr="00CC412F" w:rsidRDefault="00137C8C">
      <w:pPr>
        <w:pStyle w:val="Heading3"/>
        <w:pPrChange w:id="1350" w:author="Björn Genfors" w:date="2014-03-31T13:32:00Z">
          <w:pPr>
            <w:pStyle w:val="Rubrik3b"/>
          </w:pPr>
        </w:pPrChange>
      </w:pPr>
      <w:bookmarkStart w:id="1351" w:name="_Toc227077992"/>
      <w:bookmarkStart w:id="1352" w:name="_Toc258218941"/>
      <w:r w:rsidRPr="00CC412F">
        <w:t>Sammanfattning av adresseringsmodell</w:t>
      </w:r>
      <w:bookmarkEnd w:id="1351"/>
      <w:bookmarkEnd w:id="1352"/>
    </w:p>
    <w:p w14:paraId="7326877F" w14:textId="2FEAF403" w:rsidR="00137C8C" w:rsidRPr="00CC412F" w:rsidDel="004A06CA" w:rsidRDefault="00137C8C" w:rsidP="00C420B9">
      <w:pPr>
        <w:pStyle w:val="BodyText"/>
        <w:rPr>
          <w:del w:id="1353" w:author="Björn Genfors" w:date="2014-03-31T13:33:00Z"/>
        </w:rPr>
      </w:pPr>
    </w:p>
    <w:tbl>
      <w:tblPr>
        <w:tblStyle w:val="TableGrid"/>
        <w:tblW w:w="0" w:type="auto"/>
        <w:tblInd w:w="867" w:type="dxa"/>
        <w:tblLook w:val="04A0" w:firstRow="1" w:lastRow="0" w:firstColumn="1" w:lastColumn="0" w:noHBand="0" w:noVBand="1"/>
      </w:tblPr>
      <w:tblGrid>
        <w:gridCol w:w="3210"/>
        <w:gridCol w:w="3544"/>
      </w:tblGrid>
      <w:tr w:rsidR="00137C8C" w:rsidRPr="00CC412F" w:rsidDel="004A06CA" w14:paraId="0F5143B9" w14:textId="66F58CC5" w:rsidTr="002E33F3">
        <w:trPr>
          <w:del w:id="1354" w:author="Björn Genfors" w:date="2014-03-31T13:32:00Z"/>
        </w:trPr>
        <w:tc>
          <w:tcPr>
            <w:tcW w:w="3210" w:type="dxa"/>
          </w:tcPr>
          <w:p w14:paraId="2829142A" w14:textId="07411FBA" w:rsidR="00137C8C" w:rsidRPr="00FB06E9" w:rsidDel="004A06CA" w:rsidRDefault="00137C8C" w:rsidP="00C420B9">
            <w:pPr>
              <w:pStyle w:val="BodyText"/>
              <w:rPr>
                <w:del w:id="1355" w:author="Björn Genfors" w:date="2014-03-31T13:32:00Z"/>
                <w:szCs w:val="22"/>
              </w:rPr>
            </w:pPr>
            <w:del w:id="1356" w:author="Björn Genfors" w:date="2014-03-31T13:32:00Z">
              <w:r w:rsidRPr="00CC412F" w:rsidDel="004A06CA">
                <w:delText>Åtkomstbehov för patientens journalhistorik</w:delText>
              </w:r>
            </w:del>
          </w:p>
        </w:tc>
        <w:tc>
          <w:tcPr>
            <w:tcW w:w="3544" w:type="dxa"/>
          </w:tcPr>
          <w:p w14:paraId="4AF76101" w14:textId="686ADEE3" w:rsidR="00137C8C" w:rsidRPr="00FB06E9" w:rsidDel="004A06CA" w:rsidRDefault="00137C8C" w:rsidP="00C420B9">
            <w:pPr>
              <w:pStyle w:val="BodyText"/>
              <w:rPr>
                <w:del w:id="1357" w:author="Björn Genfors" w:date="2014-03-31T13:32:00Z"/>
                <w:szCs w:val="22"/>
              </w:rPr>
            </w:pPr>
            <w:del w:id="1358" w:author="Björn Genfors" w:date="2014-03-31T13:32:00Z">
              <w:r w:rsidRPr="00CC412F" w:rsidDel="004A06CA">
                <w:delText>Logisk adress</w:delText>
              </w:r>
            </w:del>
          </w:p>
        </w:tc>
      </w:tr>
      <w:tr w:rsidR="00137C8C" w:rsidRPr="00CC412F" w:rsidDel="004A06CA" w14:paraId="1B5F4F42" w14:textId="514F282F" w:rsidTr="002E33F3">
        <w:trPr>
          <w:del w:id="1359" w:author="Björn Genfors" w:date="2014-03-31T13:32:00Z"/>
        </w:trPr>
        <w:tc>
          <w:tcPr>
            <w:tcW w:w="3210" w:type="dxa"/>
          </w:tcPr>
          <w:p w14:paraId="3B9FDA50" w14:textId="75264764" w:rsidR="00137C8C" w:rsidRPr="00FB06E9" w:rsidDel="004A06CA" w:rsidRDefault="00137C8C" w:rsidP="00C420B9">
            <w:pPr>
              <w:pStyle w:val="BodyText"/>
              <w:rPr>
                <w:del w:id="1360" w:author="Björn Genfors" w:date="2014-03-31T13:32:00Z"/>
                <w:szCs w:val="22"/>
              </w:rPr>
            </w:pPr>
            <w:del w:id="1361" w:author="Björn Genfors" w:date="2014-03-31T13:32:00Z">
              <w:r w:rsidRPr="00CC412F" w:rsidDel="004A06CA">
                <w:delText>För alla huvudmän</w:delText>
              </w:r>
            </w:del>
          </w:p>
        </w:tc>
        <w:tc>
          <w:tcPr>
            <w:tcW w:w="3544" w:type="dxa"/>
          </w:tcPr>
          <w:p w14:paraId="7E86FB30" w14:textId="588DC1C3" w:rsidR="00137C8C" w:rsidRPr="00FB06E9" w:rsidDel="004A06CA" w:rsidRDefault="00137C8C" w:rsidP="00C420B9">
            <w:pPr>
              <w:pStyle w:val="BodyText"/>
              <w:rPr>
                <w:del w:id="1362" w:author="Björn Genfors" w:date="2014-03-31T13:32:00Z"/>
                <w:szCs w:val="22"/>
              </w:rPr>
            </w:pPr>
            <w:del w:id="1363" w:author="Björn Genfors" w:date="2014-03-31T13:32:00Z">
              <w:r w:rsidRPr="00CC412F" w:rsidDel="004A06CA">
                <w:delText>Ineras HSA-id</w:delText>
              </w:r>
            </w:del>
          </w:p>
        </w:tc>
      </w:tr>
      <w:tr w:rsidR="00137C8C" w:rsidRPr="00CC412F" w:rsidDel="004A06CA" w14:paraId="2AD3F9A7" w14:textId="7493C5B8" w:rsidTr="002E33F3">
        <w:trPr>
          <w:del w:id="1364" w:author="Björn Genfors" w:date="2014-03-31T13:32:00Z"/>
        </w:trPr>
        <w:tc>
          <w:tcPr>
            <w:tcW w:w="3210" w:type="dxa"/>
          </w:tcPr>
          <w:p w14:paraId="32706354" w14:textId="64C584D0" w:rsidR="00137C8C" w:rsidRPr="00FB06E9" w:rsidDel="004A06CA" w:rsidRDefault="00137C8C" w:rsidP="00C420B9">
            <w:pPr>
              <w:pStyle w:val="BodyText"/>
              <w:rPr>
                <w:del w:id="1365" w:author="Björn Genfors" w:date="2014-03-31T13:32:00Z"/>
                <w:szCs w:val="22"/>
              </w:rPr>
            </w:pPr>
            <w:del w:id="1366" w:author="Björn Genfors" w:date="2014-03-31T13:32:00Z">
              <w:r w:rsidRPr="00CC412F" w:rsidDel="004A06CA">
                <w:delText>För en huvudman/region</w:delText>
              </w:r>
            </w:del>
          </w:p>
        </w:tc>
        <w:tc>
          <w:tcPr>
            <w:tcW w:w="3544" w:type="dxa"/>
          </w:tcPr>
          <w:p w14:paraId="1C9F6AE1" w14:textId="0885156E" w:rsidR="00137C8C" w:rsidRPr="00FB06E9" w:rsidDel="004A06CA" w:rsidRDefault="00137C8C" w:rsidP="00C420B9">
            <w:pPr>
              <w:pStyle w:val="BodyText"/>
              <w:rPr>
                <w:del w:id="1367" w:author="Björn Genfors" w:date="2014-03-31T13:32:00Z"/>
                <w:szCs w:val="22"/>
              </w:rPr>
            </w:pPr>
            <w:del w:id="1368" w:author="Björn Genfors" w:date="2014-03-31T13:32:00Z">
              <w:r w:rsidRPr="00CC412F" w:rsidDel="004A06CA">
                <w:delText>Huvudmannens/regionens HSA-id</w:delText>
              </w:r>
            </w:del>
          </w:p>
        </w:tc>
      </w:tr>
      <w:tr w:rsidR="00137C8C" w:rsidRPr="00CC412F" w:rsidDel="004A06CA" w14:paraId="7974D755" w14:textId="4C99E0AA" w:rsidTr="002E33F3">
        <w:trPr>
          <w:del w:id="1369" w:author="Björn Genfors" w:date="2014-03-31T13:32:00Z"/>
        </w:trPr>
        <w:tc>
          <w:tcPr>
            <w:tcW w:w="3210" w:type="dxa"/>
          </w:tcPr>
          <w:p w14:paraId="211D5330" w14:textId="64151CDA" w:rsidR="00137C8C" w:rsidRPr="00FB06E9" w:rsidDel="004A06CA" w:rsidRDefault="00137C8C" w:rsidP="00C420B9">
            <w:pPr>
              <w:pStyle w:val="BodyText"/>
              <w:rPr>
                <w:del w:id="1370" w:author="Björn Genfors" w:date="2014-03-31T13:32:00Z"/>
                <w:szCs w:val="22"/>
              </w:rPr>
            </w:pPr>
            <w:del w:id="1371" w:author="Björn Genfors" w:date="2014-03-31T13:32:00Z">
              <w:r w:rsidRPr="00CC412F" w:rsidDel="004A06CA">
                <w:delText>För ett källsystem</w:delText>
              </w:r>
            </w:del>
          </w:p>
        </w:tc>
        <w:tc>
          <w:tcPr>
            <w:tcW w:w="3544" w:type="dxa"/>
          </w:tcPr>
          <w:p w14:paraId="7D0D11E7" w14:textId="1900BE86" w:rsidR="00137C8C" w:rsidRPr="00FB06E9" w:rsidDel="004A06CA" w:rsidRDefault="00137C8C" w:rsidP="00C420B9">
            <w:pPr>
              <w:pStyle w:val="BodyText"/>
              <w:rPr>
                <w:del w:id="1372" w:author="Björn Genfors" w:date="2014-03-31T13:32:00Z"/>
                <w:szCs w:val="22"/>
              </w:rPr>
            </w:pPr>
            <w:del w:id="1373" w:author="Björn Genfors" w:date="2014-03-31T13:32:00Z">
              <w:r w:rsidRPr="00CC412F" w:rsidDel="004A06CA">
                <w:delText>Källsystemets HSA-id</w:delText>
              </w:r>
            </w:del>
          </w:p>
        </w:tc>
      </w:tr>
    </w:tbl>
    <w:p w14:paraId="25392CCF" w14:textId="26AD39E9" w:rsidR="007E47C0" w:rsidRPr="00CC412F" w:rsidDel="004A06CA" w:rsidRDefault="007E47C0" w:rsidP="007E47C0">
      <w:pPr>
        <w:rPr>
          <w:del w:id="1374" w:author="Björn Genfors" w:date="2014-03-31T13:33:00Z"/>
        </w:rPr>
      </w:pPr>
    </w:p>
    <w:tbl>
      <w:tblPr>
        <w:tblStyle w:val="TableGrid"/>
        <w:tblW w:w="0" w:type="auto"/>
        <w:tblInd w:w="867" w:type="dxa"/>
        <w:tblLook w:val="04A0" w:firstRow="1" w:lastRow="0" w:firstColumn="1" w:lastColumn="0" w:noHBand="0" w:noVBand="1"/>
      </w:tblPr>
      <w:tblGrid>
        <w:gridCol w:w="3210"/>
        <w:gridCol w:w="3544"/>
      </w:tblGrid>
      <w:tr w:rsidR="004A06CA" w:rsidRPr="003F45DF" w14:paraId="769CDCCC" w14:textId="77777777" w:rsidTr="0039059D">
        <w:trPr>
          <w:ins w:id="1375" w:author="Björn Genfors" w:date="2014-03-31T13:32:00Z"/>
        </w:trPr>
        <w:tc>
          <w:tcPr>
            <w:tcW w:w="3210" w:type="dxa"/>
            <w:shd w:val="clear" w:color="auto" w:fill="D9D9D9" w:themeFill="background1" w:themeFillShade="D9"/>
          </w:tcPr>
          <w:p w14:paraId="4C42F665" w14:textId="77777777" w:rsidR="004A06CA" w:rsidRPr="003F45DF" w:rsidRDefault="004A06CA" w:rsidP="0039059D">
            <w:pPr>
              <w:rPr>
                <w:ins w:id="1376" w:author="Björn Genfors" w:date="2014-03-31T13:32:00Z"/>
                <w:b/>
              </w:rPr>
            </w:pPr>
            <w:bookmarkStart w:id="1377" w:name="_Toc357754850"/>
            <w:ins w:id="1378" w:author="Björn Genfors" w:date="2014-03-31T13:32:00Z">
              <w:r w:rsidRPr="003F45DF">
                <w:rPr>
                  <w:b/>
                </w:rPr>
                <w:t>Åtkomstbehov för patientens journalhistorik</w:t>
              </w:r>
            </w:ins>
          </w:p>
        </w:tc>
        <w:tc>
          <w:tcPr>
            <w:tcW w:w="3544" w:type="dxa"/>
            <w:shd w:val="clear" w:color="auto" w:fill="D9D9D9" w:themeFill="background1" w:themeFillShade="D9"/>
          </w:tcPr>
          <w:p w14:paraId="3FF35F53" w14:textId="77777777" w:rsidR="004A06CA" w:rsidRPr="003F45DF" w:rsidRDefault="004A06CA" w:rsidP="0039059D">
            <w:pPr>
              <w:rPr>
                <w:ins w:id="1379" w:author="Björn Genfors" w:date="2014-03-31T13:32:00Z"/>
                <w:b/>
              </w:rPr>
            </w:pPr>
            <w:ins w:id="1380" w:author="Björn Genfors" w:date="2014-03-31T13:32:00Z">
              <w:r w:rsidRPr="003F45DF">
                <w:rPr>
                  <w:b/>
                </w:rPr>
                <w:t>Logisk adress</w:t>
              </w:r>
            </w:ins>
          </w:p>
        </w:tc>
      </w:tr>
      <w:tr w:rsidR="004A06CA" w:rsidRPr="00E146AE" w14:paraId="3CA6A74A" w14:textId="77777777" w:rsidTr="0039059D">
        <w:trPr>
          <w:ins w:id="1381" w:author="Björn Genfors" w:date="2014-03-31T13:32:00Z"/>
        </w:trPr>
        <w:tc>
          <w:tcPr>
            <w:tcW w:w="3210" w:type="dxa"/>
          </w:tcPr>
          <w:p w14:paraId="7ACF82A7" w14:textId="77777777" w:rsidR="004A06CA" w:rsidRPr="00E146AE" w:rsidRDefault="004A06CA" w:rsidP="0039059D">
            <w:pPr>
              <w:rPr>
                <w:ins w:id="1382" w:author="Björn Genfors" w:date="2014-03-31T13:32:00Z"/>
              </w:rPr>
            </w:pPr>
            <w:ins w:id="1383" w:author="Björn Genfors" w:date="2014-03-31T13:32:00Z">
              <w:r w:rsidRPr="00E146AE">
                <w:t>För alla huvudmän</w:t>
              </w:r>
            </w:ins>
          </w:p>
        </w:tc>
        <w:tc>
          <w:tcPr>
            <w:tcW w:w="3544" w:type="dxa"/>
          </w:tcPr>
          <w:p w14:paraId="05D44D50" w14:textId="77777777" w:rsidR="004A06CA" w:rsidRPr="00E146AE" w:rsidRDefault="004A06CA" w:rsidP="0039059D">
            <w:pPr>
              <w:rPr>
                <w:ins w:id="1384" w:author="Björn Genfors" w:date="2014-03-31T13:32:00Z"/>
              </w:rPr>
            </w:pPr>
            <w:ins w:id="1385" w:author="Björn Genfors" w:date="2014-03-31T13:32:00Z">
              <w:r w:rsidRPr="00E146AE">
                <w:t>Ineras HSA-id</w:t>
              </w:r>
            </w:ins>
          </w:p>
        </w:tc>
      </w:tr>
      <w:tr w:rsidR="004A06CA" w:rsidRPr="00E146AE" w14:paraId="0BAEF537" w14:textId="77777777" w:rsidTr="0039059D">
        <w:trPr>
          <w:ins w:id="1386" w:author="Björn Genfors" w:date="2014-03-31T13:32:00Z"/>
        </w:trPr>
        <w:tc>
          <w:tcPr>
            <w:tcW w:w="3210" w:type="dxa"/>
          </w:tcPr>
          <w:p w14:paraId="606CA8AF" w14:textId="77777777" w:rsidR="004A06CA" w:rsidRPr="00E146AE" w:rsidRDefault="004A06CA" w:rsidP="0039059D">
            <w:pPr>
              <w:rPr>
                <w:ins w:id="1387" w:author="Björn Genfors" w:date="2014-03-31T13:32:00Z"/>
              </w:rPr>
            </w:pPr>
            <w:ins w:id="1388" w:author="Björn Genfors" w:date="2014-03-31T13:32:00Z">
              <w:r w:rsidRPr="00E146AE">
                <w:t>För en huvudman/region</w:t>
              </w:r>
            </w:ins>
          </w:p>
        </w:tc>
        <w:tc>
          <w:tcPr>
            <w:tcW w:w="3544" w:type="dxa"/>
          </w:tcPr>
          <w:p w14:paraId="43902381" w14:textId="77777777" w:rsidR="004A06CA" w:rsidRPr="00E146AE" w:rsidRDefault="004A06CA" w:rsidP="0039059D">
            <w:pPr>
              <w:rPr>
                <w:ins w:id="1389" w:author="Björn Genfors" w:date="2014-03-31T13:32:00Z"/>
              </w:rPr>
            </w:pPr>
            <w:ins w:id="1390" w:author="Björn Genfors" w:date="2014-03-31T13:32:00Z">
              <w:r w:rsidRPr="00E146AE">
                <w:t>Huvudmannens/regionens HSA-id</w:t>
              </w:r>
            </w:ins>
          </w:p>
        </w:tc>
      </w:tr>
      <w:tr w:rsidR="004A06CA" w:rsidRPr="00E146AE" w14:paraId="221D3217" w14:textId="77777777" w:rsidTr="0039059D">
        <w:trPr>
          <w:ins w:id="1391" w:author="Björn Genfors" w:date="2014-03-31T13:32:00Z"/>
        </w:trPr>
        <w:tc>
          <w:tcPr>
            <w:tcW w:w="3210" w:type="dxa"/>
          </w:tcPr>
          <w:p w14:paraId="5202014B" w14:textId="77777777" w:rsidR="004A06CA" w:rsidRPr="00E146AE" w:rsidRDefault="004A06CA" w:rsidP="0039059D">
            <w:pPr>
              <w:rPr>
                <w:ins w:id="1392" w:author="Björn Genfors" w:date="2014-03-31T13:32:00Z"/>
              </w:rPr>
            </w:pPr>
            <w:ins w:id="1393" w:author="Björn Genfors" w:date="2014-03-31T13:32:00Z">
              <w:r w:rsidRPr="00E146AE">
                <w:t>För ett källsystem</w:t>
              </w:r>
            </w:ins>
          </w:p>
        </w:tc>
        <w:tc>
          <w:tcPr>
            <w:tcW w:w="3544" w:type="dxa"/>
          </w:tcPr>
          <w:p w14:paraId="31F86A92" w14:textId="77777777" w:rsidR="004A06CA" w:rsidRPr="00E146AE" w:rsidRDefault="004A06CA" w:rsidP="0039059D">
            <w:pPr>
              <w:rPr>
                <w:ins w:id="1394" w:author="Björn Genfors" w:date="2014-03-31T13:32:00Z"/>
              </w:rPr>
            </w:pPr>
            <w:ins w:id="1395" w:author="Björn Genfors" w:date="2014-03-31T13:32:00Z">
              <w:r w:rsidRPr="00E146AE">
                <w:t>Källsystemets HSA-id</w:t>
              </w:r>
            </w:ins>
          </w:p>
        </w:tc>
      </w:tr>
    </w:tbl>
    <w:p w14:paraId="1F24F617" w14:textId="77777777" w:rsidR="004A06CA" w:rsidRDefault="004A06CA">
      <w:pPr>
        <w:pStyle w:val="Heading2"/>
        <w:numPr>
          <w:ilvl w:val="0"/>
          <w:numId w:val="0"/>
        </w:numPr>
        <w:ind w:left="718"/>
        <w:rPr>
          <w:ins w:id="1396" w:author="Björn Genfors" w:date="2014-03-31T13:32:00Z"/>
        </w:rPr>
        <w:pPrChange w:id="1397" w:author="Björn Genfors" w:date="2014-03-31T13:32:00Z">
          <w:pPr>
            <w:pStyle w:val="Heading2"/>
          </w:pPr>
        </w:pPrChange>
      </w:pPr>
    </w:p>
    <w:p w14:paraId="1D78D80B" w14:textId="77777777" w:rsidR="007E47C0" w:rsidRPr="00CC412F" w:rsidRDefault="007E47C0" w:rsidP="007E47C0">
      <w:pPr>
        <w:pStyle w:val="Heading2"/>
      </w:pPr>
      <w:bookmarkStart w:id="1398" w:name="_Toc258218942"/>
      <w:r w:rsidRPr="00CC412F">
        <w:t>Aggregering och engagemangsindex</w:t>
      </w:r>
      <w:bookmarkEnd w:id="1377"/>
      <w:bookmarkEnd w:id="1398"/>
    </w:p>
    <w:p w14:paraId="62B3F01E" w14:textId="77777777" w:rsidR="004A06CA" w:rsidRDefault="004A06CA" w:rsidP="004A06CA">
      <w:pPr>
        <w:rPr>
          <w:ins w:id="1399" w:author="Björn Genfors" w:date="2014-03-31T13:33:00Z"/>
        </w:rPr>
      </w:pPr>
      <w:ins w:id="1400" w:author="Björn Genfors" w:date="2014-03-31T13:33:00Z">
        <w:r>
          <w:t xml:space="preserve">Det behövs en aggregerande tjänst för varje tjänstekontrakt som läser data i denna domän. </w:t>
        </w:r>
      </w:ins>
    </w:p>
    <w:p w14:paraId="2C0FACB4" w14:textId="77777777" w:rsidR="004A06CA" w:rsidRDefault="004A06CA" w:rsidP="004A06CA">
      <w:pPr>
        <w:rPr>
          <w:ins w:id="1401" w:author="Björn Genfors" w:date="2014-03-31T13:33:00Z"/>
        </w:rPr>
      </w:pPr>
      <w:ins w:id="1402" w:author="Björn Genfors" w:date="2014-03-31T13:33:00Z">
        <w:r>
          <w:t xml:space="preserve">Aggregerande tjänster har samma tjänstekontrakt och anropsadress som en traditionell virtuell tjänst, men nås via olika logiska adresser. </w:t>
        </w:r>
      </w:ins>
    </w:p>
    <w:p w14:paraId="70614E41" w14:textId="77777777" w:rsidR="004A06CA" w:rsidRDefault="004A06CA" w:rsidP="004A06CA">
      <w:pPr>
        <w:rPr>
          <w:ins w:id="1403" w:author="Björn Genfors" w:date="2014-03-31T13:33:00Z"/>
        </w:rPr>
      </w:pPr>
    </w:p>
    <w:p w14:paraId="6003FDC9" w14:textId="77777777" w:rsidR="004A06CA" w:rsidRDefault="004A06CA" w:rsidP="004A06CA">
      <w:pPr>
        <w:rPr>
          <w:ins w:id="1404" w:author="Björn Genfors" w:date="2014-03-31T13:33:00Z"/>
        </w:rPr>
      </w:pPr>
      <w:ins w:id="1405" w:author="Björn Genfors" w:date="2014-03-31T13:33:00Z">
        <w:r>
          <w:t xml:space="preserve">Om ett källsystemets HSA-id anges som logisk adress, kommer frågemeddelandet att dirigeras vidare direkt till källsystemet utav tjänsteplattformen utan att passera en aggregerande tjänst. </w:t>
        </w:r>
      </w:ins>
    </w:p>
    <w:p w14:paraId="142BF0B3" w14:textId="77777777" w:rsidR="004A06CA" w:rsidRPr="0020087D" w:rsidRDefault="004A06CA" w:rsidP="004A06CA">
      <w:pPr>
        <w:rPr>
          <w:ins w:id="1406" w:author="Björn Genfors" w:date="2014-03-31T13:33:00Z"/>
        </w:rPr>
      </w:pPr>
      <w:ins w:id="1407" w:author="Björn Genfors" w:date="2014-03-31T13:33:00Z">
        <w:r>
          <w:t>Om logisk adress HSA-id för Inera eller en huvudman kommer anropet att dirigeras till aggregerande tjänsten som i sin tur – efter att ha konsulterat engagemangsindex – vidarebefordrar frågan till de källsystem som har information om patienten.</w:t>
        </w:r>
      </w:ins>
    </w:p>
    <w:p w14:paraId="663AECAB" w14:textId="77777777" w:rsidR="00FD36F1" w:rsidRDefault="00FD36F1" w:rsidP="003A6D72">
      <w:pPr>
        <w:rPr>
          <w:ins w:id="1408" w:author="Björn Genfors" w:date="2014-03-31T13:33:00Z"/>
        </w:rPr>
      </w:pPr>
    </w:p>
    <w:p w14:paraId="43722784" w14:textId="77777777" w:rsidR="00FD36F1" w:rsidRDefault="00FD36F1">
      <w:pPr>
        <w:spacing w:line="240" w:lineRule="auto"/>
        <w:rPr>
          <w:ins w:id="1409" w:author="Björn Genfors" w:date="2014-03-31T13:33:00Z"/>
          <w:rFonts w:eastAsia="Times New Roman"/>
          <w:bCs/>
          <w:sz w:val="30"/>
          <w:szCs w:val="28"/>
        </w:rPr>
      </w:pPr>
      <w:bookmarkStart w:id="1410" w:name="_Toc382487404"/>
      <w:ins w:id="1411" w:author="Björn Genfors" w:date="2014-03-31T13:33:00Z">
        <w:r>
          <w:br w:type="page"/>
        </w:r>
      </w:ins>
    </w:p>
    <w:p w14:paraId="24FBDEF3" w14:textId="6AAE8005" w:rsidR="00FD36F1" w:rsidRDefault="00FD36F1" w:rsidP="00FD36F1">
      <w:pPr>
        <w:pStyle w:val="Heading1"/>
        <w:rPr>
          <w:ins w:id="1412" w:author="Björn Genfors" w:date="2014-03-31T13:33:00Z"/>
        </w:rPr>
      </w:pPr>
      <w:bookmarkStart w:id="1413" w:name="_Toc258218943"/>
      <w:ins w:id="1414" w:author="Björn Genfors" w:date="2014-03-31T13:33:00Z">
        <w:r>
          <w:lastRenderedPageBreak/>
          <w:t>Tjänstedomänens krav och regler</w:t>
        </w:r>
        <w:bookmarkEnd w:id="1410"/>
        <w:bookmarkEnd w:id="1413"/>
      </w:ins>
    </w:p>
    <w:p w14:paraId="6DA4D4AF" w14:textId="77777777" w:rsidR="00FD36F1" w:rsidRDefault="00FD36F1" w:rsidP="00FD36F1">
      <w:pPr>
        <w:rPr>
          <w:ins w:id="1415" w:author="Björn Genfors" w:date="2014-03-31T13:33:00Z"/>
        </w:rPr>
      </w:pPr>
      <w:ins w:id="1416" w:author="Björn Genfors" w:date="2014-03-31T13:33:00Z">
        <w:r>
          <w:t>Dessa gäller alla tjänstekontrakt i hela tjänstedomänen om inte undantag görs för specifika tjänstekontrakt senare i dokumentet.</w:t>
        </w:r>
      </w:ins>
    </w:p>
    <w:p w14:paraId="238A122D" w14:textId="5209F2C9" w:rsidR="00137C8C" w:rsidDel="004A06CA" w:rsidRDefault="00137C8C" w:rsidP="003A6D72">
      <w:pPr>
        <w:rPr>
          <w:del w:id="1417" w:author="Björn Genfors" w:date="2014-03-31T13:33:00Z"/>
        </w:rPr>
      </w:pPr>
      <w:del w:id="1418" w:author="Björn Genfors" w:date="2014-03-31T13:33:00Z">
        <w:r w:rsidRPr="00CC412F" w:rsidDel="004A06CA">
          <w:delTex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delText>
        </w:r>
      </w:del>
    </w:p>
    <w:p w14:paraId="7AD61DBB" w14:textId="77777777" w:rsidR="0027683A" w:rsidRPr="00CC412F" w:rsidRDefault="0027683A" w:rsidP="003A6D72"/>
    <w:p w14:paraId="1028FBE1" w14:textId="1037D952" w:rsidR="00137C8C" w:rsidRPr="00CC412F" w:rsidRDefault="00137C8C">
      <w:pPr>
        <w:pStyle w:val="Heading2"/>
        <w:pPrChange w:id="1419" w:author="Björn Genfors" w:date="2014-03-31T13:34:00Z">
          <w:pPr>
            <w:pStyle w:val="Heading3"/>
          </w:pPr>
        </w:pPrChange>
      </w:pPr>
      <w:bookmarkStart w:id="1420" w:name="_Toc248640896"/>
      <w:bookmarkStart w:id="1421" w:name="_Toc258218944"/>
      <w:r w:rsidRPr="00CC412F">
        <w:t>Uppdatering av engagemangsindex</w:t>
      </w:r>
      <w:bookmarkEnd w:id="1420"/>
      <w:bookmarkEnd w:id="1421"/>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31201BF0" w:rsidR="00137C8C" w:rsidRPr="00CC412F" w:rsidRDefault="00137C8C" w:rsidP="003A6D72">
      <w:r w:rsidRPr="00CC412F">
        <w:t>Ladda hem Engagemangsindex WSDL, scheman och tjänstekontraktsbeskrivning för detaljer</w:t>
      </w:r>
      <w:ins w:id="1422" w:author="Björn Genfors" w:date="2014-03-31T13:34:00Z">
        <w:r w:rsidR="00FD36F1">
          <w:t xml:space="preserve"> (se referens[</w:t>
        </w:r>
      </w:ins>
      <w:ins w:id="1423" w:author="Björn Genfors" w:date="2014-03-31T13:35:00Z">
        <w:r w:rsidR="00FD36F1">
          <w:fldChar w:fldCharType="begin"/>
        </w:r>
        <w:r w:rsidR="00FD36F1">
          <w:instrText xml:space="preserve"> REF _Ref384036421 \h </w:instrText>
        </w:r>
      </w:ins>
      <w:r w:rsidR="00FD36F1">
        <w:fldChar w:fldCharType="separate"/>
      </w:r>
      <w:ins w:id="1424" w:author="Björn Genfors" w:date="2014-03-31T13:35:00Z">
        <w:r w:rsidR="00FD36F1">
          <w:t xml:space="preserve">R </w:t>
        </w:r>
        <w:r w:rsidR="00FD36F1">
          <w:rPr>
            <w:noProof/>
          </w:rPr>
          <w:t>10</w:t>
        </w:r>
        <w:r w:rsidR="00FD36F1">
          <w:fldChar w:fldCharType="end"/>
        </w:r>
      </w:ins>
      <w:ins w:id="1425" w:author="Björn Genfors" w:date="2014-03-31T13:34:00Z">
        <w:r w:rsidR="00FD36F1">
          <w:t>])</w:t>
        </w:r>
      </w:ins>
      <w:r w:rsidRPr="00CC412F">
        <w:t>.</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ody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ody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ody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ody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ody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ody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ody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ody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ody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odyText"/>
              <w:rPr>
                <w:szCs w:val="22"/>
              </w:rPr>
            </w:pPr>
            <w:r w:rsidRPr="00CC412F">
              <w:t>1..1</w:t>
            </w:r>
          </w:p>
        </w:tc>
        <w:tc>
          <w:tcPr>
            <w:tcW w:w="1998" w:type="dxa"/>
            <w:shd w:val="clear" w:color="auto" w:fill="auto"/>
          </w:tcPr>
          <w:p w14:paraId="4B15CAB5" w14:textId="77777777" w:rsidR="00137C8C" w:rsidRPr="00517C89" w:rsidRDefault="00137C8C" w:rsidP="00C420B9">
            <w:pPr>
              <w:pStyle w:val="BodyText"/>
            </w:pPr>
          </w:p>
        </w:tc>
        <w:tc>
          <w:tcPr>
            <w:tcW w:w="1330" w:type="dxa"/>
            <w:shd w:val="clear" w:color="auto" w:fill="auto"/>
          </w:tcPr>
          <w:p w14:paraId="1E0E64F7" w14:textId="77777777" w:rsidR="00137C8C" w:rsidRPr="00FB06E9" w:rsidRDefault="00137C8C" w:rsidP="00C420B9">
            <w:pPr>
              <w:pStyle w:val="Body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ody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ody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ody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odyText"/>
              <w:rPr>
                <w:szCs w:val="22"/>
              </w:rPr>
            </w:pPr>
            <w:r w:rsidRPr="00CC412F">
              <w:t>1..1</w:t>
            </w:r>
          </w:p>
        </w:tc>
        <w:tc>
          <w:tcPr>
            <w:tcW w:w="1998" w:type="dxa"/>
            <w:shd w:val="clear" w:color="auto" w:fill="auto"/>
          </w:tcPr>
          <w:p w14:paraId="676189AC" w14:textId="77777777" w:rsidR="00137C8C" w:rsidRPr="00FB06E9" w:rsidRDefault="00137C8C" w:rsidP="00C420B9">
            <w:pPr>
              <w:pStyle w:val="Body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ody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ody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ody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odyText"/>
              <w:rPr>
                <w:szCs w:val="22"/>
              </w:rPr>
            </w:pPr>
            <w:r w:rsidRPr="00CC412F">
              <w:t xml:space="preserve">Text bestående av bokstäver i ASCII. </w:t>
            </w:r>
          </w:p>
          <w:p w14:paraId="37F9BEED" w14:textId="77777777" w:rsidR="00137C8C" w:rsidRPr="00517C89" w:rsidRDefault="00137C8C" w:rsidP="00C420B9">
            <w:pPr>
              <w:pStyle w:val="BodyText"/>
            </w:pPr>
          </w:p>
        </w:tc>
        <w:tc>
          <w:tcPr>
            <w:tcW w:w="788" w:type="dxa"/>
            <w:shd w:val="clear" w:color="auto" w:fill="auto"/>
          </w:tcPr>
          <w:p w14:paraId="031E5195" w14:textId="77777777" w:rsidR="00137C8C" w:rsidRPr="00FB06E9" w:rsidRDefault="00137C8C" w:rsidP="00C420B9">
            <w:pPr>
              <w:pStyle w:val="BodyText"/>
              <w:rPr>
                <w:szCs w:val="22"/>
              </w:rPr>
            </w:pPr>
            <w:r w:rsidRPr="00CC412F">
              <w:t>1..1</w:t>
            </w:r>
          </w:p>
        </w:tc>
        <w:tc>
          <w:tcPr>
            <w:tcW w:w="1998" w:type="dxa"/>
            <w:shd w:val="clear" w:color="auto" w:fill="auto"/>
          </w:tcPr>
          <w:p w14:paraId="3D2C7F8B" w14:textId="77777777" w:rsidR="00137C8C" w:rsidRPr="00FB06E9" w:rsidRDefault="00137C8C" w:rsidP="00C420B9">
            <w:pPr>
              <w:pStyle w:val="Body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ody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ody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ody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ody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odyText"/>
              <w:rPr>
                <w:szCs w:val="22"/>
              </w:rPr>
            </w:pPr>
            <w:r w:rsidRPr="00CC412F">
              <w:t>1..1</w:t>
            </w:r>
          </w:p>
        </w:tc>
        <w:tc>
          <w:tcPr>
            <w:tcW w:w="1998" w:type="dxa"/>
            <w:shd w:val="clear" w:color="auto" w:fill="auto"/>
          </w:tcPr>
          <w:p w14:paraId="65E61CE8" w14:textId="77777777" w:rsidR="00137C8C" w:rsidRPr="00FB06E9" w:rsidRDefault="00137C8C" w:rsidP="00C420B9">
            <w:pPr>
              <w:pStyle w:val="Body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ody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odyText"/>
              <w:rPr>
                <w:szCs w:val="22"/>
              </w:rPr>
            </w:pPr>
            <w:r w:rsidRPr="00CC412F">
              <w:t xml:space="preserve">Business object </w:t>
            </w:r>
            <w:r w:rsidRPr="00CC412F">
              <w:lastRenderedPageBreak/>
              <w:t>Instance Identifier*</w:t>
            </w:r>
          </w:p>
        </w:tc>
        <w:tc>
          <w:tcPr>
            <w:tcW w:w="1559" w:type="dxa"/>
            <w:shd w:val="clear" w:color="auto" w:fill="auto"/>
          </w:tcPr>
          <w:p w14:paraId="59B8609F" w14:textId="77777777" w:rsidR="00137C8C" w:rsidRPr="00FB06E9" w:rsidRDefault="00137C8C" w:rsidP="00C420B9">
            <w:pPr>
              <w:pStyle w:val="BodyText"/>
              <w:rPr>
                <w:szCs w:val="22"/>
              </w:rPr>
            </w:pPr>
            <w:r w:rsidRPr="00CC412F">
              <w:lastRenderedPageBreak/>
              <w:t xml:space="preserve">Unik identifierare </w:t>
            </w:r>
            <w:r w:rsidRPr="00CC412F">
              <w:lastRenderedPageBreak/>
              <w:t>för händelse-bärande objekt</w:t>
            </w:r>
          </w:p>
        </w:tc>
        <w:tc>
          <w:tcPr>
            <w:tcW w:w="2303" w:type="dxa"/>
            <w:shd w:val="clear" w:color="auto" w:fill="auto"/>
          </w:tcPr>
          <w:p w14:paraId="115F8B6E" w14:textId="77777777" w:rsidR="00137C8C" w:rsidRPr="00FB06E9" w:rsidRDefault="00137C8C" w:rsidP="00C420B9">
            <w:pPr>
              <w:pStyle w:val="BodyText"/>
              <w:rPr>
                <w:szCs w:val="22"/>
              </w:rPr>
            </w:pPr>
            <w:r w:rsidRPr="00CC412F">
              <w:lastRenderedPageBreak/>
              <w:t>Text</w:t>
            </w:r>
          </w:p>
        </w:tc>
        <w:tc>
          <w:tcPr>
            <w:tcW w:w="788" w:type="dxa"/>
            <w:shd w:val="clear" w:color="auto" w:fill="auto"/>
          </w:tcPr>
          <w:p w14:paraId="1974C25F" w14:textId="77777777" w:rsidR="00137C8C" w:rsidRPr="00FB06E9" w:rsidRDefault="00137C8C" w:rsidP="00C420B9">
            <w:pPr>
              <w:pStyle w:val="BodyText"/>
              <w:rPr>
                <w:szCs w:val="22"/>
              </w:rPr>
            </w:pPr>
            <w:r w:rsidRPr="00CC412F">
              <w:t>1..1</w:t>
            </w:r>
          </w:p>
        </w:tc>
        <w:tc>
          <w:tcPr>
            <w:tcW w:w="1998" w:type="dxa"/>
            <w:shd w:val="clear" w:color="auto" w:fill="auto"/>
          </w:tcPr>
          <w:p w14:paraId="2F516DF6" w14:textId="77777777" w:rsidR="00137C8C" w:rsidRPr="00FB06E9" w:rsidRDefault="00137C8C" w:rsidP="00C420B9">
            <w:pPr>
              <w:pStyle w:val="BodyText"/>
              <w:rPr>
                <w:szCs w:val="22"/>
              </w:rPr>
            </w:pPr>
            <w:r w:rsidRPr="00CC412F">
              <w:t xml:space="preserve">”NA” – dvs ej tillämpat för </w:t>
            </w:r>
            <w:r w:rsidRPr="00CC412F">
              <w:lastRenderedPageBreak/>
              <w:t>tjänstedomänen.</w:t>
            </w:r>
          </w:p>
        </w:tc>
        <w:tc>
          <w:tcPr>
            <w:tcW w:w="1330" w:type="dxa"/>
            <w:shd w:val="clear" w:color="auto" w:fill="auto"/>
          </w:tcPr>
          <w:p w14:paraId="61F439BA" w14:textId="77777777" w:rsidR="00137C8C" w:rsidRPr="00FB06E9" w:rsidRDefault="00137C8C" w:rsidP="00C420B9">
            <w:pPr>
              <w:pStyle w:val="BodyText"/>
              <w:rPr>
                <w:szCs w:val="22"/>
              </w:rPr>
            </w:pPr>
            <w:r w:rsidRPr="00CC412F">
              <w:lastRenderedPageBreak/>
              <w:t xml:space="preserve">Del av instansens </w:t>
            </w:r>
            <w:r w:rsidRPr="00CC412F">
              <w:lastRenderedPageBreak/>
              <w:t>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odyText"/>
              <w:rPr>
                <w:szCs w:val="22"/>
              </w:rPr>
            </w:pPr>
            <w:r w:rsidRPr="00CC412F">
              <w:lastRenderedPageBreak/>
              <w:t>Clinical process interest Id</w:t>
            </w:r>
          </w:p>
        </w:tc>
        <w:tc>
          <w:tcPr>
            <w:tcW w:w="1559" w:type="dxa"/>
            <w:shd w:val="clear" w:color="auto" w:fill="auto"/>
          </w:tcPr>
          <w:p w14:paraId="364F3F8F" w14:textId="715F47B3" w:rsidR="00137C8C" w:rsidRPr="00FB06E9" w:rsidRDefault="00137C8C" w:rsidP="00C420B9">
            <w:pPr>
              <w:pStyle w:val="Body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odyText"/>
              <w:rPr>
                <w:szCs w:val="22"/>
              </w:rPr>
            </w:pPr>
            <w:r w:rsidRPr="00CC412F">
              <w:t>GUID</w:t>
            </w:r>
          </w:p>
        </w:tc>
        <w:tc>
          <w:tcPr>
            <w:tcW w:w="788" w:type="dxa"/>
            <w:shd w:val="clear" w:color="auto" w:fill="auto"/>
          </w:tcPr>
          <w:p w14:paraId="33EA18CC" w14:textId="320B5DF1" w:rsidR="00137C8C" w:rsidRPr="00FB06E9" w:rsidRDefault="00137C8C" w:rsidP="00C420B9">
            <w:pPr>
              <w:pStyle w:val="BodyText"/>
              <w:rPr>
                <w:szCs w:val="22"/>
              </w:rPr>
            </w:pPr>
            <w:r w:rsidRPr="00CC412F">
              <w:t>1..1</w:t>
            </w:r>
          </w:p>
        </w:tc>
        <w:tc>
          <w:tcPr>
            <w:tcW w:w="1998" w:type="dxa"/>
            <w:shd w:val="clear" w:color="auto" w:fill="auto"/>
          </w:tcPr>
          <w:p w14:paraId="36C61B42" w14:textId="791FC57B" w:rsidR="00137C8C" w:rsidRPr="00FB06E9" w:rsidRDefault="00137C8C" w:rsidP="00C420B9">
            <w:pPr>
              <w:pStyle w:val="Body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ody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ody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odyText"/>
              <w:rPr>
                <w:szCs w:val="22"/>
              </w:rPr>
            </w:pPr>
            <w:r w:rsidRPr="00CC412F">
              <w:t>Verksamhetsmässig tidpunkt för senaste informations-förekomsten i källan som indexeras av denna  indexpost</w:t>
            </w:r>
          </w:p>
        </w:tc>
        <w:tc>
          <w:tcPr>
            <w:tcW w:w="2303" w:type="dxa"/>
            <w:shd w:val="clear" w:color="auto" w:fill="auto"/>
          </w:tcPr>
          <w:p w14:paraId="00058FDF" w14:textId="274C0D59" w:rsidR="00137C8C" w:rsidRPr="00FB06E9" w:rsidRDefault="00137C8C" w:rsidP="00C420B9">
            <w:pPr>
              <w:pStyle w:val="BodyText"/>
              <w:rPr>
                <w:szCs w:val="22"/>
              </w:rPr>
            </w:pPr>
            <w:r w:rsidRPr="00CC412F">
              <w:t>DT</w:t>
            </w:r>
          </w:p>
        </w:tc>
        <w:tc>
          <w:tcPr>
            <w:tcW w:w="788" w:type="dxa"/>
            <w:shd w:val="clear" w:color="auto" w:fill="auto"/>
          </w:tcPr>
          <w:p w14:paraId="706D0054" w14:textId="2BA8D9F6" w:rsidR="00137C8C" w:rsidRPr="00FB06E9" w:rsidRDefault="00137C8C" w:rsidP="00C420B9">
            <w:pPr>
              <w:pStyle w:val="BodyText"/>
              <w:rPr>
                <w:szCs w:val="22"/>
              </w:rPr>
            </w:pPr>
            <w:r w:rsidRPr="00CC412F">
              <w:t>1..1</w:t>
            </w:r>
          </w:p>
        </w:tc>
        <w:tc>
          <w:tcPr>
            <w:tcW w:w="1998" w:type="dxa"/>
            <w:shd w:val="clear" w:color="auto" w:fill="auto"/>
          </w:tcPr>
          <w:p w14:paraId="20B277B4" w14:textId="07BE88EA" w:rsidR="00137C8C" w:rsidRPr="00FB06E9" w:rsidRDefault="00137C8C" w:rsidP="00C420B9">
            <w:pPr>
              <w:pStyle w:val="BodyText"/>
              <w:rPr>
                <w:szCs w:val="22"/>
              </w:rPr>
            </w:pPr>
            <w:r w:rsidRPr="00CC412F">
              <w:t>Tidpunkt för senaste händelse som matchar indexposten. Kan även avse borttag. Ex: En indexpost 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ody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odyText"/>
              <w:rPr>
                <w:szCs w:val="22"/>
              </w:rPr>
            </w:pPr>
            <w:r w:rsidRPr="00CC412F">
              <w:t>Creation</w:t>
            </w:r>
          </w:p>
          <w:p w14:paraId="7AA45022" w14:textId="72A4DD00" w:rsidR="00137C8C" w:rsidRPr="00FB06E9" w:rsidRDefault="00137C8C" w:rsidP="00C420B9">
            <w:pPr>
              <w:pStyle w:val="BodyText"/>
              <w:rPr>
                <w:szCs w:val="22"/>
              </w:rPr>
            </w:pPr>
            <w:r w:rsidRPr="00CC412F">
              <w:t>Time</w:t>
            </w:r>
          </w:p>
        </w:tc>
        <w:tc>
          <w:tcPr>
            <w:tcW w:w="1559" w:type="dxa"/>
            <w:shd w:val="clear" w:color="auto" w:fill="auto"/>
          </w:tcPr>
          <w:p w14:paraId="0CA32AA8" w14:textId="39BF2ED4" w:rsidR="00137C8C" w:rsidRPr="00FB06E9" w:rsidRDefault="00137C8C" w:rsidP="00C420B9">
            <w:pPr>
              <w:pStyle w:val="Body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odyText"/>
              <w:rPr>
                <w:szCs w:val="22"/>
              </w:rPr>
            </w:pPr>
            <w:r w:rsidRPr="00CC412F">
              <w:t>DT</w:t>
            </w:r>
          </w:p>
        </w:tc>
        <w:tc>
          <w:tcPr>
            <w:tcW w:w="788" w:type="dxa"/>
            <w:shd w:val="clear" w:color="auto" w:fill="auto"/>
          </w:tcPr>
          <w:p w14:paraId="4E88AF2D" w14:textId="670DB10F" w:rsidR="00137C8C" w:rsidRPr="00FB06E9" w:rsidRDefault="00137C8C" w:rsidP="00C420B9">
            <w:pPr>
              <w:pStyle w:val="BodyText"/>
              <w:rPr>
                <w:szCs w:val="22"/>
              </w:rPr>
            </w:pPr>
            <w:r w:rsidRPr="00CC412F">
              <w:t>1..1</w:t>
            </w:r>
          </w:p>
        </w:tc>
        <w:tc>
          <w:tcPr>
            <w:tcW w:w="1998" w:type="dxa"/>
            <w:shd w:val="clear" w:color="auto" w:fill="auto"/>
          </w:tcPr>
          <w:p w14:paraId="6CB525F0" w14:textId="134E6C49" w:rsidR="00137C8C" w:rsidRPr="00FB06E9" w:rsidRDefault="00137C8C" w:rsidP="00C420B9">
            <w:pPr>
              <w:pStyle w:val="Body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ody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ody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odyText"/>
              <w:rPr>
                <w:szCs w:val="22"/>
              </w:rPr>
            </w:pPr>
            <w:r w:rsidRPr="00CC412F">
              <w:t>DT</w:t>
            </w:r>
          </w:p>
        </w:tc>
        <w:tc>
          <w:tcPr>
            <w:tcW w:w="788" w:type="dxa"/>
            <w:shd w:val="clear" w:color="auto" w:fill="auto"/>
          </w:tcPr>
          <w:p w14:paraId="55B3E380" w14:textId="0FBBEF76" w:rsidR="00137C8C" w:rsidRPr="00FB06E9" w:rsidRDefault="00137C8C" w:rsidP="00C420B9">
            <w:pPr>
              <w:pStyle w:val="BodyText"/>
              <w:rPr>
                <w:szCs w:val="22"/>
              </w:rPr>
            </w:pPr>
            <w:r w:rsidRPr="00CC412F">
              <w:t>0..1</w:t>
            </w:r>
          </w:p>
        </w:tc>
        <w:tc>
          <w:tcPr>
            <w:tcW w:w="1998" w:type="dxa"/>
            <w:shd w:val="clear" w:color="auto" w:fill="auto"/>
          </w:tcPr>
          <w:p w14:paraId="712B96CA" w14:textId="37DE2862" w:rsidR="00137C8C" w:rsidRPr="00FB06E9" w:rsidRDefault="00137C8C" w:rsidP="00C420B9">
            <w:pPr>
              <w:pStyle w:val="Body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ody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ody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ody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odyText"/>
              <w:rPr>
                <w:szCs w:val="22"/>
              </w:rPr>
            </w:pPr>
            <w:r w:rsidRPr="00CC412F">
              <w:t>1..1</w:t>
            </w:r>
          </w:p>
        </w:tc>
        <w:tc>
          <w:tcPr>
            <w:tcW w:w="1998" w:type="dxa"/>
            <w:shd w:val="clear" w:color="auto" w:fill="auto"/>
          </w:tcPr>
          <w:p w14:paraId="1FDC9E41" w14:textId="14764E9B" w:rsidR="00137C8C" w:rsidRPr="00FB06E9" w:rsidRDefault="00137C8C" w:rsidP="00C420B9">
            <w:pPr>
              <w:pStyle w:val="Body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ody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odyText"/>
              <w:rPr>
                <w:szCs w:val="22"/>
              </w:rPr>
            </w:pPr>
            <w:r w:rsidRPr="00CC412F">
              <w:t xml:space="preserve">Data </w:t>
            </w:r>
            <w:r w:rsidRPr="00CC412F">
              <w:lastRenderedPageBreak/>
              <w:t>Controller</w:t>
            </w:r>
          </w:p>
        </w:tc>
        <w:tc>
          <w:tcPr>
            <w:tcW w:w="1559" w:type="dxa"/>
            <w:shd w:val="clear" w:color="auto" w:fill="auto"/>
          </w:tcPr>
          <w:p w14:paraId="356EC067" w14:textId="77777777" w:rsidR="00137C8C" w:rsidRPr="00FB06E9" w:rsidRDefault="00137C8C" w:rsidP="00C420B9">
            <w:pPr>
              <w:pStyle w:val="BodyText"/>
              <w:rPr>
                <w:szCs w:val="22"/>
              </w:rPr>
            </w:pPr>
            <w:r w:rsidRPr="00CC412F">
              <w:lastRenderedPageBreak/>
              <w:t>Personuppgit</w:t>
            </w:r>
            <w:r w:rsidRPr="00CC412F">
              <w:lastRenderedPageBreak/>
              <w:t>sansvarig organisation</w:t>
            </w:r>
          </w:p>
        </w:tc>
        <w:tc>
          <w:tcPr>
            <w:tcW w:w="2303" w:type="dxa"/>
            <w:shd w:val="clear" w:color="auto" w:fill="auto"/>
          </w:tcPr>
          <w:p w14:paraId="74D7FDF1" w14:textId="77777777" w:rsidR="00137C8C" w:rsidRPr="00FB06E9" w:rsidRDefault="00137C8C" w:rsidP="00C420B9">
            <w:pPr>
              <w:pStyle w:val="BodyText"/>
              <w:rPr>
                <w:szCs w:val="22"/>
              </w:rPr>
            </w:pPr>
            <w:r w:rsidRPr="00CC412F">
              <w:lastRenderedPageBreak/>
              <w:t xml:space="preserve">Ett värde som i </w:t>
            </w:r>
            <w:r w:rsidRPr="00CC412F">
              <w:lastRenderedPageBreak/>
              <w:t>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odyText"/>
              <w:rPr>
                <w:szCs w:val="22"/>
              </w:rPr>
            </w:pPr>
            <w:r w:rsidRPr="00CC412F">
              <w:lastRenderedPageBreak/>
              <w:t>1..1</w:t>
            </w:r>
          </w:p>
        </w:tc>
        <w:tc>
          <w:tcPr>
            <w:tcW w:w="1998" w:type="dxa"/>
            <w:shd w:val="clear" w:color="auto" w:fill="auto"/>
          </w:tcPr>
          <w:p w14:paraId="38FF1648" w14:textId="77777777" w:rsidR="00137C8C" w:rsidRPr="00FB06E9" w:rsidRDefault="00137C8C" w:rsidP="00C420B9">
            <w:pPr>
              <w:pStyle w:val="BodyText"/>
              <w:rPr>
                <w:szCs w:val="22"/>
              </w:rPr>
            </w:pPr>
            <w:r w:rsidRPr="00CC412F">
              <w:t>”SE”&lt;organisatio</w:t>
            </w:r>
            <w:r w:rsidRPr="00CC412F">
              <w:lastRenderedPageBreak/>
              <w:t>nsnummer&gt;, (t ex: ”SE5565594230”), HSA-id, eller systemspecifik identitet.</w:t>
            </w:r>
          </w:p>
        </w:tc>
        <w:tc>
          <w:tcPr>
            <w:tcW w:w="1330" w:type="dxa"/>
            <w:shd w:val="clear" w:color="auto" w:fill="auto"/>
          </w:tcPr>
          <w:p w14:paraId="2D068B25" w14:textId="77777777" w:rsidR="00137C8C" w:rsidRPr="00FB06E9" w:rsidRDefault="00137C8C" w:rsidP="00C420B9">
            <w:pPr>
              <w:pStyle w:val="BodyText"/>
              <w:rPr>
                <w:szCs w:val="22"/>
              </w:rPr>
            </w:pPr>
            <w:r w:rsidRPr="00CC412F">
              <w:lastRenderedPageBreak/>
              <w:t xml:space="preserve">Del av </w:t>
            </w:r>
            <w:r w:rsidRPr="00CC412F">
              <w:lastRenderedPageBreak/>
              <w:t>instansens unikhet</w:t>
            </w:r>
          </w:p>
        </w:tc>
      </w:tr>
    </w:tbl>
    <w:p w14:paraId="16E45E1A" w14:textId="77777777" w:rsidR="007E47C0" w:rsidRPr="00CC412F" w:rsidRDefault="007E47C0"/>
    <w:p w14:paraId="4CBC4E17" w14:textId="37A27E09" w:rsidR="00137C8C" w:rsidRPr="00CC412F" w:rsidRDefault="00137C8C" w:rsidP="003A6D72">
      <w:r w:rsidRPr="00CC412F">
        <w:t>Regler för tilldelning av värde i fältet Categorization i engagemangsposten</w:t>
      </w:r>
      <w:ins w:id="1426" w:author="Björn Genfors" w:date="2014-03-31T13:36:00Z">
        <w:r w:rsidR="00FD36F1">
          <w:t xml:space="preserve"> i denna domän</w:t>
        </w:r>
      </w:ins>
      <w:r w:rsidRPr="00CC412F">
        <w:t>:</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4C272BA1" w:rsidR="007E47C0" w:rsidRPr="00CC412F" w:rsidDel="00FD36F1" w:rsidRDefault="007E47C0" w:rsidP="007E47C0">
      <w:pPr>
        <w:pStyle w:val="Heading1"/>
        <w:rPr>
          <w:del w:id="1427" w:author="Björn Genfors" w:date="2014-03-31T13:36:00Z"/>
        </w:rPr>
      </w:pPr>
      <w:bookmarkStart w:id="1428" w:name="_Toc383084525"/>
      <w:bookmarkStart w:id="1429" w:name="_Toc383098704"/>
      <w:bookmarkStart w:id="1430" w:name="_Toc383101232"/>
      <w:bookmarkStart w:id="1431" w:name="_Toc383101757"/>
      <w:bookmarkStart w:id="1432" w:name="_Toc383102067"/>
      <w:bookmarkStart w:id="1433" w:name="_Toc224960921"/>
      <w:bookmarkStart w:id="1434" w:name="_Toc357754852"/>
      <w:bookmarkEnd w:id="1428"/>
      <w:bookmarkEnd w:id="1429"/>
      <w:bookmarkEnd w:id="1430"/>
      <w:bookmarkEnd w:id="1431"/>
      <w:bookmarkEnd w:id="1432"/>
      <w:del w:id="1435" w:author="Björn Genfors" w:date="2014-03-31T13:36:00Z">
        <w:r w:rsidRPr="00CC412F" w:rsidDel="00FD36F1">
          <w:delText>Tjänstedomänens krav och regler</w:delText>
        </w:r>
        <w:bookmarkEnd w:id="1433"/>
        <w:bookmarkEnd w:id="1434"/>
      </w:del>
    </w:p>
    <w:p w14:paraId="12CBEECE" w14:textId="40185232" w:rsidR="007E47C0" w:rsidRPr="00CC412F" w:rsidDel="00FD36F1" w:rsidRDefault="007E47C0">
      <w:pPr>
        <w:rPr>
          <w:del w:id="1436" w:author="Björn Genfors" w:date="2014-03-31T13:36:00Z"/>
        </w:rPr>
      </w:pPr>
      <w:del w:id="1437" w:author="Björn Genfors" w:date="2014-03-31T13:36:00Z">
        <w:r w:rsidRPr="00CC412F" w:rsidDel="00FD36F1">
          <w:delText>Dessa gäller alla tjänstekontrakt i hela tjänstedomänen om inte undantag görs för specifika tjänstekontrakt senare i dokumentet.</w:delText>
        </w:r>
      </w:del>
    </w:p>
    <w:p w14:paraId="349519FF" w14:textId="77777777" w:rsidR="007E47C0" w:rsidRPr="00CC412F" w:rsidRDefault="007E47C0"/>
    <w:p w14:paraId="57131836" w14:textId="77777777" w:rsidR="007E47C0" w:rsidRPr="00CC412F" w:rsidRDefault="007E47C0" w:rsidP="007E47C0">
      <w:pPr>
        <w:pStyle w:val="Heading2"/>
      </w:pPr>
      <w:bookmarkStart w:id="1438" w:name="_Informationssäkerhet_och_juridik"/>
      <w:bookmarkStart w:id="1439" w:name="_Toc357754853"/>
      <w:bookmarkStart w:id="1440" w:name="_Toc258218945"/>
      <w:bookmarkEnd w:id="1438"/>
      <w:r w:rsidRPr="00CC412F">
        <w:t>Informationssäkerhet och juridik</w:t>
      </w:r>
      <w:bookmarkEnd w:id="1439"/>
      <w:bookmarkEnd w:id="1440"/>
    </w:p>
    <w:p w14:paraId="293C5933" w14:textId="77777777" w:rsidR="00FB69B3" w:rsidRPr="00CC412F" w:rsidRDefault="00FB69B3">
      <w:pPr>
        <w:pStyle w:val="Heading3"/>
        <w:pPrChange w:id="1441" w:author="Björn Genfors" w:date="2014-03-31T13:36:00Z">
          <w:pPr>
            <w:pStyle w:val="Rubrik3b"/>
            <w:ind w:left="0" w:firstLine="0"/>
          </w:pPr>
        </w:pPrChange>
      </w:pPr>
      <w:bookmarkStart w:id="1442" w:name="_Toc219337771"/>
      <w:bookmarkStart w:id="1443" w:name="_Toc227077995"/>
      <w:bookmarkStart w:id="1444" w:name="_Toc245231399"/>
      <w:bookmarkStart w:id="1445" w:name="_Toc258218946"/>
      <w:r w:rsidRPr="00CC412F">
        <w:t>Medarbetarens direktåtkomst</w:t>
      </w:r>
      <w:bookmarkEnd w:id="1442"/>
      <w:bookmarkEnd w:id="1443"/>
      <w:bookmarkEnd w:id="1444"/>
      <w:bookmarkEnd w:id="1445"/>
    </w:p>
    <w:p w14:paraId="7898CA63" w14:textId="77777777" w:rsidR="00FD36F1" w:rsidRDefault="00FD36F1" w:rsidP="00FD36F1">
      <w:pPr>
        <w:rPr>
          <w:ins w:id="1446" w:author="Björn Genfors" w:date="2014-03-31T13:36:00Z"/>
        </w:rPr>
      </w:pPr>
      <w:ins w:id="1447" w:author="Björn Genfors" w:date="2014-03-31T13:36:00Z">
        <w:r>
          <w:t xml:space="preserve">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 </w:t>
        </w:r>
      </w:ins>
    </w:p>
    <w:p w14:paraId="18991DA5" w14:textId="77777777" w:rsidR="00FD36F1" w:rsidRDefault="00FD36F1" w:rsidP="00FD36F1">
      <w:pPr>
        <w:rPr>
          <w:ins w:id="1448" w:author="Björn Genfors" w:date="2014-03-31T13:36:00Z"/>
        </w:rPr>
      </w:pPr>
    </w:p>
    <w:p w14:paraId="45130926" w14:textId="77777777" w:rsidR="00FD36F1" w:rsidRDefault="00FD36F1" w:rsidP="00FD36F1">
      <w:pPr>
        <w:rPr>
          <w:ins w:id="1449" w:author="Björn Genfors" w:date="2014-03-31T13:36:00Z"/>
        </w:rPr>
      </w:pPr>
      <w:ins w:id="1450" w:author="Björn Genfors" w:date="2014-03-31T13:36:00Z">
        <w:r>
          <w:t>Patientdatalagen ställer också krav (via dess tolkning ”PDL-i-praktiken”; PDLiP, se referens R10)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ins>
    </w:p>
    <w:p w14:paraId="0652D837" w14:textId="77777777" w:rsidR="00FD36F1" w:rsidRDefault="00FD36F1" w:rsidP="00FD36F1">
      <w:pPr>
        <w:rPr>
          <w:ins w:id="1451" w:author="Björn Genfors" w:date="2014-03-31T13:36:00Z"/>
        </w:rPr>
      </w:pPr>
    </w:p>
    <w:p w14:paraId="333D6E8D" w14:textId="77777777" w:rsidR="00FD36F1" w:rsidRDefault="00FD36F1" w:rsidP="00FD36F1">
      <w:pPr>
        <w:rPr>
          <w:ins w:id="1452" w:author="Björn Genfors" w:date="2014-03-31T13:36:00Z"/>
        </w:rPr>
      </w:pPr>
      <w:ins w:id="1453" w:author="Björn Genfors" w:date="2014-03-31T13:36:00Z">
        <w:r>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ins>
    </w:p>
    <w:p w14:paraId="0B36B10E" w14:textId="6DC384B1" w:rsidR="00FB69B3" w:rsidRPr="00CC412F" w:rsidDel="00FD36F1" w:rsidRDefault="00FB69B3" w:rsidP="003A6D72">
      <w:pPr>
        <w:rPr>
          <w:del w:id="1454" w:author="Björn Genfors" w:date="2014-03-31T13:36:00Z"/>
        </w:rPr>
      </w:pPr>
      <w:del w:id="1455" w:author="Björn Genfors" w:date="2014-03-31T13:36:00Z">
        <w:r w:rsidRPr="00CC412F" w:rsidDel="00FD36F1">
          <w:delTex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delText>
        </w:r>
      </w:del>
      <w:del w:id="1456" w:author="Björn Genfors" w:date="2014-03-28T16:41:00Z">
        <w:r w:rsidRPr="00CC412F" w:rsidDel="009A51F6">
          <w:delText xml:space="preserve"> </w:delText>
        </w:r>
      </w:del>
    </w:p>
    <w:p w14:paraId="4C330A0D" w14:textId="00C660CF" w:rsidR="00FB69B3" w:rsidRPr="00CC412F" w:rsidDel="00FD36F1" w:rsidRDefault="00FB69B3" w:rsidP="003A6D72">
      <w:pPr>
        <w:rPr>
          <w:del w:id="1457" w:author="Björn Genfors" w:date="2014-03-31T13:36:00Z"/>
        </w:rPr>
      </w:pPr>
    </w:p>
    <w:p w14:paraId="5D1575C1" w14:textId="03915FE5" w:rsidR="00FB69B3" w:rsidRPr="00CC412F" w:rsidDel="00FD36F1" w:rsidRDefault="00FB69B3" w:rsidP="003A6D72">
      <w:pPr>
        <w:rPr>
          <w:del w:id="1458" w:author="Björn Genfors" w:date="2014-03-31T13:36:00Z"/>
        </w:rPr>
      </w:pPr>
      <w:del w:id="1459" w:author="Björn Genfors" w:date="2014-03-31T13:36:00Z">
        <w:r w:rsidRPr="00CC412F" w:rsidDel="00FD36F1">
          <w:delText>Patientdatalagen ställer också krav (via dess tolkning ”PDL-i-praktiken”)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delText>
        </w:r>
      </w:del>
    </w:p>
    <w:p w14:paraId="1B534F92" w14:textId="7B18881D" w:rsidR="00FB69B3" w:rsidRPr="00CC412F" w:rsidDel="00FD36F1" w:rsidRDefault="00FB69B3" w:rsidP="003A6D72">
      <w:pPr>
        <w:rPr>
          <w:del w:id="1460" w:author="Björn Genfors" w:date="2014-03-31T13:36:00Z"/>
        </w:rPr>
      </w:pPr>
    </w:p>
    <w:p w14:paraId="66206170" w14:textId="51605B3B" w:rsidR="00FB69B3" w:rsidDel="00FD36F1" w:rsidRDefault="00FB69B3" w:rsidP="003A6D72">
      <w:pPr>
        <w:rPr>
          <w:del w:id="1461" w:author="Björn Genfors" w:date="2014-03-31T13:36:00Z"/>
        </w:rPr>
      </w:pPr>
      <w:del w:id="1462" w:author="Björn Genfors" w:date="2014-03-31T13:36:00Z">
        <w:r w:rsidRPr="00CC412F" w:rsidDel="00FD36F1">
          <w:delTex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delText>
        </w:r>
      </w:del>
    </w:p>
    <w:p w14:paraId="7A4267AA" w14:textId="77777777" w:rsidR="00546456" w:rsidRPr="00CC412F" w:rsidRDefault="00546456" w:rsidP="003A6D72"/>
    <w:p w14:paraId="0346F7E2" w14:textId="77777777" w:rsidR="00FB69B3" w:rsidRPr="00CC412F" w:rsidRDefault="00FB69B3">
      <w:pPr>
        <w:pStyle w:val="Heading3"/>
        <w:rPr>
          <w:b/>
        </w:rPr>
        <w:pPrChange w:id="1463" w:author="Björn Genfors" w:date="2014-03-31T13:36:00Z">
          <w:pPr>
            <w:pStyle w:val="Rubrik3b"/>
            <w:ind w:left="0" w:firstLine="0"/>
          </w:pPr>
        </w:pPrChange>
      </w:pPr>
      <w:bookmarkStart w:id="1464" w:name="_Toc219337772"/>
      <w:bookmarkStart w:id="1465" w:name="_Toc227077996"/>
      <w:bookmarkStart w:id="1466" w:name="_Toc229537043"/>
      <w:bookmarkStart w:id="1467" w:name="_Toc245231400"/>
      <w:bookmarkStart w:id="1468" w:name="_Toc258218947"/>
      <w:r w:rsidRPr="00CC412F">
        <w:t>Patientens direktåtkomst</w:t>
      </w:r>
      <w:bookmarkEnd w:id="1464"/>
      <w:bookmarkEnd w:id="1465"/>
      <w:bookmarkEnd w:id="1466"/>
      <w:bookmarkEnd w:id="1467"/>
      <w:bookmarkEnd w:id="1468"/>
    </w:p>
    <w:p w14:paraId="4CD44E7A" w14:textId="77777777" w:rsidR="00FD36F1" w:rsidRDefault="00FD36F1" w:rsidP="00FD36F1">
      <w:pPr>
        <w:rPr>
          <w:ins w:id="1469" w:author="Björn Genfors" w:date="2014-03-31T13:36:00Z"/>
        </w:rPr>
      </w:pPr>
      <w:ins w:id="1470" w:author="Björn Genfors" w:date="2014-03-31T13:36:00Z">
        <w:r>
          <w:t>Alla tjänstekontrakten i denna tjänstedomän har en svarsflagga som anger om verksamheten (informationsägaren) godkänt att informationen får visas för patient. Det kan t.ex. ha skett genom menprövning eller rådrum. För vissa tjänstekontrakt, såsom Vård- och omsorgskontakter, kanske informationsägaren policymässigt har menprövat all information. Det är varje vårdgivares ansvar att tjänsteproducenten sätter ”kan visas för patient”-flaggan i enlighet med vårdgivarens verksamhetsregler.</w:t>
        </w:r>
      </w:ins>
    </w:p>
    <w:p w14:paraId="54A045AF" w14:textId="4E6326CC" w:rsidR="00FB69B3" w:rsidDel="00FD36F1" w:rsidRDefault="00FB69B3" w:rsidP="003A6D72">
      <w:pPr>
        <w:rPr>
          <w:del w:id="1471" w:author="Björn Genfors" w:date="2014-03-31T13:36:00Z"/>
        </w:rPr>
      </w:pPr>
      <w:del w:id="1472" w:author="Björn Genfors" w:date="2014-03-31T13:36:00Z">
        <w:r w:rsidRPr="00CC412F" w:rsidDel="00FD36F1">
          <w:delTex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delText>
        </w:r>
      </w:del>
    </w:p>
    <w:p w14:paraId="608FE183" w14:textId="77777777" w:rsidR="00546456" w:rsidRPr="00CC412F" w:rsidRDefault="00546456" w:rsidP="003A6D72"/>
    <w:p w14:paraId="239E2757" w14:textId="77777777" w:rsidR="00FB69B3" w:rsidRPr="00CC412F" w:rsidRDefault="00FB69B3">
      <w:pPr>
        <w:pStyle w:val="Heading3"/>
        <w:pPrChange w:id="1473" w:author="Björn Genfors" w:date="2014-03-31T13:36:00Z">
          <w:pPr>
            <w:pStyle w:val="Rubrik3b"/>
            <w:ind w:left="0" w:firstLine="0"/>
          </w:pPr>
        </w:pPrChange>
      </w:pPr>
      <w:bookmarkStart w:id="1474" w:name="_Toc219337773"/>
      <w:bookmarkStart w:id="1475" w:name="_Toc227077997"/>
      <w:bookmarkStart w:id="1476" w:name="_Toc245231401"/>
      <w:bookmarkStart w:id="1477" w:name="_Toc258218948"/>
      <w:r w:rsidRPr="00CC412F">
        <w:lastRenderedPageBreak/>
        <w:t>Generellt</w:t>
      </w:r>
      <w:bookmarkEnd w:id="1474"/>
      <w:bookmarkEnd w:id="1475"/>
      <w:bookmarkEnd w:id="1476"/>
      <w:bookmarkEnd w:id="1477"/>
    </w:p>
    <w:p w14:paraId="20EA344A" w14:textId="77777777" w:rsidR="00FD36F1" w:rsidRDefault="00FD36F1" w:rsidP="00FD36F1">
      <w:pPr>
        <w:rPr>
          <w:ins w:id="1478" w:author="Björn Genfors" w:date="2014-03-31T13:36:00Z"/>
        </w:rPr>
      </w:pPr>
      <w:ins w:id="1479" w:author="Björn Genfors" w:date="2014-03-31T13:36:00Z">
        <w:r w:rsidRPr="00E146AE">
          <w: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ins>
    </w:p>
    <w:p w14:paraId="0557FA25" w14:textId="19A66E82" w:rsidR="00FB69B3" w:rsidRPr="00CC412F" w:rsidDel="00FD36F1" w:rsidRDefault="00FB69B3" w:rsidP="003A6D72">
      <w:pPr>
        <w:rPr>
          <w:del w:id="1480" w:author="Björn Genfors" w:date="2014-03-31T13:36:00Z"/>
        </w:rPr>
      </w:pPr>
      <w:del w:id="1481" w:author="Björn Genfors" w:date="2014-03-31T13:36:00Z">
        <w:r w:rsidRPr="00CC412F" w:rsidDel="00FD36F1">
          <w:delTex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delText>
        </w:r>
      </w:del>
    </w:p>
    <w:p w14:paraId="6F7C540B" w14:textId="77777777" w:rsidR="007E47C0" w:rsidRPr="00CC412F" w:rsidRDefault="007E47C0">
      <w:pPr>
        <w:rPr>
          <w:highlight w:val="yellow"/>
        </w:rPr>
      </w:pPr>
    </w:p>
    <w:p w14:paraId="0FB1143F" w14:textId="77777777" w:rsidR="00265F33" w:rsidRPr="00CC412F" w:rsidRDefault="00265F33" w:rsidP="00C54F68">
      <w:pPr>
        <w:pStyle w:val="Heading2"/>
      </w:pPr>
      <w:bookmarkStart w:id="1482" w:name="_Toc258218949"/>
      <w:r w:rsidRPr="00CC412F">
        <w:t>Icke funktionella krav</w:t>
      </w:r>
      <w:bookmarkEnd w:id="1482"/>
    </w:p>
    <w:p w14:paraId="4C98E4CC" w14:textId="77777777" w:rsidR="00FD36F1" w:rsidRDefault="00FD36F1" w:rsidP="00FD36F1">
      <w:pPr>
        <w:rPr>
          <w:ins w:id="1483" w:author="Björn Genfors" w:date="2014-03-31T13:37:00Z"/>
        </w:rPr>
      </w:pPr>
      <w:ins w:id="1484" w:author="Björn Genfors" w:date="2014-03-31T13:37:00Z">
        <w:r w:rsidRPr="00E146AE">
          <w:t xml:space="preserve">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 </w:t>
        </w:r>
      </w:ins>
    </w:p>
    <w:p w14:paraId="53D56C55" w14:textId="366B473E" w:rsidR="00073910" w:rsidRPr="00CC412F" w:rsidDel="00FD36F1" w:rsidRDefault="00073910">
      <w:pPr>
        <w:rPr>
          <w:del w:id="1485" w:author="Björn Genfors" w:date="2014-03-31T13:37:00Z"/>
        </w:rPr>
      </w:pPr>
      <w:del w:id="1486" w:author="Björn Genfors" w:date="2014-03-31T13:37:00Z">
        <w:r w:rsidRPr="00CC412F" w:rsidDel="00FD36F1">
          <w:delTex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delText>
        </w:r>
      </w:del>
    </w:p>
    <w:p w14:paraId="6EC3425A" w14:textId="3DA9D99D" w:rsidR="00073910" w:rsidRPr="00CC412F" w:rsidRDefault="00073910">
      <w:r w:rsidRPr="00CC412F">
        <w:t xml:space="preserve"> </w:t>
      </w:r>
    </w:p>
    <w:p w14:paraId="505468A0" w14:textId="2F78B9A7" w:rsidR="007E47C0" w:rsidRPr="00CC412F" w:rsidRDefault="007E47C0" w:rsidP="007E47C0">
      <w:pPr>
        <w:pStyle w:val="Heading3"/>
      </w:pPr>
      <w:bookmarkStart w:id="1487" w:name="_Toc258218950"/>
      <w:r w:rsidRPr="00CC412F">
        <w:t>SLA krav</w:t>
      </w:r>
      <w:bookmarkEnd w:id="1487"/>
    </w:p>
    <w:p w14:paraId="09274A51" w14:textId="77777777" w:rsidR="00FD36F1" w:rsidRPr="003F45DF" w:rsidRDefault="00FD36F1" w:rsidP="00FD36F1">
      <w:pPr>
        <w:rPr>
          <w:ins w:id="1488" w:author="Björn Genfors" w:date="2014-03-31T13:37:00Z"/>
        </w:rPr>
      </w:pPr>
      <w:ins w:id="1489" w:author="Björn Genfors" w:date="2014-03-31T13:37:00Z">
        <w:r>
          <w:t>Följande generella SLA-krav gäller för alla tjänsteproducenter som tillhandahåller tjänster. Dessa krav gäller där inget annat anges för ett specifikt tjänstekontrakt.</w:t>
        </w:r>
      </w:ins>
    </w:p>
    <w:p w14:paraId="435AC6C3" w14:textId="77777777" w:rsidR="00FD36F1" w:rsidRPr="003F45DF" w:rsidRDefault="00FD36F1" w:rsidP="00FD36F1">
      <w:pPr>
        <w:rPr>
          <w:ins w:id="1490" w:author="Björn Genfors" w:date="2014-03-31T13:37:00Z"/>
          <w:szCs w:val="20"/>
        </w:rPr>
      </w:pPr>
    </w:p>
    <w:p w14:paraId="0C880FAB" w14:textId="77777777" w:rsidR="00FD36F1" w:rsidRPr="003F45DF" w:rsidRDefault="00FD36F1" w:rsidP="00FD36F1">
      <w:pPr>
        <w:pStyle w:val="BodyText"/>
        <w:rPr>
          <w:ins w:id="1491" w:author="Björn Genfors" w:date="2014-03-31T13:37:00Z"/>
        </w:rPr>
      </w:pPr>
      <w:ins w:id="1492" w:author="Björn Genfors" w:date="2014-03-31T13:37:00Z">
        <w:r w:rsidRPr="003F45DF">
          <w:t xml:space="preserve">Följande SLA-krav gäller för </w:t>
        </w:r>
        <w:r w:rsidRPr="003F45DF">
          <w:rPr>
            <w:i/>
          </w:rPr>
          <w:t>producenter</w:t>
        </w:r>
        <w:r w:rsidRPr="003F45DF">
          <w:t xml:space="preserve"> av tjänstekontrakten i denna domän </w:t>
        </w:r>
      </w:ins>
    </w:p>
    <w:p w14:paraId="513E955F" w14:textId="29E9CB41" w:rsidR="007E47C0" w:rsidRPr="00CC412F" w:rsidDel="00FD36F1" w:rsidRDefault="007E47C0">
      <w:pPr>
        <w:rPr>
          <w:del w:id="1493" w:author="Björn Genfors" w:date="2014-03-31T13:37:00Z"/>
        </w:rPr>
      </w:pPr>
      <w:del w:id="1494" w:author="Björn Genfors" w:date="2014-03-31T13:37:00Z">
        <w:r w:rsidRPr="00CC412F" w:rsidDel="00FD36F1">
          <w:delText>Följande generella SLA-krav gäller för alla tjänsteproducenter som tillhandahåller tjänster. Dessa krav gäller där inget annat anges för ett specifikt tjänstekontrakt.</w:delText>
        </w:r>
      </w:del>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 xml:space="preserve">Uppdatering av engagemangspost måste ske så att engagemangsposten refererar data </w:t>
            </w:r>
            <w:r w:rsidRPr="00CC412F">
              <w:lastRenderedPageBreak/>
              <w:t>som är omedelbart tillgängligt via tjänstekontraktet.</w:t>
            </w:r>
          </w:p>
        </w:tc>
        <w:tc>
          <w:tcPr>
            <w:tcW w:w="3266" w:type="dxa"/>
          </w:tcPr>
          <w:p w14:paraId="11C73843" w14:textId="3A5429A7" w:rsidR="00E62163" w:rsidRPr="00CC412F" w:rsidRDefault="00E62163" w:rsidP="00514BAB">
            <w:r w:rsidRPr="00CC412F">
              <w:lastRenderedPageBreak/>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lastRenderedPageBreak/>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returnerats. </w:t>
            </w:r>
          </w:p>
        </w:tc>
        <w:tc>
          <w:tcPr>
            <w:tcW w:w="3266" w:type="dxa"/>
          </w:tcPr>
          <w:p w14:paraId="1F8399FE" w14:textId="1AEF2FBF" w:rsidR="00E62163" w:rsidRPr="00CC412F" w:rsidRDefault="00E62163" w:rsidP="00514BAB">
            <w:r w:rsidRPr="00CC412F">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odyText"/>
      </w:pPr>
    </w:p>
    <w:p w14:paraId="7411275B" w14:textId="031A1FAC" w:rsidR="00265F33" w:rsidRPr="00CC412F" w:rsidRDefault="00265F33" w:rsidP="00C54F68">
      <w:pPr>
        <w:pStyle w:val="Heading3"/>
      </w:pPr>
      <w:bookmarkStart w:id="1495" w:name="_Toc258218951"/>
      <w:r w:rsidRPr="00CC412F">
        <w:t>Övriga krav</w:t>
      </w:r>
      <w:ins w:id="1496" w:author="Björn Genfors" w:date="2014-03-31T13:37:00Z">
        <w:r w:rsidR="00FD36F1">
          <w:t xml:space="preserve"> och regler</w:t>
        </w:r>
      </w:ins>
      <w:bookmarkEnd w:id="1495"/>
    </w:p>
    <w:p w14:paraId="39856B5F" w14:textId="6D8B8D63" w:rsidR="004C7A30" w:rsidRPr="00CC412F" w:rsidRDefault="004C7A30">
      <w:pPr>
        <w:pStyle w:val="Heading4"/>
        <w:pPrChange w:id="1497" w:author="Björn Genfors" w:date="2014-03-31T13:38:00Z">
          <w:pPr/>
        </w:pPrChange>
      </w:pPr>
      <w:r w:rsidRPr="00CC412F">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pPr>
        <w:pStyle w:val="Heading4"/>
        <w:pPrChange w:id="1498" w:author="Björn Genfors" w:date="2014-03-31T13:38:00Z">
          <w:pPr/>
        </w:pPrChange>
      </w:pPr>
      <w:r w:rsidRPr="00CC412F">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pPr>
        <w:pStyle w:val="Heading4"/>
        <w:rPr>
          <w:rPrChange w:id="1499" w:author="Björn Genfors" w:date="2014-03-28T16:25:00Z">
            <w:rPr>
              <w:sz w:val="24"/>
              <w:szCs w:val="24"/>
              <w:highlight w:val="yellow"/>
            </w:rPr>
          </w:rPrChange>
        </w:rPr>
        <w:pPrChange w:id="1500" w:author="Björn Genfors" w:date="2014-03-31T13:38:00Z">
          <w:pPr/>
        </w:pPrChange>
      </w:pPr>
      <w:r w:rsidRPr="00D203BA">
        <w:rPr>
          <w:rPrChange w:id="1501" w:author="Björn Genfors" w:date="2014-03-28T16:25:00Z">
            <w:rPr>
              <w:bCs/>
              <w:iCs/>
              <w:szCs w:val="24"/>
              <w:highlight w:val="yellow"/>
            </w:rPr>
          </w:rPrChange>
        </w:rPr>
        <w:t>4.2.5 Format för datum och tidpunkter</w:t>
      </w:r>
    </w:p>
    <w:p w14:paraId="3DC64A4D" w14:textId="0F1788B1" w:rsidR="004C7A30" w:rsidRPr="00D203BA" w:rsidRDefault="004C7A30" w:rsidP="003A6D72">
      <w:pPr>
        <w:rPr>
          <w:rPrChange w:id="1502" w:author="Björn Genfors" w:date="2014-03-28T16:25:00Z">
            <w:rPr>
              <w:highlight w:val="yellow"/>
            </w:rPr>
          </w:rPrChange>
        </w:rPr>
      </w:pPr>
      <w:r w:rsidRPr="00D203BA">
        <w:rPr>
          <w:rPrChange w:id="1503" w:author="Björn Genfors" w:date="2014-03-28T16:25:00Z">
            <w:rPr>
              <w:highlight w:val="yellow"/>
            </w:rPr>
          </w:rPrChange>
        </w:rPr>
        <w:t>Datum anges alltid på formatet ”ÅÅÅÅMMDD”, vilket motsvarar ISO 8</w:t>
      </w:r>
      <w:ins w:id="1504" w:author="Björn Genfors" w:date="2014-03-28T16:24:00Z">
        <w:r w:rsidR="00D203BA" w:rsidRPr="00D203BA">
          <w:rPr>
            <w:rPrChange w:id="1505" w:author="Björn Genfors" w:date="2014-03-28T16:25:00Z">
              <w:rPr>
                <w:highlight w:val="yellow"/>
              </w:rPr>
            </w:rPrChange>
          </w:rPr>
          <w:t>601</w:t>
        </w:r>
      </w:ins>
      <w:del w:id="1506" w:author="Björn Genfors" w:date="2014-03-28T16:24:00Z">
        <w:r w:rsidRPr="00D203BA" w:rsidDel="00D203BA">
          <w:rPr>
            <w:rPrChange w:id="1507" w:author="Björn Genfors" w:date="2014-03-28T16:25:00Z">
              <w:rPr>
                <w:highlight w:val="yellow"/>
              </w:rPr>
            </w:rPrChange>
          </w:rPr>
          <w:delText>824</w:delText>
        </w:r>
      </w:del>
      <w:r w:rsidRPr="00D203BA">
        <w:rPr>
          <w:rPrChange w:id="1508" w:author="Björn Genfors" w:date="2014-03-28T16:25:00Z">
            <w:rPr>
              <w:highlight w:val="yellow"/>
            </w:rPr>
          </w:rPrChange>
        </w:rPr>
        <w:t>-kompatibla formatbeskrivningen ”YYYYMMDD”</w:t>
      </w:r>
      <w:del w:id="1509" w:author="Björn Genfors" w:date="2014-03-28T16:25:00Z">
        <w:r w:rsidRPr="00D203BA" w:rsidDel="00D203BA">
          <w:rPr>
            <w:rPrChange w:id="1510" w:author="Björn Genfors" w:date="2014-03-28T16:25:00Z">
              <w:rPr>
                <w:highlight w:val="yellow"/>
              </w:rPr>
            </w:rPrChange>
          </w:rPr>
          <w:delText>.</w:delText>
        </w:r>
      </w:del>
      <w:ins w:id="1511" w:author="Björn Genfors" w:date="2014-03-28T16:24:00Z">
        <w:r w:rsidR="00D203BA" w:rsidRPr="00D203BA">
          <w:rPr>
            <w:rPrChange w:id="1512" w:author="Björn Genfors" w:date="2014-03-28T16:25:00Z">
              <w:rPr>
                <w:highlight w:val="yellow"/>
              </w:rPr>
            </w:rPrChange>
          </w:rPr>
          <w:t xml:space="preserve"> </w:t>
        </w:r>
        <w:r w:rsidR="00D203BA" w:rsidRPr="00D203BA">
          <w:t>(se referens [</w:t>
        </w:r>
      </w:ins>
      <w:ins w:id="1513" w:author="Björn Genfors" w:date="2014-03-28T16:25:00Z">
        <w:r w:rsidR="00D203BA" w:rsidRPr="00F81D11">
          <w:fldChar w:fldCharType="begin"/>
        </w:r>
        <w:r w:rsidR="00D203BA" w:rsidRPr="00D203BA">
          <w:instrText xml:space="preserve"> REF _Ref383787238 \h </w:instrText>
        </w:r>
      </w:ins>
      <w:r w:rsidR="00D203BA">
        <w:instrText xml:space="preserve"> \* MERGEFORMAT </w:instrText>
      </w:r>
      <w:r w:rsidR="00D203BA" w:rsidRPr="00F81D11">
        <w:fldChar w:fldCharType="separate"/>
      </w:r>
      <w:ins w:id="1514" w:author="Björn Genfors" w:date="2014-03-31T13:27:00Z">
        <w:r w:rsidR="002F320B">
          <w:t xml:space="preserve">R </w:t>
        </w:r>
        <w:r w:rsidR="002F320B">
          <w:rPr>
            <w:noProof/>
          </w:rPr>
          <w:t>9</w:t>
        </w:r>
      </w:ins>
      <w:ins w:id="1515" w:author="Björn Genfors" w:date="2014-03-28T16:25:00Z">
        <w:r w:rsidR="00D203BA" w:rsidRPr="00F81D11">
          <w:fldChar w:fldCharType="end"/>
        </w:r>
      </w:ins>
      <w:ins w:id="1516" w:author="Björn Genfors" w:date="2014-03-28T16:24:00Z">
        <w:r w:rsidR="00D203BA" w:rsidRPr="00D203BA">
          <w:t>]).</w:t>
        </w:r>
      </w:ins>
    </w:p>
    <w:p w14:paraId="7B1D4EBA" w14:textId="57964E09" w:rsidR="004C7A30" w:rsidRPr="00CC412F" w:rsidRDefault="004C7A30" w:rsidP="003A6D72">
      <w:r w:rsidRPr="00D203BA">
        <w:rPr>
          <w:rPrChange w:id="1517" w:author="Björn Genfors" w:date="2014-03-28T16:25:00Z">
            <w:rPr>
              <w:highlight w:val="yellow"/>
            </w:rPr>
          </w:rPrChange>
        </w:rPr>
        <w:t>Tidpunkter anges alltid på formatet ”ÅÅÅÅMMDDttmmss”, vilket motsvarar den ISO 8</w:t>
      </w:r>
      <w:ins w:id="1518" w:author="Björn Genfors" w:date="2014-03-28T16:24:00Z">
        <w:r w:rsidR="00D203BA" w:rsidRPr="00D203BA">
          <w:rPr>
            <w:rPrChange w:id="1519" w:author="Björn Genfors" w:date="2014-03-28T16:25:00Z">
              <w:rPr>
                <w:highlight w:val="yellow"/>
              </w:rPr>
            </w:rPrChange>
          </w:rPr>
          <w:t>601</w:t>
        </w:r>
      </w:ins>
      <w:del w:id="1520" w:author="Björn Genfors" w:date="2014-03-28T16:24:00Z">
        <w:r w:rsidRPr="00D203BA" w:rsidDel="00D203BA">
          <w:rPr>
            <w:rPrChange w:id="1521" w:author="Björn Genfors" w:date="2014-03-28T16:25:00Z">
              <w:rPr>
                <w:highlight w:val="yellow"/>
              </w:rPr>
            </w:rPrChange>
          </w:rPr>
          <w:delText>824</w:delText>
        </w:r>
      </w:del>
      <w:r w:rsidRPr="00D203BA">
        <w:rPr>
          <w:rPrChange w:id="1522"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72FA15B7" w:rsidR="004C7A30" w:rsidRPr="00CC412F" w:rsidRDefault="004C7A30">
      <w:pPr>
        <w:pStyle w:val="Heading4"/>
        <w:pPrChange w:id="1523" w:author="Björn Genfors" w:date="2014-03-31T13:38:00Z">
          <w:pPr/>
        </w:pPrChange>
      </w:pPr>
      <w:del w:id="1524" w:author="Björn Genfors" w:date="2014-03-31T13:38:00Z">
        <w:r w:rsidRPr="00CC412F" w:rsidDel="00FD36F1">
          <w:delText xml:space="preserve">4.2.6 </w:delText>
        </w:r>
      </w:del>
      <w:r w:rsidRPr="00CC412F">
        <w:t>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Heading2"/>
      </w:pPr>
      <w:bookmarkStart w:id="1525" w:name="_Toc357754854"/>
      <w:bookmarkStart w:id="1526" w:name="_Ref383780140"/>
      <w:bookmarkStart w:id="1527" w:name="_Toc224960922"/>
      <w:bookmarkStart w:id="1528" w:name="_Toc357754855"/>
      <w:bookmarkStart w:id="1529" w:name="_Toc258218952"/>
      <w:bookmarkEnd w:id="1000"/>
      <w:bookmarkEnd w:id="1001"/>
      <w:bookmarkEnd w:id="1002"/>
      <w:r w:rsidRPr="00CC412F">
        <w:t>Felhantering</w:t>
      </w:r>
      <w:bookmarkEnd w:id="1525"/>
      <w:bookmarkEnd w:id="1526"/>
      <w:bookmarkEnd w:id="1529"/>
    </w:p>
    <w:p w14:paraId="53FA685A" w14:textId="74918EBC" w:rsidR="008C41FF" w:rsidDel="00543CB9" w:rsidRDefault="008C41FF" w:rsidP="003A6D72">
      <w:pPr>
        <w:rPr>
          <w:del w:id="1530" w:author="Björn Genfors" w:date="2014-03-31T13:39:00Z"/>
        </w:rPr>
      </w:pPr>
      <w:del w:id="1531" w:author="Björn Genfors" w:date="2014-03-31T13:39:00Z">
        <w:r w:rsidRPr="00CC412F" w:rsidDel="00543CB9">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692B3537" w14:textId="6D1A5122" w:rsidR="00C8549F" w:rsidRPr="00CC412F" w:rsidDel="00543CB9" w:rsidRDefault="00C8549F" w:rsidP="003A6D72">
      <w:pPr>
        <w:rPr>
          <w:del w:id="1532" w:author="Björn Genfors" w:date="2014-03-31T13:39:00Z"/>
        </w:rPr>
      </w:pPr>
    </w:p>
    <w:p w14:paraId="2A097C2C" w14:textId="77777777" w:rsidR="007C5E55" w:rsidRPr="00CC412F" w:rsidRDefault="007C5E55" w:rsidP="007C5E55">
      <w:pPr>
        <w:pStyle w:val="Heading3"/>
      </w:pPr>
      <w:bookmarkStart w:id="1533" w:name="_Toc258218953"/>
      <w:r w:rsidRPr="00CC412F">
        <w:t>Krav på en tjänsteproducent</w:t>
      </w:r>
      <w:bookmarkEnd w:id="1533"/>
    </w:p>
    <w:p w14:paraId="48ED7355" w14:textId="77777777" w:rsidR="007C5E55" w:rsidRPr="004858FF" w:rsidDel="004858FF" w:rsidRDefault="007C5E55" w:rsidP="007C5E55">
      <w:pPr>
        <w:pStyle w:val="Heading4"/>
        <w:rPr>
          <w:del w:id="1534" w:author="Björn Genfors" w:date="2014-03-31T13:43:00Z"/>
          <w:rPrChange w:id="1535" w:author="Björn Genfors" w:date="2014-03-31T13:43:00Z">
            <w:rPr>
              <w:del w:id="1536" w:author="Björn Genfors" w:date="2014-03-31T13:43:00Z"/>
              <w:highlight w:val="yellow"/>
            </w:rPr>
          </w:rPrChange>
        </w:rPr>
      </w:pPr>
      <w:r w:rsidRPr="004858FF">
        <w:rPr>
          <w:bCs w:val="0"/>
          <w:iCs w:val="0"/>
          <w:rPrChange w:id="1537" w:author="Björn Genfors" w:date="2014-03-31T13:43:00Z">
            <w:rPr>
              <w:bCs w:val="0"/>
              <w:iCs w:val="0"/>
              <w:highlight w:val="yellow"/>
            </w:rPr>
          </w:rPrChange>
        </w:rPr>
        <w:t xml:space="preserve">Logiska fel </w:t>
      </w:r>
    </w:p>
    <w:p w14:paraId="2E7F80F0" w14:textId="6F9AEF3C" w:rsidR="007F22B3" w:rsidRPr="004858FF" w:rsidRDefault="00E3060F">
      <w:pPr>
        <w:pStyle w:val="Heading4"/>
        <w:pPrChange w:id="1538" w:author="Björn Genfors" w:date="2014-03-31T13:43:00Z">
          <w:pPr/>
        </w:pPrChange>
      </w:pPr>
      <w:del w:id="1539" w:author="Björn Genfors" w:date="2014-03-31T13:43:00Z">
        <w:r w:rsidRPr="004858FF" w:rsidDel="004858FF">
          <w:rPr>
            <w:rPrChange w:id="1540" w:author="Björn Genfors" w:date="2014-03-31T13:43:00Z">
              <w:rPr>
                <w:bCs/>
                <w:iCs/>
                <w:highlight w:val="yellow"/>
              </w:rPr>
            </w:rPrChange>
          </w:rPr>
          <w:delText>Inga krav på producent.</w:delText>
        </w:r>
      </w:del>
    </w:p>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2942"/>
        <w:gridCol w:w="4828"/>
        <w:tblGridChange w:id="1541">
          <w:tblGrid>
            <w:gridCol w:w="108"/>
            <w:gridCol w:w="1918"/>
            <w:gridCol w:w="242"/>
            <w:gridCol w:w="2700"/>
            <w:gridCol w:w="1454"/>
            <w:gridCol w:w="3266"/>
            <w:gridCol w:w="108"/>
          </w:tblGrid>
        </w:tblGridChange>
      </w:tblGrid>
      <w:tr w:rsidR="004858FF" w:rsidRPr="00D957CA" w14:paraId="656F730B" w14:textId="77777777" w:rsidTr="004858FF">
        <w:trPr>
          <w:ins w:id="1542" w:author="Björn Genfors" w:date="2014-03-31T13:41:00Z"/>
        </w:trPr>
        <w:tc>
          <w:tcPr>
            <w:tcW w:w="1843" w:type="dxa"/>
            <w:shd w:val="clear" w:color="auto" w:fill="D9D9D9" w:themeFill="background1" w:themeFillShade="D9"/>
          </w:tcPr>
          <w:p w14:paraId="1F0F6229" w14:textId="77777777" w:rsidR="00185B9E" w:rsidRPr="00D957CA" w:rsidRDefault="00185B9E" w:rsidP="0039059D">
            <w:pPr>
              <w:rPr>
                <w:ins w:id="1543" w:author="Björn Genfors" w:date="2014-03-31T13:41:00Z"/>
                <w:b/>
              </w:rPr>
            </w:pPr>
            <w:ins w:id="1544" w:author="Björn Genfors" w:date="2014-03-31T13:41:00Z">
              <w:r>
                <w:rPr>
                  <w:b/>
                </w:rPr>
                <w:t>Felkod</w:t>
              </w:r>
            </w:ins>
          </w:p>
        </w:tc>
        <w:tc>
          <w:tcPr>
            <w:tcW w:w="2693" w:type="dxa"/>
            <w:shd w:val="clear" w:color="auto" w:fill="D9D9D9" w:themeFill="background1" w:themeFillShade="D9"/>
          </w:tcPr>
          <w:p w14:paraId="2C35943D" w14:textId="77777777" w:rsidR="00185B9E" w:rsidRPr="00D957CA" w:rsidRDefault="00185B9E" w:rsidP="0039059D">
            <w:pPr>
              <w:rPr>
                <w:ins w:id="1545" w:author="Björn Genfors" w:date="2014-03-31T13:41:00Z"/>
                <w:b/>
              </w:rPr>
            </w:pPr>
            <w:ins w:id="1546" w:author="Björn Genfors" w:date="2014-03-31T13:41:00Z">
              <w:r>
                <w:rPr>
                  <w:b/>
                </w:rPr>
                <w:t>Värde</w:t>
              </w:r>
            </w:ins>
          </w:p>
        </w:tc>
        <w:tc>
          <w:tcPr>
            <w:tcW w:w="5152" w:type="dxa"/>
            <w:shd w:val="clear" w:color="auto" w:fill="D9D9D9" w:themeFill="background1" w:themeFillShade="D9"/>
          </w:tcPr>
          <w:p w14:paraId="1E84BDBB" w14:textId="77777777" w:rsidR="00185B9E" w:rsidRDefault="00185B9E" w:rsidP="0039059D">
            <w:pPr>
              <w:rPr>
                <w:ins w:id="1547" w:author="Björn Genfors" w:date="2014-03-31T13:41:00Z"/>
                <w:b/>
              </w:rPr>
            </w:pPr>
            <w:ins w:id="1548" w:author="Björn Genfors" w:date="2014-03-31T13:41:00Z">
              <w:r>
                <w:rPr>
                  <w:b/>
                </w:rPr>
                <w:t>Beskrivning</w:t>
              </w:r>
            </w:ins>
          </w:p>
        </w:tc>
      </w:tr>
      <w:tr w:rsidR="004858FF" w:rsidRPr="004858FF" w14:paraId="59F98935" w14:textId="77777777" w:rsidTr="004858FF">
        <w:trPr>
          <w:ins w:id="1549" w:author="Björn Genfors" w:date="2014-03-31T13:41:00Z"/>
        </w:trPr>
        <w:tc>
          <w:tcPr>
            <w:tcW w:w="1843" w:type="dxa"/>
          </w:tcPr>
          <w:p w14:paraId="7F9D4B1A" w14:textId="4374B2DA" w:rsidR="00185B9E" w:rsidRPr="004858FF" w:rsidRDefault="004858FF" w:rsidP="0039059D">
            <w:pPr>
              <w:rPr>
                <w:ins w:id="1550" w:author="Björn Genfors" w:date="2014-03-31T13:41:00Z"/>
                <w:rPrChange w:id="1551" w:author="Björn Genfors" w:date="2014-03-31T13:42:00Z">
                  <w:rPr>
                    <w:ins w:id="1552" w:author="Björn Genfors" w:date="2014-03-31T13:41:00Z"/>
                    <w:highlight w:val="yellow"/>
                  </w:rPr>
                </w:rPrChange>
              </w:rPr>
            </w:pPr>
            <w:ins w:id="1553" w:author="Björn Genfors" w:date="2014-03-31T13:42:00Z">
              <w:r>
                <w:t>Ogiltig begäran</w:t>
              </w:r>
            </w:ins>
          </w:p>
        </w:tc>
        <w:tc>
          <w:tcPr>
            <w:tcW w:w="2693" w:type="dxa"/>
          </w:tcPr>
          <w:p w14:paraId="50572A0B" w14:textId="4271204A" w:rsidR="00185B9E" w:rsidRPr="004858FF" w:rsidRDefault="004858FF" w:rsidP="0039059D">
            <w:pPr>
              <w:rPr>
                <w:ins w:id="1554" w:author="Björn Genfors" w:date="2014-03-31T13:41:00Z"/>
                <w:rPrChange w:id="1555" w:author="Björn Genfors" w:date="2014-03-31T13:42:00Z">
                  <w:rPr>
                    <w:ins w:id="1556" w:author="Björn Genfors" w:date="2014-03-31T13:41:00Z"/>
                    <w:highlight w:val="yellow"/>
                  </w:rPr>
                </w:rPrChange>
              </w:rPr>
            </w:pPr>
            <w:ins w:id="1557" w:author="Björn Genfors" w:date="2014-03-31T13:42:00Z">
              <w:r>
                <w:t>INVALID_REQUEST</w:t>
              </w:r>
            </w:ins>
          </w:p>
        </w:tc>
        <w:tc>
          <w:tcPr>
            <w:tcW w:w="5152" w:type="dxa"/>
          </w:tcPr>
          <w:p w14:paraId="2F87B045" w14:textId="77777777" w:rsidR="004858FF" w:rsidRPr="002B605E" w:rsidRDefault="004858FF" w:rsidP="004858FF">
            <w:pPr>
              <w:rPr>
                <w:ins w:id="1558" w:author="Björn Genfors" w:date="2014-03-31T13:42:00Z"/>
              </w:rPr>
            </w:pPr>
            <w:ins w:id="1559" w:author="Björn Genfors" w:date="2014-03-31T13:42:00Z">
              <w:r w:rsidRPr="002B605E">
                <w:t xml:space="preserve">Informationsmängden som skickats är ej korrekt utifrån de regler som gäller för tjänstekontraktet. En förklarande </w:t>
              </w:r>
              <w:r>
                <w:t>result.message</w:t>
              </w:r>
              <w:r w:rsidRPr="002B605E">
                <w:t xml:space="preserve"> kan närmare peka på </w:t>
              </w:r>
              <w:r w:rsidRPr="002B605E">
                <w:lastRenderedPageBreak/>
                <w:t xml:space="preserve">vilken regel som ej efterföljts. </w:t>
              </w:r>
            </w:ins>
          </w:p>
          <w:p w14:paraId="03821D9D" w14:textId="77777777" w:rsidR="004858FF" w:rsidRDefault="004858FF" w:rsidP="004858FF">
            <w:pPr>
              <w:rPr>
                <w:ins w:id="1560" w:author="Björn Genfors" w:date="2014-03-31T13:42:00Z"/>
              </w:rPr>
            </w:pPr>
          </w:p>
          <w:p w14:paraId="3AF4BCBE" w14:textId="2028EB95" w:rsidR="00185B9E" w:rsidRPr="004858FF" w:rsidRDefault="004858FF" w:rsidP="0039059D">
            <w:pPr>
              <w:rPr>
                <w:ins w:id="1561" w:author="Björn Genfors" w:date="2014-03-31T13:41:00Z"/>
                <w:rPrChange w:id="1562" w:author="Björn Genfors" w:date="2014-03-31T13:42:00Z">
                  <w:rPr>
                    <w:ins w:id="1563" w:author="Björn Genfors" w:date="2014-03-31T13:41:00Z"/>
                    <w:highlight w:val="yellow"/>
                  </w:rPr>
                </w:rPrChange>
              </w:rPr>
            </w:pPr>
            <w:ins w:id="1564" w:author="Björn Genfors" w:date="2014-03-31T13:42:00Z">
              <w:r w:rsidRPr="002B605E">
                <w:t>En omsändning av information kommer att ge samma fel.</w:t>
              </w:r>
            </w:ins>
          </w:p>
        </w:tc>
      </w:tr>
      <w:tr w:rsidR="004858FF" w:rsidRPr="004858FF" w14:paraId="0A96CA7D" w14:textId="77777777" w:rsidTr="004858FF">
        <w:trPr>
          <w:ins w:id="1565" w:author="Björn Genfors" w:date="2014-03-31T13:41:00Z"/>
        </w:trPr>
        <w:tc>
          <w:tcPr>
            <w:tcW w:w="1843" w:type="dxa"/>
          </w:tcPr>
          <w:p w14:paraId="55119B55" w14:textId="2A70D3B2" w:rsidR="00185B9E" w:rsidRPr="004858FF" w:rsidRDefault="004858FF" w:rsidP="0039059D">
            <w:pPr>
              <w:rPr>
                <w:ins w:id="1566" w:author="Björn Genfors" w:date="2014-03-31T13:41:00Z"/>
                <w:rPrChange w:id="1567" w:author="Björn Genfors" w:date="2014-03-31T13:42:00Z">
                  <w:rPr>
                    <w:ins w:id="1568" w:author="Björn Genfors" w:date="2014-03-31T13:41:00Z"/>
                    <w:highlight w:val="yellow"/>
                  </w:rPr>
                </w:rPrChange>
              </w:rPr>
            </w:pPr>
            <w:ins w:id="1569" w:author="Björn Genfors" w:date="2014-03-31T13:42:00Z">
              <w:r>
                <w:lastRenderedPageBreak/>
                <w:t>Transformation</w:t>
              </w:r>
            </w:ins>
            <w:ins w:id="1570" w:author="Björn Genfors" w:date="2014-03-31T13:43:00Z">
              <w:r>
                <w:t>sfel</w:t>
              </w:r>
            </w:ins>
          </w:p>
        </w:tc>
        <w:tc>
          <w:tcPr>
            <w:tcW w:w="2693" w:type="dxa"/>
          </w:tcPr>
          <w:p w14:paraId="1F80E6FE" w14:textId="14949354" w:rsidR="00185B9E" w:rsidRPr="004858FF" w:rsidRDefault="004858FF" w:rsidP="0039059D">
            <w:pPr>
              <w:rPr>
                <w:ins w:id="1571" w:author="Björn Genfors" w:date="2014-03-31T13:41:00Z"/>
                <w:rPrChange w:id="1572" w:author="Björn Genfors" w:date="2014-03-31T13:42:00Z">
                  <w:rPr>
                    <w:ins w:id="1573" w:author="Björn Genfors" w:date="2014-03-31T13:41:00Z"/>
                    <w:highlight w:val="yellow"/>
                  </w:rPr>
                </w:rPrChange>
              </w:rPr>
            </w:pPr>
            <w:ins w:id="1574" w:author="Björn Genfors" w:date="2014-03-31T13:42:00Z">
              <w:r w:rsidRPr="002B605E">
                <w:t>TRANSFORMATION_ERROR</w:t>
              </w:r>
            </w:ins>
          </w:p>
        </w:tc>
        <w:tc>
          <w:tcPr>
            <w:tcW w:w="5152" w:type="dxa"/>
          </w:tcPr>
          <w:p w14:paraId="448C08F0" w14:textId="77777777" w:rsidR="004858FF" w:rsidRPr="002B605E" w:rsidRDefault="004858FF" w:rsidP="004858FF">
            <w:pPr>
              <w:rPr>
                <w:ins w:id="1575" w:author="Björn Genfors" w:date="2014-03-31T13:42:00Z"/>
              </w:rPr>
            </w:pPr>
            <w:ins w:id="1576" w:author="Björn Genfors" w:date="2014-03-31T13:42:00Z">
              <w:r w:rsidRPr="002B605E">
                <w:t xml:space="preserve">Informationsmängden som skickats kan ej översättas till mottagande systems format. Denna felkod kan uppträda i inledande tester av tjänstekontrakten och skall ej finnas vid produktionsklara system. </w:t>
              </w:r>
            </w:ins>
          </w:p>
          <w:p w14:paraId="4B3FB9ED" w14:textId="77777777" w:rsidR="004858FF" w:rsidRDefault="004858FF" w:rsidP="004858FF">
            <w:pPr>
              <w:rPr>
                <w:ins w:id="1577" w:author="Björn Genfors" w:date="2014-03-31T13:42:00Z"/>
              </w:rPr>
            </w:pPr>
          </w:p>
          <w:p w14:paraId="2F2A7352" w14:textId="040B9DD2" w:rsidR="00185B9E" w:rsidRPr="004858FF" w:rsidRDefault="004858FF" w:rsidP="0039059D">
            <w:pPr>
              <w:rPr>
                <w:ins w:id="1578" w:author="Björn Genfors" w:date="2014-03-31T13:41:00Z"/>
                <w:rPrChange w:id="1579" w:author="Björn Genfors" w:date="2014-03-31T13:42:00Z">
                  <w:rPr>
                    <w:ins w:id="1580" w:author="Björn Genfors" w:date="2014-03-31T13:41:00Z"/>
                    <w:highlight w:val="yellow"/>
                  </w:rPr>
                </w:rPrChange>
              </w:rPr>
            </w:pPr>
            <w:ins w:id="1581" w:author="Björn Genfors" w:date="2014-03-31T13:42:00Z">
              <w:r w:rsidRPr="002B605E">
                <w:t>En omsändning av inform</w:t>
              </w:r>
              <w:r>
                <w:t xml:space="preserve">ation kommer att ge samma fel. </w:t>
              </w:r>
            </w:ins>
          </w:p>
        </w:tc>
      </w:tr>
      <w:tr w:rsidR="00185B9E" w:rsidRPr="004858FF" w14:paraId="31A516FA"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582"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583" w:author="Björn Genfors" w:date="2014-03-31T13:41:00Z"/>
          <w:trPrChange w:id="1584" w:author="Björn Genfors" w:date="2014-03-31T13:42:00Z">
            <w:trPr>
              <w:gridAfter w:val="0"/>
            </w:trPr>
          </w:trPrChange>
        </w:trPr>
        <w:tc>
          <w:tcPr>
            <w:tcW w:w="1843" w:type="dxa"/>
            <w:tcPrChange w:id="1585" w:author="Björn Genfors" w:date="2014-03-31T13:42:00Z">
              <w:tcPr>
                <w:tcW w:w="2268" w:type="dxa"/>
                <w:gridSpan w:val="3"/>
              </w:tcPr>
            </w:tcPrChange>
          </w:tcPr>
          <w:p w14:paraId="678F6560" w14:textId="5FEC6378" w:rsidR="00185B9E" w:rsidRPr="004858FF" w:rsidRDefault="004858FF" w:rsidP="0039059D">
            <w:pPr>
              <w:rPr>
                <w:ins w:id="1586" w:author="Björn Genfors" w:date="2014-03-31T13:41:00Z"/>
                <w:rPrChange w:id="1587" w:author="Björn Genfors" w:date="2014-03-31T13:42:00Z">
                  <w:rPr>
                    <w:ins w:id="1588" w:author="Björn Genfors" w:date="2014-03-31T13:41:00Z"/>
                    <w:highlight w:val="yellow"/>
                  </w:rPr>
                </w:rPrChange>
              </w:rPr>
            </w:pPr>
            <w:ins w:id="1589" w:author="Björn Genfors" w:date="2014-03-31T13:43:00Z">
              <w:r>
                <w:t>Applikationsfel</w:t>
              </w:r>
            </w:ins>
          </w:p>
        </w:tc>
        <w:tc>
          <w:tcPr>
            <w:tcW w:w="2693" w:type="dxa"/>
            <w:tcPrChange w:id="1590" w:author="Björn Genfors" w:date="2014-03-31T13:42:00Z">
              <w:tcPr>
                <w:tcW w:w="4154" w:type="dxa"/>
                <w:gridSpan w:val="2"/>
              </w:tcPr>
            </w:tcPrChange>
          </w:tcPr>
          <w:p w14:paraId="0330FF40" w14:textId="4C243ABF" w:rsidR="00185B9E" w:rsidRPr="004858FF" w:rsidRDefault="004858FF" w:rsidP="0039059D">
            <w:pPr>
              <w:rPr>
                <w:ins w:id="1591" w:author="Björn Genfors" w:date="2014-03-31T13:41:00Z"/>
                <w:rPrChange w:id="1592" w:author="Björn Genfors" w:date="2014-03-31T13:42:00Z">
                  <w:rPr>
                    <w:ins w:id="1593" w:author="Björn Genfors" w:date="2014-03-31T13:41:00Z"/>
                    <w:highlight w:val="yellow"/>
                  </w:rPr>
                </w:rPrChange>
              </w:rPr>
            </w:pPr>
            <w:ins w:id="1594" w:author="Björn Genfors" w:date="2014-03-31T13:43:00Z">
              <w:r>
                <w:t>APPLICATION_ERROR</w:t>
              </w:r>
            </w:ins>
          </w:p>
        </w:tc>
        <w:tc>
          <w:tcPr>
            <w:tcW w:w="5152" w:type="dxa"/>
            <w:tcPrChange w:id="1595" w:author="Björn Genfors" w:date="2014-03-31T13:42:00Z">
              <w:tcPr>
                <w:tcW w:w="3266" w:type="dxa"/>
              </w:tcPr>
            </w:tcPrChange>
          </w:tcPr>
          <w:p w14:paraId="05FE4087" w14:textId="77777777" w:rsidR="004858FF" w:rsidRPr="002B605E" w:rsidRDefault="004858FF" w:rsidP="004858FF">
            <w:pPr>
              <w:rPr>
                <w:ins w:id="1596" w:author="Björn Genfors" w:date="2014-03-31T13:43:00Z"/>
              </w:rPr>
            </w:pPr>
            <w:ins w:id="1597" w:author="Björn Genfors" w:date="2014-03-31T13:43:00Z">
              <w:r w:rsidRPr="002B605E">
                <w:t xml:space="preserve">Ett fel inträffade när informationen togs emot av det mottagande systemet. Denna felkod skickas av det mottagande systemet och mer information om felet skall skickas i fältet </w:t>
              </w:r>
              <w:r>
                <w:t>result.message</w:t>
              </w:r>
              <w:r w:rsidRPr="002B605E">
                <w:t xml:space="preserve">. </w:t>
              </w:r>
            </w:ins>
          </w:p>
          <w:p w14:paraId="05FE1E7D" w14:textId="77777777" w:rsidR="004858FF" w:rsidRPr="002B605E" w:rsidRDefault="004858FF" w:rsidP="004858FF">
            <w:pPr>
              <w:rPr>
                <w:ins w:id="1598" w:author="Björn Genfors" w:date="2014-03-31T13:43:00Z"/>
              </w:rPr>
            </w:pPr>
          </w:p>
          <w:p w14:paraId="09BCF8E5" w14:textId="068CDCA2" w:rsidR="00185B9E" w:rsidRPr="004858FF" w:rsidRDefault="004858FF" w:rsidP="0039059D">
            <w:pPr>
              <w:rPr>
                <w:ins w:id="1599" w:author="Björn Genfors" w:date="2014-03-31T13:41:00Z"/>
                <w:rPrChange w:id="1600" w:author="Björn Genfors" w:date="2014-03-31T13:42:00Z">
                  <w:rPr>
                    <w:ins w:id="1601" w:author="Björn Genfors" w:date="2014-03-31T13:41:00Z"/>
                    <w:highlight w:val="yellow"/>
                  </w:rPr>
                </w:rPrChange>
              </w:rPr>
            </w:pPr>
            <w:ins w:id="1602" w:author="Björn Genfors" w:date="2014-03-31T13:43:00Z">
              <w:r w:rsidRPr="002B605E">
                <w:t>En omsändning av informationen kan</w:t>
              </w:r>
              <w:r>
                <w:t xml:space="preserve"> lyckas beroende på typ av fel som anges i result.subCode.</w:t>
              </w:r>
            </w:ins>
          </w:p>
        </w:tc>
      </w:tr>
      <w:tr w:rsidR="00185B9E" w14:paraId="43AD04AF"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603"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604" w:author="Björn Genfors" w:date="2014-03-31T13:41:00Z"/>
          <w:trPrChange w:id="1605" w:author="Björn Genfors" w:date="2014-03-31T13:42:00Z">
            <w:trPr>
              <w:gridAfter w:val="0"/>
            </w:trPr>
          </w:trPrChange>
        </w:trPr>
        <w:tc>
          <w:tcPr>
            <w:tcW w:w="1843" w:type="dxa"/>
            <w:tcPrChange w:id="1606" w:author="Björn Genfors" w:date="2014-03-31T13:42:00Z">
              <w:tcPr>
                <w:tcW w:w="2268" w:type="dxa"/>
                <w:gridSpan w:val="3"/>
              </w:tcPr>
            </w:tcPrChange>
          </w:tcPr>
          <w:p w14:paraId="256F3E9E" w14:textId="324FEF5B" w:rsidR="00185B9E" w:rsidRPr="004858FF" w:rsidRDefault="004858FF" w:rsidP="0039059D">
            <w:pPr>
              <w:rPr>
                <w:ins w:id="1607" w:author="Björn Genfors" w:date="2014-03-31T13:41:00Z"/>
                <w:rPrChange w:id="1608" w:author="Björn Genfors" w:date="2014-03-31T13:42:00Z">
                  <w:rPr>
                    <w:ins w:id="1609" w:author="Björn Genfors" w:date="2014-03-31T13:41:00Z"/>
                    <w:highlight w:val="yellow"/>
                  </w:rPr>
                </w:rPrChange>
              </w:rPr>
            </w:pPr>
            <w:ins w:id="1610" w:author="Björn Genfors" w:date="2014-03-31T13:43:00Z">
              <w:r>
                <w:t>Tekniskt fel</w:t>
              </w:r>
            </w:ins>
          </w:p>
        </w:tc>
        <w:tc>
          <w:tcPr>
            <w:tcW w:w="2693" w:type="dxa"/>
            <w:tcPrChange w:id="1611" w:author="Björn Genfors" w:date="2014-03-31T13:42:00Z">
              <w:tcPr>
                <w:tcW w:w="4154" w:type="dxa"/>
                <w:gridSpan w:val="2"/>
              </w:tcPr>
            </w:tcPrChange>
          </w:tcPr>
          <w:p w14:paraId="37C1FAC5" w14:textId="29673229" w:rsidR="00185B9E" w:rsidRPr="004858FF" w:rsidRDefault="004858FF" w:rsidP="0039059D">
            <w:pPr>
              <w:rPr>
                <w:ins w:id="1612" w:author="Björn Genfors" w:date="2014-03-31T13:41:00Z"/>
                <w:rPrChange w:id="1613" w:author="Björn Genfors" w:date="2014-03-31T13:42:00Z">
                  <w:rPr>
                    <w:ins w:id="1614" w:author="Björn Genfors" w:date="2014-03-31T13:41:00Z"/>
                    <w:highlight w:val="yellow"/>
                  </w:rPr>
                </w:rPrChange>
              </w:rPr>
            </w:pPr>
            <w:ins w:id="1615" w:author="Björn Genfors" w:date="2014-03-31T13:43:00Z">
              <w:r w:rsidRPr="002B605E">
                <w:t>TECHNICAL_ERROR</w:t>
              </w:r>
            </w:ins>
          </w:p>
        </w:tc>
        <w:tc>
          <w:tcPr>
            <w:tcW w:w="5152" w:type="dxa"/>
            <w:tcPrChange w:id="1616" w:author="Björn Genfors" w:date="2014-03-31T13:42:00Z">
              <w:tcPr>
                <w:tcW w:w="3266" w:type="dxa"/>
              </w:tcPr>
            </w:tcPrChange>
          </w:tcPr>
          <w:p w14:paraId="0C43BDC5" w14:textId="77777777" w:rsidR="004858FF" w:rsidRPr="002B605E" w:rsidRDefault="004858FF" w:rsidP="004858FF">
            <w:pPr>
              <w:rPr>
                <w:ins w:id="1617" w:author="Björn Genfors" w:date="2014-03-31T13:43:00Z"/>
              </w:rPr>
            </w:pPr>
            <w:ins w:id="1618" w:author="Björn Genfors" w:date="2014-03-31T13:43:00Z">
              <w:r w:rsidRPr="002B605E">
                <w:t xml:space="preserve">Ett fel inträffade som inte har med skickad information att göra. Denna typ av fel kan fås om </w:t>
              </w:r>
            </w:ins>
          </w:p>
          <w:p w14:paraId="1DD3EFAE" w14:textId="77777777" w:rsidR="004858FF" w:rsidRPr="002B605E" w:rsidRDefault="004858FF" w:rsidP="004858FF">
            <w:pPr>
              <w:rPr>
                <w:ins w:id="1619" w:author="Björn Genfors" w:date="2014-03-31T13:43:00Z"/>
              </w:rPr>
            </w:pPr>
            <w:ins w:id="1620" w:author="Björn Genfors" w:date="2014-03-31T13:43:00Z">
              <w:r w:rsidRPr="002B605E">
                <w:t xml:space="preserve">mottagande system ej svarar (time-out) eller liknande fel. </w:t>
              </w:r>
            </w:ins>
          </w:p>
          <w:p w14:paraId="669EBA21" w14:textId="77777777" w:rsidR="004858FF" w:rsidRPr="002B605E" w:rsidRDefault="004858FF" w:rsidP="004858FF">
            <w:pPr>
              <w:rPr>
                <w:ins w:id="1621" w:author="Björn Genfors" w:date="2014-03-31T13:43:00Z"/>
              </w:rPr>
            </w:pPr>
          </w:p>
          <w:p w14:paraId="27BE1EB6" w14:textId="4A1372CE" w:rsidR="00185B9E" w:rsidRPr="004858FF" w:rsidRDefault="004858FF" w:rsidP="0039059D">
            <w:pPr>
              <w:rPr>
                <w:ins w:id="1622" w:author="Björn Genfors" w:date="2014-03-31T13:41:00Z"/>
                <w:rPrChange w:id="1623" w:author="Björn Genfors" w:date="2014-03-31T13:42:00Z">
                  <w:rPr>
                    <w:ins w:id="1624" w:author="Björn Genfors" w:date="2014-03-31T13:41:00Z"/>
                    <w:highlight w:val="yellow"/>
                  </w:rPr>
                </w:rPrChange>
              </w:rPr>
            </w:pPr>
            <w:ins w:id="1625" w:author="Björn Genfors" w:date="2014-03-31T13:43:00Z">
              <w:r w:rsidRPr="002B605E">
                <w:t xml:space="preserve">En omsändning av informationen bör göras enligt ett förutbestämt schema, dock </w:t>
              </w:r>
              <w:r>
                <w:t>med ett begränsat antal försök.</w:t>
              </w:r>
            </w:ins>
          </w:p>
        </w:tc>
      </w:tr>
    </w:tbl>
    <w:p w14:paraId="6C824230" w14:textId="77777777" w:rsidR="007F22B3" w:rsidRPr="00CC412F" w:rsidRDefault="007F22B3" w:rsidP="003A6D72"/>
    <w:p w14:paraId="1F1C35DA" w14:textId="77777777" w:rsidR="007C5E55" w:rsidRPr="00CC412F" w:rsidRDefault="007C5E55" w:rsidP="007C5E55">
      <w:pPr>
        <w:pStyle w:val="Heading4"/>
      </w:pPr>
      <w:bookmarkStart w:id="1626" w:name="_Ref384036494"/>
      <w:r w:rsidRPr="00CC412F">
        <w:t>Tekniska fel</w:t>
      </w:r>
      <w:bookmarkEnd w:id="1626"/>
    </w:p>
    <w:p w14:paraId="21994F8A" w14:textId="77777777" w:rsidR="00FD36F1" w:rsidRDefault="00FD36F1" w:rsidP="00FD36F1">
      <w:pPr>
        <w:rPr>
          <w:ins w:id="1627" w:author="Björn Genfors" w:date="2014-03-31T13:39:00Z"/>
        </w:rPr>
      </w:pPr>
      <w:ins w:id="1628" w:author="Björn Genfors" w:date="2014-03-31T13:39:00Z">
        <w:r w:rsidRPr="00901567">
          <w:t>Vid ett tekniskt fel levereras ett generellt undantag (SOAP-Exception).</w:t>
        </w:r>
        <w:r>
          <w:t xml:space="preserve"> </w:t>
        </w:r>
        <w:r w:rsidRPr="00901567">
          <w:t>Exempel på detta kan vara deadlock i databasen eller följd</w:t>
        </w:r>
        <w:r>
          <w:t xml:space="preserve">effekter av programmeringsfel. </w:t>
        </w:r>
        <w:r w:rsidRPr="00901567">
          <w:t>Tekniska fel får inte förmedla personuppgifter. Istället rekommenderas att ett log-id förmedlas, som ger möjlighet för tjänsteproducentens förvaltning att bistå tjänstekonsumentens förvaltning med felsökning.</w:t>
        </w:r>
        <w:r>
          <w:t xml:space="preserve"> Ett log-id bör vara en UUID.</w:t>
        </w:r>
      </w:ins>
    </w:p>
    <w:p w14:paraId="1164894E" w14:textId="41FCFD97" w:rsidR="00B0697D" w:rsidRPr="00CC412F" w:rsidDel="00FD36F1" w:rsidRDefault="00B0697D" w:rsidP="003A6D72">
      <w:pPr>
        <w:rPr>
          <w:del w:id="1629" w:author="Björn Genfors" w:date="2014-03-31T13:39:00Z"/>
        </w:rPr>
      </w:pPr>
      <w:del w:id="1630" w:author="Björn Genfors" w:date="2014-03-31T13:39: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58F43A6B" w14:textId="77777777" w:rsidR="00B0697D" w:rsidRPr="00CC412F" w:rsidRDefault="00B0697D" w:rsidP="003A6D72"/>
    <w:p w14:paraId="03C2254E" w14:textId="77777777" w:rsidR="007C5E55" w:rsidRPr="00CC412F" w:rsidRDefault="007C5E55" w:rsidP="007C5E55">
      <w:pPr>
        <w:pStyle w:val="Heading3"/>
      </w:pPr>
      <w:bookmarkStart w:id="1631" w:name="_Toc258218954"/>
      <w:r w:rsidRPr="00CC412F">
        <w:t>Krav på en tjänstekonsument</w:t>
      </w:r>
      <w:bookmarkEnd w:id="1631"/>
    </w:p>
    <w:p w14:paraId="4A1DCE71" w14:textId="77777777" w:rsidR="007C5E55" w:rsidRPr="00CC412F" w:rsidRDefault="007C5E55" w:rsidP="007C5E55">
      <w:pPr>
        <w:pStyle w:val="Heading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Heading4"/>
      </w:pPr>
      <w:r w:rsidRPr="00CC412F">
        <w:t>Tekniska fel</w:t>
      </w:r>
    </w:p>
    <w:p w14:paraId="0B95DE04" w14:textId="6FE268B3" w:rsidR="00FD36F1" w:rsidRDefault="00FD36F1" w:rsidP="00FD36F1">
      <w:pPr>
        <w:rPr>
          <w:ins w:id="1632" w:author="Björn Genfors" w:date="2014-03-31T13:44:00Z"/>
        </w:rPr>
      </w:pPr>
      <w:ins w:id="1633" w:author="Björn Genfors" w:date="2014-03-31T13:38:00Z">
        <w:r w:rsidRPr="00E146AE">
          <w:t>Tekniska fel definieras med en text och en kod i ett SOAP-Exception. Koden rekommenderas vara ett log-id enligt</w:t>
        </w:r>
      </w:ins>
      <w:ins w:id="1634" w:author="Björn Genfors" w:date="2014-03-31T13:39:00Z">
        <w:r>
          <w:t xml:space="preserve"> </w:t>
        </w:r>
        <w:r>
          <w:fldChar w:fldCharType="begin"/>
        </w:r>
        <w:r>
          <w:instrText xml:space="preserve"> REF _Ref384036494 \r \h </w:instrText>
        </w:r>
      </w:ins>
      <w:r>
        <w:fldChar w:fldCharType="separate"/>
      </w:r>
      <w:ins w:id="1635" w:author="Björn Genfors" w:date="2014-03-31T13:39:00Z">
        <w:r>
          <w:t>4.4.1.2</w:t>
        </w:r>
        <w:r>
          <w:fldChar w:fldCharType="end"/>
        </w:r>
      </w:ins>
      <w:ins w:id="1636" w:author="Björn Genfors" w:date="2014-03-31T13:38:00Z">
        <w:r w:rsidRPr="00E146AE">
          <w:t>. När tekniska fel uppstår p.g.a. att producenten inte är tillgänglig måste konsumenten sända om data vi</w:t>
        </w:r>
        <w:r w:rsidR="001076B3">
          <w:t>d användning av skrivtjänster.</w:t>
        </w:r>
      </w:ins>
    </w:p>
    <w:p w14:paraId="261E426E" w14:textId="063DCAB3" w:rsidR="007C5E55" w:rsidRPr="00CC412F" w:rsidDel="000B0906" w:rsidRDefault="008C41FF" w:rsidP="003A6D72">
      <w:pPr>
        <w:rPr>
          <w:del w:id="1637" w:author="Björn Genfors" w:date="2014-03-28T14:25:00Z"/>
        </w:rPr>
      </w:pPr>
      <w:del w:id="1638" w:author="Björn Genfors" w:date="2014-03-31T13:38:00Z">
        <w:r w:rsidRPr="00CC412F" w:rsidDel="00FD36F1">
          <w:lastRenderedPageBreak/>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00665E9D" w14:textId="72B7F7E1" w:rsidR="008957E8" w:rsidRPr="00CC412F" w:rsidRDefault="008957E8">
      <w:pPr>
        <w:pStyle w:val="Heading1"/>
        <w:pPrChange w:id="1639" w:author="Björn Genfors" w:date="2014-03-28T13:08:00Z">
          <w:pPr/>
        </w:pPrChange>
      </w:pPr>
      <w:bookmarkStart w:id="1640" w:name="_Toc379448260"/>
      <w:bookmarkStart w:id="1641" w:name="_Toc258218955"/>
      <w:r w:rsidRPr="00CC412F">
        <w:t>Gemensamma informationskomponenter</w:t>
      </w:r>
      <w:bookmarkEnd w:id="1640"/>
      <w:bookmarkEnd w:id="1641"/>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i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1642" w:author="Björn Genfors" w:date="2014-03-28T13:09:00Z"/>
          <w:rFonts w:eastAsia="Times New Roman"/>
          <w:bCs/>
          <w:sz w:val="30"/>
          <w:szCs w:val="28"/>
          <w:rPrChange w:id="1643" w:author="Björn Genfors" w:date="2014-03-28T13:09:00Z">
            <w:rPr>
              <w:del w:id="1644" w:author="Björn Genfors" w:date="2014-03-28T13:09:00Z"/>
            </w:rPr>
          </w:rPrChange>
        </w:rPr>
        <w:pPrChange w:id="1645" w:author="Björn Genfors" w:date="2014-03-28T13:09:00Z">
          <w:pPr/>
        </w:pPrChange>
      </w:pPr>
      <w:ins w:id="1646" w:author="Björn Genfors" w:date="2014-03-28T13:09:00Z">
        <w:r w:rsidRPr="001D07CD">
          <w:t>De gemensamma typerna beskrivs i bilaga/bilagor med namn ”Bilaga_Gemensamma_typer_&lt;version&gt;.pdf”</w:t>
        </w:r>
        <w:r>
          <w:t>. Hänvisad &lt;version&gt; anges vid respektive tjänstekontrakt enligt nedan.</w:t>
        </w:r>
      </w:ins>
      <w:del w:id="1647"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1648" w:author="Björn Genfors" w:date="2014-03-28T13:08:00Z"/>
          <w:rFonts w:eastAsia="Times New Roman"/>
          <w:bCs/>
          <w:sz w:val="30"/>
          <w:szCs w:val="28"/>
        </w:rPr>
      </w:pPr>
      <w:ins w:id="1649" w:author="Björn Genfors" w:date="2014-03-28T13:08:00Z">
        <w:r>
          <w:br w:type="page"/>
        </w:r>
      </w:ins>
    </w:p>
    <w:p w14:paraId="511FB216" w14:textId="16A0DEFE" w:rsidR="007E47C0" w:rsidRPr="00CC412F" w:rsidRDefault="007E47C0" w:rsidP="007E47C0">
      <w:pPr>
        <w:pStyle w:val="Heading1"/>
      </w:pPr>
      <w:bookmarkStart w:id="1650" w:name="_Toc258218956"/>
      <w:r w:rsidRPr="00CC412F">
        <w:lastRenderedPageBreak/>
        <w:t xml:space="preserve">Tjänstedomänens </w:t>
      </w:r>
      <w:bookmarkEnd w:id="1527"/>
      <w:r w:rsidRPr="00CC412F">
        <w:t>meddelandemodeller</w:t>
      </w:r>
      <w:bookmarkEnd w:id="1528"/>
      <w:bookmarkEnd w:id="1650"/>
    </w:p>
    <w:p w14:paraId="47FFE2B7" w14:textId="77777777" w:rsidR="007E47C0" w:rsidRPr="00CC412F" w:rsidRDefault="007E47C0">
      <w:bookmarkStart w:id="1651"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1652" w:name="_Toc357754856"/>
    </w:p>
    <w:p w14:paraId="3EA94F76" w14:textId="76B4061A" w:rsidR="007E47C0" w:rsidRPr="00CC412F" w:rsidRDefault="007E47C0" w:rsidP="007E47C0">
      <w:pPr>
        <w:pStyle w:val="Heading2"/>
      </w:pPr>
      <w:bookmarkStart w:id="1653" w:name="_Toc258218957"/>
      <w:r w:rsidRPr="00CC412F">
        <w:t>V-MIM</w:t>
      </w:r>
      <w:bookmarkEnd w:id="1652"/>
      <w:bookmarkEnd w:id="1653"/>
      <w:r w:rsidRPr="00CC412F">
        <w:t xml:space="preserve"> </w:t>
      </w:r>
    </w:p>
    <w:p w14:paraId="005A3890" w14:textId="770EF3D5" w:rsidR="007E47C0" w:rsidRPr="003A6D72" w:rsidRDefault="0093401A" w:rsidP="003A6D72">
      <w:pPr>
        <w:pStyle w:val="Heading3"/>
      </w:pPr>
      <w:bookmarkStart w:id="1654" w:name="_Toc258218958"/>
      <w:r w:rsidRPr="003A6D72">
        <w:t>GetRefer</w:t>
      </w:r>
      <w:ins w:id="1655" w:author="Khaled Daham" w:date="2014-04-04T08:19:00Z">
        <w:r w:rsidR="00342573">
          <w:t>r</w:t>
        </w:r>
      </w:ins>
      <w:r w:rsidRPr="003A6D72">
        <w:t>a</w:t>
      </w:r>
      <w:del w:id="1656" w:author="Khaled Daham" w:date="2014-04-04T08:19:00Z">
        <w:r w:rsidRPr="003A6D72" w:rsidDel="00342573">
          <w:delText>l</w:delText>
        </w:r>
      </w:del>
      <w:r w:rsidRPr="003A6D72">
        <w:t>lOutcome</w:t>
      </w:r>
      <w:bookmarkEnd w:id="1654"/>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1657" w:author="Björn Genfors" w:date="2014-03-28T14:03:00Z">
        <w:r w:rsidR="00B4296F">
          <w:t>[</w:t>
        </w:r>
        <w:r w:rsidR="00B4296F">
          <w:fldChar w:fldCharType="begin"/>
        </w:r>
        <w:r w:rsidR="00B4296F">
          <w:instrText xml:space="preserve"> REF _Ref383778755 \h </w:instrText>
        </w:r>
      </w:ins>
      <w:r w:rsidR="00B4296F">
        <w:fldChar w:fldCharType="separate"/>
      </w:r>
      <w:ins w:id="1658" w:author="Björn Genfors" w:date="2014-03-31T13:27:00Z">
        <w:r w:rsidR="002F320B">
          <w:t xml:space="preserve">R </w:t>
        </w:r>
        <w:r w:rsidR="002F320B">
          <w:rPr>
            <w:noProof/>
          </w:rPr>
          <w:t>6</w:t>
        </w:r>
      </w:ins>
      <w:ins w:id="1659" w:author="Björn Genfors" w:date="2014-03-28T14:03:00Z">
        <w:r w:rsidR="00B4296F">
          <w:fldChar w:fldCharType="end"/>
        </w:r>
        <w:r w:rsidR="00B4296F">
          <w:t>]</w:t>
        </w:r>
      </w:ins>
      <w:del w:id="1660"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1661" w:author="Björn Genfors" w:date="2014-03-28T13:09:00Z">
        <w:r>
          <w:rPr>
            <w:noProof/>
            <w:spacing w:val="-1"/>
            <w:lang w:val="en-US"/>
            <w:rPrChange w:id="1662" w:author="Unknown">
              <w:rPr>
                <w:noProof/>
                <w:lang w:val="en-US"/>
              </w:rPr>
            </w:rPrChange>
          </w:rPr>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5">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1663" w:author="Björn Genfors" w:date="2014-03-28T13:09:00Z">
        <w:r w:rsidR="00F7750B" w:rsidRPr="003A6D72" w:rsidDel="000B0F50">
          <w:rPr>
            <w:noProof/>
            <w:spacing w:val="-1"/>
            <w:lang w:val="en-US"/>
            <w:rPrChange w:id="1664" w:author="Unknown">
              <w:rPr>
                <w:noProof/>
                <w:lang w:val="en-US"/>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1665" w:author="Björn Genfors" w:date="2014-03-28T13:09:00Z">
              <w:r>
                <w:t>R</w:t>
              </w:r>
            </w:ins>
            <w:del w:id="1666" w:author="Björn Genfors" w:date="2014-03-28T13:10:00Z">
              <w:r w:rsidR="00F7750B" w:rsidRPr="00CC412F" w:rsidDel="000B0F50">
                <w:delText>r</w:delText>
              </w:r>
            </w:del>
            <w:r w:rsidR="00F7750B" w:rsidRPr="00CC412F">
              <w:t>eferralOutcome</w:t>
            </w:r>
            <w:ins w:id="1667"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1668"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t>ReferralOutcomeHeader</w:t>
            </w:r>
            <w:ins w:id="1669"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1670"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1671" w:author="Björn Genfors" w:date="2014-03-28T13:10:00Z">
              <w:r>
                <w:lastRenderedPageBreak/>
                <w:t>R</w:t>
              </w:r>
            </w:ins>
            <w:del w:id="1672" w:author="Björn Genfors" w:date="2014-03-28T13:10:00Z">
              <w:r w:rsidR="00F7750B" w:rsidRPr="00CC412F" w:rsidDel="000B0F50">
                <w:delText>r</w:delText>
              </w:r>
            </w:del>
            <w:r w:rsidR="00F7750B" w:rsidRPr="00CC412F">
              <w:t>eferralOutcomeHeader</w:t>
            </w:r>
            <w:ins w:id="1673"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1674" w:author="Björn Genfors" w:date="2014-03-28T13:11:00Z">
              <w:r w:rsidRPr="00CC412F" w:rsidDel="000B0F50">
                <w:delText>Accountable</w:delText>
              </w:r>
            </w:del>
            <w:r w:rsidRPr="00CC412F">
              <w:t>HealthcareProfessional</w:t>
            </w:r>
            <w:ins w:id="1675"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1676" w:author="Björn Genfors" w:date="2014-03-28T13:11:00Z">
              <w:r w:rsidRPr="00CC412F" w:rsidDel="000B0F50">
                <w:delText>AccountableHealthcareProfessional</w:delText>
              </w:r>
            </w:del>
            <w:ins w:id="1677"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1678" w:author="Björn Genfors" w:date="2014-03-28T13:11:00Z">
              <w:r w:rsidRPr="003A6D72" w:rsidDel="000B0F50">
                <w:delText>AccountableHealthcareProfessional</w:delText>
              </w:r>
            </w:del>
            <w:ins w:id="1679"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1680" w:author="Björn Genfors" w:date="2014-03-28T13:11:00Z">
              <w:r w:rsidRPr="00CC412F" w:rsidDel="000B0F50">
                <w:delText>AccountableHealthcareProfessional</w:delText>
              </w:r>
            </w:del>
            <w:ins w:id="1681"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97353F" w14:paraId="2E5AF03B" w14:textId="77777777" w:rsidTr="00CC412F">
        <w:trPr>
          <w:trHeight w:val="397"/>
        </w:trPr>
        <w:tc>
          <w:tcPr>
            <w:tcW w:w="1809" w:type="dxa"/>
            <w:vAlign w:val="center"/>
          </w:tcPr>
          <w:p w14:paraId="4B7E6C76" w14:textId="1F1EBEFF" w:rsidR="00F7750B" w:rsidRPr="00CC412F" w:rsidRDefault="00F7750B" w:rsidP="00CC412F">
            <w:pPr>
              <w:jc w:val="both"/>
            </w:pPr>
            <w:del w:id="1682" w:author="Björn Genfors" w:date="2014-03-28T13:12:00Z">
              <w:r w:rsidRPr="00CC412F" w:rsidDel="000B0F50">
                <w:delText>HealthcareProfessionalOrgUnit</w:delText>
              </w:r>
            </w:del>
            <w:ins w:id="1683"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1684" w:author="Björn Genfors" w:date="2014-03-28T13:02:00Z">
                  <w:rPr/>
                </w:rPrChange>
              </w:rPr>
            </w:pPr>
            <w:r w:rsidRPr="000B0F50">
              <w:rPr>
                <w:lang w:val="en-US"/>
                <w:rPrChange w:id="1685" w:author="Björn Genfors" w:date="2014-03-28T13:02:00Z">
                  <w:rPr/>
                </w:rPrChange>
              </w:rPr>
              <w:t>referralOutcome/referralOutcomeHeader/accountableHealthcareProfessional/healthcareProfessionalOrgUnit/orgUnitHSAId</w:t>
            </w:r>
          </w:p>
        </w:tc>
      </w:tr>
      <w:tr w:rsidR="00F7750B" w:rsidRPr="0097353F" w14:paraId="44C46C66" w14:textId="77777777" w:rsidTr="00CC412F">
        <w:trPr>
          <w:trHeight w:val="397"/>
        </w:trPr>
        <w:tc>
          <w:tcPr>
            <w:tcW w:w="1809" w:type="dxa"/>
            <w:vAlign w:val="center"/>
          </w:tcPr>
          <w:p w14:paraId="71BED37C" w14:textId="7991F73A" w:rsidR="00F7750B" w:rsidRPr="00CC412F" w:rsidRDefault="00F7750B" w:rsidP="00CC412F">
            <w:pPr>
              <w:jc w:val="both"/>
            </w:pPr>
            <w:del w:id="1686" w:author="Björn Genfors" w:date="2014-03-28T13:12:00Z">
              <w:r w:rsidRPr="00CC412F" w:rsidDel="000B0F50">
                <w:delText>HealthcareProfessionalOrgUnit</w:delText>
              </w:r>
            </w:del>
            <w:ins w:id="1687"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1688" w:author="Björn Genfors" w:date="2014-03-28T13:02:00Z">
                  <w:rPr/>
                </w:rPrChange>
              </w:rPr>
            </w:pPr>
            <w:r w:rsidRPr="000B0F50">
              <w:rPr>
                <w:lang w:val="en-US"/>
                <w:rPrChange w:id="1689" w:author="Björn Genfors" w:date="2014-03-28T13:02:00Z">
                  <w:rPr/>
                </w:rPrChange>
              </w:rPr>
              <w:t>referralOutcome/referralOutcomeHeader/accountableHealthcareProfessional/healthcareProfessionalOrgUnit/orgUnitname</w:t>
            </w:r>
          </w:p>
        </w:tc>
      </w:tr>
      <w:tr w:rsidR="00F7750B" w:rsidRPr="0097353F" w14:paraId="0CA57E1D" w14:textId="77777777" w:rsidTr="00CC412F">
        <w:trPr>
          <w:trHeight w:val="397"/>
        </w:trPr>
        <w:tc>
          <w:tcPr>
            <w:tcW w:w="1809" w:type="dxa"/>
            <w:vAlign w:val="center"/>
          </w:tcPr>
          <w:p w14:paraId="3E7F6ABC" w14:textId="6FC66DEB" w:rsidR="00F7750B" w:rsidRPr="00CC412F" w:rsidRDefault="00F7750B" w:rsidP="00CC412F">
            <w:pPr>
              <w:jc w:val="both"/>
            </w:pPr>
            <w:del w:id="1690" w:author="Björn Genfors" w:date="2014-03-28T13:12:00Z">
              <w:r w:rsidRPr="00CC412F" w:rsidDel="000B0F50">
                <w:delText>HealthcareProfessionalOrgUnit</w:delText>
              </w:r>
            </w:del>
            <w:ins w:id="1691"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1692" w:author="Björn Genfors" w:date="2014-03-28T13:02:00Z">
                  <w:rPr/>
                </w:rPrChange>
              </w:rPr>
            </w:pPr>
            <w:r w:rsidRPr="000B0F50">
              <w:rPr>
                <w:lang w:val="en-US"/>
                <w:rPrChange w:id="1693" w:author="Björn Genfors" w:date="2014-03-28T13:02:00Z">
                  <w:rPr/>
                </w:rPrChange>
              </w:rPr>
              <w:t>referralOutcome/referralOutcomeHeader/accountableHealthcareProfessional/healthcareProfessionalOrgUnit/orgUnitTelecom</w:t>
            </w:r>
          </w:p>
        </w:tc>
      </w:tr>
      <w:tr w:rsidR="00F7750B" w:rsidRPr="0097353F" w14:paraId="3BD85B0B" w14:textId="77777777" w:rsidTr="00CC412F">
        <w:trPr>
          <w:trHeight w:val="397"/>
        </w:trPr>
        <w:tc>
          <w:tcPr>
            <w:tcW w:w="1809" w:type="dxa"/>
            <w:vAlign w:val="center"/>
          </w:tcPr>
          <w:p w14:paraId="43E3D6F5" w14:textId="2A73C855" w:rsidR="00F7750B" w:rsidRPr="00CC412F" w:rsidRDefault="00F7750B" w:rsidP="00CC412F">
            <w:pPr>
              <w:jc w:val="both"/>
            </w:pPr>
            <w:del w:id="1694" w:author="Björn Genfors" w:date="2014-03-28T13:12:00Z">
              <w:r w:rsidRPr="00CC412F" w:rsidDel="000B0F50">
                <w:delText>HealthcareProfessionalOrgUnit</w:delText>
              </w:r>
            </w:del>
            <w:ins w:id="1695"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324F504" w14:textId="77777777" w:rsidR="00F7750B" w:rsidRPr="000B0F50" w:rsidRDefault="00F7750B" w:rsidP="00CC412F">
            <w:pPr>
              <w:jc w:val="both"/>
              <w:rPr>
                <w:lang w:val="en-US"/>
                <w:rPrChange w:id="1696" w:author="Björn Genfors" w:date="2014-03-28T13:02:00Z">
                  <w:rPr/>
                </w:rPrChange>
              </w:rPr>
            </w:pPr>
            <w:r w:rsidRPr="000B0F50">
              <w:rPr>
                <w:lang w:val="en-US"/>
                <w:rPrChange w:id="1697" w:author="Björn Genfors" w:date="2014-03-28T13:02:00Z">
                  <w:rPr/>
                </w:rPrChange>
              </w:rPr>
              <w:t>referralOutcome/referralOutcomeHeader/accountableHealthcareProfessional/healthcareProfessionalOrgUnit/orgUnitEmail</w:t>
            </w:r>
          </w:p>
        </w:tc>
      </w:tr>
      <w:tr w:rsidR="00F7750B" w:rsidRPr="0097353F"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1698" w:author="Björn Genfors" w:date="2014-03-28T13:12:00Z">
              <w:r w:rsidRPr="00CC412F" w:rsidDel="000B0F50">
                <w:delText>HealthcareProfessionalOrgUnit</w:delText>
              </w:r>
            </w:del>
            <w:ins w:id="1699"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1700" w:author="Björn Genfors" w:date="2014-03-28T13:02:00Z">
                  <w:rPr/>
                </w:rPrChange>
              </w:rPr>
            </w:pPr>
            <w:r w:rsidRPr="000B0F50">
              <w:rPr>
                <w:lang w:val="en-US"/>
                <w:rPrChange w:id="1701" w:author="Björn Genfors" w:date="2014-03-28T13:02:00Z">
                  <w:rPr/>
                </w:rPrChange>
              </w:rPr>
              <w:t>referralOutcome/referralOutcomeHeader/accountableHealthcareProfessional/healthcareProfessionalOrgUnit/orgUnitAddress</w:t>
            </w:r>
          </w:p>
        </w:tc>
      </w:tr>
      <w:tr w:rsidR="00F7750B" w:rsidRPr="0097353F" w14:paraId="71ED1098" w14:textId="77777777" w:rsidTr="00CC412F">
        <w:trPr>
          <w:trHeight w:val="397"/>
        </w:trPr>
        <w:tc>
          <w:tcPr>
            <w:tcW w:w="1809" w:type="dxa"/>
            <w:vAlign w:val="center"/>
          </w:tcPr>
          <w:p w14:paraId="40B54D1E" w14:textId="462E3731" w:rsidR="00F7750B" w:rsidRPr="00CC412F" w:rsidRDefault="00F7750B" w:rsidP="00CC412F">
            <w:pPr>
              <w:jc w:val="both"/>
            </w:pPr>
            <w:del w:id="1702" w:author="Björn Genfors" w:date="2014-03-28T13:12:00Z">
              <w:r w:rsidRPr="00CC412F" w:rsidDel="000B0F50">
                <w:delText>HealthcareProfessionalOrgUnit</w:delText>
              </w:r>
            </w:del>
            <w:ins w:id="1703"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1704" w:author="Björn Genfors" w:date="2014-03-28T13:02:00Z">
                  <w:rPr/>
                </w:rPrChange>
              </w:rPr>
            </w:pPr>
            <w:r w:rsidRPr="000B0F50">
              <w:rPr>
                <w:lang w:val="en-US"/>
                <w:rPrChange w:id="1705"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1706" w:author="Björn Genfors" w:date="2014-03-28T13:11:00Z">
              <w:r w:rsidRPr="00CC412F" w:rsidDel="000B0F50">
                <w:delText>AccountableHealthcareProfessional</w:delText>
              </w:r>
            </w:del>
            <w:ins w:id="1707"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1708" w:author="Björn Genfors" w:date="2014-03-28T13:11:00Z">
              <w:r w:rsidRPr="00CC412F" w:rsidDel="000B0F50">
                <w:delText>AccountableHealthcareProfessional</w:delText>
              </w:r>
            </w:del>
            <w:ins w:id="1709" w:author="Björn Genfors" w:date="2014-03-28T13:11:00Z">
              <w:r w:rsidR="000B0F50">
                <w:t>HealthcareProfessionalType</w:t>
              </w:r>
            </w:ins>
            <w:r w:rsidRPr="00CC412F">
              <w:t>.healthcareProfessionalC</w:t>
            </w:r>
            <w:r w:rsidRPr="00CC412F">
              <w:lastRenderedPageBreak/>
              <w:t>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lastRenderedPageBreak/>
              <w:t>LegalAuthenticator</w:t>
            </w:r>
            <w:ins w:id="1710" w:author="Björn Genfors" w:date="2014-03-28T13:13:00Z">
              <w:r w:rsidR="00072FDC">
                <w:t>Type</w:t>
              </w:r>
            </w:ins>
            <w:r w:rsidRPr="00CC412F">
              <w:t>.</w:t>
            </w:r>
            <w:del w:id="1711" w:author="Björn Genfors" w:date="2014-03-28T13:22:00Z">
              <w:r w:rsidRPr="00CC412F" w:rsidDel="006459AE">
                <w:delText>legalAuthenticatorTime</w:delText>
              </w:r>
            </w:del>
            <w:ins w:id="1712"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45A1BECF" w:rsidR="00F7750B" w:rsidRPr="00CC412F" w:rsidRDefault="00F7750B" w:rsidP="0023722C">
            <w:pPr>
              <w:jc w:val="both"/>
            </w:pPr>
            <w:r w:rsidRPr="00CC412F">
              <w:t>referralOutcome/referralOutcomeHeader/legalAuthenticator/</w:t>
            </w:r>
            <w:del w:id="1713" w:author="Björn Genfors" w:date="2014-04-01T21:54:00Z">
              <w:r w:rsidRPr="00CC412F" w:rsidDel="0023722C">
                <w:delText>legalAuthenticatorTime</w:delText>
              </w:r>
            </w:del>
            <w:ins w:id="1714" w:author="Björn Genfors" w:date="2014-04-01T21:54:00Z">
              <w:r w:rsidR="0023722C">
                <w:t>signatureTime</w:t>
              </w:r>
            </w:ins>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1715"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1716" w:author="Björn Genfors" w:date="2014-03-28T13:13:00Z">
              <w:r w:rsidR="00072FDC">
                <w:t>rType</w:t>
              </w:r>
            </w:ins>
            <w:del w:id="1717"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1718"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1719" w:author="Björn Genfors" w:date="2014-03-28T13:13:00Z">
              <w:r w:rsidR="00072FDC">
                <w:t>Type</w:t>
              </w:r>
            </w:ins>
            <w:del w:id="1720" w:author="Björn Genfors" w:date="2014-03-28T13:13:00Z">
              <w:r w:rsidRPr="00CC412F" w:rsidDel="00072FDC">
                <w:delText>.</w:delText>
              </w:r>
            </w:del>
            <w:ins w:id="1721"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1722" w:author="Björn Genfors" w:date="2014-03-28T13:13:00Z">
              <w:r>
                <w:t>R</w:t>
              </w:r>
            </w:ins>
            <w:del w:id="1723" w:author="Björn Genfors" w:date="2014-03-28T13:13:00Z">
              <w:r w:rsidR="00F7750B" w:rsidRPr="00CC412F" w:rsidDel="00072FDC">
                <w:delText>r</w:delText>
              </w:r>
            </w:del>
            <w:r w:rsidR="00F7750B" w:rsidRPr="00CC412F">
              <w:t>eferralOutcomeBody</w:t>
            </w:r>
            <w:ins w:id="1724"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1725" w:author="Björn Genfors" w:date="2014-03-28T13:13:00Z">
              <w:r w:rsidRPr="00CC412F" w:rsidDel="00072FDC">
                <w:delText>referralOutcomeBody</w:delText>
              </w:r>
            </w:del>
            <w:ins w:id="1726" w:author="Björn Genfors" w:date="2014-03-28T13:13:00Z">
              <w:r w:rsidR="00072FDC">
                <w:t>ReferralOutcomeBodyType</w:t>
              </w:r>
            </w:ins>
            <w:r w:rsidRPr="00CC412F">
              <w:t>.referralOutcomeTypeCode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1727" w:author="Björn Genfors" w:date="2014-03-28T13:13:00Z">
              <w:r w:rsidRPr="00CC412F" w:rsidDel="00072FDC">
                <w:delText>referralOutcomeBody</w:delText>
              </w:r>
            </w:del>
            <w:ins w:id="1728"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1729" w:author="Björn Genfors" w:date="2014-03-28T13:13:00Z">
              <w:r w:rsidRPr="00CC412F" w:rsidDel="00072FDC">
                <w:delText>referralOutcomeBody</w:delText>
              </w:r>
            </w:del>
            <w:ins w:id="1730"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1731" w:author="Björn Genfors" w:date="2014-03-28T13:14:00Z">
              <w:r w:rsidRPr="00CC412F" w:rsidDel="00072FDC">
                <w:delText>c</w:delText>
              </w:r>
            </w:del>
            <w:ins w:id="1732" w:author="Björn Genfors" w:date="2014-03-28T13:14:00Z">
              <w:r w:rsidR="00072FDC">
                <w:t>C</w:t>
              </w:r>
            </w:ins>
            <w:r w:rsidRPr="00CC412F">
              <w:t>linicalInformation</w:t>
            </w:r>
            <w:ins w:id="1733"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1734" w:author="Björn Genfors" w:date="2014-03-28T13:14:00Z">
              <w:r>
                <w:t>C</w:t>
              </w:r>
            </w:ins>
            <w:del w:id="1735" w:author="Björn Genfors" w:date="2014-03-28T13:14:00Z">
              <w:r w:rsidR="00F7750B" w:rsidRPr="00CC412F" w:rsidDel="00072FDC">
                <w:delText>c</w:delText>
              </w:r>
            </w:del>
            <w:r w:rsidR="00F7750B" w:rsidRPr="00CC412F">
              <w:t>linicalInformation</w:t>
            </w:r>
            <w:ins w:id="1736"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1737" w:author="Björn Genfors" w:date="2014-03-28T13:14:00Z">
              <w:r w:rsidRPr="00CC412F" w:rsidDel="00072FDC">
                <w:delText>act</w:delText>
              </w:r>
            </w:del>
            <w:ins w:id="1738"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1739" w:author="Björn Genfors" w:date="2014-03-28T13:14:00Z">
              <w:r w:rsidRPr="00CC412F" w:rsidDel="00072FDC">
                <w:delText>act</w:delText>
              </w:r>
            </w:del>
            <w:ins w:id="1740"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1741" w:author="Björn Genfors" w:date="2014-03-28T13:14:00Z">
              <w:r w:rsidRPr="00CC412F" w:rsidDel="00072FDC">
                <w:delText>act</w:delText>
              </w:r>
            </w:del>
            <w:ins w:id="1742"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1743" w:author="Björn Genfors" w:date="2014-03-28T13:14:00Z">
              <w:r w:rsidRPr="00CC412F" w:rsidDel="00072FDC">
                <w:delText>act</w:delText>
              </w:r>
            </w:del>
            <w:ins w:id="1744"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1745" w:author="Björn Genfors" w:date="2014-03-28T13:14:00Z">
              <w:r w:rsidRPr="00CC412F" w:rsidDel="00072FDC">
                <w:delText>act</w:delText>
              </w:r>
            </w:del>
            <w:ins w:id="1746"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1747" w:author="Björn Genfors" w:date="2014-03-28T13:14:00Z">
              <w:r w:rsidRPr="00CC412F" w:rsidDel="00072FDC">
                <w:lastRenderedPageBreak/>
                <w:delText>referral</w:delText>
              </w:r>
            </w:del>
            <w:ins w:id="1748"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1749" w:author="Björn Genfors" w:date="2014-03-28T13:14:00Z">
              <w:r w:rsidRPr="00CC412F" w:rsidDel="00072FDC">
                <w:delText>referral</w:delText>
              </w:r>
            </w:del>
            <w:ins w:id="1750"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1751" w:author="Björn Genfors" w:date="2014-03-28T13:14:00Z">
              <w:r w:rsidRPr="00CC412F" w:rsidDel="00072FDC">
                <w:delText>referral</w:delText>
              </w:r>
            </w:del>
            <w:ins w:id="1752"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1753" w:author="Björn Genfors" w:date="2014-03-28T13:14:00Z">
              <w:r w:rsidRPr="00CC412F" w:rsidDel="00072FDC">
                <w:delText>referral</w:delText>
              </w:r>
            </w:del>
            <w:ins w:id="1754"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23722C" w14:paraId="37C86682" w14:textId="77777777" w:rsidTr="00CC412F">
        <w:trPr>
          <w:trHeight w:val="397"/>
        </w:trPr>
        <w:tc>
          <w:tcPr>
            <w:tcW w:w="1809" w:type="dxa"/>
            <w:vAlign w:val="center"/>
          </w:tcPr>
          <w:p w14:paraId="0ECD505D" w14:textId="636BAF63" w:rsidR="00F7750B" w:rsidRPr="00CC412F" w:rsidRDefault="00F7750B" w:rsidP="00CC412F">
            <w:del w:id="1755" w:author="Björn Genfors" w:date="2014-03-28T13:15:00Z">
              <w:r w:rsidRPr="00CC412F" w:rsidDel="00072FDC">
                <w:delText>referralAuthor</w:delText>
              </w:r>
            </w:del>
            <w:ins w:id="1756"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1757" w:author="Björn Genfors" w:date="2014-03-28T13:02:00Z">
                  <w:rPr>
                    <w:rFonts w:cs="Consolas"/>
                    <w:spacing w:val="-1"/>
                  </w:rPr>
                </w:rPrChange>
              </w:rPr>
            </w:pPr>
            <w:r w:rsidRPr="000B0F50">
              <w:rPr>
                <w:rFonts w:cs="Consolas"/>
                <w:spacing w:val="-1"/>
                <w:lang w:val="en-US"/>
                <w:rPrChange w:id="1758" w:author="Björn Genfors" w:date="2014-03-28T13:02:00Z">
                  <w:rPr>
                    <w:rFonts w:cs="Consolas"/>
                    <w:spacing w:val="-1"/>
                  </w:rPr>
                </w:rPrChange>
              </w:rPr>
              <w:t>referralOutcome/referralOutcomeBody/referral/referralAuthor/authorTime</w:t>
            </w:r>
          </w:p>
        </w:tc>
      </w:tr>
      <w:tr w:rsidR="00F7750B" w:rsidRPr="0023722C" w14:paraId="7D65BB0F" w14:textId="77777777" w:rsidTr="00CC412F">
        <w:trPr>
          <w:trHeight w:val="397"/>
        </w:trPr>
        <w:tc>
          <w:tcPr>
            <w:tcW w:w="1809" w:type="dxa"/>
            <w:vAlign w:val="center"/>
          </w:tcPr>
          <w:p w14:paraId="1E116BFC" w14:textId="35345E61" w:rsidR="00F7750B" w:rsidRPr="00CC412F" w:rsidRDefault="00F7750B" w:rsidP="00CC412F">
            <w:del w:id="1759" w:author="Björn Genfors" w:date="2014-03-28T13:15:00Z">
              <w:r w:rsidRPr="00CC412F" w:rsidDel="00072FDC">
                <w:delText>referralAuthor</w:delText>
              </w:r>
            </w:del>
            <w:ins w:id="1760" w:author="Björn Genfors" w:date="2014-03-28T13:15:00Z">
              <w:r w:rsidR="00072FDC">
                <w:t>ReferralAuthorType</w:t>
              </w:r>
            </w:ins>
            <w:r w:rsidRPr="00CC412F">
              <w:t>.healthcareProfessionalHSAId</w:t>
            </w:r>
          </w:p>
        </w:tc>
        <w:tc>
          <w:tcPr>
            <w:tcW w:w="2977" w:type="dxa"/>
            <w:vAlign w:val="center"/>
          </w:tcPr>
          <w:p w14:paraId="1D686576" w14:textId="77777777" w:rsidR="00F7750B" w:rsidRPr="00CC412F" w:rsidRDefault="00F7750B" w:rsidP="00CC412F">
            <w:r w:rsidRPr="00CC412F">
              <w:rPr>
                <w:rFonts w:cs="Arial"/>
                <w:spacing w:val="-1"/>
              </w:rPr>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1761" w:author="Björn Genfors" w:date="2014-03-28T13:02:00Z">
                  <w:rPr>
                    <w:rFonts w:cs="Consolas"/>
                    <w:spacing w:val="-1"/>
                  </w:rPr>
                </w:rPrChange>
              </w:rPr>
            </w:pPr>
            <w:r w:rsidRPr="000B0F50">
              <w:rPr>
                <w:rFonts w:cs="Consolas"/>
                <w:spacing w:val="-1"/>
                <w:lang w:val="en-US"/>
                <w:rPrChange w:id="1762" w:author="Björn Genfors" w:date="2014-03-28T13:02:00Z">
                  <w:rPr>
                    <w:rFonts w:cs="Consolas"/>
                    <w:spacing w:val="-1"/>
                  </w:rPr>
                </w:rPrChange>
              </w:rPr>
              <w:t>referralOutcome/referralOutcomeBody/referral/referralAuthor/healthcareProfessionalHSAId</w:t>
            </w:r>
          </w:p>
        </w:tc>
      </w:tr>
      <w:tr w:rsidR="00F7750B" w:rsidRPr="0023722C" w14:paraId="3145C26F" w14:textId="77777777" w:rsidTr="00CC412F">
        <w:trPr>
          <w:trHeight w:val="397"/>
        </w:trPr>
        <w:tc>
          <w:tcPr>
            <w:tcW w:w="1809" w:type="dxa"/>
            <w:vAlign w:val="center"/>
          </w:tcPr>
          <w:p w14:paraId="42C6237D" w14:textId="35157AEB" w:rsidR="00F7750B" w:rsidRPr="00CC412F" w:rsidRDefault="00F7750B" w:rsidP="00CC412F">
            <w:del w:id="1763" w:author="Björn Genfors" w:date="2014-03-28T13:15:00Z">
              <w:r w:rsidRPr="00CC412F" w:rsidDel="00072FDC">
                <w:delText>referralAuthor</w:delText>
              </w:r>
            </w:del>
            <w:ins w:id="1764"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1765" w:author="Björn Genfors" w:date="2014-03-28T13:02:00Z">
                  <w:rPr>
                    <w:rFonts w:cs="Consolas"/>
                    <w:spacing w:val="-1"/>
                  </w:rPr>
                </w:rPrChange>
              </w:rPr>
            </w:pPr>
            <w:r w:rsidRPr="000B0F50">
              <w:rPr>
                <w:rFonts w:cs="Consolas"/>
                <w:spacing w:val="-1"/>
                <w:lang w:val="en-US"/>
                <w:rPrChange w:id="1766" w:author="Björn Genfors" w:date="2014-03-28T13:02:00Z">
                  <w:rPr>
                    <w:rFonts w:cs="Consolas"/>
                    <w:spacing w:val="-1"/>
                  </w:rPr>
                </w:rPrChange>
              </w:rPr>
              <w:t>referralOutcome/referralOutcomeBody/referral/referralAuthor/healthcareProfessionalName</w:t>
            </w:r>
          </w:p>
        </w:tc>
      </w:tr>
      <w:tr w:rsidR="00F7750B" w:rsidRPr="0023722C" w14:paraId="586DB513" w14:textId="77777777" w:rsidTr="00CC412F">
        <w:trPr>
          <w:trHeight w:val="397"/>
        </w:trPr>
        <w:tc>
          <w:tcPr>
            <w:tcW w:w="1809" w:type="dxa"/>
            <w:vAlign w:val="center"/>
          </w:tcPr>
          <w:p w14:paraId="5C40DC89" w14:textId="14194E62" w:rsidR="00F7750B" w:rsidRPr="00CC412F" w:rsidRDefault="00F7750B" w:rsidP="00CC412F">
            <w:del w:id="1767" w:author="Björn Genfors" w:date="2014-03-28T13:15:00Z">
              <w:r w:rsidRPr="00CC412F" w:rsidDel="00072FDC">
                <w:delText>referralAuthor</w:delText>
              </w:r>
            </w:del>
            <w:ins w:id="1768"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1769" w:author="Björn Genfors" w:date="2014-03-28T13:02:00Z">
                  <w:rPr>
                    <w:rFonts w:cs="Consolas"/>
                    <w:spacing w:val="-1"/>
                  </w:rPr>
                </w:rPrChange>
              </w:rPr>
            </w:pPr>
            <w:r w:rsidRPr="000B0F50">
              <w:rPr>
                <w:rFonts w:cs="Consolas"/>
                <w:spacing w:val="-1"/>
                <w:lang w:val="en-US"/>
                <w:rPrChange w:id="1770" w:author="Björn Genfors" w:date="2014-03-28T13:02:00Z">
                  <w:rPr>
                    <w:rFonts w:cs="Consolas"/>
                    <w:spacing w:val="-1"/>
                  </w:rPr>
                </w:rPrChange>
              </w:rPr>
              <w:t>referralOutcome/referralOutcomeBody/referral/referralAuthor/healthcareProfessionalRoleCode</w:t>
            </w:r>
          </w:p>
        </w:tc>
      </w:tr>
      <w:tr w:rsidR="00F7750B" w:rsidRPr="0023722C" w14:paraId="7F4A5125" w14:textId="77777777" w:rsidTr="00CC412F">
        <w:trPr>
          <w:trHeight w:val="397"/>
        </w:trPr>
        <w:tc>
          <w:tcPr>
            <w:tcW w:w="1809" w:type="dxa"/>
            <w:vAlign w:val="center"/>
          </w:tcPr>
          <w:p w14:paraId="03C874CB" w14:textId="29E0C43E" w:rsidR="00F7750B" w:rsidRPr="00CC412F" w:rsidRDefault="00F7750B" w:rsidP="00CC412F">
            <w:del w:id="1771" w:author="Björn Genfors" w:date="2014-03-28T13:15:00Z">
              <w:r w:rsidRPr="00CC412F" w:rsidDel="00072FDC">
                <w:delText>referralAuthor</w:delText>
              </w:r>
            </w:del>
            <w:ins w:id="1772"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1773" w:author="Björn Genfors" w:date="2014-03-28T13:02:00Z">
                  <w:rPr>
                    <w:rFonts w:cs="Consolas"/>
                    <w:spacing w:val="-1"/>
                  </w:rPr>
                </w:rPrChange>
              </w:rPr>
            </w:pPr>
            <w:r w:rsidRPr="000B0F50">
              <w:rPr>
                <w:rFonts w:cs="Consolas"/>
                <w:spacing w:val="-1"/>
                <w:lang w:val="en-US"/>
                <w:rPrChange w:id="1774" w:author="Björn Genfors" w:date="2014-03-28T13:02:00Z">
                  <w:rPr>
                    <w:rFonts w:cs="Consolas"/>
                    <w:spacing w:val="-1"/>
                  </w:rPr>
                </w:rPrChange>
              </w:rPr>
              <w:t>referralOutcome/referralOutcomeBody/referral/referralAuthor/healthcareProfessionalOrgUnit/orgUnitHSAId</w:t>
            </w:r>
          </w:p>
        </w:tc>
      </w:tr>
      <w:tr w:rsidR="00F7750B" w:rsidRPr="0023722C" w14:paraId="5B3B2CCE" w14:textId="77777777" w:rsidTr="00CC412F">
        <w:trPr>
          <w:trHeight w:val="397"/>
        </w:trPr>
        <w:tc>
          <w:tcPr>
            <w:tcW w:w="1809" w:type="dxa"/>
            <w:vAlign w:val="center"/>
          </w:tcPr>
          <w:p w14:paraId="611805FB" w14:textId="2ED552AB" w:rsidR="00F7750B" w:rsidRPr="00CC412F" w:rsidRDefault="00F7750B" w:rsidP="00CC412F">
            <w:del w:id="1775" w:author="Björn Genfors" w:date="2014-03-28T13:15:00Z">
              <w:r w:rsidRPr="00CC412F" w:rsidDel="00072FDC">
                <w:delText>referralAuthor</w:delText>
              </w:r>
            </w:del>
            <w:ins w:id="1776"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1777" w:author="Björn Genfors" w:date="2014-03-28T13:02:00Z">
                  <w:rPr>
                    <w:rFonts w:cs="Consolas"/>
                    <w:spacing w:val="-1"/>
                  </w:rPr>
                </w:rPrChange>
              </w:rPr>
            </w:pPr>
            <w:r w:rsidRPr="000B0F50">
              <w:rPr>
                <w:rFonts w:cs="Consolas"/>
                <w:spacing w:val="-1"/>
                <w:lang w:val="en-US"/>
                <w:rPrChange w:id="1778" w:author="Björn Genfors" w:date="2014-03-28T13:02:00Z">
                  <w:rPr>
                    <w:rFonts w:cs="Consolas"/>
                    <w:spacing w:val="-1"/>
                  </w:rPr>
                </w:rPrChange>
              </w:rPr>
              <w:t>referralOutcome/referralOutcomeBody/referral/referralAuthor/healthcareProfessionalOrgUnit/orgUnitName</w:t>
            </w:r>
          </w:p>
        </w:tc>
      </w:tr>
      <w:tr w:rsidR="00F7750B" w:rsidRPr="0023722C" w14:paraId="221D7A69" w14:textId="77777777" w:rsidTr="00CC412F">
        <w:trPr>
          <w:trHeight w:val="397"/>
        </w:trPr>
        <w:tc>
          <w:tcPr>
            <w:tcW w:w="1809" w:type="dxa"/>
            <w:vAlign w:val="center"/>
          </w:tcPr>
          <w:p w14:paraId="0832C04B" w14:textId="48D14349" w:rsidR="00F7750B" w:rsidRPr="00CC412F" w:rsidRDefault="00F7750B" w:rsidP="00CC412F">
            <w:del w:id="1779" w:author="Björn Genfors" w:date="2014-03-28T13:15:00Z">
              <w:r w:rsidRPr="00CC412F" w:rsidDel="00072FDC">
                <w:delText>referralAuthor</w:delText>
              </w:r>
            </w:del>
            <w:ins w:id="1780"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1781" w:author="Björn Genfors" w:date="2014-03-28T13:02:00Z">
                  <w:rPr>
                    <w:rFonts w:cs="Consolas"/>
                    <w:spacing w:val="-1"/>
                  </w:rPr>
                </w:rPrChange>
              </w:rPr>
            </w:pPr>
            <w:r w:rsidRPr="000B0F50">
              <w:rPr>
                <w:rFonts w:cs="Consolas"/>
                <w:spacing w:val="-1"/>
                <w:lang w:val="en-US"/>
                <w:rPrChange w:id="1782" w:author="Björn Genfors" w:date="2014-03-28T13:02:00Z">
                  <w:rPr>
                    <w:rFonts w:cs="Consolas"/>
                    <w:spacing w:val="-1"/>
                  </w:rPr>
                </w:rPrChange>
              </w:rPr>
              <w:t>referralOutcome/referralOutcomeBody/referral/referralAuthor/healthcareProfessionalOrgUnit/orgUnitTelecom</w:t>
            </w:r>
          </w:p>
        </w:tc>
      </w:tr>
      <w:tr w:rsidR="00F7750B" w:rsidRPr="0023722C" w14:paraId="29D815AE" w14:textId="77777777" w:rsidTr="00CC412F">
        <w:trPr>
          <w:trHeight w:val="397"/>
        </w:trPr>
        <w:tc>
          <w:tcPr>
            <w:tcW w:w="1809" w:type="dxa"/>
            <w:vAlign w:val="center"/>
          </w:tcPr>
          <w:p w14:paraId="5FEDD121" w14:textId="1F0F2735" w:rsidR="00F7750B" w:rsidRPr="00CC412F" w:rsidRDefault="00F7750B" w:rsidP="00CC412F">
            <w:del w:id="1783" w:author="Björn Genfors" w:date="2014-03-28T13:15:00Z">
              <w:r w:rsidRPr="00CC412F" w:rsidDel="00072FDC">
                <w:delText>referralAuthor</w:delText>
              </w:r>
            </w:del>
            <w:ins w:id="1784"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1785" w:author="Björn Genfors" w:date="2014-03-28T13:02:00Z">
                  <w:rPr>
                    <w:rFonts w:cs="Consolas"/>
                    <w:spacing w:val="-1"/>
                  </w:rPr>
                </w:rPrChange>
              </w:rPr>
            </w:pPr>
            <w:r w:rsidRPr="000B0F50">
              <w:rPr>
                <w:rFonts w:cs="Consolas"/>
                <w:spacing w:val="-1"/>
                <w:lang w:val="en-US"/>
                <w:rPrChange w:id="1786" w:author="Björn Genfors" w:date="2014-03-28T13:02:00Z">
                  <w:rPr>
                    <w:rFonts w:cs="Consolas"/>
                    <w:spacing w:val="-1"/>
                  </w:rPr>
                </w:rPrChange>
              </w:rPr>
              <w:t>referralOutcome/referralOutcomeBody/referral/referralAuthor/healthcareProfessionalOrgUnit/orgUnitEmail</w:t>
            </w:r>
          </w:p>
        </w:tc>
      </w:tr>
      <w:tr w:rsidR="00F7750B" w:rsidRPr="0023722C" w14:paraId="6761E0A0" w14:textId="77777777" w:rsidTr="00CC412F">
        <w:trPr>
          <w:trHeight w:val="397"/>
        </w:trPr>
        <w:tc>
          <w:tcPr>
            <w:tcW w:w="1809" w:type="dxa"/>
            <w:vAlign w:val="center"/>
          </w:tcPr>
          <w:p w14:paraId="61C47FF6" w14:textId="235FCE02" w:rsidR="00F7750B" w:rsidRPr="00CC412F" w:rsidRDefault="00F7750B" w:rsidP="00CC412F">
            <w:del w:id="1787" w:author="Björn Genfors" w:date="2014-03-28T13:15:00Z">
              <w:r w:rsidRPr="00CC412F" w:rsidDel="00072FDC">
                <w:delText>referralAuthor</w:delText>
              </w:r>
            </w:del>
            <w:ins w:id="1788"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1789" w:author="Björn Genfors" w:date="2014-03-28T13:02:00Z">
                  <w:rPr>
                    <w:rFonts w:cs="Consolas"/>
                    <w:spacing w:val="-1"/>
                  </w:rPr>
                </w:rPrChange>
              </w:rPr>
            </w:pPr>
            <w:r w:rsidRPr="000B0F50">
              <w:rPr>
                <w:rFonts w:cs="Consolas"/>
                <w:spacing w:val="-1"/>
                <w:lang w:val="en-US"/>
                <w:rPrChange w:id="1790" w:author="Björn Genfors" w:date="2014-03-28T13:02:00Z">
                  <w:rPr>
                    <w:rFonts w:cs="Consolas"/>
                    <w:spacing w:val="-1"/>
                  </w:rPr>
                </w:rPrChange>
              </w:rPr>
              <w:t>referralOutcome/referralOutcomeBody/referral/referralAuthor/healthcareProfessionalOrgUnit/orgUnitAddress</w:t>
            </w:r>
          </w:p>
        </w:tc>
      </w:tr>
      <w:tr w:rsidR="00F7750B" w:rsidRPr="0023722C" w14:paraId="53543FA6" w14:textId="77777777" w:rsidTr="00CC412F">
        <w:trPr>
          <w:trHeight w:val="397"/>
        </w:trPr>
        <w:tc>
          <w:tcPr>
            <w:tcW w:w="1809" w:type="dxa"/>
            <w:vAlign w:val="center"/>
          </w:tcPr>
          <w:p w14:paraId="30F35A7A" w14:textId="2D6EED95" w:rsidR="00F7750B" w:rsidRPr="003A6D72" w:rsidRDefault="00F7750B" w:rsidP="00CC412F">
            <w:del w:id="1791" w:author="Björn Genfors" w:date="2014-03-28T13:15:00Z">
              <w:r w:rsidRPr="00CC412F" w:rsidDel="00072FDC">
                <w:delText>referralAuthor</w:delText>
              </w:r>
            </w:del>
            <w:ins w:id="1792"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1793" w:author="Björn Genfors" w:date="2014-03-28T13:02:00Z">
                  <w:rPr>
                    <w:rFonts w:cs="Arial"/>
                  </w:rPr>
                </w:rPrChange>
              </w:rPr>
            </w:pPr>
            <w:r w:rsidRPr="000B0F50">
              <w:rPr>
                <w:rFonts w:cs="Consolas"/>
                <w:spacing w:val="-1"/>
                <w:lang w:val="en-US"/>
                <w:rPrChange w:id="1794"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1795" w:author="Björn Genfors" w:date="2014-03-28T13:15:00Z">
              <w:r>
                <w:t>R</w:t>
              </w:r>
            </w:ins>
            <w:del w:id="1796" w:author="Björn Genfors" w:date="2014-03-28T13:15:00Z">
              <w:r w:rsidR="00F7750B" w:rsidRPr="003A6D72" w:rsidDel="00072FDC">
                <w:delText>r</w:delText>
              </w:r>
            </w:del>
            <w:r w:rsidR="00F7750B" w:rsidRPr="003A6D72">
              <w:t>eferral</w:t>
            </w:r>
            <w:ins w:id="1797" w:author="Björn Genfors" w:date="2014-03-28T13:15:00Z">
              <w:r>
                <w:t>Type</w:t>
              </w:r>
            </w:ins>
            <w:r w:rsidR="00F7750B" w:rsidRPr="003A6D72">
              <w:t>.care</w:t>
            </w:r>
            <w:r w:rsidR="00F7750B" w:rsidRPr="003A6D72">
              <w:lastRenderedPageBreak/>
              <w:t>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lastRenderedPageBreak/>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w:t>
            </w:r>
            <w:r w:rsidRPr="003A6D72">
              <w:rPr>
                <w:rFonts w:cs="Consolas"/>
                <w:spacing w:val="-1"/>
              </w:rPr>
              <w:lastRenderedPageBreak/>
              <w:t>rral/careContactId</w:t>
            </w:r>
          </w:p>
        </w:tc>
      </w:tr>
      <w:tr w:rsidR="00323088" w:rsidRPr="00A214E4" w14:paraId="15A129CC" w14:textId="77777777" w:rsidTr="00F823FB">
        <w:trPr>
          <w:trHeight w:val="397"/>
          <w:ins w:id="1798" w:author="Björn Genfors" w:date="2014-03-28T15:58:00Z"/>
        </w:trPr>
        <w:tc>
          <w:tcPr>
            <w:tcW w:w="1809" w:type="dxa"/>
          </w:tcPr>
          <w:p w14:paraId="396BC106" w14:textId="77777777" w:rsidR="00323088" w:rsidRDefault="00323088" w:rsidP="00F823FB">
            <w:pPr>
              <w:rPr>
                <w:ins w:id="1799" w:author="Björn Genfors" w:date="2014-03-28T15:58:00Z"/>
                <w:szCs w:val="20"/>
              </w:rPr>
            </w:pPr>
            <w:ins w:id="1800" w:author="Björn Genfors" w:date="2014-03-28T15:58:00Z">
              <w:r>
                <w:rPr>
                  <w:rFonts w:cs="Arial"/>
                  <w:szCs w:val="20"/>
                </w:rPr>
                <w:lastRenderedPageBreak/>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F823FB">
            <w:pPr>
              <w:rPr>
                <w:ins w:id="1801" w:author="Björn Genfors" w:date="2014-03-28T15:58:00Z"/>
                <w:rFonts w:cs="Arial"/>
                <w:spacing w:val="-1"/>
                <w:szCs w:val="20"/>
              </w:rPr>
            </w:pPr>
            <w:ins w:id="1802"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F823FB">
            <w:pPr>
              <w:rPr>
                <w:ins w:id="1803" w:author="Björn Genfors" w:date="2014-03-28T15:58:00Z"/>
                <w:szCs w:val="20"/>
                <w:lang w:val="en-US"/>
              </w:rPr>
            </w:pPr>
            <w:ins w:id="1804" w:author="Björn Genfors" w:date="2014-03-28T15:58:00Z">
              <w:r>
                <w:rPr>
                  <w:szCs w:val="20"/>
                  <w:lang w:val="en-US"/>
                </w:rPr>
                <w:t>result</w:t>
              </w:r>
            </w:ins>
          </w:p>
        </w:tc>
      </w:tr>
      <w:tr w:rsidR="00323088" w:rsidRPr="00A214E4" w14:paraId="1528BE4E" w14:textId="77777777" w:rsidTr="00F823FB">
        <w:trPr>
          <w:trHeight w:val="397"/>
          <w:ins w:id="1805" w:author="Björn Genfors" w:date="2014-03-28T15:58:00Z"/>
        </w:trPr>
        <w:tc>
          <w:tcPr>
            <w:tcW w:w="1809" w:type="dxa"/>
          </w:tcPr>
          <w:p w14:paraId="62CD3B71" w14:textId="77777777" w:rsidR="00323088" w:rsidRPr="004F7E80" w:rsidRDefault="00323088" w:rsidP="00F823FB">
            <w:pPr>
              <w:rPr>
                <w:ins w:id="1806" w:author="Björn Genfors" w:date="2014-03-28T15:58:00Z"/>
                <w:rFonts w:cs="Arial"/>
                <w:szCs w:val="20"/>
              </w:rPr>
            </w:pPr>
            <w:ins w:id="1807" w:author="Björn Genfors" w:date="2014-03-28T15:58:00Z">
              <w:r>
                <w:rPr>
                  <w:rFonts w:cs="Arial"/>
                  <w:szCs w:val="20"/>
                </w:rPr>
                <w:t>ResultType.</w:t>
              </w:r>
              <w:r w:rsidRPr="004F7E80">
                <w:rPr>
                  <w:rFonts w:cs="Arial"/>
                  <w:szCs w:val="20"/>
                </w:rPr>
                <w:t>resultCode</w:t>
              </w:r>
            </w:ins>
          </w:p>
        </w:tc>
        <w:tc>
          <w:tcPr>
            <w:tcW w:w="2977" w:type="dxa"/>
          </w:tcPr>
          <w:p w14:paraId="766E5110" w14:textId="77777777" w:rsidR="00323088" w:rsidRPr="00A76D6C" w:rsidRDefault="00323088" w:rsidP="00F823FB">
            <w:pPr>
              <w:rPr>
                <w:ins w:id="1808" w:author="Björn Genfors" w:date="2014-03-28T15:58:00Z"/>
                <w:rFonts w:cs="Arial"/>
                <w:spacing w:val="-1"/>
                <w:szCs w:val="20"/>
              </w:rPr>
            </w:pPr>
            <w:ins w:id="1809"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F823FB">
            <w:pPr>
              <w:rPr>
                <w:ins w:id="1810" w:author="Björn Genfors" w:date="2014-03-28T15:58:00Z"/>
                <w:szCs w:val="20"/>
                <w:lang w:val="en-US"/>
              </w:rPr>
            </w:pPr>
            <w:ins w:id="1811" w:author="Björn Genfors" w:date="2014-03-28T15:58:00Z">
              <w:r>
                <w:rPr>
                  <w:rFonts w:cs="Arial"/>
                  <w:szCs w:val="20"/>
                </w:rPr>
                <w:t>result/</w:t>
              </w:r>
              <w:r w:rsidRPr="004F7E80">
                <w:rPr>
                  <w:rFonts w:cs="Arial"/>
                  <w:szCs w:val="20"/>
                </w:rPr>
                <w:t>resultCode</w:t>
              </w:r>
            </w:ins>
          </w:p>
        </w:tc>
      </w:tr>
      <w:tr w:rsidR="00323088" w:rsidRPr="00A214E4" w14:paraId="3B2B8E4D" w14:textId="77777777" w:rsidTr="00F823FB">
        <w:trPr>
          <w:trHeight w:val="397"/>
          <w:ins w:id="1812" w:author="Björn Genfors" w:date="2014-03-28T15:58:00Z"/>
        </w:trPr>
        <w:tc>
          <w:tcPr>
            <w:tcW w:w="1809" w:type="dxa"/>
          </w:tcPr>
          <w:p w14:paraId="571976ED" w14:textId="77777777" w:rsidR="00323088" w:rsidRPr="004F7E80" w:rsidRDefault="00323088" w:rsidP="00F823FB">
            <w:pPr>
              <w:rPr>
                <w:ins w:id="1813" w:author="Björn Genfors" w:date="2014-03-28T15:58:00Z"/>
                <w:rFonts w:cs="Arial"/>
                <w:szCs w:val="20"/>
              </w:rPr>
            </w:pPr>
            <w:ins w:id="1814"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F823FB">
            <w:pPr>
              <w:rPr>
                <w:ins w:id="1815" w:author="Björn Genfors" w:date="2014-03-28T15:58:00Z"/>
                <w:rFonts w:cs="Arial"/>
                <w:spacing w:val="-1"/>
                <w:szCs w:val="20"/>
              </w:rPr>
            </w:pPr>
            <w:ins w:id="1816"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F823FB">
            <w:pPr>
              <w:rPr>
                <w:ins w:id="1817" w:author="Björn Genfors" w:date="2014-03-28T15:58:00Z"/>
                <w:szCs w:val="20"/>
                <w:lang w:val="en-US"/>
              </w:rPr>
            </w:pPr>
            <w:ins w:id="1818" w:author="Björn Genfors" w:date="2014-03-28T15:58:00Z">
              <w:r>
                <w:rPr>
                  <w:rFonts w:cs="Arial"/>
                  <w:szCs w:val="20"/>
                </w:rPr>
                <w:t>result/</w:t>
              </w:r>
              <w:r w:rsidRPr="004F7E80">
                <w:rPr>
                  <w:rFonts w:cs="Arial"/>
                  <w:szCs w:val="20"/>
                </w:rPr>
                <w:t>errorCode</w:t>
              </w:r>
            </w:ins>
          </w:p>
        </w:tc>
      </w:tr>
      <w:tr w:rsidR="00323088" w:rsidRPr="00A214E4" w14:paraId="4F889A2C" w14:textId="77777777" w:rsidTr="00F823FB">
        <w:trPr>
          <w:trHeight w:val="397"/>
          <w:ins w:id="1819" w:author="Björn Genfors" w:date="2014-03-28T15:58:00Z"/>
        </w:trPr>
        <w:tc>
          <w:tcPr>
            <w:tcW w:w="1809" w:type="dxa"/>
          </w:tcPr>
          <w:p w14:paraId="10FEE728" w14:textId="77777777" w:rsidR="00323088" w:rsidRPr="004F7E80" w:rsidRDefault="00323088" w:rsidP="00F823FB">
            <w:pPr>
              <w:rPr>
                <w:ins w:id="1820" w:author="Björn Genfors" w:date="2014-03-28T15:58:00Z"/>
                <w:rFonts w:cs="Arial"/>
                <w:szCs w:val="20"/>
              </w:rPr>
            </w:pPr>
            <w:ins w:id="1821"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F823FB">
            <w:pPr>
              <w:rPr>
                <w:ins w:id="1822" w:author="Björn Genfors" w:date="2014-03-28T15:58:00Z"/>
                <w:rFonts w:cs="Arial"/>
                <w:spacing w:val="-1"/>
                <w:szCs w:val="20"/>
              </w:rPr>
            </w:pPr>
            <w:ins w:id="1823"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F823FB">
            <w:pPr>
              <w:rPr>
                <w:ins w:id="1824" w:author="Björn Genfors" w:date="2014-03-28T15:58:00Z"/>
                <w:szCs w:val="20"/>
              </w:rPr>
            </w:pPr>
            <w:ins w:id="1825" w:author="Björn Genfors" w:date="2014-03-28T15:58:00Z">
              <w:r>
                <w:rPr>
                  <w:rFonts w:cs="Arial"/>
                  <w:szCs w:val="20"/>
                </w:rPr>
                <w:t>result/</w:t>
              </w:r>
              <w:r w:rsidRPr="004F7E80">
                <w:rPr>
                  <w:rFonts w:cs="Arial"/>
                  <w:szCs w:val="20"/>
                </w:rPr>
                <w:t>subcode</w:t>
              </w:r>
            </w:ins>
          </w:p>
        </w:tc>
      </w:tr>
      <w:tr w:rsidR="00323088" w:rsidRPr="00A214E4" w14:paraId="23B2A99E" w14:textId="77777777" w:rsidTr="00F823FB">
        <w:trPr>
          <w:trHeight w:val="397"/>
          <w:ins w:id="1826" w:author="Björn Genfors" w:date="2014-03-28T15:58:00Z"/>
        </w:trPr>
        <w:tc>
          <w:tcPr>
            <w:tcW w:w="1809" w:type="dxa"/>
          </w:tcPr>
          <w:p w14:paraId="468F76A1" w14:textId="77777777" w:rsidR="00323088" w:rsidRPr="004F7E80" w:rsidRDefault="00323088" w:rsidP="00F823FB">
            <w:pPr>
              <w:rPr>
                <w:ins w:id="1827" w:author="Björn Genfors" w:date="2014-03-28T15:58:00Z"/>
                <w:rFonts w:cs="Arial"/>
                <w:szCs w:val="20"/>
              </w:rPr>
            </w:pPr>
            <w:ins w:id="1828"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F823FB">
            <w:pPr>
              <w:rPr>
                <w:ins w:id="1829" w:author="Björn Genfors" w:date="2014-03-28T15:58:00Z"/>
                <w:rFonts w:cs="Arial"/>
                <w:spacing w:val="-1"/>
                <w:szCs w:val="20"/>
              </w:rPr>
            </w:pPr>
            <w:ins w:id="1830"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F823FB">
            <w:pPr>
              <w:rPr>
                <w:ins w:id="1831" w:author="Björn Genfors" w:date="2014-03-28T15:58:00Z"/>
                <w:szCs w:val="20"/>
              </w:rPr>
            </w:pPr>
            <w:ins w:id="1832" w:author="Björn Genfors" w:date="2014-03-28T15:58:00Z">
              <w:r>
                <w:rPr>
                  <w:rFonts w:cs="Arial"/>
                  <w:szCs w:val="20"/>
                </w:rPr>
                <w:t>result/</w:t>
              </w:r>
              <w:r w:rsidRPr="004F7E80">
                <w:rPr>
                  <w:rFonts w:cs="Arial"/>
                  <w:szCs w:val="20"/>
                </w:rPr>
                <w:t>logId</w:t>
              </w:r>
            </w:ins>
          </w:p>
        </w:tc>
      </w:tr>
      <w:tr w:rsidR="00323088" w:rsidRPr="00A214E4" w14:paraId="3060066A" w14:textId="77777777" w:rsidTr="00F823FB">
        <w:trPr>
          <w:trHeight w:val="397"/>
          <w:ins w:id="1833" w:author="Björn Genfors" w:date="2014-03-28T15:58:00Z"/>
        </w:trPr>
        <w:tc>
          <w:tcPr>
            <w:tcW w:w="1809" w:type="dxa"/>
          </w:tcPr>
          <w:p w14:paraId="1821DC95" w14:textId="77777777" w:rsidR="00323088" w:rsidRPr="004F7E80" w:rsidRDefault="00323088" w:rsidP="00F823FB">
            <w:pPr>
              <w:rPr>
                <w:ins w:id="1834" w:author="Björn Genfors" w:date="2014-03-28T15:58:00Z"/>
                <w:rFonts w:cs="Arial"/>
                <w:szCs w:val="20"/>
              </w:rPr>
            </w:pPr>
            <w:ins w:id="1835"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F823FB">
            <w:pPr>
              <w:rPr>
                <w:ins w:id="1836" w:author="Björn Genfors" w:date="2014-03-28T15:58:00Z"/>
                <w:rFonts w:cs="Arial"/>
                <w:spacing w:val="-1"/>
                <w:szCs w:val="20"/>
              </w:rPr>
            </w:pPr>
            <w:ins w:id="1837"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F823FB">
            <w:pPr>
              <w:rPr>
                <w:ins w:id="1838" w:author="Björn Genfors" w:date="2014-03-28T15:58:00Z"/>
                <w:szCs w:val="20"/>
              </w:rPr>
            </w:pPr>
            <w:ins w:id="1839"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1840" w:name="_Toc383076400"/>
      <w:bookmarkStart w:id="1841" w:name="_Toc383084540"/>
      <w:bookmarkStart w:id="1842" w:name="_Toc383098719"/>
      <w:bookmarkStart w:id="1843" w:name="_Toc383101247"/>
      <w:bookmarkStart w:id="1844" w:name="_Toc383101772"/>
      <w:bookmarkStart w:id="1845" w:name="_Toc383102082"/>
      <w:bookmarkEnd w:id="1840"/>
      <w:bookmarkEnd w:id="1841"/>
      <w:bookmarkEnd w:id="1842"/>
      <w:bookmarkEnd w:id="1843"/>
      <w:bookmarkEnd w:id="1844"/>
      <w:bookmarkEnd w:id="1845"/>
      <w:r>
        <w:br w:type="page"/>
      </w:r>
    </w:p>
    <w:p w14:paraId="19DD3784" w14:textId="75D33043" w:rsidR="0093401A" w:rsidRPr="00CC412F" w:rsidRDefault="0093401A" w:rsidP="003A6D72">
      <w:pPr>
        <w:pStyle w:val="Heading3"/>
      </w:pPr>
      <w:bookmarkStart w:id="1846" w:name="_Toc258218959"/>
      <w:r w:rsidRPr="003A6D72">
        <w:lastRenderedPageBreak/>
        <w:t>GetMaternityMedicalHistory</w:t>
      </w:r>
      <w:bookmarkEnd w:id="1846"/>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1847" w:author="Björn Genfors" w:date="2014-03-28T13:15:00Z">
        <w:r>
          <w:rPr>
            <w:noProof/>
            <w:spacing w:val="-1"/>
            <w:lang w:val="en-US"/>
            <w:rPrChange w:id="1848" w:author="Unknown">
              <w:rPr>
                <w:noProof/>
                <w:lang w:val="en-US"/>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7">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1849" w:author="Björn Genfors" w:date="2014-03-28T13:15:00Z">
        <w:r w:rsidR="00F7750B" w:rsidRPr="003A6D72" w:rsidDel="00E825FC">
          <w:rPr>
            <w:noProof/>
            <w:spacing w:val="-1"/>
            <w:lang w:val="en-US"/>
            <w:rPrChange w:id="1850" w:author="Unknown">
              <w:rPr>
                <w:noProof/>
                <w:lang w:val="en-US"/>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1851" w:author="Björn Genfors" w:date="2014-03-28T13:16:00Z">
              <w:r>
                <w:t>M</w:t>
              </w:r>
            </w:ins>
            <w:del w:id="1852" w:author="Björn Genfors" w:date="2014-03-28T13:16:00Z">
              <w:r w:rsidR="00F7750B" w:rsidRPr="00CC412F" w:rsidDel="00E825FC">
                <w:delText>m</w:delText>
              </w:r>
            </w:del>
            <w:r w:rsidR="00F7750B" w:rsidRPr="00CC412F">
              <w:t>aternityMedicalHistory</w:t>
            </w:r>
            <w:ins w:id="1853"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1854"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1855"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1856"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1857" w:author="Björn Genfors" w:date="2014-03-28T13:16:00Z">
              <w:r>
                <w:t>M</w:t>
              </w:r>
            </w:ins>
            <w:del w:id="1858" w:author="Björn Genfors" w:date="2014-03-28T13:16:00Z">
              <w:r w:rsidR="00F7750B" w:rsidRPr="00CC412F" w:rsidDel="00E825FC">
                <w:delText>m</w:delText>
              </w:r>
            </w:del>
            <w:r w:rsidR="00F7750B" w:rsidRPr="00CC412F">
              <w:t>aternityMedicalHistoryHeader</w:t>
            </w:r>
            <w:ins w:id="1859"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1860" w:author="Björn Genfors" w:date="2014-03-28T13:16:00Z">
              <w:r w:rsidRPr="00CC412F" w:rsidDel="00E825FC">
                <w:delText>AccountableHealthcareProfessional</w:delText>
              </w:r>
            </w:del>
            <w:ins w:id="1861" w:author="Björn Genfors" w:date="2014-03-28T13:16:00Z">
              <w:r w:rsidR="00E825FC">
                <w:t>HealthcareProfessionalType</w:t>
              </w:r>
            </w:ins>
            <w:r w:rsidRPr="00CC412F">
              <w:t>.autho</w:t>
            </w:r>
            <w:r w:rsidRPr="00CC412F">
              <w:lastRenderedPageBreak/>
              <w:t>rTime</w:t>
            </w:r>
          </w:p>
        </w:tc>
        <w:tc>
          <w:tcPr>
            <w:tcW w:w="2977" w:type="dxa"/>
            <w:vAlign w:val="center"/>
          </w:tcPr>
          <w:p w14:paraId="7ABF06E6"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0D78AE74" w14:textId="77777777" w:rsidR="00F7750B" w:rsidRPr="00CC412F" w:rsidRDefault="00F7750B" w:rsidP="00CC412F">
            <w:pPr>
              <w:jc w:val="both"/>
            </w:pPr>
            <w:r w:rsidRPr="00CC412F">
              <w:t xml:space="preserve">maternityMedicalHistory/maternityMedicalHistoryHeader/ </w:t>
            </w:r>
            <w:r w:rsidRPr="00CC412F">
              <w:lastRenderedPageBreak/>
              <w:t>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1862" w:author="Björn Genfors" w:date="2014-03-28T13:16:00Z">
              <w:r w:rsidRPr="00CC412F" w:rsidDel="00E825FC">
                <w:lastRenderedPageBreak/>
                <w:delText>AccountableHealthcareProfessional</w:delText>
              </w:r>
            </w:del>
            <w:ins w:id="1863"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1864" w:author="Björn Genfors" w:date="2014-03-28T13:16:00Z">
              <w:r w:rsidRPr="003A6D72" w:rsidDel="00E825FC">
                <w:delText>AccountableHealthcareProfessional</w:delText>
              </w:r>
            </w:del>
            <w:ins w:id="1865"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1866" w:author="Björn Genfors" w:date="2014-03-28T13:16:00Z">
              <w:r w:rsidRPr="00CC412F" w:rsidDel="00E825FC">
                <w:delText>AccountableHealthcareProfessional</w:delText>
              </w:r>
            </w:del>
            <w:ins w:id="1867"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23722C" w14:paraId="3CCBEDD6" w14:textId="77777777" w:rsidTr="00CC412F">
        <w:trPr>
          <w:trHeight w:val="397"/>
        </w:trPr>
        <w:tc>
          <w:tcPr>
            <w:tcW w:w="1809" w:type="dxa"/>
            <w:vAlign w:val="center"/>
          </w:tcPr>
          <w:p w14:paraId="5B96D914" w14:textId="6FFEC6C9" w:rsidR="00F7750B" w:rsidRPr="00CC412F" w:rsidRDefault="00F7750B" w:rsidP="00CC412F">
            <w:pPr>
              <w:jc w:val="both"/>
            </w:pPr>
            <w:del w:id="1868" w:author="Björn Genfors" w:date="2014-03-28T13:17:00Z">
              <w:r w:rsidRPr="00CC412F" w:rsidDel="00E825FC">
                <w:delText>HealthcareProfessionalOrgUnit</w:delText>
              </w:r>
            </w:del>
            <w:ins w:id="1869"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1870" w:author="Björn Genfors" w:date="2014-03-28T13:02:00Z">
                  <w:rPr/>
                </w:rPrChange>
              </w:rPr>
            </w:pPr>
            <w:r w:rsidRPr="000B0F50">
              <w:rPr>
                <w:lang w:val="en-US"/>
                <w:rPrChange w:id="1871" w:author="Björn Genfors" w:date="2014-03-28T13:02:00Z">
                  <w:rPr/>
                </w:rPrChange>
              </w:rPr>
              <w:t>maternityMedicalHistory/maternityMedicalHistoryHeader/accountableHealthcareProfessional/healthcareProfessionalOrgUnit/orgUnitHSAId</w:t>
            </w:r>
          </w:p>
        </w:tc>
      </w:tr>
      <w:tr w:rsidR="00F7750B" w:rsidRPr="0023722C" w14:paraId="3C13780A" w14:textId="77777777" w:rsidTr="00CC412F">
        <w:trPr>
          <w:trHeight w:val="397"/>
        </w:trPr>
        <w:tc>
          <w:tcPr>
            <w:tcW w:w="1809" w:type="dxa"/>
            <w:vAlign w:val="center"/>
          </w:tcPr>
          <w:p w14:paraId="766FF7D7" w14:textId="1C1D0D73" w:rsidR="00F7750B" w:rsidRPr="00CC412F" w:rsidRDefault="00F7750B" w:rsidP="00CC412F">
            <w:pPr>
              <w:jc w:val="both"/>
            </w:pPr>
            <w:del w:id="1872" w:author="Björn Genfors" w:date="2014-03-28T13:17:00Z">
              <w:r w:rsidRPr="00CC412F" w:rsidDel="00E825FC">
                <w:delText>HealthcareProfessionalOrgUnit</w:delText>
              </w:r>
            </w:del>
            <w:ins w:id="1873"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1874" w:author="Björn Genfors" w:date="2014-03-28T13:02:00Z">
                  <w:rPr/>
                </w:rPrChange>
              </w:rPr>
            </w:pPr>
            <w:r w:rsidRPr="000B0F50">
              <w:rPr>
                <w:lang w:val="en-US"/>
                <w:rPrChange w:id="1875" w:author="Björn Genfors" w:date="2014-03-28T13:02:00Z">
                  <w:rPr/>
                </w:rPrChange>
              </w:rPr>
              <w:t>maternityMedicalHistory/maternityMedicalHistoryHeader/accountableHealthcareProfessional/healthcareProfessionalOrgUnit/orgUnitname</w:t>
            </w:r>
          </w:p>
        </w:tc>
      </w:tr>
      <w:tr w:rsidR="00F7750B" w:rsidRPr="0023722C" w14:paraId="71A1B3B3" w14:textId="77777777" w:rsidTr="00CC412F">
        <w:trPr>
          <w:trHeight w:val="397"/>
        </w:trPr>
        <w:tc>
          <w:tcPr>
            <w:tcW w:w="1809" w:type="dxa"/>
            <w:vAlign w:val="center"/>
          </w:tcPr>
          <w:p w14:paraId="51F0FA9D" w14:textId="2199B525" w:rsidR="00F7750B" w:rsidRPr="00CC412F" w:rsidRDefault="00F7750B" w:rsidP="00CC412F">
            <w:pPr>
              <w:jc w:val="both"/>
            </w:pPr>
            <w:del w:id="1876" w:author="Björn Genfors" w:date="2014-03-28T13:17:00Z">
              <w:r w:rsidRPr="00CC412F" w:rsidDel="00E825FC">
                <w:delText>HealthcareProfessionalOrgUnit</w:delText>
              </w:r>
            </w:del>
            <w:ins w:id="1877"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1878" w:author="Björn Genfors" w:date="2014-03-28T13:02:00Z">
                  <w:rPr/>
                </w:rPrChange>
              </w:rPr>
            </w:pPr>
            <w:r w:rsidRPr="000B0F50">
              <w:rPr>
                <w:lang w:val="en-US"/>
                <w:rPrChange w:id="1879" w:author="Björn Genfors" w:date="2014-03-28T13:02:00Z">
                  <w:rPr/>
                </w:rPrChange>
              </w:rPr>
              <w:t>maternityMedicalHistory/maternityMedicalHistoryHeader/accountableHealthcareProfessional/healthcareProfessionalOrgUnit/orgUnitTelecom</w:t>
            </w:r>
          </w:p>
        </w:tc>
      </w:tr>
      <w:tr w:rsidR="00F7750B" w:rsidRPr="0023722C" w14:paraId="3E7725D7" w14:textId="77777777" w:rsidTr="00CC412F">
        <w:trPr>
          <w:trHeight w:val="397"/>
        </w:trPr>
        <w:tc>
          <w:tcPr>
            <w:tcW w:w="1809" w:type="dxa"/>
            <w:vAlign w:val="center"/>
          </w:tcPr>
          <w:p w14:paraId="6377C480" w14:textId="20C7010B" w:rsidR="00F7750B" w:rsidRPr="00CC412F" w:rsidRDefault="00F7750B" w:rsidP="00CC412F">
            <w:pPr>
              <w:jc w:val="both"/>
            </w:pPr>
            <w:del w:id="1880" w:author="Björn Genfors" w:date="2014-03-28T13:17:00Z">
              <w:r w:rsidRPr="00CC412F" w:rsidDel="00E825FC">
                <w:delText>HealthcareProfessionalOrgUnit</w:delText>
              </w:r>
            </w:del>
            <w:ins w:id="1881"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1882" w:author="Björn Genfors" w:date="2014-03-28T13:02:00Z">
                  <w:rPr/>
                </w:rPrChange>
              </w:rPr>
            </w:pPr>
            <w:r w:rsidRPr="000B0F50">
              <w:rPr>
                <w:lang w:val="en-US"/>
                <w:rPrChange w:id="1883" w:author="Björn Genfors" w:date="2014-03-28T13:02:00Z">
                  <w:rPr/>
                </w:rPrChange>
              </w:rPr>
              <w:t>maternityMedicalHistory/maternityMedicalHistoryHeader/accountableHealthcareProfessional/healthcareProfessionalOrgUnit/orgUnitEmail</w:t>
            </w:r>
          </w:p>
        </w:tc>
      </w:tr>
      <w:tr w:rsidR="00F7750B" w:rsidRPr="0023722C"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1884" w:author="Björn Genfors" w:date="2014-03-28T13:17:00Z">
              <w:r w:rsidRPr="00CC412F" w:rsidDel="00E825FC">
                <w:delText>HealthcareProfessionalOrgUnit</w:delText>
              </w:r>
            </w:del>
            <w:ins w:id="1885"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1886" w:author="Björn Genfors" w:date="2014-03-28T13:02:00Z">
                  <w:rPr/>
                </w:rPrChange>
              </w:rPr>
            </w:pPr>
            <w:r w:rsidRPr="000B0F50">
              <w:rPr>
                <w:lang w:val="en-US"/>
                <w:rPrChange w:id="1887" w:author="Björn Genfors" w:date="2014-03-28T13:02:00Z">
                  <w:rPr/>
                </w:rPrChange>
              </w:rPr>
              <w:t>maternityMedicalHistory/maternityMedicalHistoryHeader/accountableHealthcareProfessional/healthcareProfessionalOrgUnit/orgUnitAddress</w:t>
            </w:r>
          </w:p>
        </w:tc>
      </w:tr>
      <w:tr w:rsidR="00F7750B" w:rsidRPr="0023722C" w14:paraId="355B7528" w14:textId="77777777" w:rsidTr="00CC412F">
        <w:trPr>
          <w:trHeight w:val="397"/>
        </w:trPr>
        <w:tc>
          <w:tcPr>
            <w:tcW w:w="1809" w:type="dxa"/>
            <w:vAlign w:val="center"/>
          </w:tcPr>
          <w:p w14:paraId="4D8E0967" w14:textId="7A792FBE" w:rsidR="00F7750B" w:rsidRPr="00CC412F" w:rsidRDefault="00F7750B" w:rsidP="00CC412F">
            <w:pPr>
              <w:jc w:val="both"/>
            </w:pPr>
            <w:del w:id="1888" w:author="Björn Genfors" w:date="2014-03-28T13:17:00Z">
              <w:r w:rsidRPr="00CC412F" w:rsidDel="00E825FC">
                <w:delText>HealthcareProfessionalOrgUnit</w:delText>
              </w:r>
            </w:del>
            <w:ins w:id="1889"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1890" w:author="Björn Genfors" w:date="2014-03-28T13:02:00Z">
                  <w:rPr/>
                </w:rPrChange>
              </w:rPr>
            </w:pPr>
            <w:r w:rsidRPr="000B0F50">
              <w:rPr>
                <w:lang w:val="en-US"/>
                <w:rPrChange w:id="1891"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1892" w:author="Björn Genfors" w:date="2014-03-28T13:17:00Z">
              <w:r w:rsidRPr="00CC412F" w:rsidDel="00E825FC">
                <w:delText>AccountableHealthcareProfessional</w:delText>
              </w:r>
            </w:del>
            <w:ins w:id="1893"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1894" w:author="Björn Genfors" w:date="2014-03-28T13:17:00Z">
              <w:r w:rsidRPr="00CC412F" w:rsidDel="00E825FC">
                <w:delText>AccountableHealthcareProfessional</w:delText>
              </w:r>
            </w:del>
            <w:ins w:id="1895" w:author="Björn Genfors" w:date="2014-03-28T13:17:00Z">
              <w:r w:rsidR="00E825FC">
                <w:t>HealthcareProfessionalType</w:t>
              </w:r>
            </w:ins>
            <w:r w:rsidRPr="00CC412F">
              <w:t>.health</w:t>
            </w:r>
            <w:r w:rsidRPr="00CC412F">
              <w:lastRenderedPageBreak/>
              <w:t>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w:t>
            </w:r>
            <w:r w:rsidRPr="00CC412F">
              <w:lastRenderedPageBreak/>
              <w:t>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lastRenderedPageBreak/>
              <w:t>LegalAuthenticator</w:t>
            </w:r>
            <w:ins w:id="1896" w:author="Björn Genfors" w:date="2014-03-28T13:17:00Z">
              <w:r w:rsidR="00E825FC">
                <w:t>Type</w:t>
              </w:r>
            </w:ins>
            <w:r w:rsidRPr="00CC412F">
              <w:t>.</w:t>
            </w:r>
            <w:del w:id="1897" w:author="Björn Genfors" w:date="2014-03-28T13:22:00Z">
              <w:r w:rsidRPr="00CC412F" w:rsidDel="006459AE">
                <w:delText>legalAuthenticatorTime</w:delText>
              </w:r>
            </w:del>
            <w:ins w:id="1898"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47AB6219" w:rsidR="00F7750B" w:rsidRPr="00CC412F" w:rsidRDefault="00F7750B" w:rsidP="0023722C">
            <w:pPr>
              <w:jc w:val="both"/>
            </w:pPr>
            <w:r w:rsidRPr="00CC412F">
              <w:t>maternityMedicalHistory/maternityMedicalHistoryHeader/legalAuthenticator/</w:t>
            </w:r>
            <w:del w:id="1899" w:author="Björn Genfors" w:date="2014-04-01T21:54:00Z">
              <w:r w:rsidRPr="00CC412F" w:rsidDel="0023722C">
                <w:delText>legalAuthenticatorTime</w:delText>
              </w:r>
            </w:del>
            <w:ins w:id="1900" w:author="Björn Genfors" w:date="2014-04-01T21:54:00Z">
              <w:r w:rsidR="0023722C">
                <w:t>signatureTime</w:t>
              </w:r>
            </w:ins>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1901"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1902"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1903" w:author="Björn Genfors" w:date="2014-03-28T13:18:00Z">
              <w:r w:rsidR="00E825FC">
                <w:t>Type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t>MaternityMedicalHistoryHeader</w:t>
            </w:r>
            <w:ins w:id="1904"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1905" w:author="Björn Genfors" w:date="2014-03-28T13:18:00Z">
              <w:r>
                <w:t>M</w:t>
              </w:r>
            </w:ins>
            <w:del w:id="1906" w:author="Björn Genfors" w:date="2014-03-28T13:18:00Z">
              <w:r w:rsidR="00F7750B" w:rsidRPr="00CC412F" w:rsidDel="00E825FC">
                <w:delText>m</w:delText>
              </w:r>
            </w:del>
            <w:r w:rsidR="00F7750B" w:rsidRPr="00CC412F">
              <w:t>aternityMedicalHistoryBody</w:t>
            </w:r>
            <w:ins w:id="1907"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1908" w:author="Björn Genfors" w:date="2014-03-28T13:18:00Z">
              <w:r w:rsidRPr="00CC412F" w:rsidDel="00E825FC">
                <w:delText>RegistrationRecord</w:delText>
              </w:r>
            </w:del>
            <w:ins w:id="1909"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1910" w:author="Björn Genfors" w:date="2014-03-28T13:18:00Z">
              <w:r w:rsidRPr="00CC412F" w:rsidDel="00E825FC">
                <w:delText>RegistrationRecord</w:delText>
              </w:r>
            </w:del>
            <w:ins w:id="1911"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1912" w:author="Björn Genfors" w:date="2014-03-28T13:18:00Z">
              <w:r w:rsidRPr="00CC412F" w:rsidDel="00E825FC">
                <w:delText>RegistrationRecord</w:delText>
              </w:r>
            </w:del>
            <w:ins w:id="1913"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1914" w:author="Björn Genfors" w:date="2014-03-28T13:18:00Z">
              <w:r w:rsidRPr="00CC412F" w:rsidDel="00E825FC">
                <w:delText>RegistrationRecord</w:delText>
              </w:r>
            </w:del>
            <w:ins w:id="1915"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1916" w:author="Björn Genfors" w:date="2014-03-28T13:18:00Z">
              <w:r w:rsidRPr="00CC412F" w:rsidDel="00E825FC">
                <w:delText>RegistrationRecord</w:delText>
              </w:r>
            </w:del>
            <w:ins w:id="1917"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1918" w:author="Björn Genfors" w:date="2014-03-28T13:18:00Z">
              <w:r w:rsidRPr="00CC412F" w:rsidDel="00E825FC">
                <w:delText>RegistrationRecord</w:delText>
              </w:r>
            </w:del>
            <w:ins w:id="1919"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1920" w:author="Björn Genfors" w:date="2014-03-28T13:18:00Z">
              <w:r w:rsidRPr="00CC412F" w:rsidDel="00E825FC">
                <w:lastRenderedPageBreak/>
                <w:delText>RegistrationRecord</w:delText>
              </w:r>
            </w:del>
            <w:ins w:id="1921"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1922" w:author="Björn Genfors" w:date="2014-03-28T13:18:00Z">
              <w:r w:rsidRPr="00CC412F" w:rsidDel="00E825FC">
                <w:delText>RegistrationRecord</w:delText>
              </w:r>
            </w:del>
            <w:ins w:id="1923" w:author="Björn Genfors" w:date="2014-03-28T13:18:00Z">
              <w:r w:rsidR="00E825FC">
                <w:t>RegistrationRecordType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1924" w:author="Björn Genfors" w:date="2014-03-28T13:18:00Z">
              <w:r w:rsidRPr="00CC412F" w:rsidDel="00E825FC">
                <w:delText>RegistrationRecord</w:delText>
              </w:r>
            </w:del>
            <w:ins w:id="1925"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1926"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23722C" w14:paraId="4A50852D" w14:textId="77777777" w:rsidTr="00CC412F">
        <w:trPr>
          <w:trHeight w:val="397"/>
        </w:trPr>
        <w:tc>
          <w:tcPr>
            <w:tcW w:w="1809" w:type="dxa"/>
            <w:vAlign w:val="center"/>
          </w:tcPr>
          <w:p w14:paraId="47325A0E" w14:textId="54472FF4" w:rsidR="00F7750B" w:rsidRPr="00CC412F" w:rsidRDefault="00F7750B" w:rsidP="00CC412F">
            <w:del w:id="1927" w:author="Björn Genfors" w:date="2014-03-28T13:18:00Z">
              <w:r w:rsidRPr="00CC412F" w:rsidDel="00E825FC">
                <w:delText>PreviousGravidityAndParity</w:delText>
              </w:r>
            </w:del>
            <w:ins w:id="1928"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1929" w:author="Björn Genfors" w:date="2014-03-28T13:02:00Z">
                  <w:rPr>
                    <w:rFonts w:cs="Consolas"/>
                    <w:spacing w:val="-1"/>
                  </w:rPr>
                </w:rPrChange>
              </w:rPr>
            </w:pPr>
            <w:r w:rsidRPr="000B0F50">
              <w:rPr>
                <w:rFonts w:cs="Consolas"/>
                <w:spacing w:val="-1"/>
                <w:lang w:val="en-US"/>
                <w:rPrChange w:id="1930" w:author="Björn Genfors" w:date="2014-03-28T13:02:00Z">
                  <w:rPr>
                    <w:rFonts w:cs="Consolas"/>
                    <w:spacing w:val="-1"/>
                  </w:rPr>
                </w:rPrChange>
              </w:rPr>
              <w:t>maternityMedicalHistory/maternityMedicalHistoryBody/registrationRecord/previousGravidityAndParity/year</w:t>
            </w:r>
          </w:p>
        </w:tc>
      </w:tr>
      <w:tr w:rsidR="00F7750B" w:rsidRPr="0023722C" w14:paraId="5FE35745" w14:textId="77777777" w:rsidTr="00CC412F">
        <w:trPr>
          <w:trHeight w:val="397"/>
        </w:trPr>
        <w:tc>
          <w:tcPr>
            <w:tcW w:w="1809" w:type="dxa"/>
            <w:vAlign w:val="center"/>
          </w:tcPr>
          <w:p w14:paraId="0E11DC87" w14:textId="4A079768" w:rsidR="00F7750B" w:rsidRPr="00CC412F" w:rsidRDefault="00F7750B" w:rsidP="00CC412F">
            <w:del w:id="1931" w:author="Björn Genfors" w:date="2014-03-28T13:18:00Z">
              <w:r w:rsidRPr="00CC412F" w:rsidDel="00E825FC">
                <w:delText>PreviousGravidityAndParity</w:delText>
              </w:r>
            </w:del>
            <w:ins w:id="1932"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1933" w:author="Björn Genfors" w:date="2014-03-28T13:02:00Z">
                  <w:rPr>
                    <w:rFonts w:cs="Consolas"/>
                    <w:spacing w:val="-1"/>
                  </w:rPr>
                </w:rPrChange>
              </w:rPr>
            </w:pPr>
            <w:r w:rsidRPr="000B0F50">
              <w:rPr>
                <w:rFonts w:cs="Consolas"/>
                <w:spacing w:val="-1"/>
                <w:lang w:val="en-US"/>
                <w:rPrChange w:id="1934" w:author="Björn Genfors" w:date="2014-03-28T13:02:00Z">
                  <w:rPr>
                    <w:rFonts w:cs="Consolas"/>
                    <w:spacing w:val="-1"/>
                  </w:rPr>
                </w:rPrChange>
              </w:rPr>
              <w:t>maternityMedicalHistory/maternityMedicalHistoryBody/registrationRecord/previousGravidityAndParity/delivery</w:t>
            </w:r>
          </w:p>
        </w:tc>
      </w:tr>
      <w:tr w:rsidR="00F7750B" w:rsidRPr="0023722C" w14:paraId="4304F657" w14:textId="77777777" w:rsidTr="00CC412F">
        <w:trPr>
          <w:trHeight w:val="397"/>
        </w:trPr>
        <w:tc>
          <w:tcPr>
            <w:tcW w:w="1809" w:type="dxa"/>
            <w:vAlign w:val="center"/>
          </w:tcPr>
          <w:p w14:paraId="2F97D187" w14:textId="20483C9C" w:rsidR="00F7750B" w:rsidRPr="00CC412F" w:rsidRDefault="00F7750B" w:rsidP="00CC412F">
            <w:del w:id="1935" w:author="Björn Genfors" w:date="2014-03-28T13:18:00Z">
              <w:r w:rsidRPr="00CC412F" w:rsidDel="00E825FC">
                <w:delText>PreviousGravidityAndParity</w:delText>
              </w:r>
            </w:del>
            <w:ins w:id="1936"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1937" w:author="Björn Genfors" w:date="2014-03-28T13:02:00Z">
                  <w:rPr>
                    <w:rFonts w:cs="Consolas"/>
                    <w:spacing w:val="-1"/>
                  </w:rPr>
                </w:rPrChange>
              </w:rPr>
            </w:pPr>
            <w:r w:rsidRPr="000B0F50">
              <w:rPr>
                <w:rFonts w:cs="Consolas"/>
                <w:spacing w:val="-1"/>
                <w:lang w:val="en-US"/>
                <w:rPrChange w:id="1938" w:author="Björn Genfors" w:date="2014-03-28T13:02:00Z">
                  <w:rPr>
                    <w:rFonts w:cs="Consolas"/>
                    <w:spacing w:val="-1"/>
                  </w:rPr>
                </w:rPrChange>
              </w:rPr>
              <w:t>maternityMedicalHistory/maternityMedicalHistoryBody/registrationRecord/previousGravidityAndParity/healthcareFacility</w:t>
            </w:r>
          </w:p>
        </w:tc>
      </w:tr>
      <w:tr w:rsidR="00F7750B" w:rsidRPr="0023722C" w14:paraId="32E828AC" w14:textId="77777777" w:rsidTr="00CC412F">
        <w:trPr>
          <w:trHeight w:val="397"/>
        </w:trPr>
        <w:tc>
          <w:tcPr>
            <w:tcW w:w="1809" w:type="dxa"/>
            <w:vAlign w:val="center"/>
          </w:tcPr>
          <w:p w14:paraId="306B37C8" w14:textId="0E49FF9F" w:rsidR="00F7750B" w:rsidRPr="00CC412F" w:rsidRDefault="00F7750B" w:rsidP="00CC412F">
            <w:del w:id="1939" w:author="Björn Genfors" w:date="2014-03-28T13:18:00Z">
              <w:r w:rsidRPr="00CC412F" w:rsidDel="00E825FC">
                <w:delText>PreviousGravidityAndParity</w:delText>
              </w:r>
            </w:del>
            <w:ins w:id="1940"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1941" w:author="Björn Genfors" w:date="2014-03-28T13:02:00Z">
                  <w:rPr>
                    <w:rFonts w:cs="Consolas"/>
                    <w:spacing w:val="-1"/>
                  </w:rPr>
                </w:rPrChange>
              </w:rPr>
            </w:pPr>
            <w:r w:rsidRPr="000B0F50">
              <w:rPr>
                <w:rFonts w:cs="Consolas"/>
                <w:spacing w:val="-1"/>
                <w:lang w:val="en-US"/>
                <w:rPrChange w:id="1942" w:author="Björn Genfors" w:date="2014-03-28T13:02:00Z">
                  <w:rPr>
                    <w:rFonts w:cs="Consolas"/>
                    <w:spacing w:val="-1"/>
                  </w:rPr>
                </w:rPrChange>
              </w:rPr>
              <w:t>maternityMedicalHistory/maternityMedicalHistoryBody/registrationRecord/previousGravidityAndParity/progress</w:t>
            </w:r>
          </w:p>
        </w:tc>
      </w:tr>
      <w:tr w:rsidR="00F7750B" w:rsidRPr="0023722C" w14:paraId="140896AE" w14:textId="77777777" w:rsidTr="00CC412F">
        <w:trPr>
          <w:trHeight w:val="397"/>
        </w:trPr>
        <w:tc>
          <w:tcPr>
            <w:tcW w:w="1809" w:type="dxa"/>
            <w:vAlign w:val="center"/>
          </w:tcPr>
          <w:p w14:paraId="0F6D142C" w14:textId="47E02D29" w:rsidR="00F7750B" w:rsidRPr="00CC412F" w:rsidRDefault="00F7750B" w:rsidP="00CC412F">
            <w:del w:id="1943" w:author="Björn Genfors" w:date="2014-03-28T13:18:00Z">
              <w:r w:rsidRPr="00CC412F" w:rsidDel="00E825FC">
                <w:delText>PreviousGravidityAndParity</w:delText>
              </w:r>
            </w:del>
            <w:ins w:id="1944"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1945" w:author="Björn Genfors" w:date="2014-03-28T13:02:00Z">
                  <w:rPr>
                    <w:rFonts w:cs="Consolas"/>
                    <w:spacing w:val="-1"/>
                  </w:rPr>
                </w:rPrChange>
              </w:rPr>
            </w:pPr>
            <w:r w:rsidRPr="000B0F50">
              <w:rPr>
                <w:rFonts w:cs="Consolas"/>
                <w:spacing w:val="-1"/>
                <w:lang w:val="en-US"/>
                <w:rPrChange w:id="1946" w:author="Björn Genfors" w:date="2014-03-28T13:02:00Z">
                  <w:rPr>
                    <w:rFonts w:cs="Consolas"/>
                    <w:spacing w:val="-1"/>
                  </w:rPr>
                </w:rPrChange>
              </w:rPr>
              <w:t>maternityMedicalHistory/maternityMedicalHistoryBody/registrationRecord/previousGravidityAndParity/sex</w:t>
            </w:r>
          </w:p>
        </w:tc>
      </w:tr>
      <w:tr w:rsidR="00F7750B" w:rsidRPr="0023722C" w14:paraId="625D64E6" w14:textId="77777777" w:rsidTr="00CC412F">
        <w:trPr>
          <w:trHeight w:val="397"/>
        </w:trPr>
        <w:tc>
          <w:tcPr>
            <w:tcW w:w="1809" w:type="dxa"/>
            <w:vAlign w:val="center"/>
          </w:tcPr>
          <w:p w14:paraId="28895134" w14:textId="7E3152C9" w:rsidR="00F7750B" w:rsidRPr="00CC412F" w:rsidRDefault="00F7750B" w:rsidP="00CC412F">
            <w:del w:id="1947" w:author="Björn Genfors" w:date="2014-03-28T13:18:00Z">
              <w:r w:rsidRPr="00CC412F" w:rsidDel="00E825FC">
                <w:delText>PreviousGravidityAndParity</w:delText>
              </w:r>
            </w:del>
            <w:ins w:id="1948"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1949" w:author="Björn Genfors" w:date="2014-03-28T13:02:00Z">
                  <w:rPr>
                    <w:rFonts w:cs="Consolas"/>
                    <w:spacing w:val="-1"/>
                  </w:rPr>
                </w:rPrChange>
              </w:rPr>
            </w:pPr>
            <w:r w:rsidRPr="000B0F50">
              <w:rPr>
                <w:rFonts w:cs="Consolas"/>
                <w:spacing w:val="-1"/>
                <w:lang w:val="en-US"/>
                <w:rPrChange w:id="1950" w:author="Björn Genfors" w:date="2014-03-28T13:02:00Z">
                  <w:rPr>
                    <w:rFonts w:cs="Consolas"/>
                    <w:spacing w:val="-1"/>
                  </w:rPr>
                </w:rPrChange>
              </w:rPr>
              <w:t>maternityMedicalHistory/maternityMedicalHistoryBody/registrationRecord/previousGravidityAndParity/weightOfChild</w:t>
            </w:r>
          </w:p>
        </w:tc>
      </w:tr>
      <w:tr w:rsidR="00F7750B" w:rsidRPr="0023722C" w14:paraId="089EEE01" w14:textId="77777777" w:rsidTr="00CC412F">
        <w:trPr>
          <w:trHeight w:val="397"/>
        </w:trPr>
        <w:tc>
          <w:tcPr>
            <w:tcW w:w="1809" w:type="dxa"/>
            <w:vAlign w:val="center"/>
          </w:tcPr>
          <w:p w14:paraId="33F4B102" w14:textId="4541E181" w:rsidR="00F7750B" w:rsidRPr="00CC412F" w:rsidRDefault="00F7750B" w:rsidP="00CC412F">
            <w:del w:id="1951" w:author="Björn Genfors" w:date="2014-03-28T13:18:00Z">
              <w:r w:rsidRPr="00CC412F" w:rsidDel="00E825FC">
                <w:delText>PreviousGravidityAndParity</w:delText>
              </w:r>
            </w:del>
            <w:ins w:id="1952"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1953" w:author="Björn Genfors" w:date="2014-03-28T13:02:00Z">
                  <w:rPr>
                    <w:rFonts w:cs="Consolas"/>
                    <w:spacing w:val="-1"/>
                  </w:rPr>
                </w:rPrChange>
              </w:rPr>
            </w:pPr>
            <w:r w:rsidRPr="000B0F50">
              <w:rPr>
                <w:rFonts w:cs="Consolas"/>
                <w:spacing w:val="-1"/>
                <w:lang w:val="en-US"/>
                <w:rPrChange w:id="1954" w:author="Björn Genfors" w:date="2014-03-28T13:02:00Z">
                  <w:rPr>
                    <w:rFonts w:cs="Consolas"/>
                    <w:spacing w:val="-1"/>
                  </w:rPr>
                </w:rPrChange>
              </w:rPr>
              <w:t>maternityMedicalHistory/maternityMedicalHistoryBody/registrationRecord/previousGravidityAndParity/gestation</w:t>
            </w:r>
          </w:p>
        </w:tc>
      </w:tr>
      <w:tr w:rsidR="00F7750B" w:rsidRPr="0023722C" w14:paraId="6E099CC5" w14:textId="77777777" w:rsidTr="00CC412F">
        <w:trPr>
          <w:trHeight w:val="397"/>
        </w:trPr>
        <w:tc>
          <w:tcPr>
            <w:tcW w:w="1809" w:type="dxa"/>
            <w:vAlign w:val="center"/>
          </w:tcPr>
          <w:p w14:paraId="541D5F59" w14:textId="0B74EEB4" w:rsidR="00F7750B" w:rsidRPr="00CC412F" w:rsidRDefault="00F7750B" w:rsidP="00CC412F">
            <w:del w:id="1955" w:author="Björn Genfors" w:date="2014-03-28T13:18:00Z">
              <w:r w:rsidRPr="00CC412F" w:rsidDel="00E825FC">
                <w:delText>PreviousGravidityAndParity</w:delText>
              </w:r>
            </w:del>
            <w:ins w:id="1956" w:author="Björn Genfors" w:date="2014-03-28T13:18:00Z">
              <w:r w:rsidR="00E825FC">
                <w:t>PreviousGravidityAndParityType</w:t>
              </w:r>
            </w:ins>
            <w:r w:rsidRPr="00CC412F">
              <w:t>.diseasesThrombosis</w:t>
            </w:r>
          </w:p>
        </w:tc>
        <w:tc>
          <w:tcPr>
            <w:tcW w:w="2977" w:type="dxa"/>
            <w:vAlign w:val="center"/>
          </w:tcPr>
          <w:p w14:paraId="05DFC203" w14:textId="77777777" w:rsidR="00F7750B" w:rsidRPr="00CC412F" w:rsidRDefault="00F7750B" w:rsidP="00CC412F">
            <w:r w:rsidRPr="00CC412F">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1957" w:author="Björn Genfors" w:date="2014-03-28T13:02:00Z">
                  <w:rPr>
                    <w:rFonts w:cs="Consolas"/>
                    <w:spacing w:val="-1"/>
                  </w:rPr>
                </w:rPrChange>
              </w:rPr>
            </w:pPr>
            <w:r w:rsidRPr="000B0F50">
              <w:rPr>
                <w:rFonts w:cs="Consolas"/>
                <w:spacing w:val="-1"/>
                <w:lang w:val="en-US"/>
                <w:rPrChange w:id="1958" w:author="Björn Genfors" w:date="2014-03-28T13:02:00Z">
                  <w:rPr>
                    <w:rFonts w:cs="Consolas"/>
                    <w:spacing w:val="-1"/>
                  </w:rPr>
                </w:rPrChange>
              </w:rPr>
              <w:t>maternityMedicalHistory/maternityMedicalHistoryBody/registrationRecord/previousGravidityAndParity/diseasesThrombosis</w:t>
            </w:r>
          </w:p>
        </w:tc>
      </w:tr>
      <w:tr w:rsidR="00F7750B" w:rsidRPr="0023722C" w14:paraId="49BAB739" w14:textId="77777777" w:rsidTr="00CC412F">
        <w:trPr>
          <w:trHeight w:val="397"/>
        </w:trPr>
        <w:tc>
          <w:tcPr>
            <w:tcW w:w="1809" w:type="dxa"/>
            <w:vAlign w:val="center"/>
          </w:tcPr>
          <w:p w14:paraId="01D023B0" w14:textId="1FF624E4" w:rsidR="00F7750B" w:rsidRPr="00CC412F" w:rsidRDefault="00F7750B" w:rsidP="00CC412F">
            <w:del w:id="1959" w:author="Björn Genfors" w:date="2014-03-28T13:18:00Z">
              <w:r w:rsidRPr="00CC412F" w:rsidDel="00E825FC">
                <w:delText>PreviousGravidityAndParity</w:delText>
              </w:r>
            </w:del>
            <w:ins w:id="1960"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1961" w:author="Björn Genfors" w:date="2014-03-28T13:02:00Z">
                  <w:rPr>
                    <w:rFonts w:cs="Consolas"/>
                    <w:spacing w:val="-1"/>
                  </w:rPr>
                </w:rPrChange>
              </w:rPr>
            </w:pPr>
            <w:r w:rsidRPr="000B0F50">
              <w:rPr>
                <w:rFonts w:cs="Consolas"/>
                <w:spacing w:val="-1"/>
                <w:lang w:val="en-US"/>
                <w:rPrChange w:id="1962" w:author="Björn Genfors" w:date="2014-03-28T13:02:00Z">
                  <w:rPr>
                    <w:rFonts w:cs="Consolas"/>
                    <w:spacing w:val="-1"/>
                  </w:rPr>
                </w:rPrChange>
              </w:rPr>
              <w:t>maternityMedicalHistory/maternityMedicalHistoryBody/registrationRecord/previousGravidityAndParity/diseasesEndocrineDiseases</w:t>
            </w:r>
          </w:p>
        </w:tc>
      </w:tr>
      <w:tr w:rsidR="00F7750B" w:rsidRPr="0023722C" w14:paraId="7D541675" w14:textId="77777777" w:rsidTr="00CC412F">
        <w:trPr>
          <w:trHeight w:val="397"/>
        </w:trPr>
        <w:tc>
          <w:tcPr>
            <w:tcW w:w="1809" w:type="dxa"/>
            <w:vAlign w:val="center"/>
          </w:tcPr>
          <w:p w14:paraId="1B13D2A9" w14:textId="40F20CD4" w:rsidR="00F7750B" w:rsidRPr="00CC412F" w:rsidRDefault="00F7750B" w:rsidP="00CC412F">
            <w:del w:id="1963" w:author="Björn Genfors" w:date="2014-03-28T13:18:00Z">
              <w:r w:rsidRPr="00CC412F" w:rsidDel="00E825FC">
                <w:delText>PreviousGravidityAndParity</w:delText>
              </w:r>
            </w:del>
            <w:ins w:id="1964"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1965" w:author="Björn Genfors" w:date="2014-03-28T13:02:00Z">
                  <w:rPr>
                    <w:rFonts w:cs="Consolas"/>
                    <w:spacing w:val="-1"/>
                  </w:rPr>
                </w:rPrChange>
              </w:rPr>
            </w:pPr>
            <w:r w:rsidRPr="000B0F50">
              <w:rPr>
                <w:rFonts w:cs="Consolas"/>
                <w:spacing w:val="-1"/>
                <w:lang w:val="en-US"/>
                <w:rPrChange w:id="1966"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23722C" w14:paraId="664BF301" w14:textId="77777777" w:rsidTr="00CC412F">
        <w:trPr>
          <w:trHeight w:val="397"/>
        </w:trPr>
        <w:tc>
          <w:tcPr>
            <w:tcW w:w="1809" w:type="dxa"/>
            <w:vAlign w:val="center"/>
          </w:tcPr>
          <w:p w14:paraId="1DEE7088" w14:textId="20E2FE3B" w:rsidR="00F7750B" w:rsidRPr="00CC412F" w:rsidRDefault="00F7750B" w:rsidP="00CC412F">
            <w:del w:id="1967" w:author="Björn Genfors" w:date="2014-03-28T13:18:00Z">
              <w:r w:rsidRPr="00CC412F" w:rsidDel="00E825FC">
                <w:delText>PreviousGravidityAndParity</w:delText>
              </w:r>
            </w:del>
            <w:ins w:id="1968" w:author="Björn Genfors" w:date="2014-03-28T13:18:00Z">
              <w:r w:rsidR="00E825FC">
                <w:t>PreviousGravidit</w:t>
              </w:r>
              <w:r w:rsidR="00E825FC">
                <w:lastRenderedPageBreak/>
                <w:t>yAndParityType</w:t>
              </w:r>
            </w:ins>
            <w:r w:rsidRPr="00CC412F">
              <w:t>.diseasesDiabetesMellitus</w:t>
            </w:r>
          </w:p>
        </w:tc>
        <w:tc>
          <w:tcPr>
            <w:tcW w:w="2977" w:type="dxa"/>
            <w:vAlign w:val="center"/>
          </w:tcPr>
          <w:p w14:paraId="5F5FC5C8" w14:textId="77777777" w:rsidR="00F7750B" w:rsidRPr="00CC412F" w:rsidRDefault="00F7750B" w:rsidP="00CC412F">
            <w:r w:rsidRPr="00CC412F">
              <w:lastRenderedPageBreak/>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1969" w:author="Björn Genfors" w:date="2014-03-28T13:02:00Z">
                  <w:rPr>
                    <w:rFonts w:cs="Consolas"/>
                    <w:spacing w:val="-1"/>
                  </w:rPr>
                </w:rPrChange>
              </w:rPr>
            </w:pPr>
            <w:r w:rsidRPr="000B0F50">
              <w:rPr>
                <w:rFonts w:cs="Consolas"/>
                <w:spacing w:val="-1"/>
                <w:lang w:val="en-US"/>
                <w:rPrChange w:id="1970" w:author="Björn Genfors" w:date="2014-03-28T13:02:00Z">
                  <w:rPr>
                    <w:rFonts w:cs="Consolas"/>
                    <w:spacing w:val="-1"/>
                  </w:rPr>
                </w:rPrChange>
              </w:rPr>
              <w:t>maternityMedicalHistory/maternityMedical</w:t>
            </w:r>
            <w:r w:rsidRPr="000B0F50">
              <w:rPr>
                <w:rFonts w:cs="Consolas"/>
                <w:spacing w:val="-1"/>
                <w:lang w:val="en-US"/>
                <w:rPrChange w:id="1971" w:author="Björn Genfors" w:date="2014-03-28T13:02:00Z">
                  <w:rPr>
                    <w:rFonts w:cs="Consolas"/>
                    <w:spacing w:val="-1"/>
                  </w:rPr>
                </w:rPrChange>
              </w:rPr>
              <w:lastRenderedPageBreak/>
              <w:t>HistoryBody/registrationRecord/previousGravidityAndParity/diseasesDiabetesMellitus</w:t>
            </w:r>
          </w:p>
        </w:tc>
      </w:tr>
      <w:tr w:rsidR="00F7750B" w:rsidRPr="0023722C" w14:paraId="75D4345F" w14:textId="77777777" w:rsidTr="00CC412F">
        <w:trPr>
          <w:trHeight w:val="397"/>
        </w:trPr>
        <w:tc>
          <w:tcPr>
            <w:tcW w:w="1809" w:type="dxa"/>
            <w:vAlign w:val="center"/>
          </w:tcPr>
          <w:p w14:paraId="0AB66687" w14:textId="3F3FCF69" w:rsidR="00F7750B" w:rsidRPr="00CC412F" w:rsidRDefault="00F7750B" w:rsidP="00CC412F">
            <w:del w:id="1972" w:author="Björn Genfors" w:date="2014-03-28T13:18:00Z">
              <w:r w:rsidRPr="00CC412F" w:rsidDel="00E825FC">
                <w:lastRenderedPageBreak/>
                <w:delText>PreviousGravidityAndParity</w:delText>
              </w:r>
            </w:del>
            <w:ins w:id="1973"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1974" w:author="Björn Genfors" w:date="2014-03-28T13:02:00Z">
                  <w:rPr>
                    <w:rFonts w:cs="Consolas"/>
                    <w:spacing w:val="-1"/>
                  </w:rPr>
                </w:rPrChange>
              </w:rPr>
            </w:pPr>
            <w:r w:rsidRPr="000B0F50">
              <w:rPr>
                <w:rFonts w:cs="Consolas"/>
                <w:spacing w:val="-1"/>
                <w:lang w:val="en-US"/>
                <w:rPrChange w:id="1975"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1976" w:author="Björn Genfors" w:date="2014-03-28T13:19:00Z">
              <w:r w:rsidRPr="00CC412F" w:rsidDel="00E825FC">
                <w:delText>PregnancyCheckupRecord</w:delText>
              </w:r>
            </w:del>
            <w:ins w:id="1977"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1978" w:author="Björn Genfors" w:date="2014-03-28T13:19:00Z">
              <w:r w:rsidRPr="00CC412F" w:rsidDel="00E825FC">
                <w:delText>PregnancyCheckupRecord</w:delText>
              </w:r>
            </w:del>
            <w:ins w:id="1979"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1980" w:author="Björn Genfors" w:date="2014-03-28T13:19:00Z">
              <w:r w:rsidRPr="00CC412F" w:rsidDel="00E825FC">
                <w:delText>PregnancyCheckupRecord</w:delText>
              </w:r>
            </w:del>
            <w:ins w:id="1981"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1982" w:author="Björn Genfors" w:date="2014-03-28T13:19:00Z">
              <w:r w:rsidRPr="00CC412F" w:rsidDel="00E825FC">
                <w:delText>PregnancyCheckupRecord</w:delText>
              </w:r>
            </w:del>
            <w:ins w:id="1983"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1984" w:author="Björn Genfors" w:date="2014-03-28T13:19:00Z">
              <w:r w:rsidRPr="00CC412F" w:rsidDel="00E825FC">
                <w:delText>PregnancyCheckupRecord</w:delText>
              </w:r>
            </w:del>
            <w:ins w:id="1985"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1986" w:author="Björn Genfors" w:date="2014-03-28T13:19:00Z">
              <w:r w:rsidRPr="00CC412F" w:rsidDel="00E825FC">
                <w:delText>PregnancyCheckupRecord</w:delText>
              </w:r>
            </w:del>
            <w:ins w:id="1987"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1988" w:author="Björn Genfors" w:date="2014-03-28T13:19:00Z">
              <w:r w:rsidRPr="00CC412F" w:rsidDel="00E825FC">
                <w:delText>PregnancyCheckupRecord</w:delText>
              </w:r>
            </w:del>
            <w:ins w:id="1989"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1990" w:author="Björn Genfors" w:date="2014-03-28T13:19:00Z">
              <w:r w:rsidRPr="00CC412F" w:rsidDel="00E825FC">
                <w:delText>PregnancyCheckupRecord</w:delText>
              </w:r>
            </w:del>
            <w:ins w:id="1991"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1992" w:author="Björn Genfors" w:date="2014-03-28T13:19:00Z">
              <w:r w:rsidRPr="00CC412F" w:rsidDel="00E825FC">
                <w:delText>PregnancyCheckupRecord</w:delText>
              </w:r>
            </w:del>
            <w:ins w:id="1993"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1994" w:author="Björn Genfors" w:date="2014-03-28T13:19:00Z">
              <w:r w:rsidRPr="00CC412F" w:rsidDel="00E825FC">
                <w:delText>PregnancyCheckupRecord</w:delText>
              </w:r>
            </w:del>
            <w:ins w:id="1995"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1996" w:author="Björn Genfors" w:date="2014-03-28T13:19:00Z">
              <w:r w:rsidRPr="00CC412F" w:rsidDel="00E825FC">
                <w:delText>PregnancyCheckupRecord</w:delText>
              </w:r>
            </w:del>
            <w:ins w:id="1997" w:author="Björn Genfors" w:date="2014-03-28T13:19:00Z">
              <w:r w:rsidR="00E825FC">
                <w:t>PregnancyCheckupRecordType</w:t>
              </w:r>
            </w:ins>
            <w:r w:rsidRPr="00CC412F">
              <w:t>.feta</w:t>
            </w:r>
            <w:r w:rsidRPr="00CC412F">
              <w:lastRenderedPageBreak/>
              <w:t>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lastRenderedPageBreak/>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1998" w:author="Björn Genfors" w:date="2014-03-28T13:19:00Z">
              <w:r w:rsidRPr="00CC412F" w:rsidDel="00E825FC">
                <w:lastRenderedPageBreak/>
                <w:delText>PregnancyCheckupRecord</w:delText>
              </w:r>
            </w:del>
            <w:ins w:id="1999"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2000" w:author="Björn Genfors" w:date="2014-03-28T13:19:00Z">
              <w:r w:rsidRPr="00CC412F" w:rsidDel="00E825FC">
                <w:delText>PregnancyCheckupRecord</w:delText>
              </w:r>
            </w:del>
            <w:ins w:id="2001"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2002" w:author="Björn Genfors" w:date="2014-03-28T13:19:00Z">
              <w:r w:rsidRPr="00CC412F" w:rsidDel="00E825FC">
                <w:delText>MotherPostDeliveryRecord</w:delText>
              </w:r>
            </w:del>
            <w:ins w:id="2003"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t>Annan 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23722C" w14:paraId="602BC905" w14:textId="77777777" w:rsidTr="00CC412F">
        <w:trPr>
          <w:trHeight w:val="397"/>
        </w:trPr>
        <w:tc>
          <w:tcPr>
            <w:tcW w:w="1809" w:type="dxa"/>
            <w:vAlign w:val="center"/>
          </w:tcPr>
          <w:p w14:paraId="2A493359" w14:textId="069DA4FB" w:rsidR="00F7750B" w:rsidRPr="00CC412F" w:rsidRDefault="00F7750B" w:rsidP="00CC412F">
            <w:del w:id="2004" w:author="Björn Genfors" w:date="2014-03-28T13:19:00Z">
              <w:r w:rsidRPr="00CC412F" w:rsidDel="00E825FC">
                <w:delText>MotherPostDeliveryRecord</w:delText>
              </w:r>
            </w:del>
            <w:ins w:id="2005"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2006" w:author="Björn Genfors" w:date="2014-03-28T13:02:00Z">
                  <w:rPr>
                    <w:rFonts w:cs="Consolas"/>
                    <w:spacing w:val="-1"/>
                  </w:rPr>
                </w:rPrChange>
              </w:rPr>
            </w:pPr>
            <w:r w:rsidRPr="000B0F50">
              <w:rPr>
                <w:rFonts w:cs="Consolas"/>
                <w:spacing w:val="-1"/>
                <w:lang w:val="en-US"/>
                <w:rPrChange w:id="2007" w:author="Björn Genfors" w:date="2014-03-28T13:02:00Z">
                  <w:rPr>
                    <w:rFonts w:cs="Consolas"/>
                    <w:spacing w:val="-1"/>
                  </w:rPr>
                </w:rPrChange>
              </w:rPr>
              <w:t>maternityMedicalHistory/maternityMedicalHistoryBody/postDeliveryRecord/motherPostDeliveryRecord/bloodPressureSystolic</w:t>
            </w:r>
          </w:p>
        </w:tc>
      </w:tr>
      <w:tr w:rsidR="00F7750B" w:rsidRPr="0023722C" w14:paraId="10E2C8CB" w14:textId="77777777" w:rsidTr="00CC412F">
        <w:trPr>
          <w:trHeight w:val="397"/>
        </w:trPr>
        <w:tc>
          <w:tcPr>
            <w:tcW w:w="1809" w:type="dxa"/>
            <w:vAlign w:val="center"/>
          </w:tcPr>
          <w:p w14:paraId="0ACBB1D7" w14:textId="68CEDE83" w:rsidR="00F7750B" w:rsidRPr="00CC412F" w:rsidRDefault="00F7750B" w:rsidP="00CC412F">
            <w:del w:id="2008" w:author="Björn Genfors" w:date="2014-03-28T13:19:00Z">
              <w:r w:rsidRPr="00CC412F" w:rsidDel="00E825FC">
                <w:delText>MotherPostDeliveryRecord</w:delText>
              </w:r>
            </w:del>
            <w:ins w:id="2009"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2010" w:author="Björn Genfors" w:date="2014-03-28T13:02:00Z">
                  <w:rPr>
                    <w:rFonts w:cs="Consolas"/>
                    <w:spacing w:val="-1"/>
                  </w:rPr>
                </w:rPrChange>
              </w:rPr>
            </w:pPr>
            <w:r w:rsidRPr="000B0F50">
              <w:rPr>
                <w:rFonts w:cs="Consolas"/>
                <w:spacing w:val="-1"/>
                <w:lang w:val="en-US"/>
                <w:rPrChange w:id="2011" w:author="Björn Genfors" w:date="2014-03-28T13:02:00Z">
                  <w:rPr>
                    <w:rFonts w:cs="Consolas"/>
                    <w:spacing w:val="-1"/>
                  </w:rPr>
                </w:rPrChange>
              </w:rPr>
              <w:t>maternityMedicalHistory/maternityMedicalHistoryBody/postDeliveryRecord/motherPostDeliveryRecord/bloodPressureDiastolic</w:t>
            </w:r>
          </w:p>
        </w:tc>
      </w:tr>
      <w:tr w:rsidR="00F7750B" w:rsidRPr="0023722C" w14:paraId="5E46F580" w14:textId="77777777" w:rsidTr="00CC412F">
        <w:trPr>
          <w:trHeight w:val="397"/>
        </w:trPr>
        <w:tc>
          <w:tcPr>
            <w:tcW w:w="1809" w:type="dxa"/>
            <w:vAlign w:val="center"/>
          </w:tcPr>
          <w:p w14:paraId="673DCC51" w14:textId="633B43AB" w:rsidR="00F7750B" w:rsidRPr="00CC412F" w:rsidRDefault="00F7750B" w:rsidP="00CC412F">
            <w:del w:id="2012" w:author="Björn Genfors" w:date="2014-03-28T13:19:00Z">
              <w:r w:rsidRPr="00CC412F" w:rsidDel="00E825FC">
                <w:delText>MotherPostDeliveryRecord</w:delText>
              </w:r>
            </w:del>
            <w:ins w:id="2013"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2014" w:author="Björn Genfors" w:date="2014-03-28T13:02:00Z">
                  <w:rPr>
                    <w:rFonts w:cs="Consolas"/>
                    <w:spacing w:val="-1"/>
                  </w:rPr>
                </w:rPrChange>
              </w:rPr>
            </w:pPr>
            <w:r w:rsidRPr="000B0F50">
              <w:rPr>
                <w:rFonts w:cs="Consolas"/>
                <w:spacing w:val="-1"/>
                <w:lang w:val="en-US"/>
                <w:rPrChange w:id="2015" w:author="Björn Genfors" w:date="2014-03-28T13:02:00Z">
                  <w:rPr>
                    <w:rFonts w:cs="Consolas"/>
                    <w:spacing w:val="-1"/>
                  </w:rPr>
                </w:rPrChange>
              </w:rPr>
              <w:t>maternityMedicalHistory/maternityMedicalHistoryBody/postDeliveryRecord/motherPostDeliveryRecord/haemoglobin</w:t>
            </w:r>
          </w:p>
        </w:tc>
      </w:tr>
      <w:tr w:rsidR="00F7750B" w:rsidRPr="0023722C" w14:paraId="10260AEE" w14:textId="77777777" w:rsidTr="00CC412F">
        <w:trPr>
          <w:trHeight w:val="397"/>
        </w:trPr>
        <w:tc>
          <w:tcPr>
            <w:tcW w:w="1809" w:type="dxa"/>
            <w:vAlign w:val="center"/>
          </w:tcPr>
          <w:p w14:paraId="63451853" w14:textId="739FEF87" w:rsidR="00F7750B" w:rsidRPr="00CC412F" w:rsidRDefault="00F7750B" w:rsidP="00CC412F">
            <w:del w:id="2016" w:author="Björn Genfors" w:date="2014-03-28T13:19:00Z">
              <w:r w:rsidRPr="00CC412F" w:rsidDel="00E825FC">
                <w:delText>MotherPostDeliveryRecord</w:delText>
              </w:r>
            </w:del>
            <w:ins w:id="2017"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2018" w:author="Björn Genfors" w:date="2014-03-28T13:02:00Z">
                  <w:rPr>
                    <w:rFonts w:cs="Consolas"/>
                    <w:spacing w:val="-1"/>
                  </w:rPr>
                </w:rPrChange>
              </w:rPr>
            </w:pPr>
            <w:r w:rsidRPr="000B0F50">
              <w:rPr>
                <w:rFonts w:cs="Consolas"/>
                <w:spacing w:val="-1"/>
                <w:lang w:val="en-US"/>
                <w:rPrChange w:id="2019" w:author="Björn Genfors" w:date="2014-03-28T13:02:00Z">
                  <w:rPr>
                    <w:rFonts w:cs="Consolas"/>
                    <w:spacing w:val="-1"/>
                  </w:rPr>
                </w:rPrChange>
              </w:rPr>
              <w:t>maternityMedicalHistory/maternityMedicalHistoryBody/postDeliveryRecord/motherPostDeliveryRecord/scarsOK</w:t>
            </w:r>
          </w:p>
        </w:tc>
      </w:tr>
      <w:tr w:rsidR="00F7750B" w:rsidRPr="0023722C" w14:paraId="11DBBA89" w14:textId="77777777" w:rsidTr="00CC412F">
        <w:trPr>
          <w:trHeight w:val="397"/>
        </w:trPr>
        <w:tc>
          <w:tcPr>
            <w:tcW w:w="1809" w:type="dxa"/>
            <w:vAlign w:val="center"/>
          </w:tcPr>
          <w:p w14:paraId="1E7E1166" w14:textId="59B50A46" w:rsidR="00F7750B" w:rsidRPr="00CC412F" w:rsidRDefault="00F7750B" w:rsidP="00CC412F">
            <w:del w:id="2020" w:author="Björn Genfors" w:date="2014-03-28T13:19:00Z">
              <w:r w:rsidRPr="00CC412F" w:rsidDel="00E825FC">
                <w:delText>MotherPostDeliveryRecord</w:delText>
              </w:r>
            </w:del>
            <w:ins w:id="2021"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2022" w:author="Björn Genfors" w:date="2014-03-28T13:02:00Z">
                  <w:rPr>
                    <w:rFonts w:cs="Consolas"/>
                    <w:spacing w:val="-1"/>
                  </w:rPr>
                </w:rPrChange>
              </w:rPr>
            </w:pPr>
            <w:r w:rsidRPr="000B0F50">
              <w:rPr>
                <w:rFonts w:cs="Consolas"/>
                <w:spacing w:val="-1"/>
                <w:lang w:val="en-US"/>
                <w:rPrChange w:id="2023" w:author="Björn Genfors" w:date="2014-03-28T13:02:00Z">
                  <w:rPr>
                    <w:rFonts w:cs="Consolas"/>
                    <w:spacing w:val="-1"/>
                  </w:rPr>
                </w:rPrChange>
              </w:rPr>
              <w:t>maternityMedicalHistory/maternityMedicalHistoryBody/postDeliveryRecord/motherPostDeliveryRecord/sutureRemoved</w:t>
            </w:r>
          </w:p>
        </w:tc>
      </w:tr>
      <w:tr w:rsidR="00F7750B" w:rsidRPr="0023722C" w14:paraId="75859F2C" w14:textId="77777777" w:rsidTr="00CC412F">
        <w:trPr>
          <w:trHeight w:val="397"/>
        </w:trPr>
        <w:tc>
          <w:tcPr>
            <w:tcW w:w="1809" w:type="dxa"/>
            <w:vAlign w:val="center"/>
          </w:tcPr>
          <w:p w14:paraId="358FD69D" w14:textId="1157FF91" w:rsidR="00F7750B" w:rsidRPr="00CC412F" w:rsidRDefault="00F7750B" w:rsidP="00CC412F">
            <w:del w:id="2024" w:author="Björn Genfors" w:date="2014-03-28T13:19:00Z">
              <w:r w:rsidRPr="00CC412F" w:rsidDel="00E825FC">
                <w:delText>MotherPostDeliveryRecord</w:delText>
              </w:r>
            </w:del>
            <w:ins w:id="2025"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2026" w:author="Björn Genfors" w:date="2014-03-28T13:02:00Z">
                  <w:rPr>
                    <w:rFonts w:cs="Consolas"/>
                    <w:spacing w:val="-1"/>
                  </w:rPr>
                </w:rPrChange>
              </w:rPr>
            </w:pPr>
            <w:r w:rsidRPr="000B0F50">
              <w:rPr>
                <w:rFonts w:cs="Consolas"/>
                <w:spacing w:val="-1"/>
                <w:lang w:val="en-US"/>
                <w:rPrChange w:id="2027" w:author="Björn Genfors" w:date="2014-03-28T13:02:00Z">
                  <w:rPr>
                    <w:rFonts w:cs="Consolas"/>
                    <w:spacing w:val="-1"/>
                  </w:rPr>
                </w:rPrChange>
              </w:rPr>
              <w:t>maternityMedicalHistory/maternityMedicalHistoryBody/postDeliveryRecord/motherPostDeliveryRecord/perineumComfortable</w:t>
            </w:r>
          </w:p>
        </w:tc>
      </w:tr>
      <w:tr w:rsidR="00F7750B" w:rsidRPr="0023722C" w14:paraId="7C39E3F5" w14:textId="77777777" w:rsidTr="00CC412F">
        <w:trPr>
          <w:trHeight w:val="397"/>
        </w:trPr>
        <w:tc>
          <w:tcPr>
            <w:tcW w:w="1809" w:type="dxa"/>
            <w:vAlign w:val="center"/>
          </w:tcPr>
          <w:p w14:paraId="22386142" w14:textId="77F412DF" w:rsidR="00F7750B" w:rsidRPr="00CC412F" w:rsidRDefault="00F7750B" w:rsidP="00CC412F">
            <w:del w:id="2028" w:author="Björn Genfors" w:date="2014-03-28T13:19:00Z">
              <w:r w:rsidRPr="00CC412F" w:rsidDel="00E825FC">
                <w:delText>MotherPostDeliveryRecord</w:delText>
              </w:r>
            </w:del>
            <w:ins w:id="2029"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2030" w:author="Björn Genfors" w:date="2014-03-28T13:02:00Z">
                  <w:rPr>
                    <w:rFonts w:cs="Consolas"/>
                    <w:spacing w:val="-1"/>
                  </w:rPr>
                </w:rPrChange>
              </w:rPr>
            </w:pPr>
            <w:r w:rsidRPr="000B0F50">
              <w:rPr>
                <w:rFonts w:cs="Consolas"/>
                <w:spacing w:val="-1"/>
                <w:lang w:val="en-US"/>
                <w:rPrChange w:id="2031" w:author="Björn Genfors" w:date="2014-03-28T13:02:00Z">
                  <w:rPr>
                    <w:rFonts w:cs="Consolas"/>
                    <w:spacing w:val="-1"/>
                  </w:rPr>
                </w:rPrChange>
              </w:rPr>
              <w:t>maternityMedicalHistory/maternityMedicalHistoryBody/postDeliveryRecord/motherPostDeliveryRecord/vulvaVaginaPortioOK</w:t>
            </w:r>
          </w:p>
        </w:tc>
      </w:tr>
      <w:tr w:rsidR="00F7750B" w:rsidRPr="0023722C" w14:paraId="14A92F1E" w14:textId="77777777" w:rsidTr="00CC412F">
        <w:trPr>
          <w:trHeight w:val="397"/>
        </w:trPr>
        <w:tc>
          <w:tcPr>
            <w:tcW w:w="1809" w:type="dxa"/>
            <w:vAlign w:val="center"/>
          </w:tcPr>
          <w:p w14:paraId="53EB35C6" w14:textId="6984F3DD" w:rsidR="00F7750B" w:rsidRPr="00CC412F" w:rsidRDefault="00F7750B" w:rsidP="00CC412F">
            <w:del w:id="2032" w:author="Björn Genfors" w:date="2014-03-28T13:19:00Z">
              <w:r w:rsidRPr="00CC412F" w:rsidDel="00E825FC">
                <w:delText>MotherPostDeliveryRecord</w:delText>
              </w:r>
            </w:del>
            <w:ins w:id="2033"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2034" w:author="Björn Genfors" w:date="2014-03-28T13:02:00Z">
                  <w:rPr>
                    <w:rFonts w:cs="Consolas"/>
                    <w:spacing w:val="-1"/>
                  </w:rPr>
                </w:rPrChange>
              </w:rPr>
            </w:pPr>
            <w:r w:rsidRPr="000B0F50">
              <w:rPr>
                <w:rFonts w:cs="Consolas"/>
                <w:spacing w:val="-1"/>
                <w:lang w:val="en-US"/>
                <w:rPrChange w:id="2035" w:author="Björn Genfors" w:date="2014-03-28T13:02:00Z">
                  <w:rPr>
                    <w:rFonts w:cs="Consolas"/>
                    <w:spacing w:val="-1"/>
                  </w:rPr>
                </w:rPrChange>
              </w:rPr>
              <w:t>maternityMedicalHistory/maternityMedicalHistoryBody/postDeliveryRecord/motherPostDeliveryRecord/uterusContracted</w:t>
            </w:r>
          </w:p>
        </w:tc>
      </w:tr>
      <w:tr w:rsidR="00F7750B" w:rsidRPr="0023722C" w14:paraId="7CC87B02" w14:textId="77777777" w:rsidTr="00CC412F">
        <w:trPr>
          <w:trHeight w:val="397"/>
        </w:trPr>
        <w:tc>
          <w:tcPr>
            <w:tcW w:w="1809" w:type="dxa"/>
            <w:vAlign w:val="center"/>
          </w:tcPr>
          <w:p w14:paraId="39815EB3" w14:textId="2C8C530E" w:rsidR="00F7750B" w:rsidRPr="00CC412F" w:rsidRDefault="00F7750B" w:rsidP="00CC412F">
            <w:del w:id="2036" w:author="Björn Genfors" w:date="2014-03-28T13:19:00Z">
              <w:r w:rsidRPr="00CC412F" w:rsidDel="00E825FC">
                <w:delText>MotherPostDeliveryRecord</w:delText>
              </w:r>
            </w:del>
            <w:ins w:id="2037"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2038" w:author="Björn Genfors" w:date="2014-03-28T13:02:00Z">
                  <w:rPr>
                    <w:rFonts w:cs="Consolas"/>
                    <w:spacing w:val="-1"/>
                  </w:rPr>
                </w:rPrChange>
              </w:rPr>
            </w:pPr>
            <w:r w:rsidRPr="000B0F50">
              <w:rPr>
                <w:rFonts w:cs="Consolas"/>
                <w:spacing w:val="-1"/>
                <w:lang w:val="en-US"/>
                <w:rPrChange w:id="2039" w:author="Björn Genfors" w:date="2014-03-28T13:02:00Z">
                  <w:rPr>
                    <w:rFonts w:cs="Consolas"/>
                    <w:spacing w:val="-1"/>
                  </w:rPr>
                </w:rPrChange>
              </w:rPr>
              <w:t>maternityMedicalHistory/maternityMedicalHistoryBody/postDeliveryRecord/motherPostDeliveryRecord/uterusNote</w:t>
            </w:r>
          </w:p>
        </w:tc>
      </w:tr>
      <w:tr w:rsidR="00F7750B" w:rsidRPr="0023722C" w14:paraId="0EEC382F" w14:textId="77777777" w:rsidTr="00CC412F">
        <w:trPr>
          <w:trHeight w:val="397"/>
        </w:trPr>
        <w:tc>
          <w:tcPr>
            <w:tcW w:w="1809" w:type="dxa"/>
            <w:vAlign w:val="center"/>
          </w:tcPr>
          <w:p w14:paraId="3223ECCB" w14:textId="1E5B1DE6" w:rsidR="00F7750B" w:rsidRPr="00CC412F" w:rsidRDefault="00F7750B" w:rsidP="00CC412F">
            <w:r w:rsidRPr="00CC412F">
              <w:t>ChildPostDeliveryRecord</w:t>
            </w:r>
            <w:ins w:id="2040"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2041" w:author="Björn Genfors" w:date="2014-03-28T13:02:00Z">
                  <w:rPr>
                    <w:rFonts w:cs="Consolas"/>
                    <w:spacing w:val="-1"/>
                  </w:rPr>
                </w:rPrChange>
              </w:rPr>
            </w:pPr>
            <w:r w:rsidRPr="000B0F50">
              <w:rPr>
                <w:rFonts w:cs="Consolas"/>
                <w:spacing w:val="-1"/>
                <w:lang w:val="en-US"/>
                <w:rPrChange w:id="2042" w:author="Björn Genfors" w:date="2014-03-28T13:02:00Z">
                  <w:rPr>
                    <w:rFonts w:cs="Consolas"/>
                    <w:spacing w:val="-1"/>
                  </w:rPr>
                </w:rPrChange>
              </w:rPr>
              <w:t>maternityMedicalHistory/maternityMedicalHistoryBody/postDeliveryRecord/childPostDeliveryRecord/ordinalNumber</w:t>
            </w:r>
          </w:p>
        </w:tc>
      </w:tr>
      <w:tr w:rsidR="00F7750B" w:rsidRPr="0023722C" w14:paraId="6758979D" w14:textId="77777777" w:rsidTr="00CC412F">
        <w:trPr>
          <w:trHeight w:val="397"/>
        </w:trPr>
        <w:tc>
          <w:tcPr>
            <w:tcW w:w="1809" w:type="dxa"/>
            <w:vAlign w:val="center"/>
          </w:tcPr>
          <w:p w14:paraId="17341DAC" w14:textId="2896C3EB" w:rsidR="00F7750B" w:rsidRPr="00CC412F" w:rsidRDefault="00F7750B" w:rsidP="00CC412F">
            <w:r w:rsidRPr="00CC412F">
              <w:lastRenderedPageBreak/>
              <w:t>ChildPostDeliveryRecord</w:t>
            </w:r>
            <w:ins w:id="2043"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2044" w:author="Björn Genfors" w:date="2014-03-28T13:02:00Z">
                  <w:rPr>
                    <w:rFonts w:cs="Consolas"/>
                    <w:spacing w:val="-1"/>
                  </w:rPr>
                </w:rPrChange>
              </w:rPr>
            </w:pPr>
            <w:r w:rsidRPr="000B0F50">
              <w:rPr>
                <w:rFonts w:cs="Consolas"/>
                <w:spacing w:val="-1"/>
                <w:lang w:val="en-US"/>
                <w:rPrChange w:id="2045" w:author="Björn Genfors" w:date="2014-03-28T13:02:00Z">
                  <w:rPr>
                    <w:rFonts w:cs="Consolas"/>
                    <w:spacing w:val="-1"/>
                  </w:rPr>
                </w:rPrChange>
              </w:rPr>
              <w:t>maternityMedicalHistory/maternityMedicalHistoryBody/postDeliveryRecord/childPostDeliveryRecord/weight</w:t>
            </w:r>
          </w:p>
        </w:tc>
      </w:tr>
      <w:tr w:rsidR="00F7750B" w:rsidRPr="0023722C"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2046"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2047" w:author="Björn Genfors" w:date="2014-03-28T13:02:00Z">
                  <w:rPr>
                    <w:rFonts w:cs="Consolas"/>
                    <w:spacing w:val="-1"/>
                  </w:rPr>
                </w:rPrChange>
              </w:rPr>
            </w:pPr>
            <w:r w:rsidRPr="000B0F50">
              <w:rPr>
                <w:rFonts w:cs="Consolas"/>
                <w:spacing w:val="-1"/>
                <w:lang w:val="en-US"/>
                <w:rPrChange w:id="2048" w:author="Björn Genfors" w:date="2014-03-28T13:02:00Z">
                  <w:rPr>
                    <w:rFonts w:cs="Consolas"/>
                    <w:spacing w:val="-1"/>
                  </w:rPr>
                </w:rPrChange>
              </w:rPr>
              <w:t>maternityMedicalHistory/maternityMedicalHistoryBody/postDeliveryRecord/childPostDeliveryRecord/apgarScore1</w:t>
            </w:r>
          </w:p>
        </w:tc>
      </w:tr>
      <w:tr w:rsidR="00F7750B" w:rsidRPr="0023722C"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2049"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2050" w:author="Björn Genfors" w:date="2014-03-28T13:02:00Z">
                  <w:rPr>
                    <w:rFonts w:cs="Consolas"/>
                    <w:spacing w:val="-1"/>
                  </w:rPr>
                </w:rPrChange>
              </w:rPr>
            </w:pPr>
            <w:r w:rsidRPr="000B0F50">
              <w:rPr>
                <w:rFonts w:cs="Consolas"/>
                <w:spacing w:val="-1"/>
                <w:lang w:val="en-US"/>
                <w:rPrChange w:id="2051" w:author="Björn Genfors" w:date="2014-03-28T13:02:00Z">
                  <w:rPr>
                    <w:rFonts w:cs="Consolas"/>
                    <w:spacing w:val="-1"/>
                  </w:rPr>
                </w:rPrChange>
              </w:rPr>
              <w:t>maternityMedicalHistory/maternityMedicalHistoryBody/postDeliveryRecord/childPostDeliveryRecord/apgarScore5</w:t>
            </w:r>
          </w:p>
        </w:tc>
      </w:tr>
      <w:tr w:rsidR="00F7750B" w:rsidRPr="0023722C"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2052"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2053" w:author="Björn Genfors" w:date="2014-03-28T13:02:00Z">
                  <w:rPr>
                    <w:rFonts w:cs="Consolas"/>
                    <w:spacing w:val="-1"/>
                  </w:rPr>
                </w:rPrChange>
              </w:rPr>
            </w:pPr>
            <w:r w:rsidRPr="000B0F50">
              <w:rPr>
                <w:rFonts w:cs="Consolas"/>
                <w:spacing w:val="-1"/>
                <w:lang w:val="en-US"/>
                <w:rPrChange w:id="2054" w:author="Björn Genfors" w:date="2014-03-28T13:02:00Z">
                  <w:rPr>
                    <w:rFonts w:cs="Consolas"/>
                    <w:spacing w:val="-1"/>
                  </w:rPr>
                </w:rPrChange>
              </w:rPr>
              <w:t>maternityMedicalHistory/maternityMedicalHistoryBody/postDeliveryRecord/childPostDeliveryRecord/apgarScore10</w:t>
            </w:r>
          </w:p>
        </w:tc>
      </w:tr>
      <w:tr w:rsidR="00F7750B" w:rsidRPr="0023722C"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2055"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2056" w:author="Björn Genfors" w:date="2014-03-28T13:02:00Z">
                  <w:rPr>
                    <w:rFonts w:cs="Consolas"/>
                    <w:spacing w:val="-1"/>
                  </w:rPr>
                </w:rPrChange>
              </w:rPr>
            </w:pPr>
            <w:r w:rsidRPr="000B0F50">
              <w:rPr>
                <w:rFonts w:cs="Consolas"/>
                <w:spacing w:val="-1"/>
                <w:lang w:val="en-US"/>
                <w:rPrChange w:id="2057"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2058"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2059" w:author="Björn Genfors" w:date="2014-03-28T13:02:00Z">
                  <w:rPr>
                    <w:rFonts w:cs="Consolas"/>
                    <w:i/>
                    <w:spacing w:val="-1"/>
                  </w:rPr>
                </w:rPrChange>
              </w:rPr>
            </w:pPr>
            <w:r w:rsidRPr="000B0F50">
              <w:rPr>
                <w:rFonts w:cs="Consolas"/>
                <w:i/>
                <w:spacing w:val="-1"/>
                <w:lang w:val="en-US"/>
                <w:rPrChange w:id="2060"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2061"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2062" w:author="Björn Genfors" w:date="2014-03-28T13:02:00Z">
                  <w:rPr>
                    <w:rFonts w:cs="Consolas"/>
                    <w:spacing w:val="-1"/>
                  </w:rPr>
                </w:rPrChange>
              </w:rPr>
            </w:pPr>
            <w:r w:rsidRPr="000B0F50">
              <w:rPr>
                <w:rFonts w:cs="Consolas"/>
                <w:spacing w:val="-1"/>
                <w:lang w:val="en-US"/>
                <w:rPrChange w:id="2063" w:author="Björn Genfors" w:date="2014-03-28T13:02:00Z">
                  <w:rPr>
                    <w:rFonts w:cs="Consolas"/>
                    <w:spacing w:val="-1"/>
                  </w:rPr>
                </w:rPrChange>
              </w:rPr>
              <w:t>maternityMedicalHistory/maternityMedicalHistoryBody/pregnancyCheckupRecord/medicationSinceRegistration/medicament</w:t>
            </w:r>
          </w:p>
        </w:tc>
      </w:tr>
      <w:tr w:rsidR="00F7750B" w:rsidRPr="0023722C"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2064"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2065" w:author="Björn Genfors" w:date="2014-03-28T13:02:00Z">
                  <w:rPr>
                    <w:rFonts w:cs="Consolas"/>
                    <w:spacing w:val="-1"/>
                  </w:rPr>
                </w:rPrChange>
              </w:rPr>
            </w:pPr>
            <w:r w:rsidRPr="000B0F50">
              <w:rPr>
                <w:rFonts w:cs="Consolas"/>
                <w:spacing w:val="-1"/>
                <w:lang w:val="en-US"/>
                <w:rPrChange w:id="2066"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F823FB">
        <w:trPr>
          <w:trHeight w:val="397"/>
          <w:ins w:id="2067" w:author="Björn Genfors" w:date="2014-03-28T15:58:00Z"/>
        </w:trPr>
        <w:tc>
          <w:tcPr>
            <w:tcW w:w="1809" w:type="dxa"/>
          </w:tcPr>
          <w:p w14:paraId="3A37A725" w14:textId="77777777" w:rsidR="00323088" w:rsidRDefault="00323088" w:rsidP="00F823FB">
            <w:pPr>
              <w:rPr>
                <w:ins w:id="2068" w:author="Björn Genfors" w:date="2014-03-28T15:58:00Z"/>
                <w:szCs w:val="20"/>
              </w:rPr>
            </w:pPr>
            <w:ins w:id="2069"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F823FB">
            <w:pPr>
              <w:rPr>
                <w:ins w:id="2070" w:author="Björn Genfors" w:date="2014-03-28T15:58:00Z"/>
                <w:rFonts w:cs="Arial"/>
                <w:spacing w:val="-1"/>
                <w:szCs w:val="20"/>
              </w:rPr>
            </w:pPr>
            <w:ins w:id="2071"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F823FB">
            <w:pPr>
              <w:rPr>
                <w:ins w:id="2072" w:author="Björn Genfors" w:date="2014-03-28T15:58:00Z"/>
                <w:szCs w:val="20"/>
                <w:lang w:val="en-US"/>
              </w:rPr>
            </w:pPr>
            <w:ins w:id="2073" w:author="Björn Genfors" w:date="2014-03-28T15:58:00Z">
              <w:r>
                <w:rPr>
                  <w:szCs w:val="20"/>
                  <w:lang w:val="en-US"/>
                </w:rPr>
                <w:t>result</w:t>
              </w:r>
            </w:ins>
          </w:p>
        </w:tc>
      </w:tr>
      <w:tr w:rsidR="00323088" w:rsidRPr="00A214E4" w14:paraId="6973B57E" w14:textId="77777777" w:rsidTr="00F823FB">
        <w:trPr>
          <w:trHeight w:val="397"/>
          <w:ins w:id="2074" w:author="Björn Genfors" w:date="2014-03-28T15:58:00Z"/>
        </w:trPr>
        <w:tc>
          <w:tcPr>
            <w:tcW w:w="1809" w:type="dxa"/>
          </w:tcPr>
          <w:p w14:paraId="64D8E60E" w14:textId="77777777" w:rsidR="00323088" w:rsidRPr="004F7E80" w:rsidRDefault="00323088" w:rsidP="00F823FB">
            <w:pPr>
              <w:rPr>
                <w:ins w:id="2075" w:author="Björn Genfors" w:date="2014-03-28T15:58:00Z"/>
                <w:rFonts w:cs="Arial"/>
                <w:szCs w:val="20"/>
              </w:rPr>
            </w:pPr>
            <w:ins w:id="2076"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F823FB">
            <w:pPr>
              <w:rPr>
                <w:ins w:id="2077" w:author="Björn Genfors" w:date="2014-03-28T15:58:00Z"/>
                <w:rFonts w:cs="Arial"/>
                <w:spacing w:val="-1"/>
                <w:szCs w:val="20"/>
              </w:rPr>
            </w:pPr>
            <w:ins w:id="2078"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F823FB">
            <w:pPr>
              <w:rPr>
                <w:ins w:id="2079" w:author="Björn Genfors" w:date="2014-03-28T15:58:00Z"/>
                <w:szCs w:val="20"/>
                <w:lang w:val="en-US"/>
              </w:rPr>
            </w:pPr>
            <w:ins w:id="2080" w:author="Björn Genfors" w:date="2014-03-28T15:58:00Z">
              <w:r>
                <w:rPr>
                  <w:rFonts w:cs="Arial"/>
                  <w:szCs w:val="20"/>
                </w:rPr>
                <w:t>result/</w:t>
              </w:r>
              <w:r w:rsidRPr="004F7E80">
                <w:rPr>
                  <w:rFonts w:cs="Arial"/>
                  <w:szCs w:val="20"/>
                </w:rPr>
                <w:t>resultCode</w:t>
              </w:r>
            </w:ins>
          </w:p>
        </w:tc>
      </w:tr>
      <w:tr w:rsidR="00323088" w:rsidRPr="00A214E4" w14:paraId="3E57EF13" w14:textId="77777777" w:rsidTr="00F823FB">
        <w:trPr>
          <w:trHeight w:val="397"/>
          <w:ins w:id="2081" w:author="Björn Genfors" w:date="2014-03-28T15:58:00Z"/>
        </w:trPr>
        <w:tc>
          <w:tcPr>
            <w:tcW w:w="1809" w:type="dxa"/>
          </w:tcPr>
          <w:p w14:paraId="17068D06" w14:textId="77777777" w:rsidR="00323088" w:rsidRPr="004F7E80" w:rsidRDefault="00323088" w:rsidP="00F823FB">
            <w:pPr>
              <w:rPr>
                <w:ins w:id="2082" w:author="Björn Genfors" w:date="2014-03-28T15:58:00Z"/>
                <w:rFonts w:cs="Arial"/>
                <w:szCs w:val="20"/>
              </w:rPr>
            </w:pPr>
            <w:ins w:id="2083"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F823FB">
            <w:pPr>
              <w:rPr>
                <w:ins w:id="2084" w:author="Björn Genfors" w:date="2014-03-28T15:58:00Z"/>
                <w:rFonts w:cs="Arial"/>
                <w:spacing w:val="-1"/>
                <w:szCs w:val="20"/>
              </w:rPr>
            </w:pPr>
            <w:ins w:id="2085"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F823FB">
            <w:pPr>
              <w:rPr>
                <w:ins w:id="2086" w:author="Björn Genfors" w:date="2014-03-28T15:58:00Z"/>
                <w:szCs w:val="20"/>
                <w:lang w:val="en-US"/>
              </w:rPr>
            </w:pPr>
            <w:ins w:id="2087" w:author="Björn Genfors" w:date="2014-03-28T15:58:00Z">
              <w:r>
                <w:rPr>
                  <w:rFonts w:cs="Arial"/>
                  <w:szCs w:val="20"/>
                </w:rPr>
                <w:t>result/</w:t>
              </w:r>
              <w:r w:rsidRPr="004F7E80">
                <w:rPr>
                  <w:rFonts w:cs="Arial"/>
                  <w:szCs w:val="20"/>
                </w:rPr>
                <w:t>errorCode</w:t>
              </w:r>
            </w:ins>
          </w:p>
        </w:tc>
      </w:tr>
      <w:tr w:rsidR="00323088" w:rsidRPr="00A214E4" w14:paraId="67D5C771" w14:textId="77777777" w:rsidTr="00F823FB">
        <w:trPr>
          <w:trHeight w:val="397"/>
          <w:ins w:id="2088" w:author="Björn Genfors" w:date="2014-03-28T15:58:00Z"/>
        </w:trPr>
        <w:tc>
          <w:tcPr>
            <w:tcW w:w="1809" w:type="dxa"/>
          </w:tcPr>
          <w:p w14:paraId="4E7B73AF" w14:textId="77777777" w:rsidR="00323088" w:rsidRPr="004F7E80" w:rsidRDefault="00323088" w:rsidP="00F823FB">
            <w:pPr>
              <w:rPr>
                <w:ins w:id="2089" w:author="Björn Genfors" w:date="2014-03-28T15:58:00Z"/>
                <w:rFonts w:cs="Arial"/>
                <w:szCs w:val="20"/>
              </w:rPr>
            </w:pPr>
            <w:ins w:id="2090"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F823FB">
            <w:pPr>
              <w:rPr>
                <w:ins w:id="2091" w:author="Björn Genfors" w:date="2014-03-28T15:58:00Z"/>
                <w:rFonts w:cs="Arial"/>
                <w:spacing w:val="-1"/>
                <w:szCs w:val="20"/>
              </w:rPr>
            </w:pPr>
            <w:ins w:id="2092"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F823FB">
            <w:pPr>
              <w:rPr>
                <w:ins w:id="2093" w:author="Björn Genfors" w:date="2014-03-28T15:58:00Z"/>
                <w:szCs w:val="20"/>
              </w:rPr>
            </w:pPr>
            <w:ins w:id="2094" w:author="Björn Genfors" w:date="2014-03-28T15:58:00Z">
              <w:r>
                <w:rPr>
                  <w:rFonts w:cs="Arial"/>
                  <w:szCs w:val="20"/>
                </w:rPr>
                <w:t>result/</w:t>
              </w:r>
              <w:r w:rsidRPr="004F7E80">
                <w:rPr>
                  <w:rFonts w:cs="Arial"/>
                  <w:szCs w:val="20"/>
                </w:rPr>
                <w:t>subcode</w:t>
              </w:r>
            </w:ins>
          </w:p>
        </w:tc>
      </w:tr>
      <w:tr w:rsidR="00323088" w:rsidRPr="00A214E4" w14:paraId="0B95FD87" w14:textId="77777777" w:rsidTr="00F823FB">
        <w:trPr>
          <w:trHeight w:val="397"/>
          <w:ins w:id="2095" w:author="Björn Genfors" w:date="2014-03-28T15:58:00Z"/>
        </w:trPr>
        <w:tc>
          <w:tcPr>
            <w:tcW w:w="1809" w:type="dxa"/>
          </w:tcPr>
          <w:p w14:paraId="0F5130E4" w14:textId="77777777" w:rsidR="00323088" w:rsidRPr="004F7E80" w:rsidRDefault="00323088" w:rsidP="00F823FB">
            <w:pPr>
              <w:rPr>
                <w:ins w:id="2096" w:author="Björn Genfors" w:date="2014-03-28T15:58:00Z"/>
                <w:rFonts w:cs="Arial"/>
                <w:szCs w:val="20"/>
              </w:rPr>
            </w:pPr>
            <w:ins w:id="2097" w:author="Björn Genfors" w:date="2014-03-28T15:58:00Z">
              <w:r>
                <w:rPr>
                  <w:rFonts w:cs="Arial"/>
                  <w:szCs w:val="20"/>
                </w:rPr>
                <w:t>ResultType.</w:t>
              </w:r>
              <w:r w:rsidRPr="004F7E80">
                <w:rPr>
                  <w:rFonts w:cs="Arial"/>
                  <w:szCs w:val="20"/>
                </w:rPr>
                <w:t>logId</w:t>
              </w:r>
            </w:ins>
          </w:p>
        </w:tc>
        <w:tc>
          <w:tcPr>
            <w:tcW w:w="2977" w:type="dxa"/>
          </w:tcPr>
          <w:p w14:paraId="38CD5174" w14:textId="77777777" w:rsidR="00323088" w:rsidRPr="00A76D6C" w:rsidRDefault="00323088" w:rsidP="00F823FB">
            <w:pPr>
              <w:rPr>
                <w:ins w:id="2098" w:author="Björn Genfors" w:date="2014-03-28T15:58:00Z"/>
                <w:rFonts w:cs="Arial"/>
                <w:spacing w:val="-1"/>
                <w:szCs w:val="20"/>
              </w:rPr>
            </w:pPr>
            <w:ins w:id="2099"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F823FB">
            <w:pPr>
              <w:rPr>
                <w:ins w:id="2100" w:author="Björn Genfors" w:date="2014-03-28T15:58:00Z"/>
                <w:szCs w:val="20"/>
              </w:rPr>
            </w:pPr>
            <w:ins w:id="2101" w:author="Björn Genfors" w:date="2014-03-28T15:58:00Z">
              <w:r>
                <w:rPr>
                  <w:rFonts w:cs="Arial"/>
                  <w:szCs w:val="20"/>
                </w:rPr>
                <w:t>result/</w:t>
              </w:r>
              <w:r w:rsidRPr="004F7E80">
                <w:rPr>
                  <w:rFonts w:cs="Arial"/>
                  <w:szCs w:val="20"/>
                </w:rPr>
                <w:t>logId</w:t>
              </w:r>
            </w:ins>
          </w:p>
        </w:tc>
      </w:tr>
      <w:tr w:rsidR="00323088" w:rsidRPr="00A214E4" w14:paraId="0F6C945A" w14:textId="77777777" w:rsidTr="00F823FB">
        <w:trPr>
          <w:trHeight w:val="397"/>
          <w:ins w:id="2102" w:author="Björn Genfors" w:date="2014-03-28T15:58:00Z"/>
        </w:trPr>
        <w:tc>
          <w:tcPr>
            <w:tcW w:w="1809" w:type="dxa"/>
          </w:tcPr>
          <w:p w14:paraId="142BDBA5" w14:textId="77777777" w:rsidR="00323088" w:rsidRPr="004F7E80" w:rsidRDefault="00323088" w:rsidP="00F823FB">
            <w:pPr>
              <w:rPr>
                <w:ins w:id="2103" w:author="Björn Genfors" w:date="2014-03-28T15:58:00Z"/>
                <w:rFonts w:cs="Arial"/>
                <w:szCs w:val="20"/>
              </w:rPr>
            </w:pPr>
            <w:ins w:id="2104"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F823FB">
            <w:pPr>
              <w:rPr>
                <w:ins w:id="2105" w:author="Björn Genfors" w:date="2014-03-28T15:58:00Z"/>
                <w:rFonts w:cs="Arial"/>
                <w:spacing w:val="-1"/>
                <w:szCs w:val="20"/>
              </w:rPr>
            </w:pPr>
            <w:ins w:id="2106"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F823FB">
            <w:pPr>
              <w:rPr>
                <w:ins w:id="2107" w:author="Björn Genfors" w:date="2014-03-28T15:58:00Z"/>
                <w:szCs w:val="20"/>
              </w:rPr>
            </w:pPr>
            <w:ins w:id="2108"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2109" w:author="Björn Genfors" w:date="2014-03-28T13:02:00Z">
            <w:rPr/>
          </w:rPrChange>
        </w:rPr>
      </w:pPr>
      <w:bookmarkStart w:id="2110" w:name="_Toc176141590"/>
      <w:bookmarkStart w:id="2111" w:name="_Toc176141594"/>
      <w:bookmarkStart w:id="2112" w:name="_Toc182360207"/>
      <w:bookmarkStart w:id="2113" w:name="_Toc182360366"/>
      <w:bookmarkStart w:id="2114" w:name="_Toc182362292"/>
      <w:bookmarkEnd w:id="2110"/>
      <w:bookmarkEnd w:id="2111"/>
      <w:bookmarkEnd w:id="2112"/>
      <w:bookmarkEnd w:id="2113"/>
      <w:bookmarkEnd w:id="2114"/>
    </w:p>
    <w:p w14:paraId="428F4271" w14:textId="77777777" w:rsidR="00F7750B" w:rsidRPr="000B0F50" w:rsidRDefault="00F7750B">
      <w:pPr>
        <w:spacing w:line="240" w:lineRule="auto"/>
        <w:rPr>
          <w:rFonts w:eastAsia="Times New Roman"/>
          <w:bCs/>
          <w:sz w:val="24"/>
          <w:lang w:val="en-US"/>
          <w:rPrChange w:id="2115" w:author="Björn Genfors" w:date="2014-03-28T13:02:00Z">
            <w:rPr>
              <w:rFonts w:eastAsia="Times New Roman"/>
              <w:bCs/>
              <w:sz w:val="24"/>
            </w:rPr>
          </w:rPrChange>
        </w:rPr>
      </w:pPr>
      <w:r w:rsidRPr="000B0F50">
        <w:rPr>
          <w:lang w:val="en-US"/>
          <w:rPrChange w:id="2116" w:author="Björn Genfors" w:date="2014-03-28T13:02:00Z">
            <w:rPr/>
          </w:rPrChange>
        </w:rPr>
        <w:br w:type="page"/>
      </w:r>
    </w:p>
    <w:p w14:paraId="56C01FCC" w14:textId="5F9BD77A" w:rsidR="0093401A" w:rsidRPr="00CC412F" w:rsidRDefault="0093401A" w:rsidP="003A6D72">
      <w:pPr>
        <w:pStyle w:val="Heading3"/>
      </w:pPr>
      <w:bookmarkStart w:id="2117" w:name="_Toc258218960"/>
      <w:r w:rsidRPr="00CC412F">
        <w:lastRenderedPageBreak/>
        <w:t>Get</w:t>
      </w:r>
      <w:r w:rsidR="009003B9" w:rsidRPr="00CC412F">
        <w:t>LaboratoryOrderOutcome</w:t>
      </w:r>
      <w:bookmarkEnd w:id="2117"/>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2118" w:author="Björn Genfors" w:date="2014-03-28T14:02:00Z">
        <w:r w:rsidR="00570100">
          <w:t>, se referens [</w:t>
        </w:r>
        <w:r w:rsidR="00570100">
          <w:fldChar w:fldCharType="begin"/>
        </w:r>
        <w:r w:rsidR="00570100">
          <w:instrText xml:space="preserve"> REF _Ref383778677 \h </w:instrText>
        </w:r>
      </w:ins>
      <w:r w:rsidR="00570100">
        <w:fldChar w:fldCharType="separate"/>
      </w:r>
      <w:ins w:id="2119" w:author="Björn Genfors" w:date="2014-03-31T13:27:00Z">
        <w:r w:rsidR="002F320B">
          <w:t xml:space="preserve">R </w:t>
        </w:r>
        <w:r w:rsidR="002F320B">
          <w:rPr>
            <w:noProof/>
          </w:rPr>
          <w:t>7</w:t>
        </w:r>
      </w:ins>
      <w:ins w:id="2120" w:author="Björn Genfors" w:date="2014-03-28T14:02:00Z">
        <w:r w:rsidR="00570100">
          <w:fldChar w:fldCharType="end"/>
        </w:r>
        <w:r w:rsidR="00570100">
          <w:t>].</w:t>
        </w:r>
      </w:ins>
      <w:del w:id="2121"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2122" w:author="Björn Genfors" w:date="2014-03-28T13:20:00Z">
        <w:r>
          <w:rPr>
            <w:noProof/>
            <w:spacing w:val="-1"/>
            <w:lang w:val="en-US"/>
            <w:rPrChange w:id="2123" w:author="Unknown">
              <w:rPr>
                <w:noProof/>
                <w:lang w:val="en-US"/>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9">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2124" w:author="Björn Genfors" w:date="2014-03-28T13:20:00Z">
        <w:r w:rsidR="00F7750B" w:rsidRPr="003A6D72" w:rsidDel="00E825FC">
          <w:rPr>
            <w:noProof/>
            <w:spacing w:val="-1"/>
            <w:lang w:val="en-US"/>
            <w:rPrChange w:id="2125" w:author="Unknown">
              <w:rPr>
                <w:noProof/>
                <w:lang w:val="en-US"/>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2126" w:author="Björn Genfors" w:date="2014-03-28T13:20:00Z">
              <w:r>
                <w:t>L</w:t>
              </w:r>
            </w:ins>
            <w:del w:id="2127" w:author="Björn Genfors" w:date="2014-03-28T13:20:00Z">
              <w:r w:rsidR="00F7750B" w:rsidRPr="00CC412F" w:rsidDel="00E825FC">
                <w:delText>l</w:delText>
              </w:r>
            </w:del>
            <w:r w:rsidR="00F7750B" w:rsidRPr="00CC412F">
              <w:t>aboratoryOrderOutcome</w:t>
            </w:r>
            <w:ins w:id="2128"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2129" w:author="Björn Genfors" w:date="2014-03-28T13:20:00Z">
              <w:r w:rsidRPr="00CC412F" w:rsidDel="00E825FC">
                <w:delText>laboratoryOrderOutcomeHeader</w:delText>
              </w:r>
            </w:del>
            <w:ins w:id="2130"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2131" w:author="Björn Genfors" w:date="2014-03-28T13:20:00Z">
              <w:r w:rsidRPr="00CC412F" w:rsidDel="00E825FC">
                <w:delText>laboratoryOrderOutcomeHeader</w:delText>
              </w:r>
            </w:del>
            <w:ins w:id="2132"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2133" w:author="Björn Genfors" w:date="2014-03-28T13:20:00Z">
              <w:r w:rsidRPr="00CC412F" w:rsidDel="00E825FC">
                <w:delText>laboratoryOrderOutcomeHeader</w:delText>
              </w:r>
            </w:del>
            <w:ins w:id="2134"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2135" w:author="Björn Genfors" w:date="2014-03-28T13:20:00Z">
              <w:r w:rsidRPr="00CC412F" w:rsidDel="00E825FC">
                <w:delText>laboratoryOrderOutcomeHeader</w:delText>
              </w:r>
            </w:del>
            <w:ins w:id="2136"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2137" w:author="Björn Genfors" w:date="2014-03-28T13:20:00Z">
              <w:r w:rsidRPr="00CC412F" w:rsidDel="00E825FC">
                <w:lastRenderedPageBreak/>
                <w:delText>accountableHealthcareProfessional</w:delText>
              </w:r>
            </w:del>
            <w:ins w:id="2138"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2139" w:author="Björn Genfors" w:date="2014-03-28T13:20:00Z">
              <w:r w:rsidRPr="00CC412F" w:rsidDel="00E825FC">
                <w:delText>accountableHealthcareProfessional</w:delText>
              </w:r>
            </w:del>
            <w:ins w:id="2140"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2141" w:author="Björn Genfors" w:date="2014-03-28T13:20:00Z">
              <w:r w:rsidRPr="003A6D72" w:rsidDel="00E825FC">
                <w:delText>accountableHealthcareProfessional</w:delText>
              </w:r>
            </w:del>
            <w:ins w:id="2142" w:author="Björn Genfors" w:date="2014-03-28T13:20:00Z">
              <w:r w:rsidR="00E825FC">
                <w:t>HealthcareProfessionalType</w:t>
              </w:r>
            </w:ins>
            <w:r w:rsidRPr="003A6D72">
              <w:t>.healthcareProfessionalName</w:t>
            </w:r>
          </w:p>
        </w:tc>
        <w:tc>
          <w:tcPr>
            <w:tcW w:w="2977" w:type="dxa"/>
            <w:vAlign w:val="center"/>
          </w:tcPr>
          <w:p w14:paraId="31455DFB" w14:textId="77777777" w:rsidR="00F7750B" w:rsidRPr="00CC412F" w:rsidRDefault="00F7750B" w:rsidP="00CC412F">
            <w:r w:rsidRPr="00CC412F">
              <w:rPr>
                <w:rFonts w:cs="Arial"/>
                <w:spacing w:val="-1"/>
              </w:rPr>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2143" w:author="Björn Genfors" w:date="2014-03-28T13:20:00Z">
              <w:r w:rsidRPr="00CC412F" w:rsidDel="00E825FC">
                <w:delText>accountableHealthcareProfessional</w:delText>
              </w:r>
            </w:del>
            <w:ins w:id="2144"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23722C" w14:paraId="7C3B3CB6" w14:textId="77777777" w:rsidTr="00CC412F">
        <w:trPr>
          <w:trHeight w:val="397"/>
        </w:trPr>
        <w:tc>
          <w:tcPr>
            <w:tcW w:w="1809" w:type="dxa"/>
            <w:vAlign w:val="center"/>
          </w:tcPr>
          <w:p w14:paraId="4ADDB162" w14:textId="05DF1EB5" w:rsidR="00F7750B" w:rsidRPr="00CC412F" w:rsidRDefault="00F7750B" w:rsidP="00CC412F">
            <w:pPr>
              <w:jc w:val="both"/>
            </w:pPr>
            <w:del w:id="2145" w:author="Björn Genfors" w:date="2014-03-28T13:21:00Z">
              <w:r w:rsidRPr="00CC412F" w:rsidDel="00E825FC">
                <w:delText>healthcareProfessionalOrgUnit</w:delText>
              </w:r>
            </w:del>
            <w:ins w:id="2146"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2147" w:author="Björn Genfors" w:date="2014-03-28T13:02:00Z">
                  <w:rPr/>
                </w:rPrChange>
              </w:rPr>
            </w:pPr>
            <w:r w:rsidRPr="000B0F50">
              <w:rPr>
                <w:lang w:val="en-US"/>
                <w:rPrChange w:id="2148" w:author="Björn Genfors" w:date="2014-03-28T13:02:00Z">
                  <w:rPr/>
                </w:rPrChange>
              </w:rPr>
              <w:t>laboratoryOrderOutcome/laboratoryOrderOutcomeHeader/accountableHealthcareProfessional/healthcareProfessionalOrgUnit/orgUnitHSAId</w:t>
            </w:r>
          </w:p>
        </w:tc>
      </w:tr>
      <w:tr w:rsidR="00F7750B" w:rsidRPr="0023722C" w14:paraId="3BC8AD03" w14:textId="77777777" w:rsidTr="00CC412F">
        <w:trPr>
          <w:trHeight w:val="397"/>
        </w:trPr>
        <w:tc>
          <w:tcPr>
            <w:tcW w:w="1809" w:type="dxa"/>
            <w:vAlign w:val="center"/>
          </w:tcPr>
          <w:p w14:paraId="07950E80" w14:textId="5BA9CC7C" w:rsidR="00F7750B" w:rsidRPr="00CC412F" w:rsidRDefault="00F7750B" w:rsidP="00CC412F">
            <w:pPr>
              <w:jc w:val="both"/>
            </w:pPr>
            <w:del w:id="2149" w:author="Björn Genfors" w:date="2014-03-28T13:21:00Z">
              <w:r w:rsidRPr="00CC412F" w:rsidDel="00E825FC">
                <w:delText>healthcareProfessionalOrgUnit</w:delText>
              </w:r>
            </w:del>
            <w:ins w:id="2150"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2151" w:author="Björn Genfors" w:date="2014-03-28T13:02:00Z">
                  <w:rPr/>
                </w:rPrChange>
              </w:rPr>
            </w:pPr>
            <w:r w:rsidRPr="000B0F50">
              <w:rPr>
                <w:lang w:val="en-US"/>
                <w:rPrChange w:id="2152" w:author="Björn Genfors" w:date="2014-03-28T13:02:00Z">
                  <w:rPr/>
                </w:rPrChange>
              </w:rPr>
              <w:t>laboratoryOrderOutcome/laboratoryOrderOutcomeHeader/accountableHealthcareProfessional/healthcareProfessionalOrgUnit/orgUnitname</w:t>
            </w:r>
          </w:p>
        </w:tc>
      </w:tr>
      <w:tr w:rsidR="00F7750B" w:rsidRPr="0023722C" w14:paraId="5DF437CA" w14:textId="77777777" w:rsidTr="00CC412F">
        <w:trPr>
          <w:trHeight w:val="397"/>
        </w:trPr>
        <w:tc>
          <w:tcPr>
            <w:tcW w:w="1809" w:type="dxa"/>
            <w:vAlign w:val="center"/>
          </w:tcPr>
          <w:p w14:paraId="1CA21991" w14:textId="1C169CDF" w:rsidR="00F7750B" w:rsidRPr="00CC412F" w:rsidRDefault="00F7750B" w:rsidP="00CC412F">
            <w:pPr>
              <w:jc w:val="both"/>
            </w:pPr>
            <w:del w:id="2153" w:author="Björn Genfors" w:date="2014-03-28T13:21:00Z">
              <w:r w:rsidRPr="00CC412F" w:rsidDel="00E825FC">
                <w:delText>healthcareProfessionalOrgUnit</w:delText>
              </w:r>
            </w:del>
            <w:ins w:id="2154"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2155" w:author="Björn Genfors" w:date="2014-03-28T13:02:00Z">
                  <w:rPr/>
                </w:rPrChange>
              </w:rPr>
            </w:pPr>
            <w:r w:rsidRPr="000B0F50">
              <w:rPr>
                <w:lang w:val="en-US"/>
                <w:rPrChange w:id="2156" w:author="Björn Genfors" w:date="2014-03-28T13:02:00Z">
                  <w:rPr/>
                </w:rPrChange>
              </w:rPr>
              <w:t>laboratoryOrderOutcome/laboratoryOrderOutcomeHeader/accountableHealthcareProfessional/healthcareProfessionalOrgUnit/orgUnitTelecom</w:t>
            </w:r>
          </w:p>
        </w:tc>
      </w:tr>
      <w:tr w:rsidR="00F7750B" w:rsidRPr="0023722C" w14:paraId="70DA278F" w14:textId="77777777" w:rsidTr="00CC412F">
        <w:trPr>
          <w:trHeight w:val="397"/>
        </w:trPr>
        <w:tc>
          <w:tcPr>
            <w:tcW w:w="1809" w:type="dxa"/>
            <w:vAlign w:val="center"/>
          </w:tcPr>
          <w:p w14:paraId="7D0D381D" w14:textId="2A8CD91A" w:rsidR="00F7750B" w:rsidRPr="00CC412F" w:rsidRDefault="00F7750B" w:rsidP="00CC412F">
            <w:pPr>
              <w:jc w:val="both"/>
            </w:pPr>
            <w:del w:id="2157" w:author="Björn Genfors" w:date="2014-03-28T13:21:00Z">
              <w:r w:rsidRPr="00CC412F" w:rsidDel="00E825FC">
                <w:delText>healthcareProfessionalOrgUnit</w:delText>
              </w:r>
            </w:del>
            <w:ins w:id="2158"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2159" w:author="Björn Genfors" w:date="2014-03-28T13:02:00Z">
                  <w:rPr/>
                </w:rPrChange>
              </w:rPr>
            </w:pPr>
            <w:r w:rsidRPr="000B0F50">
              <w:rPr>
                <w:lang w:val="en-US"/>
                <w:rPrChange w:id="2160" w:author="Björn Genfors" w:date="2014-03-28T13:02:00Z">
                  <w:rPr/>
                </w:rPrChange>
              </w:rPr>
              <w:t>laboratoryOrderOutcome/laboratoryOrderOutcomeHeader/accountableHealthcareProfessional/healthcareProfessionalOrgUnit/orgUnitEmail</w:t>
            </w:r>
          </w:p>
        </w:tc>
      </w:tr>
      <w:tr w:rsidR="00F7750B" w:rsidRPr="0023722C"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2161" w:author="Björn Genfors" w:date="2014-03-28T13:21:00Z">
              <w:r w:rsidRPr="00CC412F" w:rsidDel="00E825FC">
                <w:delText>healthcareProfessionalOrgUnit</w:delText>
              </w:r>
            </w:del>
            <w:ins w:id="2162"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2163" w:author="Björn Genfors" w:date="2014-03-28T13:02:00Z">
                  <w:rPr/>
                </w:rPrChange>
              </w:rPr>
            </w:pPr>
            <w:r w:rsidRPr="000B0F50">
              <w:rPr>
                <w:lang w:val="en-US"/>
                <w:rPrChange w:id="2164" w:author="Björn Genfors" w:date="2014-03-28T13:02:00Z">
                  <w:rPr/>
                </w:rPrChange>
              </w:rPr>
              <w:t>laboratoryOrderOutcome/laboratoryOrderOutcomeHeader/accountableHealthcareProfessional/healthcareProfessionalOrgUnit/orgUnitAddress</w:t>
            </w:r>
          </w:p>
        </w:tc>
      </w:tr>
      <w:tr w:rsidR="00F7750B" w:rsidRPr="0023722C" w14:paraId="05D13707" w14:textId="77777777" w:rsidTr="00CC412F">
        <w:trPr>
          <w:trHeight w:val="397"/>
        </w:trPr>
        <w:tc>
          <w:tcPr>
            <w:tcW w:w="1809" w:type="dxa"/>
            <w:vAlign w:val="center"/>
          </w:tcPr>
          <w:p w14:paraId="47611E89" w14:textId="33C37AB3" w:rsidR="00F7750B" w:rsidRPr="00CC412F" w:rsidRDefault="00F7750B" w:rsidP="00CC412F">
            <w:pPr>
              <w:jc w:val="both"/>
            </w:pPr>
            <w:del w:id="2165" w:author="Björn Genfors" w:date="2014-03-28T13:21:00Z">
              <w:r w:rsidRPr="00CC412F" w:rsidDel="00E825FC">
                <w:delText>healthcareProfessionalOrgUnit</w:delText>
              </w:r>
            </w:del>
            <w:ins w:id="2166"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2167" w:author="Björn Genfors" w:date="2014-03-28T13:02:00Z">
                  <w:rPr/>
                </w:rPrChange>
              </w:rPr>
            </w:pPr>
            <w:r w:rsidRPr="000B0F50">
              <w:rPr>
                <w:lang w:val="en-US"/>
                <w:rPrChange w:id="2168"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2169" w:author="Björn Genfors" w:date="2014-03-28T13:20:00Z">
              <w:r w:rsidRPr="00CC412F" w:rsidDel="00E825FC">
                <w:delText>accountableHealthcareProfessional</w:delText>
              </w:r>
            </w:del>
            <w:ins w:id="2170"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2171" w:author="Björn Genfors" w:date="2014-03-28T13:20:00Z">
              <w:r w:rsidRPr="00CC412F" w:rsidDel="00E825FC">
                <w:lastRenderedPageBreak/>
                <w:delText>accountableHealthcareProfessional</w:delText>
              </w:r>
            </w:del>
            <w:ins w:id="2172"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2173" w:author="Björn Genfors" w:date="2014-03-28T13:21:00Z">
              <w:r>
                <w:t>L</w:t>
              </w:r>
            </w:ins>
            <w:del w:id="2174" w:author="Björn Genfors" w:date="2014-03-28T13:21:00Z">
              <w:r w:rsidR="00F7750B" w:rsidRPr="00CC412F" w:rsidDel="00E825FC">
                <w:delText>l</w:delText>
              </w:r>
            </w:del>
            <w:r w:rsidR="00F7750B" w:rsidRPr="00CC412F">
              <w:t>egalAuthenticator</w:t>
            </w:r>
            <w:ins w:id="2175" w:author="Björn Genfors" w:date="2014-03-28T13:21:00Z">
              <w:r>
                <w:t>Type</w:t>
              </w:r>
            </w:ins>
            <w:r w:rsidR="00F7750B" w:rsidRPr="00CC412F">
              <w:t>.</w:t>
            </w:r>
            <w:del w:id="2176" w:author="Björn Genfors" w:date="2014-03-28T13:22:00Z">
              <w:r w:rsidR="00F7750B" w:rsidRPr="00CC412F" w:rsidDel="006459AE">
                <w:delText>legalAuthenticatorTime</w:delText>
              </w:r>
            </w:del>
            <w:ins w:id="2177"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454983F1" w:rsidR="00F7750B" w:rsidRPr="00CC412F" w:rsidRDefault="00F7750B" w:rsidP="0023722C">
            <w:pPr>
              <w:jc w:val="both"/>
            </w:pPr>
            <w:r w:rsidRPr="00CC412F">
              <w:t>laboratoryOrderOutcome/laboratoryOrderOutcomeHeader/legalAuthenticator/</w:t>
            </w:r>
            <w:del w:id="2178" w:author="Björn Genfors" w:date="2014-04-01T21:54:00Z">
              <w:r w:rsidRPr="00CC412F" w:rsidDel="0023722C">
                <w:delText>legalAuthenticatorTime</w:delText>
              </w:r>
            </w:del>
            <w:ins w:id="2179" w:author="Björn Genfors" w:date="2014-04-01T21:54:00Z">
              <w:r w:rsidR="0023722C">
                <w:t>signatureTime</w:t>
              </w:r>
            </w:ins>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2180" w:author="Björn Genfors" w:date="2014-03-28T13:21:00Z">
              <w:r w:rsidRPr="00CC412F" w:rsidDel="00E825FC">
                <w:delText>l</w:delText>
              </w:r>
            </w:del>
            <w:ins w:id="2181" w:author="Björn Genfors" w:date="2014-03-28T13:21:00Z">
              <w:r w:rsidR="00E825FC">
                <w:t>L</w:t>
              </w:r>
            </w:ins>
            <w:r w:rsidRPr="00CC412F">
              <w:t>egalAuthenticator</w:t>
            </w:r>
            <w:ins w:id="2182"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2183" w:author="Björn Genfors" w:date="2014-03-28T13:21:00Z">
              <w:r>
                <w:t>L</w:t>
              </w:r>
            </w:ins>
            <w:del w:id="2184" w:author="Björn Genfors" w:date="2014-03-28T13:21:00Z">
              <w:r w:rsidR="00F7750B" w:rsidRPr="00CC412F" w:rsidDel="00E825FC">
                <w:delText>l</w:delText>
              </w:r>
            </w:del>
            <w:r w:rsidR="00F7750B" w:rsidRPr="00CC412F">
              <w:t>egalAuthenticator</w:t>
            </w:r>
            <w:ins w:id="2185"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2186" w:author="Björn Genfors" w:date="2014-03-28T13:20:00Z">
              <w:r w:rsidRPr="00CC412F" w:rsidDel="00E825FC">
                <w:delText>laboratoryOrderOutcomeHeader</w:delText>
              </w:r>
            </w:del>
            <w:ins w:id="2187"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2188" w:author="Björn Genfors" w:date="2014-03-28T13:20:00Z">
              <w:r w:rsidRPr="00CC412F" w:rsidDel="00E825FC">
                <w:delText>laboratoryOrderOutcomeHeader</w:delText>
              </w:r>
            </w:del>
            <w:ins w:id="2189"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2190" w:author="Björn Genfors" w:date="2014-03-28T13:21:00Z">
              <w:r>
                <w:t>L</w:t>
              </w:r>
            </w:ins>
            <w:del w:id="2191" w:author="Björn Genfors" w:date="2014-03-28T13:21:00Z">
              <w:r w:rsidR="00F7750B" w:rsidRPr="00CC412F" w:rsidDel="00E825FC">
                <w:delText>l</w:delText>
              </w:r>
            </w:del>
            <w:r w:rsidR="00F7750B" w:rsidRPr="00CC412F">
              <w:t>aboratoryOrderOutcomeBody</w:t>
            </w:r>
            <w:ins w:id="2192"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2193" w:author="Björn Genfors" w:date="2014-03-28T13:21:00Z">
              <w:r w:rsidRPr="00CC412F" w:rsidDel="00E825FC">
                <w:delText>l</w:delText>
              </w:r>
            </w:del>
            <w:del w:id="2194" w:author="Björn Genfors" w:date="2014-03-28T13:22:00Z">
              <w:r w:rsidRPr="00CC412F" w:rsidDel="00E825FC">
                <w:delText>aboratoryOrderOutcome</w:delText>
              </w:r>
            </w:del>
            <w:ins w:id="2195" w:author="Björn Genfors" w:date="2014-03-28T13:22:00Z">
              <w:r w:rsidR="00E825FC">
                <w:t>LaboratoryOrderOutcomeBodyType</w:t>
              </w:r>
            </w:ins>
            <w:ins w:id="2196"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2197" w:author="Björn Genfors" w:date="2014-03-28T13:22:00Z">
              <w:r w:rsidRPr="00CC412F" w:rsidDel="00E825FC">
                <w:delText>laboratoryOrderOutcome</w:delText>
              </w:r>
            </w:del>
            <w:ins w:id="2198"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2199" w:author="Björn Genfors" w:date="2014-03-28T13:22:00Z">
              <w:r w:rsidRPr="00CC412F" w:rsidDel="00E825FC">
                <w:delText>laboratoryOrderOutcome</w:delText>
              </w:r>
            </w:del>
            <w:ins w:id="2200"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2201" w:author="Björn Genfors" w:date="2014-03-28T13:22:00Z">
              <w:r w:rsidRPr="00CC412F" w:rsidDel="00E825FC">
                <w:delText>laboratoryOrderOutcome</w:delText>
              </w:r>
            </w:del>
            <w:ins w:id="2202"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2203" w:author="Björn Genfors" w:date="2014-03-28T13:22:00Z">
              <w:r w:rsidRPr="00CC412F" w:rsidDel="00E825FC">
                <w:delText>laboratoryOrderOutcome</w:delText>
              </w:r>
            </w:del>
            <w:ins w:id="2204"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2205" w:author="Björn Genfors" w:date="2014-03-28T13:22:00Z">
              <w:r w:rsidRPr="00CC412F" w:rsidDel="00E825FC">
                <w:delText>laboratoryOrderOutcome</w:delText>
              </w:r>
            </w:del>
            <w:ins w:id="2206" w:author="Björn Genfors" w:date="2014-03-28T13:22:00Z">
              <w:r w:rsidR="00E825FC">
                <w:t>LaboratoryOrderOutcomeBodyType</w:t>
              </w:r>
            </w:ins>
            <w:r w:rsidRPr="00CC412F">
              <w:t>.accountableHea</w:t>
            </w:r>
            <w:r w:rsidRPr="00CC412F">
              <w:lastRenderedPageBreak/>
              <w:t>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lastRenderedPageBreak/>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2207" w:author="Björn Genfors" w:date="2014-03-28T13:23:00Z">
              <w:r w:rsidRPr="00CC412F" w:rsidDel="00B80999">
                <w:lastRenderedPageBreak/>
                <w:delText>accountableHealthcareProfessional</w:delText>
              </w:r>
            </w:del>
            <w:ins w:id="2208"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2209" w:author="Björn Genfors" w:date="2014-03-28T13:23:00Z">
              <w:r w:rsidRPr="003A6D72" w:rsidDel="00B80999">
                <w:delText>accountableHealthcareProfessional</w:delText>
              </w:r>
            </w:del>
            <w:ins w:id="2210"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2211" w:author="Björn Genfors" w:date="2014-03-28T13:23:00Z">
              <w:r w:rsidRPr="003A6D72" w:rsidDel="00B80999">
                <w:delText>accountableHealthcareProfessional</w:delText>
              </w:r>
            </w:del>
            <w:ins w:id="2212"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2213" w:author="Björn Genfors" w:date="2014-03-28T13:23:00Z">
              <w:r w:rsidRPr="00CC412F" w:rsidDel="00B80999">
                <w:delText>accountableHealthcareProfessional</w:delText>
              </w:r>
            </w:del>
            <w:ins w:id="2214"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23722C" w14:paraId="029BCC34" w14:textId="77777777" w:rsidTr="00CC412F">
        <w:trPr>
          <w:trHeight w:val="397"/>
        </w:trPr>
        <w:tc>
          <w:tcPr>
            <w:tcW w:w="1809" w:type="dxa"/>
            <w:vAlign w:val="center"/>
          </w:tcPr>
          <w:p w14:paraId="4718687E" w14:textId="097C0C3A" w:rsidR="00F7750B" w:rsidRPr="00CC412F" w:rsidRDefault="00F7750B" w:rsidP="00CC412F">
            <w:pPr>
              <w:jc w:val="both"/>
            </w:pPr>
            <w:del w:id="2215" w:author="Björn Genfors" w:date="2014-03-28T13:23:00Z">
              <w:r w:rsidRPr="00CC412F" w:rsidDel="00B80999">
                <w:delText>healthcareProfessionalOrgUnit</w:delText>
              </w:r>
            </w:del>
            <w:ins w:id="2216"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2217" w:author="Björn Genfors" w:date="2014-03-28T13:02:00Z">
                  <w:rPr>
                    <w:rFonts w:cs="Consolas"/>
                    <w:spacing w:val="-1"/>
                  </w:rPr>
                </w:rPrChange>
              </w:rPr>
            </w:pPr>
            <w:r w:rsidRPr="000B0F50">
              <w:rPr>
                <w:rFonts w:cs="Consolas"/>
                <w:spacing w:val="-1"/>
                <w:lang w:val="en-US"/>
                <w:rPrChange w:id="2218" w:author="Björn Genfors" w:date="2014-03-28T13:02:00Z">
                  <w:rPr>
                    <w:rFonts w:cs="Consolas"/>
                    <w:spacing w:val="-1"/>
                  </w:rPr>
                </w:rPrChange>
              </w:rPr>
              <w:t>laboratoryOrderOutcome/laboratoryOrderOutcomeBody/accountableHealthcareProfessional/healthcareProfessionalOrgUnit/orgUnitHSAId</w:t>
            </w:r>
          </w:p>
        </w:tc>
      </w:tr>
      <w:tr w:rsidR="00F7750B" w:rsidRPr="0023722C" w14:paraId="49A2C8E5" w14:textId="77777777" w:rsidTr="00CC412F">
        <w:trPr>
          <w:trHeight w:val="397"/>
        </w:trPr>
        <w:tc>
          <w:tcPr>
            <w:tcW w:w="1809" w:type="dxa"/>
            <w:vAlign w:val="center"/>
          </w:tcPr>
          <w:p w14:paraId="2DF5890F" w14:textId="76EDC27E" w:rsidR="00F7750B" w:rsidRPr="00CC412F" w:rsidRDefault="00F7750B" w:rsidP="00CC412F">
            <w:pPr>
              <w:jc w:val="both"/>
            </w:pPr>
            <w:del w:id="2219" w:author="Björn Genfors" w:date="2014-03-28T13:23:00Z">
              <w:r w:rsidRPr="00CC412F" w:rsidDel="00B80999">
                <w:delText>healthcareProfessionalOrgUnit</w:delText>
              </w:r>
            </w:del>
            <w:ins w:id="2220"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2221" w:author="Björn Genfors" w:date="2014-03-28T13:02:00Z">
                  <w:rPr>
                    <w:rFonts w:cs="Consolas"/>
                    <w:spacing w:val="-1"/>
                  </w:rPr>
                </w:rPrChange>
              </w:rPr>
            </w:pPr>
            <w:r w:rsidRPr="000B0F50">
              <w:rPr>
                <w:rFonts w:cs="Consolas"/>
                <w:spacing w:val="-1"/>
                <w:lang w:val="en-US"/>
                <w:rPrChange w:id="2222" w:author="Björn Genfors" w:date="2014-03-28T13:02:00Z">
                  <w:rPr>
                    <w:rFonts w:cs="Consolas"/>
                    <w:spacing w:val="-1"/>
                  </w:rPr>
                </w:rPrChange>
              </w:rPr>
              <w:t>laboratoryOrderOutcome/laboratoryOrderOutcomeBody/accountableHealthcareProfessional/healthcareProfessionalOrgUnit/orgUnitName</w:t>
            </w:r>
          </w:p>
        </w:tc>
      </w:tr>
      <w:tr w:rsidR="00F7750B" w:rsidRPr="0023722C" w14:paraId="3E360C28" w14:textId="77777777" w:rsidTr="00CC412F">
        <w:trPr>
          <w:trHeight w:val="397"/>
        </w:trPr>
        <w:tc>
          <w:tcPr>
            <w:tcW w:w="1809" w:type="dxa"/>
            <w:vAlign w:val="center"/>
          </w:tcPr>
          <w:p w14:paraId="0501CDA4" w14:textId="1A4B492C" w:rsidR="00F7750B" w:rsidRPr="00CC412F" w:rsidRDefault="00F7750B" w:rsidP="00CC412F">
            <w:pPr>
              <w:jc w:val="both"/>
            </w:pPr>
            <w:del w:id="2223" w:author="Björn Genfors" w:date="2014-03-28T13:23:00Z">
              <w:r w:rsidRPr="00CC412F" w:rsidDel="00B80999">
                <w:delText>healthcareProfessionalOrgUnit</w:delText>
              </w:r>
            </w:del>
            <w:ins w:id="2224" w:author="Björn Genfors" w:date="2014-03-28T13:23:00Z">
              <w:r w:rsidR="00B80999">
                <w:t>OrgUnitType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2225" w:author="Björn Genfors" w:date="2014-03-28T13:02:00Z">
                  <w:rPr>
                    <w:rFonts w:cs="Consolas"/>
                    <w:spacing w:val="-1"/>
                  </w:rPr>
                </w:rPrChange>
              </w:rPr>
            </w:pPr>
            <w:r w:rsidRPr="000B0F50">
              <w:rPr>
                <w:rFonts w:cs="Consolas"/>
                <w:spacing w:val="-1"/>
                <w:lang w:val="en-US"/>
                <w:rPrChange w:id="2226" w:author="Björn Genfors" w:date="2014-03-28T13:02:00Z">
                  <w:rPr>
                    <w:rFonts w:cs="Consolas"/>
                    <w:spacing w:val="-1"/>
                  </w:rPr>
                </w:rPrChange>
              </w:rPr>
              <w:t>laboratoryOrderOutcome/laboratoryOrderOutcomeBody/accountableHealthcareProfessional/healthcareProfessionalOrgUnit/orgUnitTelecom</w:t>
            </w:r>
          </w:p>
        </w:tc>
      </w:tr>
      <w:tr w:rsidR="00F7750B" w:rsidRPr="0023722C" w14:paraId="02CD52AD" w14:textId="77777777" w:rsidTr="00CC412F">
        <w:trPr>
          <w:trHeight w:val="397"/>
        </w:trPr>
        <w:tc>
          <w:tcPr>
            <w:tcW w:w="1809" w:type="dxa"/>
            <w:vAlign w:val="center"/>
          </w:tcPr>
          <w:p w14:paraId="3A7D3DA9" w14:textId="5542D7F4" w:rsidR="00F7750B" w:rsidRPr="00CC412F" w:rsidRDefault="00F7750B" w:rsidP="00CC412F">
            <w:pPr>
              <w:jc w:val="both"/>
            </w:pPr>
            <w:del w:id="2227" w:author="Björn Genfors" w:date="2014-03-28T13:23:00Z">
              <w:r w:rsidRPr="00CC412F" w:rsidDel="00B80999">
                <w:delText>healthcareProfessionalOrgUnit</w:delText>
              </w:r>
            </w:del>
            <w:ins w:id="2228"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2229" w:author="Björn Genfors" w:date="2014-03-28T13:02:00Z">
                  <w:rPr>
                    <w:rFonts w:cs="Consolas"/>
                    <w:spacing w:val="-1"/>
                  </w:rPr>
                </w:rPrChange>
              </w:rPr>
            </w:pPr>
            <w:r w:rsidRPr="000B0F50">
              <w:rPr>
                <w:rFonts w:cs="Consolas"/>
                <w:spacing w:val="-1"/>
                <w:lang w:val="en-US"/>
                <w:rPrChange w:id="2230" w:author="Björn Genfors" w:date="2014-03-28T13:02:00Z">
                  <w:rPr>
                    <w:rFonts w:cs="Consolas"/>
                    <w:spacing w:val="-1"/>
                  </w:rPr>
                </w:rPrChange>
              </w:rPr>
              <w:t>laboratoryOrderOutcome/laboratoryOrderOutcomeBody/accountableHealthcareProfessional/healthcareProfessionalOrgUnit/orgUnitEmail</w:t>
            </w:r>
          </w:p>
        </w:tc>
      </w:tr>
      <w:tr w:rsidR="00F7750B" w:rsidRPr="0023722C"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2231" w:author="Björn Genfors" w:date="2014-03-28T13:23:00Z">
              <w:r w:rsidRPr="00CC412F" w:rsidDel="00B80999">
                <w:delText>healthcareProfessionalOrgUnit</w:delText>
              </w:r>
            </w:del>
            <w:ins w:id="2232"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2233" w:author="Björn Genfors" w:date="2014-03-28T13:02:00Z">
                  <w:rPr>
                    <w:rFonts w:cs="Consolas"/>
                    <w:spacing w:val="-1"/>
                  </w:rPr>
                </w:rPrChange>
              </w:rPr>
            </w:pPr>
            <w:r w:rsidRPr="000B0F50">
              <w:rPr>
                <w:rFonts w:cs="Consolas"/>
                <w:spacing w:val="-1"/>
                <w:lang w:val="en-US"/>
                <w:rPrChange w:id="2234" w:author="Björn Genfors" w:date="2014-03-28T13:02:00Z">
                  <w:rPr>
                    <w:rFonts w:cs="Consolas"/>
                    <w:spacing w:val="-1"/>
                  </w:rPr>
                </w:rPrChange>
              </w:rPr>
              <w:t>laboratoryOrderOutcome/laboratoryOrderOutcomeBody/accountableHealthcareProfessional/healthcareProfessionalOrgUnit/orgUnitAddress</w:t>
            </w:r>
          </w:p>
        </w:tc>
      </w:tr>
      <w:tr w:rsidR="00F7750B" w:rsidRPr="0023722C" w14:paraId="2F956BAA" w14:textId="77777777" w:rsidTr="00CC412F">
        <w:trPr>
          <w:trHeight w:val="397"/>
        </w:trPr>
        <w:tc>
          <w:tcPr>
            <w:tcW w:w="1809" w:type="dxa"/>
            <w:vAlign w:val="center"/>
          </w:tcPr>
          <w:p w14:paraId="6EED02C4" w14:textId="04BCB498" w:rsidR="00F7750B" w:rsidRPr="00CC412F" w:rsidRDefault="00F7750B" w:rsidP="00CC412F">
            <w:pPr>
              <w:jc w:val="both"/>
            </w:pPr>
            <w:del w:id="2235" w:author="Björn Genfors" w:date="2014-03-28T13:23:00Z">
              <w:r w:rsidRPr="00CC412F" w:rsidDel="00B80999">
                <w:delText>healthcareProfessionalOrgUnit</w:delText>
              </w:r>
            </w:del>
            <w:ins w:id="2236"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2237" w:author="Björn Genfors" w:date="2014-03-28T13:02:00Z">
                  <w:rPr>
                    <w:rFonts w:cs="Consolas"/>
                    <w:spacing w:val="-1"/>
                  </w:rPr>
                </w:rPrChange>
              </w:rPr>
            </w:pPr>
            <w:r w:rsidRPr="000B0F50">
              <w:rPr>
                <w:rFonts w:cs="Consolas"/>
                <w:spacing w:val="-1"/>
                <w:lang w:val="en-US"/>
                <w:rPrChange w:id="2238"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2239" w:author="Björn Genfors" w:date="2014-03-28T13:24:00Z">
              <w:r w:rsidRPr="00CC412F" w:rsidDel="00B80999">
                <w:delText>analysis</w:delText>
              </w:r>
            </w:del>
            <w:ins w:id="2240"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2241" w:author="Björn Genfors" w:date="2014-03-28T13:24:00Z">
              <w:r w:rsidRPr="00CC412F" w:rsidDel="00B80999">
                <w:delText>analysis</w:delText>
              </w:r>
            </w:del>
            <w:ins w:id="2242"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2243" w:author="Björn Genfors" w:date="2014-03-28T13:24:00Z">
              <w:r w:rsidRPr="00CC412F" w:rsidDel="00B80999">
                <w:delText>analysis</w:delText>
              </w:r>
            </w:del>
            <w:ins w:id="2244"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2245" w:author="Björn Genfors" w:date="2014-03-28T13:24:00Z">
              <w:r w:rsidRPr="00CC412F" w:rsidDel="00B80999">
                <w:delText>analysis</w:delText>
              </w:r>
            </w:del>
            <w:ins w:id="2246"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2247" w:author="Björn Genfors" w:date="2014-03-28T13:24:00Z">
              <w:r w:rsidRPr="00CC412F" w:rsidDel="00B80999">
                <w:lastRenderedPageBreak/>
                <w:delText>analysis</w:delText>
              </w:r>
            </w:del>
            <w:ins w:id="2248"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2249" w:author="Björn Genfors" w:date="2014-03-28T13:24:00Z">
              <w:r w:rsidRPr="00CC412F" w:rsidDel="00B80999">
                <w:delText>analysis</w:delText>
              </w:r>
            </w:del>
            <w:ins w:id="2250"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2251" w:author="Björn Genfors" w:date="2014-03-28T13:24:00Z">
              <w:r w:rsidRPr="00CC412F" w:rsidDel="00B80999">
                <w:delText>analysis</w:delText>
              </w:r>
            </w:del>
            <w:ins w:id="2252"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2253" w:author="Björn Genfors" w:date="2014-03-28T13:24:00Z">
              <w:r w:rsidRPr="00CC412F" w:rsidDel="00B80999">
                <w:delText>analysis</w:delText>
              </w:r>
            </w:del>
            <w:ins w:id="2254"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23722C" w14:paraId="520B8C44" w14:textId="77777777" w:rsidTr="00CC412F">
        <w:trPr>
          <w:trHeight w:val="397"/>
        </w:trPr>
        <w:tc>
          <w:tcPr>
            <w:tcW w:w="1809" w:type="dxa"/>
            <w:vAlign w:val="center"/>
          </w:tcPr>
          <w:p w14:paraId="45DFED13" w14:textId="4A63AE3E" w:rsidR="00F7750B" w:rsidRPr="003A6D72" w:rsidRDefault="00B80999" w:rsidP="00CC412F">
            <w:ins w:id="2255" w:author="Björn Genfors" w:date="2014-03-28T13:24:00Z">
              <w:r>
                <w:t>R</w:t>
              </w:r>
            </w:ins>
            <w:del w:id="2256" w:author="Björn Genfors" w:date="2014-03-28T13:24:00Z">
              <w:r w:rsidR="00F7750B" w:rsidRPr="003A6D72" w:rsidDel="00B80999">
                <w:delText>r</w:delText>
              </w:r>
            </w:del>
            <w:r w:rsidR="00F7750B" w:rsidRPr="003A6D72">
              <w:t>elationToAnalysis</w:t>
            </w:r>
            <w:ins w:id="2257"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2258" w:author="Björn Genfors" w:date="2014-03-28T13:02:00Z">
                  <w:rPr>
                    <w:rFonts w:cs="Arial"/>
                  </w:rPr>
                </w:rPrChange>
              </w:rPr>
            </w:pPr>
            <w:r w:rsidRPr="000B0F50">
              <w:rPr>
                <w:rFonts w:cs="Consolas"/>
                <w:spacing w:val="-1"/>
                <w:lang w:val="en-US"/>
                <w:rPrChange w:id="2259" w:author="Björn Genfors" w:date="2014-03-28T13:02:00Z">
                  <w:rPr>
                    <w:rFonts w:cs="Consolas"/>
                    <w:spacing w:val="-1"/>
                  </w:rPr>
                </w:rPrChange>
              </w:rPr>
              <w:t>laboratoryOrderOutcome/laboratoryOrderOutcomeBody/analysis/relationToAnalysis/analysisId</w:t>
            </w:r>
          </w:p>
        </w:tc>
      </w:tr>
      <w:tr w:rsidR="00F7750B" w:rsidRPr="0023722C" w14:paraId="6613AFD5" w14:textId="77777777" w:rsidTr="00CC412F">
        <w:trPr>
          <w:trHeight w:val="397"/>
        </w:trPr>
        <w:tc>
          <w:tcPr>
            <w:tcW w:w="1809" w:type="dxa"/>
            <w:vAlign w:val="center"/>
          </w:tcPr>
          <w:p w14:paraId="2010DEFA" w14:textId="6D20514B" w:rsidR="00F7750B" w:rsidRPr="003A6D72" w:rsidRDefault="00F7750B" w:rsidP="00CC412F">
            <w:del w:id="2260" w:author="Björn Genfors" w:date="2014-03-28T13:24:00Z">
              <w:r w:rsidRPr="003A6D72" w:rsidDel="00B80999">
                <w:delText>analysisOutcome</w:delText>
              </w:r>
            </w:del>
            <w:ins w:id="2261"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2262" w:author="Björn Genfors" w:date="2014-03-28T13:02:00Z">
                  <w:rPr>
                    <w:rFonts w:cs="Arial"/>
                  </w:rPr>
                </w:rPrChange>
              </w:rPr>
            </w:pPr>
            <w:r w:rsidRPr="000B0F50">
              <w:rPr>
                <w:rFonts w:cs="Consolas"/>
                <w:spacing w:val="-1"/>
                <w:lang w:val="en-US"/>
                <w:rPrChange w:id="2263" w:author="Björn Genfors" w:date="2014-03-28T13:02:00Z">
                  <w:rPr>
                    <w:rFonts w:cs="Consolas"/>
                    <w:spacing w:val="-1"/>
                  </w:rPr>
                </w:rPrChange>
              </w:rPr>
              <w:t>laboratoryOrderOutcome/laboratoryOrderOutcomeBody/analysis/analysisOutcome/outcomeValue</w:t>
            </w:r>
          </w:p>
        </w:tc>
      </w:tr>
      <w:tr w:rsidR="00F7750B" w:rsidRPr="0023722C" w14:paraId="1DC8C294" w14:textId="77777777" w:rsidTr="00CC412F">
        <w:trPr>
          <w:trHeight w:val="397"/>
        </w:trPr>
        <w:tc>
          <w:tcPr>
            <w:tcW w:w="1809" w:type="dxa"/>
            <w:vAlign w:val="center"/>
          </w:tcPr>
          <w:p w14:paraId="1C4D7AEA" w14:textId="0BDBA31C" w:rsidR="00F7750B" w:rsidRPr="003A6D72" w:rsidRDefault="00F7750B" w:rsidP="00CC412F">
            <w:del w:id="2264" w:author="Björn Genfors" w:date="2014-03-28T13:24:00Z">
              <w:r w:rsidRPr="003A6D72" w:rsidDel="00B80999">
                <w:delText>analysisOutcome</w:delText>
              </w:r>
            </w:del>
            <w:ins w:id="2265"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2266" w:author="Björn Genfors" w:date="2014-03-28T13:02:00Z">
                  <w:rPr>
                    <w:rFonts w:cs="Consolas"/>
                    <w:spacing w:val="-1"/>
                  </w:rPr>
                </w:rPrChange>
              </w:rPr>
            </w:pPr>
            <w:r w:rsidRPr="000B0F50">
              <w:rPr>
                <w:rFonts w:cs="Consolas"/>
                <w:spacing w:val="-1"/>
                <w:lang w:val="en-US"/>
                <w:rPrChange w:id="2267" w:author="Björn Genfors" w:date="2014-03-28T13:02:00Z">
                  <w:rPr>
                    <w:rFonts w:cs="Consolas"/>
                    <w:spacing w:val="-1"/>
                  </w:rPr>
                </w:rPrChange>
              </w:rPr>
              <w:t>laboratoryOrderOutcome/laboratoryOrderOutcomeBody/analysis/analysisOutcome/outcomeUnit</w:t>
            </w:r>
          </w:p>
        </w:tc>
      </w:tr>
      <w:tr w:rsidR="00F7750B" w:rsidRPr="0023722C" w14:paraId="5FDB7165" w14:textId="77777777" w:rsidTr="00CC412F">
        <w:trPr>
          <w:trHeight w:val="397"/>
        </w:trPr>
        <w:tc>
          <w:tcPr>
            <w:tcW w:w="1809" w:type="dxa"/>
            <w:vAlign w:val="center"/>
          </w:tcPr>
          <w:p w14:paraId="39DD6043" w14:textId="040D1C34" w:rsidR="00F7750B" w:rsidRPr="00CC412F" w:rsidRDefault="00F7750B" w:rsidP="00CC412F">
            <w:del w:id="2268" w:author="Björn Genfors" w:date="2014-03-28T13:24:00Z">
              <w:r w:rsidRPr="003A6D72" w:rsidDel="00B80999">
                <w:delText>analysisOutcome</w:delText>
              </w:r>
            </w:del>
            <w:ins w:id="2269" w:author="Björn Genfors" w:date="2014-03-28T13:24:00Z">
              <w:r w:rsidR="00B80999">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2270" w:author="Björn Genfors" w:date="2014-03-28T13:02:00Z">
                  <w:rPr>
                    <w:rFonts w:cs="Consolas"/>
                    <w:spacing w:val="-1"/>
                  </w:rPr>
                </w:rPrChange>
              </w:rPr>
            </w:pPr>
            <w:r w:rsidRPr="000B0F50">
              <w:rPr>
                <w:rFonts w:cs="Consolas"/>
                <w:spacing w:val="-1"/>
                <w:lang w:val="en-US"/>
                <w:rPrChange w:id="2271" w:author="Björn Genfors" w:date="2014-03-28T13:02:00Z">
                  <w:rPr>
                    <w:rFonts w:cs="Consolas"/>
                    <w:spacing w:val="-1"/>
                  </w:rPr>
                </w:rPrChange>
              </w:rPr>
              <w:t>laboratoryOrderOutcome/laboratoryOrderOutcomeBody/analysis/analysisOutcome/observationTime</w:t>
            </w:r>
          </w:p>
        </w:tc>
      </w:tr>
      <w:tr w:rsidR="00F7750B" w:rsidRPr="0023722C" w14:paraId="1A5B18D8" w14:textId="77777777" w:rsidTr="00CC412F">
        <w:trPr>
          <w:trHeight w:val="397"/>
        </w:trPr>
        <w:tc>
          <w:tcPr>
            <w:tcW w:w="1809" w:type="dxa"/>
            <w:vAlign w:val="center"/>
          </w:tcPr>
          <w:p w14:paraId="009A1C0B" w14:textId="05FF9EC2" w:rsidR="00F7750B" w:rsidRPr="00CC412F" w:rsidRDefault="00F7750B" w:rsidP="00CC412F">
            <w:del w:id="2272" w:author="Björn Genfors" w:date="2014-03-28T13:24:00Z">
              <w:r w:rsidRPr="003A6D72" w:rsidDel="00B80999">
                <w:delText>analysisOutcome</w:delText>
              </w:r>
            </w:del>
            <w:ins w:id="2273"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2274" w:author="Björn Genfors" w:date="2014-03-28T13:02:00Z">
                  <w:rPr>
                    <w:rFonts w:cs="Consolas"/>
                    <w:spacing w:val="-1"/>
                  </w:rPr>
                </w:rPrChange>
              </w:rPr>
            </w:pPr>
            <w:r w:rsidRPr="000B0F50">
              <w:rPr>
                <w:rFonts w:cs="Consolas"/>
                <w:spacing w:val="-1"/>
                <w:lang w:val="en-US"/>
                <w:rPrChange w:id="2275" w:author="Björn Genfors" w:date="2014-03-28T13:02:00Z">
                  <w:rPr>
                    <w:rFonts w:cs="Consolas"/>
                    <w:spacing w:val="-1"/>
                  </w:rPr>
                </w:rPrChange>
              </w:rPr>
              <w:t>laboratoryOrderOutcome/laboratoryOrderOutcomeBody/analysis/analysisOutcome/pathologicalFlag</w:t>
            </w:r>
          </w:p>
        </w:tc>
      </w:tr>
      <w:tr w:rsidR="00F7750B" w:rsidRPr="0023722C" w14:paraId="6114E8B5" w14:textId="77777777" w:rsidTr="00CC412F">
        <w:trPr>
          <w:trHeight w:val="397"/>
        </w:trPr>
        <w:tc>
          <w:tcPr>
            <w:tcW w:w="1809" w:type="dxa"/>
            <w:vAlign w:val="center"/>
          </w:tcPr>
          <w:p w14:paraId="33D4D705" w14:textId="3A7A1DDE" w:rsidR="00F7750B" w:rsidRPr="00CC412F" w:rsidRDefault="00F7750B" w:rsidP="00CC412F">
            <w:del w:id="2276" w:author="Björn Genfors" w:date="2014-03-28T13:24:00Z">
              <w:r w:rsidRPr="003A6D72" w:rsidDel="00B80999">
                <w:delText>analysisOutcome</w:delText>
              </w:r>
            </w:del>
            <w:ins w:id="2277"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2278" w:author="Björn Genfors" w:date="2014-03-28T13:02:00Z">
                  <w:rPr/>
                </w:rPrChange>
              </w:rPr>
            </w:pPr>
            <w:r w:rsidRPr="000B0F50">
              <w:rPr>
                <w:rFonts w:cs="Consolas"/>
                <w:spacing w:val="-1"/>
                <w:lang w:val="en-US"/>
                <w:rPrChange w:id="2279" w:author="Björn Genfors" w:date="2014-03-28T13:02:00Z">
                  <w:rPr>
                    <w:rFonts w:cs="Consolas"/>
                    <w:spacing w:val="-1"/>
                  </w:rPr>
                </w:rPrChange>
              </w:rPr>
              <w:t>laboratoryOrderOutcome/laboratoryOrderOutcomeBody/analysis/analysisOutcome/outcomeDescription</w:t>
            </w:r>
          </w:p>
        </w:tc>
      </w:tr>
      <w:tr w:rsidR="00F7750B" w:rsidRPr="0023722C" w14:paraId="32C85623" w14:textId="77777777" w:rsidTr="00CC412F">
        <w:trPr>
          <w:trHeight w:val="397"/>
        </w:trPr>
        <w:tc>
          <w:tcPr>
            <w:tcW w:w="1809" w:type="dxa"/>
            <w:vAlign w:val="center"/>
          </w:tcPr>
          <w:p w14:paraId="7A305928" w14:textId="79D8999F" w:rsidR="00F7750B" w:rsidRPr="00CC412F" w:rsidRDefault="00F7750B" w:rsidP="00CC412F">
            <w:del w:id="2280" w:author="Björn Genfors" w:date="2014-03-28T13:24:00Z">
              <w:r w:rsidRPr="003A6D72" w:rsidDel="00B80999">
                <w:delText>analysisOutcome</w:delText>
              </w:r>
            </w:del>
            <w:ins w:id="2281"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2282" w:author="Björn Genfors" w:date="2014-03-28T13:02:00Z">
                  <w:rPr>
                    <w:rFonts w:cs="Consolas"/>
                    <w:spacing w:val="-1"/>
                  </w:rPr>
                </w:rPrChange>
              </w:rPr>
            </w:pPr>
            <w:r w:rsidRPr="000B0F50">
              <w:rPr>
                <w:rFonts w:cs="Consolas"/>
                <w:spacing w:val="-1"/>
                <w:lang w:val="en-US"/>
                <w:rPrChange w:id="2283" w:author="Björn Genfors" w:date="2014-03-28T13:02:00Z">
                  <w:rPr>
                    <w:rFonts w:cs="Consolas"/>
                    <w:spacing w:val="-1"/>
                  </w:rPr>
                </w:rPrChange>
              </w:rPr>
              <w:t>laboratoryOrderOutcome/laboratoryOrderOutcomeBody/analysis/analysisOutcome/referenceInterval</w:t>
            </w:r>
          </w:p>
        </w:tc>
      </w:tr>
      <w:tr w:rsidR="00F7750B" w:rsidRPr="0023722C" w14:paraId="32278CED" w14:textId="77777777" w:rsidTr="00CC412F">
        <w:trPr>
          <w:trHeight w:val="397"/>
        </w:trPr>
        <w:tc>
          <w:tcPr>
            <w:tcW w:w="1809" w:type="dxa"/>
            <w:vAlign w:val="center"/>
          </w:tcPr>
          <w:p w14:paraId="4A9D4505" w14:textId="058A7003" w:rsidR="00F7750B" w:rsidRPr="00CC412F" w:rsidRDefault="00F7750B" w:rsidP="00CC412F">
            <w:del w:id="2284" w:author="Björn Genfors" w:date="2014-03-28T13:24:00Z">
              <w:r w:rsidRPr="003A6D72" w:rsidDel="00B80999">
                <w:delText>analysisOutcome</w:delText>
              </w:r>
            </w:del>
            <w:ins w:id="2285"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2286" w:author="Björn Genfors" w:date="2014-03-28T13:02:00Z">
                  <w:rPr>
                    <w:rFonts w:cs="Consolas"/>
                    <w:spacing w:val="-1"/>
                  </w:rPr>
                </w:rPrChange>
              </w:rPr>
            </w:pPr>
            <w:r w:rsidRPr="000B0F50">
              <w:rPr>
                <w:rFonts w:cs="Consolas"/>
                <w:spacing w:val="-1"/>
                <w:lang w:val="en-US"/>
                <w:rPrChange w:id="2287"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2288" w:author="Björn Genfors" w:date="2014-03-28T13:24:00Z">
              <w:r>
                <w:t>O</w:t>
              </w:r>
            </w:ins>
            <w:del w:id="2289" w:author="Björn Genfors" w:date="2014-03-28T13:24:00Z">
              <w:r w:rsidR="00F7750B" w:rsidRPr="00CC412F" w:rsidDel="00B80999">
                <w:delText>o</w:delText>
              </w:r>
            </w:del>
            <w:r w:rsidR="00F7750B" w:rsidRPr="00CC412F">
              <w:t>rder</w:t>
            </w:r>
            <w:ins w:id="2290"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2291" w:author="Björn Genfors" w:date="2014-03-28T13:24:00Z">
              <w:r w:rsidRPr="00CC412F" w:rsidDel="00B80999">
                <w:delText>o</w:delText>
              </w:r>
            </w:del>
            <w:ins w:id="2292" w:author="Björn Genfors" w:date="2014-03-28T13:24:00Z">
              <w:r w:rsidR="00B80999">
                <w:t>O</w:t>
              </w:r>
            </w:ins>
            <w:r w:rsidRPr="00CC412F">
              <w:t>rder</w:t>
            </w:r>
            <w:ins w:id="2293"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F823FB">
        <w:trPr>
          <w:trHeight w:val="397"/>
          <w:ins w:id="2294" w:author="Björn Genfors" w:date="2014-03-28T15:58:00Z"/>
        </w:trPr>
        <w:tc>
          <w:tcPr>
            <w:tcW w:w="1809" w:type="dxa"/>
          </w:tcPr>
          <w:p w14:paraId="1B68484B" w14:textId="77777777" w:rsidR="00323088" w:rsidRDefault="00323088" w:rsidP="00F823FB">
            <w:pPr>
              <w:rPr>
                <w:ins w:id="2295" w:author="Björn Genfors" w:date="2014-03-28T15:58:00Z"/>
                <w:szCs w:val="20"/>
              </w:rPr>
            </w:pPr>
            <w:ins w:id="2296"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F823FB">
            <w:pPr>
              <w:rPr>
                <w:ins w:id="2297" w:author="Björn Genfors" w:date="2014-03-28T15:58:00Z"/>
                <w:rFonts w:cs="Arial"/>
                <w:spacing w:val="-1"/>
                <w:szCs w:val="20"/>
              </w:rPr>
            </w:pPr>
            <w:ins w:id="2298"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F823FB">
            <w:pPr>
              <w:rPr>
                <w:ins w:id="2299" w:author="Björn Genfors" w:date="2014-03-28T15:58:00Z"/>
                <w:szCs w:val="20"/>
                <w:lang w:val="en-US"/>
              </w:rPr>
            </w:pPr>
            <w:ins w:id="2300" w:author="Björn Genfors" w:date="2014-03-28T15:58:00Z">
              <w:r>
                <w:rPr>
                  <w:szCs w:val="20"/>
                  <w:lang w:val="en-US"/>
                </w:rPr>
                <w:t>result</w:t>
              </w:r>
            </w:ins>
          </w:p>
        </w:tc>
      </w:tr>
      <w:tr w:rsidR="00323088" w:rsidRPr="00A214E4" w14:paraId="6093DCE0" w14:textId="77777777" w:rsidTr="00F823FB">
        <w:trPr>
          <w:trHeight w:val="397"/>
          <w:ins w:id="2301" w:author="Björn Genfors" w:date="2014-03-28T15:58:00Z"/>
        </w:trPr>
        <w:tc>
          <w:tcPr>
            <w:tcW w:w="1809" w:type="dxa"/>
          </w:tcPr>
          <w:p w14:paraId="32912217" w14:textId="77777777" w:rsidR="00323088" w:rsidRPr="004F7E80" w:rsidRDefault="00323088" w:rsidP="00F823FB">
            <w:pPr>
              <w:rPr>
                <w:ins w:id="2302" w:author="Björn Genfors" w:date="2014-03-28T15:58:00Z"/>
                <w:rFonts w:cs="Arial"/>
                <w:szCs w:val="20"/>
              </w:rPr>
            </w:pPr>
            <w:ins w:id="2303"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F823FB">
            <w:pPr>
              <w:rPr>
                <w:ins w:id="2304" w:author="Björn Genfors" w:date="2014-03-28T15:58:00Z"/>
                <w:rFonts w:cs="Arial"/>
                <w:spacing w:val="-1"/>
                <w:szCs w:val="20"/>
              </w:rPr>
            </w:pPr>
            <w:ins w:id="2305"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F823FB">
            <w:pPr>
              <w:rPr>
                <w:ins w:id="2306" w:author="Björn Genfors" w:date="2014-03-28T15:58:00Z"/>
                <w:szCs w:val="20"/>
                <w:lang w:val="en-US"/>
              </w:rPr>
            </w:pPr>
            <w:ins w:id="2307" w:author="Björn Genfors" w:date="2014-03-28T15:58:00Z">
              <w:r>
                <w:rPr>
                  <w:rFonts w:cs="Arial"/>
                  <w:szCs w:val="20"/>
                </w:rPr>
                <w:t>result/</w:t>
              </w:r>
              <w:r w:rsidRPr="004F7E80">
                <w:rPr>
                  <w:rFonts w:cs="Arial"/>
                  <w:szCs w:val="20"/>
                </w:rPr>
                <w:t>resultCode</w:t>
              </w:r>
            </w:ins>
          </w:p>
        </w:tc>
      </w:tr>
      <w:tr w:rsidR="00323088" w:rsidRPr="00A214E4" w14:paraId="7536D6C5" w14:textId="77777777" w:rsidTr="00F823FB">
        <w:trPr>
          <w:trHeight w:val="397"/>
          <w:ins w:id="2308" w:author="Björn Genfors" w:date="2014-03-28T15:58:00Z"/>
        </w:trPr>
        <w:tc>
          <w:tcPr>
            <w:tcW w:w="1809" w:type="dxa"/>
          </w:tcPr>
          <w:p w14:paraId="238D7A5C" w14:textId="77777777" w:rsidR="00323088" w:rsidRPr="004F7E80" w:rsidRDefault="00323088" w:rsidP="00F823FB">
            <w:pPr>
              <w:rPr>
                <w:ins w:id="2309" w:author="Björn Genfors" w:date="2014-03-28T15:58:00Z"/>
                <w:rFonts w:cs="Arial"/>
                <w:szCs w:val="20"/>
              </w:rPr>
            </w:pPr>
            <w:ins w:id="2310"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F823FB">
            <w:pPr>
              <w:rPr>
                <w:ins w:id="2311" w:author="Björn Genfors" w:date="2014-03-28T15:58:00Z"/>
                <w:rFonts w:cs="Arial"/>
                <w:spacing w:val="-1"/>
                <w:szCs w:val="20"/>
              </w:rPr>
            </w:pPr>
            <w:ins w:id="2312"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F823FB">
            <w:pPr>
              <w:rPr>
                <w:ins w:id="2313" w:author="Björn Genfors" w:date="2014-03-28T15:58:00Z"/>
                <w:szCs w:val="20"/>
                <w:lang w:val="en-US"/>
              </w:rPr>
            </w:pPr>
            <w:ins w:id="2314" w:author="Björn Genfors" w:date="2014-03-28T15:58:00Z">
              <w:r>
                <w:rPr>
                  <w:rFonts w:cs="Arial"/>
                  <w:szCs w:val="20"/>
                </w:rPr>
                <w:t>result/</w:t>
              </w:r>
              <w:r w:rsidRPr="004F7E80">
                <w:rPr>
                  <w:rFonts w:cs="Arial"/>
                  <w:szCs w:val="20"/>
                </w:rPr>
                <w:t>errorCode</w:t>
              </w:r>
            </w:ins>
          </w:p>
        </w:tc>
      </w:tr>
      <w:tr w:rsidR="00323088" w:rsidRPr="00A214E4" w14:paraId="50AA1B01" w14:textId="77777777" w:rsidTr="00F823FB">
        <w:trPr>
          <w:trHeight w:val="397"/>
          <w:ins w:id="2315" w:author="Björn Genfors" w:date="2014-03-28T15:58:00Z"/>
        </w:trPr>
        <w:tc>
          <w:tcPr>
            <w:tcW w:w="1809" w:type="dxa"/>
          </w:tcPr>
          <w:p w14:paraId="53DA33A9" w14:textId="77777777" w:rsidR="00323088" w:rsidRPr="004F7E80" w:rsidRDefault="00323088" w:rsidP="00F823FB">
            <w:pPr>
              <w:rPr>
                <w:ins w:id="2316" w:author="Björn Genfors" w:date="2014-03-28T15:58:00Z"/>
                <w:rFonts w:cs="Arial"/>
                <w:szCs w:val="20"/>
              </w:rPr>
            </w:pPr>
            <w:ins w:id="2317"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F823FB">
            <w:pPr>
              <w:rPr>
                <w:ins w:id="2318" w:author="Björn Genfors" w:date="2014-03-28T15:58:00Z"/>
                <w:rFonts w:cs="Arial"/>
                <w:spacing w:val="-1"/>
                <w:szCs w:val="20"/>
              </w:rPr>
            </w:pPr>
            <w:ins w:id="2319"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F823FB">
            <w:pPr>
              <w:rPr>
                <w:ins w:id="2320" w:author="Björn Genfors" w:date="2014-03-28T15:58:00Z"/>
                <w:szCs w:val="20"/>
              </w:rPr>
            </w:pPr>
            <w:ins w:id="2321" w:author="Björn Genfors" w:date="2014-03-28T15:58:00Z">
              <w:r>
                <w:rPr>
                  <w:rFonts w:cs="Arial"/>
                  <w:szCs w:val="20"/>
                </w:rPr>
                <w:t>result/</w:t>
              </w:r>
              <w:r w:rsidRPr="004F7E80">
                <w:rPr>
                  <w:rFonts w:cs="Arial"/>
                  <w:szCs w:val="20"/>
                </w:rPr>
                <w:t>subcode</w:t>
              </w:r>
            </w:ins>
          </w:p>
        </w:tc>
      </w:tr>
      <w:tr w:rsidR="00323088" w:rsidRPr="00A214E4" w14:paraId="0858FBD7" w14:textId="77777777" w:rsidTr="00F823FB">
        <w:trPr>
          <w:trHeight w:val="397"/>
          <w:ins w:id="2322" w:author="Björn Genfors" w:date="2014-03-28T15:58:00Z"/>
        </w:trPr>
        <w:tc>
          <w:tcPr>
            <w:tcW w:w="1809" w:type="dxa"/>
          </w:tcPr>
          <w:p w14:paraId="28DAC4F0" w14:textId="77777777" w:rsidR="00323088" w:rsidRPr="004F7E80" w:rsidRDefault="00323088" w:rsidP="00F823FB">
            <w:pPr>
              <w:rPr>
                <w:ins w:id="2323" w:author="Björn Genfors" w:date="2014-03-28T15:58:00Z"/>
                <w:rFonts w:cs="Arial"/>
                <w:szCs w:val="20"/>
              </w:rPr>
            </w:pPr>
            <w:ins w:id="2324" w:author="Björn Genfors" w:date="2014-03-28T15:58:00Z">
              <w:r>
                <w:rPr>
                  <w:rFonts w:cs="Arial"/>
                  <w:szCs w:val="20"/>
                </w:rPr>
                <w:lastRenderedPageBreak/>
                <w:t>ResultType.</w:t>
              </w:r>
              <w:r w:rsidRPr="004F7E80">
                <w:rPr>
                  <w:rFonts w:cs="Arial"/>
                  <w:szCs w:val="20"/>
                </w:rPr>
                <w:t>logId</w:t>
              </w:r>
            </w:ins>
          </w:p>
        </w:tc>
        <w:tc>
          <w:tcPr>
            <w:tcW w:w="2977" w:type="dxa"/>
          </w:tcPr>
          <w:p w14:paraId="6BC20147" w14:textId="77777777" w:rsidR="00323088" w:rsidRPr="00A76D6C" w:rsidRDefault="00323088" w:rsidP="00F823FB">
            <w:pPr>
              <w:rPr>
                <w:ins w:id="2325" w:author="Björn Genfors" w:date="2014-03-28T15:58:00Z"/>
                <w:rFonts w:cs="Arial"/>
                <w:spacing w:val="-1"/>
                <w:szCs w:val="20"/>
              </w:rPr>
            </w:pPr>
            <w:ins w:id="2326"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F823FB">
            <w:pPr>
              <w:rPr>
                <w:ins w:id="2327" w:author="Björn Genfors" w:date="2014-03-28T15:58:00Z"/>
                <w:szCs w:val="20"/>
              </w:rPr>
            </w:pPr>
            <w:ins w:id="2328" w:author="Björn Genfors" w:date="2014-03-28T15:58:00Z">
              <w:r>
                <w:rPr>
                  <w:rFonts w:cs="Arial"/>
                  <w:szCs w:val="20"/>
                </w:rPr>
                <w:t>result/</w:t>
              </w:r>
              <w:r w:rsidRPr="004F7E80">
                <w:rPr>
                  <w:rFonts w:cs="Arial"/>
                  <w:szCs w:val="20"/>
                </w:rPr>
                <w:t>logId</w:t>
              </w:r>
            </w:ins>
          </w:p>
        </w:tc>
      </w:tr>
      <w:tr w:rsidR="00323088" w:rsidRPr="00A214E4" w14:paraId="7C70AE34" w14:textId="77777777" w:rsidTr="00F823FB">
        <w:trPr>
          <w:trHeight w:val="397"/>
          <w:ins w:id="2329" w:author="Björn Genfors" w:date="2014-03-28T15:58:00Z"/>
        </w:trPr>
        <w:tc>
          <w:tcPr>
            <w:tcW w:w="1809" w:type="dxa"/>
          </w:tcPr>
          <w:p w14:paraId="58C22299" w14:textId="77777777" w:rsidR="00323088" w:rsidRPr="004F7E80" w:rsidRDefault="00323088" w:rsidP="00F823FB">
            <w:pPr>
              <w:rPr>
                <w:ins w:id="2330" w:author="Björn Genfors" w:date="2014-03-28T15:58:00Z"/>
                <w:rFonts w:cs="Arial"/>
                <w:szCs w:val="20"/>
              </w:rPr>
            </w:pPr>
            <w:ins w:id="2331"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F823FB">
            <w:pPr>
              <w:rPr>
                <w:ins w:id="2332" w:author="Björn Genfors" w:date="2014-03-28T15:58:00Z"/>
                <w:rFonts w:cs="Arial"/>
                <w:spacing w:val="-1"/>
                <w:szCs w:val="20"/>
              </w:rPr>
            </w:pPr>
            <w:ins w:id="2333"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F823FB">
            <w:pPr>
              <w:rPr>
                <w:ins w:id="2334" w:author="Björn Genfors" w:date="2014-03-28T15:58:00Z"/>
                <w:szCs w:val="20"/>
              </w:rPr>
            </w:pPr>
            <w:ins w:id="2335"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Heading3"/>
      </w:pPr>
      <w:bookmarkStart w:id="2336" w:name="_Toc258218961"/>
      <w:r>
        <w:lastRenderedPageBreak/>
        <w:t>GetECGOutcome</w:t>
      </w:r>
      <w:bookmarkEnd w:id="2336"/>
    </w:p>
    <w:p w14:paraId="23806ADD" w14:textId="77777777" w:rsidR="00FE3D2C" w:rsidRDefault="00FE3D2C" w:rsidP="00CC412F">
      <w:pPr>
        <w:spacing w:line="239" w:lineRule="auto"/>
        <w:ind w:right="145"/>
        <w:rPr>
          <w:spacing w:val="-1"/>
        </w:rPr>
      </w:pPr>
    </w:p>
    <w:p w14:paraId="0DBEA1B4" w14:textId="6670AA5A" w:rsidR="00CC412F" w:rsidRPr="003A6D72" w:rsidRDefault="005D7DF6" w:rsidP="00CC412F">
      <w:pPr>
        <w:spacing w:line="239" w:lineRule="auto"/>
        <w:ind w:right="145"/>
        <w:rPr>
          <w:spacing w:val="-1"/>
          <w:highlight w:val="yellow"/>
        </w:rPr>
      </w:pPr>
      <w:del w:id="2337" w:author="Björn Genfors" w:date="2014-03-31T09:03:00Z">
        <w:r w:rsidRPr="003A6D72" w:rsidDel="00F81D11">
          <w:rPr>
            <w:noProof/>
            <w:spacing w:val="-1"/>
            <w:lang w:val="en-US"/>
            <w:rPrChange w:id="2338" w:author="Unknown">
              <w:rPr>
                <w:noProof/>
                <w:lang w:val="en-US"/>
              </w:rPr>
            </w:rPrChange>
          </w:rPr>
          <w:drawing>
            <wp:inline distT="0" distB="0" distL="0" distR="0" wp14:anchorId="5D614BC7" wp14:editId="154B6A5D">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del>
      <w:ins w:id="2339" w:author="Björn Genfors" w:date="2014-03-31T09:03:00Z">
        <w:r w:rsidR="00F81D11">
          <w:rPr>
            <w:noProof/>
            <w:spacing w:val="-1"/>
            <w:lang w:val="en-US"/>
            <w:rPrChange w:id="2340" w:author="Unknown">
              <w:rPr>
                <w:noProof/>
                <w:lang w:val="en-US"/>
              </w:rPr>
            </w:rPrChange>
          </w:rPr>
          <w:drawing>
            <wp:inline distT="0" distB="0" distL="0" distR="0" wp14:anchorId="0B44202E" wp14:editId="36FFB2F5">
              <wp:extent cx="5507990" cy="407479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ECGOutcome.png"/>
                      <pic:cNvPicPr/>
                    </pic:nvPicPr>
                    <pic:blipFill>
                      <a:blip r:embed="rId32">
                        <a:extLst>
                          <a:ext uri="{28A0092B-C50C-407E-A947-70E740481C1C}">
                            <a14:useLocalDpi xmlns:a14="http://schemas.microsoft.com/office/drawing/2010/main" val="0"/>
                          </a:ext>
                        </a:extLst>
                      </a:blip>
                      <a:stretch>
                        <a:fillRect/>
                      </a:stretch>
                    </pic:blipFill>
                    <pic:spPr>
                      <a:xfrm>
                        <a:off x="0" y="0"/>
                        <a:ext cx="5507990" cy="4074795"/>
                      </a:xfrm>
                      <a:prstGeom prst="rect">
                        <a:avLst/>
                      </a:prstGeom>
                    </pic:spPr>
                  </pic:pic>
                </a:graphicData>
              </a:graphic>
            </wp:inline>
          </w:drawing>
        </w:r>
      </w:ins>
    </w:p>
    <w:p w14:paraId="654E1C3A" w14:textId="77777777" w:rsidR="00CC412F" w:rsidRPr="00E10ACE" w:rsidRDefault="00CC412F" w:rsidP="00CC412F"/>
    <w:tbl>
      <w:tblPr>
        <w:tblStyle w:val="TableGrid"/>
        <w:tblW w:w="8897" w:type="dxa"/>
        <w:tblLayout w:type="fixed"/>
        <w:tblLook w:val="04A0" w:firstRow="1" w:lastRow="0" w:firstColumn="1" w:lastColumn="0" w:noHBand="0" w:noVBand="1"/>
      </w:tblPr>
      <w:tblGrid>
        <w:gridCol w:w="1809"/>
        <w:gridCol w:w="2977"/>
        <w:gridCol w:w="4111"/>
        <w:tblGridChange w:id="2341">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PatientSummaryHeaderType.appr</w:t>
            </w:r>
            <w:r w:rsidRPr="00F2299A">
              <w:lastRenderedPageBreak/>
              <w:t>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lastRenderedPageBreak/>
              <w:t>Saknar motsvarighet i V-TIM 2.2</w:t>
            </w:r>
          </w:p>
        </w:tc>
        <w:tc>
          <w:tcPr>
            <w:tcW w:w="4111" w:type="dxa"/>
            <w:vAlign w:val="center"/>
          </w:tcPr>
          <w:p w14:paraId="4960CAD7" w14:textId="17342CBE" w:rsidR="00CF5277" w:rsidRPr="00F2299A" w:rsidRDefault="00CF5277" w:rsidP="006B6063">
            <w:r>
              <w:t>EcgOutcome/EcgOutcomeHeader/</w:t>
            </w:r>
            <w:r w:rsidRPr="00F2299A">
              <w:t>approvedForPatient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23722C"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23722C"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23722C"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23722C"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w:t>
            </w:r>
            <w:r>
              <w:rPr>
                <w:lang w:val="en-US"/>
              </w:rPr>
              <w:lastRenderedPageBreak/>
              <w:t>essionalOrgUnit</w:t>
            </w:r>
            <w:r w:rsidRPr="00100F5C">
              <w:rPr>
                <w:lang w:val="en-US"/>
              </w:rPr>
              <w:t>/orgUnitEmail</w:t>
            </w:r>
          </w:p>
        </w:tc>
      </w:tr>
      <w:tr w:rsidR="00CF5277" w:rsidRPr="0023722C" w14:paraId="2A8F9EA2" w14:textId="77777777" w:rsidTr="002B0265">
        <w:trPr>
          <w:trHeight w:val="397"/>
        </w:trPr>
        <w:tc>
          <w:tcPr>
            <w:tcW w:w="1809" w:type="dxa"/>
            <w:vAlign w:val="center"/>
          </w:tcPr>
          <w:p w14:paraId="70ED9400" w14:textId="77777777" w:rsidR="00CF5277" w:rsidRPr="00F2299A" w:rsidRDefault="00CF5277" w:rsidP="006B6063">
            <w:r>
              <w:lastRenderedPageBreak/>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23722C"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2342" w:author="Björn Genfors" w:date="2014-03-28T13:27:00Z">
            <w:tblPrEx>
              <w:tblW w:w="8897" w:type="dxa"/>
              <w:tblLayout w:type="fixed"/>
            </w:tblPrEx>
          </w:tblPrExChange>
        </w:tblPrEx>
        <w:trPr>
          <w:trHeight w:val="397"/>
          <w:trPrChange w:id="2343" w:author="Björn Genfors" w:date="2014-03-28T13:27:00Z">
            <w:trPr>
              <w:trHeight w:val="397"/>
            </w:trPr>
          </w:trPrChange>
        </w:trPr>
        <w:tc>
          <w:tcPr>
            <w:tcW w:w="1809" w:type="dxa"/>
            <w:shd w:val="clear" w:color="auto" w:fill="D9D9D9" w:themeFill="background1" w:themeFillShade="D9"/>
            <w:vAlign w:val="center"/>
            <w:tcPrChange w:id="2344"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2345"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2346"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23722C" w14:paraId="3DCE0A3E" w14:textId="77777777" w:rsidTr="002B0265">
        <w:trPr>
          <w:trHeight w:val="397"/>
        </w:trPr>
        <w:tc>
          <w:tcPr>
            <w:tcW w:w="1809" w:type="dxa"/>
            <w:vAlign w:val="center"/>
          </w:tcPr>
          <w:p w14:paraId="662D813E" w14:textId="77777777" w:rsidR="00CF5277" w:rsidRPr="00F2299A" w:rsidRDefault="00CF5277" w:rsidP="006B6063">
            <w:r>
              <w:lastRenderedPageBreak/>
              <w:t>HealthcareProfessionalType.authorTime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/authorTime</w:t>
            </w:r>
          </w:p>
        </w:tc>
      </w:tr>
      <w:tr w:rsidR="00CF5277" w:rsidRPr="0023722C" w14:paraId="169B7337" w14:textId="77777777" w:rsidTr="002B0265">
        <w:trPr>
          <w:trHeight w:val="397"/>
        </w:trPr>
        <w:tc>
          <w:tcPr>
            <w:tcW w:w="1809" w:type="dxa"/>
            <w:vAlign w:val="center"/>
          </w:tcPr>
          <w:p w14:paraId="246BC64A" w14:textId="77777777" w:rsidR="00CF5277" w:rsidRPr="00F2299A" w:rsidRDefault="00CF5277" w:rsidP="006B6063">
            <w:r>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23722C"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23722C"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23722C"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23722C"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23722C"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23722C"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23722C"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23722C"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23722C"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23722C"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23722C"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2347" w:author="Björn Genfors" w:date="2014-03-28T13:27:00Z">
              <w:r w:rsidDel="00F57CA0">
                <w:rPr>
                  <w:lang w:val="en-US"/>
                </w:rPr>
                <w:delText>LegalAuthenticator</w:delText>
              </w:r>
            </w:del>
            <w:ins w:id="2348" w:author="Björn Genfors" w:date="2014-03-28T13:29:00Z">
              <w:r w:rsidR="00F57CA0">
                <w:rPr>
                  <w:lang w:val="en-US"/>
                </w:rPr>
                <w:t>A</w:t>
              </w:r>
            </w:ins>
            <w:ins w:id="2349" w:author="Björn Genfors" w:date="2014-03-28T13:27:00Z">
              <w:r w:rsidR="00F57CA0">
                <w:rPr>
                  <w:lang w:val="en-US"/>
                </w:rPr>
                <w:t>ttested</w:t>
              </w:r>
            </w:ins>
            <w:r w:rsidRPr="00296E5F">
              <w:rPr>
                <w:lang w:val="en-US"/>
              </w:rPr>
              <w:t>/signatureTime</w:t>
            </w:r>
          </w:p>
        </w:tc>
      </w:tr>
      <w:tr w:rsidR="00CF5277" w:rsidRPr="0023722C" w14:paraId="069F7968" w14:textId="77777777" w:rsidTr="002B0265">
        <w:trPr>
          <w:trHeight w:val="397"/>
        </w:trPr>
        <w:tc>
          <w:tcPr>
            <w:tcW w:w="1809" w:type="dxa"/>
            <w:vAlign w:val="center"/>
          </w:tcPr>
          <w:p w14:paraId="6F6128C0" w14:textId="77777777" w:rsidR="00CF5277" w:rsidRPr="00F2299A" w:rsidRDefault="00CF5277" w:rsidP="006B6063">
            <w:r>
              <w:lastRenderedPageBreak/>
              <w:t>LegalAuthenticatorType.legalAuthenticatorHSAId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350" w:author="Björn Genfors" w:date="2014-03-28T13:29:00Z">
              <w:r w:rsidDel="00F57CA0">
                <w:rPr>
                  <w:lang w:val="en-US"/>
                </w:rPr>
                <w:delText>LegalAuthenticator</w:delText>
              </w:r>
            </w:del>
            <w:ins w:id="2351" w:author="Björn Genfors" w:date="2014-03-28T13:29:00Z">
              <w:r w:rsidR="00F57CA0">
                <w:rPr>
                  <w:lang w:val="en-US"/>
                </w:rPr>
                <w:t>Attested</w:t>
              </w:r>
            </w:ins>
            <w:r w:rsidRPr="00100F5C">
              <w:rPr>
                <w:lang w:val="en-US"/>
              </w:rPr>
              <w:t>/legalAuthenticatorHSAId</w:t>
            </w:r>
          </w:p>
        </w:tc>
      </w:tr>
      <w:tr w:rsidR="00CF5277" w:rsidRPr="0023722C" w14:paraId="0C67414A" w14:textId="77777777" w:rsidTr="002B0265">
        <w:trPr>
          <w:trHeight w:val="397"/>
        </w:trPr>
        <w:tc>
          <w:tcPr>
            <w:tcW w:w="1809" w:type="dxa"/>
            <w:vAlign w:val="center"/>
          </w:tcPr>
          <w:p w14:paraId="2F014394" w14:textId="77777777" w:rsidR="00CF5277" w:rsidRPr="00F2299A" w:rsidRDefault="00CF5277" w:rsidP="006B6063">
            <w:r>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352" w:author="Björn Genfors" w:date="2014-03-28T13:29:00Z">
              <w:r w:rsidDel="00F57CA0">
                <w:rPr>
                  <w:lang w:val="en-US"/>
                </w:rPr>
                <w:delText>LegalAuthenticator</w:delText>
              </w:r>
            </w:del>
            <w:ins w:id="2353" w:author="Björn Genfors" w:date="2014-03-28T13:29:00Z">
              <w:r w:rsidR="00F57CA0">
                <w:rPr>
                  <w:lang w:val="en-US"/>
                </w:rPr>
                <w:t>Attested</w:t>
              </w:r>
            </w:ins>
            <w:r w:rsidRPr="00100F5C">
              <w:rPr>
                <w:lang w:val="en-US"/>
              </w:rPr>
              <w:t>/legalAuthenticatorName</w:t>
            </w:r>
          </w:p>
        </w:tc>
      </w:tr>
      <w:tr w:rsidR="00CF5277" w:rsidRPr="0023722C"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354" w:author="Björn Genfors" w:date="2014-03-28T13:29:00Z">
              <w:r w:rsidDel="00F57CA0">
                <w:rPr>
                  <w:lang w:val="en-US"/>
                </w:rPr>
                <w:delText>LegalAuthenticator</w:delText>
              </w:r>
            </w:del>
            <w:ins w:id="2355"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23722C"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23722C"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23722C"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23722C"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23722C"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23722C"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23722C"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23722C"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23722C"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23722C" w14:paraId="63D56190" w14:textId="77777777" w:rsidTr="002B0265">
        <w:trPr>
          <w:trHeight w:val="397"/>
        </w:trPr>
        <w:tc>
          <w:tcPr>
            <w:tcW w:w="1809" w:type="dxa"/>
          </w:tcPr>
          <w:p w14:paraId="1A5016F9" w14:textId="655DCFDE" w:rsidR="00CF5277" w:rsidRPr="00F2299A" w:rsidRDefault="00CF5277" w:rsidP="004B5EB7">
            <w:r>
              <w:lastRenderedPageBreak/>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relaterad information typ</w:t>
            </w:r>
          </w:p>
        </w:tc>
        <w:tc>
          <w:tcPr>
            <w:tcW w:w="4111" w:type="dxa"/>
          </w:tcPr>
          <w:p w14:paraId="1E48A457" w14:textId="01BD444C" w:rsidR="00CF5277" w:rsidRPr="000B0F50" w:rsidRDefault="00CF5277" w:rsidP="00DB2624">
            <w:pPr>
              <w:rPr>
                <w:lang w:val="en-US"/>
                <w:rPrChange w:id="2356" w:author="Björn Genfors" w:date="2014-03-28T13:02:00Z">
                  <w:rPr/>
                </w:rPrChange>
              </w:rPr>
            </w:pPr>
            <w:r>
              <w:rPr>
                <w:lang w:val="en-US"/>
              </w:rPr>
              <w:t>EcgOutcome</w:t>
            </w:r>
            <w:r w:rsidRPr="000B0F50">
              <w:rPr>
                <w:lang w:val="en-US"/>
                <w:rPrChange w:id="2357" w:author="Björn Genfors" w:date="2014-03-28T13:02:00Z">
                  <w:rPr/>
                </w:rPrChange>
              </w:rPr>
              <w:t>/</w:t>
            </w:r>
            <w:r>
              <w:rPr>
                <w:lang w:val="en-US"/>
              </w:rPr>
              <w:t>EcgOutcomeBody</w:t>
            </w:r>
            <w:r w:rsidRPr="000B0F50">
              <w:rPr>
                <w:lang w:val="en-US"/>
                <w:rPrChange w:id="2358" w:author="Björn Genfors" w:date="2014-03-28T13:02:00Z">
                  <w:rPr/>
                </w:rPrChange>
              </w:rPr>
              <w:t>/EcgRecording/EcgData/mediaType</w:t>
            </w:r>
          </w:p>
        </w:tc>
      </w:tr>
      <w:tr w:rsidR="00CF5277" w:rsidRPr="0023722C" w14:paraId="4C740905" w14:textId="77777777" w:rsidTr="002B0265">
        <w:trPr>
          <w:trHeight w:val="397"/>
        </w:trPr>
        <w:tc>
          <w:tcPr>
            <w:tcW w:w="1809" w:type="dxa"/>
          </w:tcPr>
          <w:p w14:paraId="0C0CC7DA" w14:textId="310EC1CD" w:rsidR="00CF5277" w:rsidRPr="00F2299A" w:rsidRDefault="00CF5277" w:rsidP="004B5EB7">
            <w:r>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23722C"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2359" w:author="Björn Genfors" w:date="2014-03-28T13:02:00Z">
                  <w:rPr/>
                </w:rPrChange>
              </w:rPr>
              <w:t>/</w:t>
            </w:r>
            <w:r>
              <w:rPr>
                <w:lang w:val="en-US"/>
              </w:rPr>
              <w:t>EcgOutcomeBody</w:t>
            </w:r>
            <w:r w:rsidRPr="000B0F50">
              <w:rPr>
                <w:lang w:val="en-US"/>
                <w:rPrChange w:id="2360" w:author="Björn Genfors" w:date="2014-03-28T13:02:00Z">
                  <w:rPr/>
                </w:rPrChange>
              </w:rPr>
              <w:t>/EcgRecording/EcgData/reference</w:t>
            </w:r>
          </w:p>
        </w:tc>
      </w:tr>
      <w:tr w:rsidR="00CF5277" w:rsidRPr="0023722C"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23722C"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23722C"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lastRenderedPageBreak/>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r>
        <w:br w:type="page"/>
      </w:r>
    </w:p>
    <w:p w14:paraId="5F75587A" w14:textId="5CAAB914" w:rsidR="000647D1" w:rsidRPr="00E10ACE" w:rsidRDefault="000647D1" w:rsidP="000647D1">
      <w:pPr>
        <w:pStyle w:val="Heading3"/>
      </w:pPr>
      <w:bookmarkStart w:id="2361" w:name="_Toc258218962"/>
      <w:r>
        <w:lastRenderedPageBreak/>
        <w:t>GetImagingOutcome</w:t>
      </w:r>
      <w:bookmarkEnd w:id="2361"/>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2362" w:author="Björn Genfors" w:date="2014-03-28T16:24:00Z">
        <w:r w:rsidRPr="003A6D72" w:rsidDel="00D203BA">
          <w:rPr>
            <w:noProof/>
            <w:spacing w:val="-1"/>
            <w:lang w:val="en-US"/>
            <w:rPrChange w:id="2363" w:author="Unknown">
              <w:rPr>
                <w:noProof/>
                <w:lang w:val="en-US"/>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2364" w:author="Björn Genfors" w:date="2014-03-28T16:24:00Z">
        <w:r w:rsidR="00D203BA">
          <w:rPr>
            <w:noProof/>
            <w:spacing w:val="-1"/>
            <w:lang w:val="en-US"/>
            <w:rPrChange w:id="2365" w:author="Unknown">
              <w:rPr>
                <w:noProof/>
                <w:lang w:val="en-US"/>
              </w:rPr>
            </w:rPrChang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4">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leGrid"/>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lastRenderedPageBreak/>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23722C"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23722C"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23722C"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23722C"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23722C" w14:paraId="248F132E" w14:textId="77777777" w:rsidTr="006B6063">
        <w:trPr>
          <w:trHeight w:val="397"/>
        </w:trPr>
        <w:tc>
          <w:tcPr>
            <w:tcW w:w="1809" w:type="dxa"/>
            <w:vAlign w:val="center"/>
          </w:tcPr>
          <w:p w14:paraId="0A1037B2" w14:textId="77777777" w:rsidR="00FE3D2C" w:rsidRPr="00F2299A" w:rsidRDefault="00FE3D2C" w:rsidP="006B6063">
            <w:r>
              <w:lastRenderedPageBreak/>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23722C"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23722C"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w:t>
            </w:r>
            <w:r>
              <w:lastRenderedPageBreak/>
              <w:t>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lastRenderedPageBreak/>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lastRenderedPageBreak/>
              <w:t>/authorTime</w:t>
            </w:r>
          </w:p>
        </w:tc>
      </w:tr>
      <w:tr w:rsidR="00FE3D2C" w:rsidRPr="0023722C" w14:paraId="50D7D205" w14:textId="77777777" w:rsidTr="006B6063">
        <w:trPr>
          <w:trHeight w:val="397"/>
        </w:trPr>
        <w:tc>
          <w:tcPr>
            <w:tcW w:w="1809" w:type="dxa"/>
            <w:vAlign w:val="center"/>
          </w:tcPr>
          <w:p w14:paraId="0D55D6A9" w14:textId="77777777" w:rsidR="00FE3D2C" w:rsidRPr="00F2299A" w:rsidRDefault="00FE3D2C" w:rsidP="006B6063">
            <w:r>
              <w:lastRenderedPageBreak/>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23722C"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23722C"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23722C"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23722C"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23722C"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23722C" w14:paraId="0F5575C9" w14:textId="77777777" w:rsidTr="006B6063">
        <w:trPr>
          <w:trHeight w:val="397"/>
        </w:trPr>
        <w:tc>
          <w:tcPr>
            <w:tcW w:w="1809" w:type="dxa"/>
            <w:vAlign w:val="center"/>
          </w:tcPr>
          <w:p w14:paraId="45F1471C" w14:textId="77777777" w:rsidR="00FE3D2C" w:rsidRPr="00F2299A" w:rsidRDefault="00FE3D2C" w:rsidP="006B6063">
            <w:r>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23722C"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23722C"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23722C"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23722C"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w:t>
            </w:r>
            <w:r w:rsidR="00FE3D2C" w:rsidRPr="00100F5C">
              <w:rPr>
                <w:lang w:val="en-US"/>
              </w:rPr>
              <w:lastRenderedPageBreak/>
              <w:t>ocation</w:t>
            </w:r>
          </w:p>
        </w:tc>
      </w:tr>
      <w:tr w:rsidR="00FE3D2C" w:rsidRPr="0023722C" w14:paraId="1581B6D4" w14:textId="77777777" w:rsidTr="006B6063">
        <w:trPr>
          <w:trHeight w:val="397"/>
        </w:trPr>
        <w:tc>
          <w:tcPr>
            <w:tcW w:w="1809" w:type="dxa"/>
            <w:vAlign w:val="center"/>
          </w:tcPr>
          <w:p w14:paraId="71F29637" w14:textId="77777777" w:rsidR="00FE3D2C" w:rsidRPr="00296E5F" w:rsidRDefault="00FE3D2C" w:rsidP="006B6063">
            <w:r w:rsidRPr="00296E5F">
              <w:lastRenderedPageBreak/>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23722C"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23722C"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23722C"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23722C"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2366" w:author="Björn Genfors" w:date="2014-03-28T13:02:00Z">
                  <w:rPr/>
                </w:rPrChange>
              </w:rPr>
              <w:t>ImagingOutcome</w:t>
            </w:r>
            <w:r w:rsidR="00FE3D2C" w:rsidRPr="000B0F50">
              <w:rPr>
                <w:lang w:val="en-US"/>
                <w:rPrChange w:id="2367" w:author="Björn Genfors" w:date="2014-03-28T13:02:00Z">
                  <w:rPr/>
                </w:rPrChange>
              </w:rPr>
              <w:t>/</w:t>
            </w:r>
            <w:r w:rsidR="00FB7B9E" w:rsidRPr="000B0F50">
              <w:rPr>
                <w:lang w:val="en-US"/>
                <w:rPrChange w:id="2368" w:author="Björn Genfors" w:date="2014-03-28T13:02:00Z">
                  <w:rPr/>
                </w:rPrChange>
              </w:rPr>
              <w:t>ImagingOutcomeBody</w:t>
            </w:r>
            <w:r w:rsidR="00FE3D2C" w:rsidRPr="000B0F50">
              <w:rPr>
                <w:lang w:val="en-US"/>
                <w:rPrChange w:id="2369" w:author="Björn Genfors" w:date="2014-03-28T13:02:00Z">
                  <w:rPr/>
                </w:rPrChange>
              </w:rPr>
              <w:t>/</w:t>
            </w:r>
            <w:r w:rsidR="006736AE" w:rsidRPr="000B0F50">
              <w:rPr>
                <w:lang w:val="en-US"/>
                <w:rPrChange w:id="2370" w:author="Björn Genfors" w:date="2014-03-28T13:02:00Z">
                  <w:rPr/>
                </w:rPrChange>
              </w:rPr>
              <w:t>ImageRecording</w:t>
            </w:r>
            <w:r w:rsidR="00FE3D2C" w:rsidRPr="000B0F50">
              <w:rPr>
                <w:lang w:val="en-US"/>
                <w:rPrChange w:id="2371" w:author="Björn Genfors" w:date="2014-03-28T13:02:00Z">
                  <w:rPr/>
                </w:rPrChange>
              </w:rPr>
              <w:t>/</w:t>
            </w:r>
            <w:r w:rsidR="006736AE" w:rsidRPr="000B0F50">
              <w:rPr>
                <w:szCs w:val="20"/>
                <w:lang w:val="en-US"/>
                <w:rPrChange w:id="2372" w:author="Björn Genfors" w:date="2014-03-28T13:02:00Z">
                  <w:rPr>
                    <w:szCs w:val="20"/>
                  </w:rPr>
                </w:rPrChange>
              </w:rPr>
              <w:t>ImageDicomData</w:t>
            </w:r>
            <w:r w:rsidR="00FE3D2C" w:rsidRPr="000B0F50">
              <w:rPr>
                <w:szCs w:val="20"/>
                <w:lang w:val="en-US"/>
                <w:rPrChange w:id="2373" w:author="Björn Genfors" w:date="2014-03-28T13:02:00Z">
                  <w:rPr>
                    <w:szCs w:val="20"/>
                  </w:rPr>
                </w:rPrChange>
              </w:rPr>
              <w:t>/</w:t>
            </w:r>
            <w:r w:rsidR="006A1DB6" w:rsidRPr="000B0F50">
              <w:rPr>
                <w:szCs w:val="20"/>
                <w:lang w:val="en-US"/>
                <w:rPrChange w:id="2374" w:author="Björn Genfors" w:date="2014-03-28T13:02:00Z">
                  <w:rPr>
                    <w:szCs w:val="20"/>
                  </w:rPr>
                </w:rPrChange>
              </w:rPr>
              <w:t>dicom</w:t>
            </w:r>
            <w:r w:rsidR="00FE3D2C" w:rsidRPr="000B0F50">
              <w:rPr>
                <w:szCs w:val="20"/>
                <w:lang w:val="en-US"/>
                <w:rPrChange w:id="2375" w:author="Björn Genfors" w:date="2014-03-28T13:02:00Z">
                  <w:rPr>
                    <w:szCs w:val="20"/>
                  </w:rPr>
                </w:rPrChange>
              </w:rPr>
              <w:t>SOP</w:t>
            </w:r>
          </w:p>
        </w:tc>
      </w:tr>
      <w:tr w:rsidR="00FE3D2C" w:rsidRPr="0023722C"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23722C"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23722C"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23722C" w14:paraId="73586B7B" w14:textId="77777777" w:rsidTr="006B6063">
        <w:trPr>
          <w:trHeight w:val="397"/>
        </w:trPr>
        <w:tc>
          <w:tcPr>
            <w:tcW w:w="1809" w:type="dxa"/>
            <w:vAlign w:val="center"/>
          </w:tcPr>
          <w:p w14:paraId="6734AB4F" w14:textId="4925D006" w:rsidR="00FE3D2C" w:rsidRPr="00296E5F" w:rsidRDefault="006736AE" w:rsidP="006B6063">
            <w:r>
              <w:lastRenderedPageBreak/>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23722C"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2376" w:author="Björn Genfors" w:date="2014-03-28T13:02:00Z">
                  <w:rPr/>
                </w:rPrChange>
              </w:rPr>
              <w:t>ImagingOutcome</w:t>
            </w:r>
            <w:r w:rsidR="00FE3D2C" w:rsidRPr="000B0F50">
              <w:rPr>
                <w:lang w:val="en-US"/>
                <w:rPrChange w:id="2377" w:author="Björn Genfors" w:date="2014-03-28T13:02:00Z">
                  <w:rPr/>
                </w:rPrChange>
              </w:rPr>
              <w:t>/</w:t>
            </w:r>
            <w:r w:rsidR="00FB7B9E" w:rsidRPr="000B0F50">
              <w:rPr>
                <w:lang w:val="en-US"/>
                <w:rPrChange w:id="2378" w:author="Björn Genfors" w:date="2014-03-28T13:02:00Z">
                  <w:rPr/>
                </w:rPrChange>
              </w:rPr>
              <w:t>ImagingOutcomeBody</w:t>
            </w:r>
            <w:r w:rsidR="00FE3D2C" w:rsidRPr="000B0F50">
              <w:rPr>
                <w:lang w:val="en-US"/>
                <w:rPrChange w:id="2379" w:author="Björn Genfors" w:date="2014-03-28T13:02:00Z">
                  <w:rPr/>
                </w:rPrChange>
              </w:rPr>
              <w:t>/</w:t>
            </w:r>
            <w:r w:rsidR="006736AE" w:rsidRPr="000B0F50">
              <w:rPr>
                <w:lang w:val="en-US"/>
                <w:rPrChange w:id="2380" w:author="Björn Genfors" w:date="2014-03-28T13:02:00Z">
                  <w:rPr/>
                </w:rPrChange>
              </w:rPr>
              <w:t>ImageRecording</w:t>
            </w:r>
            <w:r w:rsidR="00FE3D2C" w:rsidRPr="000B0F50">
              <w:rPr>
                <w:lang w:val="en-US"/>
                <w:rPrChange w:id="2381" w:author="Björn Genfors" w:date="2014-03-28T13:02:00Z">
                  <w:rPr/>
                </w:rPrChange>
              </w:rPr>
              <w:t xml:space="preserve"> </w:t>
            </w:r>
            <w:r w:rsidR="006736AE" w:rsidRPr="000B0F50">
              <w:rPr>
                <w:lang w:val="en-US"/>
                <w:rPrChange w:id="2382" w:author="Björn Genfors" w:date="2014-03-28T13:02:00Z">
                  <w:rPr/>
                </w:rPrChange>
              </w:rPr>
              <w:t>ModalityData</w:t>
            </w:r>
            <w:r w:rsidR="00FE3D2C" w:rsidRPr="000B0F50">
              <w:rPr>
                <w:lang w:val="en-US"/>
                <w:rPrChange w:id="2383" w:author="Björn Genfors" w:date="2014-03-28T13:02:00Z">
                  <w:rPr/>
                </w:rPrChange>
              </w:rPr>
              <w:t>/modelName</w:t>
            </w:r>
          </w:p>
        </w:tc>
      </w:tr>
      <w:tr w:rsidR="00FE3D2C" w:rsidRPr="0023722C"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23722C"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2384" w:author="Björn Genfors" w:date="2014-03-28T13:02:00Z">
                  <w:rPr/>
                </w:rPrChange>
              </w:rPr>
            </w:pPr>
            <w:r w:rsidRPr="000B0F50">
              <w:rPr>
                <w:lang w:val="en-US"/>
                <w:rPrChange w:id="2385" w:author="Björn Genfors" w:date="2014-03-28T13:02:00Z">
                  <w:rPr/>
                </w:rPrChange>
              </w:rPr>
              <w:t>ImagingOutcome</w:t>
            </w:r>
            <w:r w:rsidR="00FE3D2C" w:rsidRPr="000B0F50">
              <w:rPr>
                <w:lang w:val="en-US"/>
                <w:rPrChange w:id="2386" w:author="Björn Genfors" w:date="2014-03-28T13:02:00Z">
                  <w:rPr/>
                </w:rPrChange>
              </w:rPr>
              <w:t>/</w:t>
            </w:r>
            <w:r w:rsidR="00FB7B9E" w:rsidRPr="000B0F50">
              <w:rPr>
                <w:lang w:val="en-US"/>
                <w:rPrChange w:id="2387" w:author="Björn Genfors" w:date="2014-03-28T13:02:00Z">
                  <w:rPr/>
                </w:rPrChange>
              </w:rPr>
              <w:t>ImagingOutcomeBody</w:t>
            </w:r>
            <w:r w:rsidR="00FE3D2C" w:rsidRPr="000B0F50">
              <w:rPr>
                <w:lang w:val="en-US"/>
                <w:rPrChange w:id="2388" w:author="Björn Genfors" w:date="2014-03-28T13:02:00Z">
                  <w:rPr/>
                </w:rPrChange>
              </w:rPr>
              <w:t>/</w:t>
            </w:r>
            <w:r w:rsidR="006736AE" w:rsidRPr="000B0F50">
              <w:rPr>
                <w:lang w:val="en-US"/>
                <w:rPrChange w:id="2389" w:author="Björn Genfors" w:date="2014-03-28T13:02:00Z">
                  <w:rPr/>
                </w:rPrChange>
              </w:rPr>
              <w:t>ImageRecording</w:t>
            </w:r>
            <w:r w:rsidR="00FE3D2C" w:rsidRPr="000B0F50">
              <w:rPr>
                <w:lang w:val="en-US"/>
                <w:rPrChange w:id="2390" w:author="Björn Genfors" w:date="2014-03-28T13:02:00Z">
                  <w:rPr/>
                </w:rPrChange>
              </w:rPr>
              <w:t>/</w:t>
            </w:r>
            <w:r w:rsidR="006736AE" w:rsidRPr="000B0F50">
              <w:rPr>
                <w:lang w:val="en-US"/>
                <w:rPrChange w:id="2391" w:author="Björn Genfors" w:date="2014-03-28T13:02:00Z">
                  <w:rPr/>
                </w:rPrChange>
              </w:rPr>
              <w:t>ModalityData</w:t>
            </w:r>
            <w:r w:rsidR="00FE3D2C" w:rsidRPr="000B0F50">
              <w:rPr>
                <w:lang w:val="en-US"/>
                <w:rPrChange w:id="2392" w:author="Björn Genfors" w:date="2014-03-28T13:02:00Z">
                  <w:rPr/>
                </w:rPrChange>
              </w:rPr>
              <w:t>/softwareVersion</w:t>
            </w:r>
          </w:p>
        </w:tc>
      </w:tr>
      <w:tr w:rsidR="00FE3D2C" w:rsidRPr="0023722C"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23722C"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23722C"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23722C"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23722C"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23722C"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23722C"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23722C"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2393" w:author="Björn Genfors" w:date="2014-03-28T13:02:00Z">
                  <w:rPr/>
                </w:rPrChange>
              </w:rPr>
            </w:pPr>
            <w:r w:rsidRPr="000B0F50">
              <w:rPr>
                <w:lang w:val="en-US"/>
                <w:rPrChange w:id="2394" w:author="Björn Genfors" w:date="2014-03-28T13:02:00Z">
                  <w:rPr/>
                </w:rPrChange>
              </w:rPr>
              <w:t>ImagingOutcome</w:t>
            </w:r>
            <w:r w:rsidR="00FE3D2C" w:rsidRPr="000B0F50">
              <w:rPr>
                <w:lang w:val="en-US"/>
                <w:rPrChange w:id="2395" w:author="Björn Genfors" w:date="2014-03-28T13:02:00Z">
                  <w:rPr/>
                </w:rPrChange>
              </w:rPr>
              <w:t>/</w:t>
            </w:r>
            <w:r w:rsidR="00FB7B9E" w:rsidRPr="000B0F50">
              <w:rPr>
                <w:lang w:val="en-US"/>
                <w:rPrChange w:id="2396" w:author="Björn Genfors" w:date="2014-03-28T13:02:00Z">
                  <w:rPr/>
                </w:rPrChange>
              </w:rPr>
              <w:t>ImagingOutcomeBody</w:t>
            </w:r>
            <w:r w:rsidR="00FE3D2C" w:rsidRPr="000B0F50">
              <w:rPr>
                <w:lang w:val="en-US"/>
                <w:rPrChange w:id="2397" w:author="Björn Genfors" w:date="2014-03-28T13:02:00Z">
                  <w:rPr/>
                </w:rPrChange>
              </w:rPr>
              <w:t>/</w:t>
            </w:r>
            <w:r w:rsidR="006736AE" w:rsidRPr="000B0F50">
              <w:rPr>
                <w:lang w:val="en-US"/>
                <w:rPrChange w:id="2398" w:author="Björn Genfors" w:date="2014-03-28T13:02:00Z">
                  <w:rPr/>
                </w:rPrChange>
              </w:rPr>
              <w:t>ImageRecording</w:t>
            </w:r>
            <w:r w:rsidR="00FE3D2C" w:rsidRPr="000B0F50">
              <w:rPr>
                <w:lang w:val="en-US"/>
                <w:rPrChange w:id="2399" w:author="Björn Genfors" w:date="2014-03-28T13:02:00Z">
                  <w:rPr/>
                </w:rPrChange>
              </w:rPr>
              <w:t>/</w:t>
            </w:r>
            <w:r w:rsidR="006736AE" w:rsidRPr="000B0F50">
              <w:rPr>
                <w:lang w:val="en-US"/>
                <w:rPrChange w:id="2400" w:author="Björn Genfors" w:date="2014-03-28T13:02:00Z">
                  <w:rPr/>
                </w:rPrChange>
              </w:rPr>
              <w:t>ImageStructuredData</w:t>
            </w:r>
            <w:r w:rsidR="00FE3D2C" w:rsidRPr="000B0F50">
              <w:rPr>
                <w:lang w:val="en-US"/>
                <w:rPrChange w:id="2401" w:author="Björn Genfors" w:date="2014-03-28T13:02:00Z">
                  <w:rPr/>
                </w:rPrChange>
              </w:rPr>
              <w:t>/</w:t>
            </w:r>
            <w:r w:rsidR="006736AE" w:rsidRPr="000B0F50">
              <w:rPr>
                <w:lang w:val="en-US"/>
                <w:rPrChange w:id="2402" w:author="Björn Genfors" w:date="2014-03-28T13:02:00Z">
                  <w:rPr/>
                </w:rPrChange>
              </w:rPr>
              <w:t>ImageData</w:t>
            </w:r>
            <w:r w:rsidR="00FE3D2C" w:rsidRPr="000B0F50">
              <w:rPr>
                <w:lang w:val="en-US"/>
                <w:rPrChange w:id="2403" w:author="Björn Genfors" w:date="2014-03-28T13:02:00Z">
                  <w:rPr/>
                </w:rPrChange>
              </w:rPr>
              <w:t>/mediaType</w:t>
            </w:r>
          </w:p>
        </w:tc>
      </w:tr>
      <w:tr w:rsidR="00FE3D2C" w:rsidRPr="0023722C"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23722C"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2404" w:author="Björn Genfors" w:date="2014-03-28T13:02:00Z">
                  <w:rPr/>
                </w:rPrChange>
              </w:rPr>
              <w:t>ImagingOutcome</w:t>
            </w:r>
            <w:r w:rsidR="00FE3D2C" w:rsidRPr="000B0F50">
              <w:rPr>
                <w:lang w:val="en-US"/>
                <w:rPrChange w:id="2405" w:author="Björn Genfors" w:date="2014-03-28T13:02:00Z">
                  <w:rPr/>
                </w:rPrChange>
              </w:rPr>
              <w:t>/</w:t>
            </w:r>
            <w:r w:rsidR="00FB7B9E" w:rsidRPr="000B0F50">
              <w:rPr>
                <w:lang w:val="en-US"/>
                <w:rPrChange w:id="2406" w:author="Björn Genfors" w:date="2014-03-28T13:02:00Z">
                  <w:rPr/>
                </w:rPrChange>
              </w:rPr>
              <w:t>ImagingOutcomeBody</w:t>
            </w:r>
            <w:r w:rsidR="00FE3D2C" w:rsidRPr="000B0F50">
              <w:rPr>
                <w:lang w:val="en-US"/>
                <w:rPrChange w:id="2407" w:author="Björn Genfors" w:date="2014-03-28T13:02:00Z">
                  <w:rPr/>
                </w:rPrChange>
              </w:rPr>
              <w:t>/</w:t>
            </w:r>
            <w:r w:rsidR="006736AE" w:rsidRPr="000B0F50">
              <w:rPr>
                <w:lang w:val="en-US"/>
                <w:rPrChange w:id="2408" w:author="Björn Genfors" w:date="2014-03-28T13:02:00Z">
                  <w:rPr/>
                </w:rPrChange>
              </w:rPr>
              <w:t>ImageRecording</w:t>
            </w:r>
            <w:r w:rsidR="00FE3D2C" w:rsidRPr="000B0F50">
              <w:rPr>
                <w:lang w:val="en-US"/>
                <w:rPrChange w:id="2409" w:author="Björn Genfors" w:date="2014-03-28T13:02:00Z">
                  <w:rPr/>
                </w:rPrChange>
              </w:rPr>
              <w:t>/</w:t>
            </w:r>
            <w:r w:rsidR="006736AE" w:rsidRPr="000B0F50">
              <w:rPr>
                <w:lang w:val="en-US"/>
                <w:rPrChange w:id="2410" w:author="Björn Genfors" w:date="2014-03-28T13:02:00Z">
                  <w:rPr/>
                </w:rPrChange>
              </w:rPr>
              <w:t>ImageStructuredData</w:t>
            </w:r>
            <w:r w:rsidR="00FE3D2C" w:rsidRPr="000B0F50">
              <w:rPr>
                <w:lang w:val="en-US"/>
                <w:rPrChange w:id="2411" w:author="Björn Genfors" w:date="2014-03-28T13:02:00Z">
                  <w:rPr/>
                </w:rPrChange>
              </w:rPr>
              <w:t>/</w:t>
            </w:r>
            <w:r w:rsidR="006736AE" w:rsidRPr="000B0F50">
              <w:rPr>
                <w:lang w:val="en-US"/>
                <w:rPrChange w:id="2412" w:author="Björn Genfors" w:date="2014-03-28T13:02:00Z">
                  <w:rPr/>
                </w:rPrChange>
              </w:rPr>
              <w:t>ImageData</w:t>
            </w:r>
            <w:r w:rsidR="00FE3D2C" w:rsidRPr="000B0F50">
              <w:rPr>
                <w:lang w:val="en-US"/>
                <w:rPrChange w:id="2413" w:author="Björn Genfors" w:date="2014-03-28T13:02:00Z">
                  <w:rPr/>
                </w:rPrChange>
              </w:rPr>
              <w:t>/reference</w:t>
            </w:r>
          </w:p>
        </w:tc>
      </w:tr>
      <w:tr w:rsidR="00FE3D2C" w:rsidRPr="0023722C"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lastRenderedPageBreak/>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Heading1"/>
      </w:pPr>
      <w:bookmarkStart w:id="2414" w:name="_Toc357754858"/>
      <w:bookmarkStart w:id="2415" w:name="_Toc258218963"/>
      <w:r w:rsidRPr="00CC412F">
        <w:lastRenderedPageBreak/>
        <w:t>Tjänstekontrakt</w:t>
      </w:r>
      <w:bookmarkEnd w:id="1651"/>
      <w:bookmarkEnd w:id="2414"/>
      <w:bookmarkEnd w:id="2415"/>
    </w:p>
    <w:p w14:paraId="0A48ED19" w14:textId="652CA76E" w:rsidR="00F27703" w:rsidRPr="00CC412F" w:rsidRDefault="00F27703" w:rsidP="00F27703">
      <w:pPr>
        <w:pStyle w:val="Heading2"/>
      </w:pPr>
      <w:bookmarkStart w:id="2416" w:name="_Toc248640905"/>
      <w:bookmarkStart w:id="2417" w:name="_Toc258218964"/>
      <w:r w:rsidRPr="00CC412F">
        <w:t>GetReferralOutcome</w:t>
      </w:r>
      <w:bookmarkEnd w:id="2416"/>
      <w:bookmarkEnd w:id="2417"/>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Heading3"/>
        <w:pPrChange w:id="2418" w:author="Björn Genfors" w:date="2014-03-28T14:45:00Z">
          <w:pPr/>
        </w:pPrChange>
      </w:pPr>
      <w:bookmarkStart w:id="2419" w:name="_Toc379448266"/>
      <w:bookmarkStart w:id="2420" w:name="_Toc258218965"/>
      <w:r w:rsidRPr="00CC412F">
        <w:t>Gemensamma informationskomponenter</w:t>
      </w:r>
      <w:bookmarkEnd w:id="2419"/>
      <w:bookmarkEnd w:id="2420"/>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Heading3"/>
      </w:pPr>
      <w:bookmarkStart w:id="2421" w:name="_Toc258218966"/>
      <w:r w:rsidRPr="00CC412F">
        <w:t>Version</w:t>
      </w:r>
      <w:bookmarkEnd w:id="2421"/>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Heading3"/>
      </w:pPr>
      <w:bookmarkStart w:id="2422" w:name="_Toc258218967"/>
      <w:r w:rsidRPr="00CC412F">
        <w:t>Fältregler</w:t>
      </w:r>
      <w:bookmarkEnd w:id="2422"/>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leGrid"/>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2423" w:author="Björn Genfors" w:date="2014-03-28T14:22:00Z">
              <w:r w:rsidR="00FB173C">
                <w:rPr>
                  <w:rFonts w:ascii="Georgia" w:hAnsi="Georgia"/>
                  <w:spacing w:val="-1"/>
                  <w:sz w:val="20"/>
                  <w:szCs w:val="20"/>
                </w:rPr>
                <w:t>I</w:t>
              </w:r>
            </w:ins>
            <w:del w:id="2424"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2425" w:author="Björn Genfors" w:date="2014-03-28T14:31:00Z">
              <w:r>
                <w:rPr>
                  <w:rFonts w:ascii="Georgia" w:hAnsi="Georgia"/>
                  <w:sz w:val="20"/>
                  <w:szCs w:val="20"/>
                </w:rPr>
                <w:t>date</w:t>
              </w:r>
            </w:ins>
            <w:del w:id="2426"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commentRangeStart w:id="2427"/>
            <w:del w:id="2428"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2427"/>
              <w:r w:rsidR="002138EC" w:rsidRPr="006B6063" w:rsidDel="00FB173C">
                <w:rPr>
                  <w:rStyle w:val="CommentReference"/>
                  <w:rFonts w:ascii="Georgia" w:eastAsia="ヒラギノ角ゴ Pro W3" w:hAnsi="Georgia" w:cs="Times New Roman"/>
                  <w:i/>
                  <w:color w:val="000000"/>
                  <w:sz w:val="20"/>
                  <w:szCs w:val="20"/>
                  <w:lang w:val="en-GB"/>
                </w:rPr>
                <w:commentReference w:id="2427"/>
              </w:r>
            </w:del>
            <w:ins w:id="2429" w:author="Björn Genfors" w:date="2014-03-28T14:24:00Z">
              <w:r w:rsidR="00FB173C" w:rsidRPr="00FB173C">
                <w:rPr>
                  <w:rFonts w:ascii="Georgia" w:hAnsi="Georgia"/>
                  <w:spacing w:val="-1"/>
                  <w:sz w:val="20"/>
                  <w:szCs w:val="20"/>
                  <w:highlight w:val="yellow"/>
                  <w:rPrChange w:id="2430"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2431" w:author="Björn Genfors" w:date="2014-03-28T14:22:00Z">
              <w:r w:rsidR="00FB173C">
                <w:rPr>
                  <w:rFonts w:ascii="Georgia" w:hAnsi="Georgia"/>
                  <w:spacing w:val="-1"/>
                  <w:sz w:val="20"/>
                  <w:szCs w:val="20"/>
                </w:rPr>
                <w:t>I</w:t>
              </w:r>
            </w:ins>
            <w:del w:id="2432"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2433"/>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 xml:space="preserve">Värdet på detta fält måste överensstämma med värdet på logicalAddress i anropets </w:t>
            </w:r>
            <w:r w:rsidRPr="006B6063">
              <w:rPr>
                <w:szCs w:val="20"/>
              </w:rPr>
              <w:lastRenderedPageBreak/>
              <w:t>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2433"/>
            <w:r w:rsidR="008E0B87" w:rsidRPr="006B6063">
              <w:rPr>
                <w:rStyle w:val="CommentReference"/>
                <w:rFonts w:ascii="Georgia" w:eastAsia="ヒラギノ角ゴ Pro W3" w:hAnsi="Georgia" w:cs="Times New Roman"/>
                <w:i/>
                <w:color w:val="000000"/>
                <w:sz w:val="20"/>
                <w:szCs w:val="20"/>
                <w:lang w:val="en-GB"/>
              </w:rPr>
              <w:commentReference w:id="2433"/>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lastRenderedPageBreak/>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lastRenderedPageBreak/>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2434" w:author="Björn Genfors" w:date="2014-03-28T14:22:00Z">
              <w:r w:rsidR="00FB173C">
                <w:rPr>
                  <w:rFonts w:ascii="Georgia" w:hAnsi="Georgia"/>
                  <w:sz w:val="20"/>
                  <w:szCs w:val="20"/>
                </w:rPr>
                <w:t>I</w:t>
              </w:r>
            </w:ins>
            <w:del w:id="2435"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6B6063">
              <w:rPr>
                <w:szCs w:val="20"/>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lastRenderedPageBreak/>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lastRenderedPageBreak/>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2436" w:author="Björn Genfors" w:date="2014-03-28T14:22:00Z">
              <w:r w:rsidR="00FB173C">
                <w:rPr>
                  <w:szCs w:val="20"/>
                </w:rPr>
                <w:t>I</w:t>
              </w:r>
            </w:ins>
            <w:del w:id="2437"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438" w:author="Björn Genfors" w:date="2014-03-28T14:05:00Z">
              <w:r w:rsidR="00F66D4E" w:rsidRPr="00027A53">
                <w:rPr>
                  <w:spacing w:val="-1"/>
                  <w:szCs w:val="20"/>
                </w:rPr>
                <w:t>, se referens [</w:t>
              </w:r>
              <w:r w:rsidR="00F66D4E" w:rsidRPr="00BB79F8">
                <w:rPr>
                  <w:spacing w:val="-1"/>
                  <w:szCs w:val="20"/>
                </w:rPr>
                <w:fldChar w:fldCharType="begin"/>
              </w:r>
              <w:r w:rsidR="00F66D4E" w:rsidRPr="00027A53">
                <w:rPr>
                  <w:spacing w:val="-1"/>
                  <w:szCs w:val="20"/>
                </w:rPr>
                <w:instrText xml:space="preserve"> REF _Ref383778264 \h </w:instrText>
              </w:r>
            </w:ins>
            <w:r w:rsidR="00027A53" w:rsidRPr="00027A53">
              <w:rPr>
                <w:spacing w:val="-1"/>
                <w:szCs w:val="20"/>
                <w:rPrChange w:id="2439" w:author="Björn Genfors" w:date="2014-03-28T16:13:00Z">
                  <w:rPr>
                    <w:i/>
                    <w:spacing w:val="-1"/>
                    <w:szCs w:val="20"/>
                  </w:rPr>
                </w:rPrChange>
              </w:rPr>
              <w:instrText xml:space="preserve"> \* MERGEFORMAT </w:instrText>
            </w:r>
            <w:r w:rsidR="00F66D4E" w:rsidRPr="00BB79F8">
              <w:rPr>
                <w:spacing w:val="-1"/>
                <w:szCs w:val="20"/>
              </w:rPr>
            </w:r>
            <w:r w:rsidR="00F66D4E" w:rsidRPr="00BB79F8">
              <w:rPr>
                <w:spacing w:val="-1"/>
                <w:szCs w:val="20"/>
              </w:rPr>
              <w:fldChar w:fldCharType="separate"/>
            </w:r>
            <w:ins w:id="2440" w:author="Björn Genfors" w:date="2014-03-31T13:27:00Z">
              <w:r w:rsidR="002F320B">
                <w:t xml:space="preserve">R </w:t>
              </w:r>
              <w:r w:rsidR="002F320B">
                <w:rPr>
                  <w:noProof/>
                </w:rPr>
                <w:t>5</w:t>
              </w:r>
            </w:ins>
            <w:ins w:id="2441" w:author="Björn Genfors" w:date="2014-03-28T14:05:00Z">
              <w:r w:rsidR="00F66D4E" w:rsidRPr="00BB79F8">
                <w:rPr>
                  <w:spacing w:val="-1"/>
                  <w:szCs w:val="20"/>
                </w:rPr>
                <w:fldChar w:fldCharType="end"/>
              </w:r>
              <w:r w:rsidR="00F66D4E" w:rsidRPr="00027A53">
                <w:rPr>
                  <w:spacing w:val="-1"/>
                  <w:szCs w:val="20"/>
                </w:rPr>
                <w:t>]</w:t>
              </w:r>
            </w:ins>
            <w:ins w:id="2442" w:author="Björn Genfors" w:date="2014-03-28T16:10:00Z">
              <w:r w:rsidR="00027A53" w:rsidRPr="00027A53">
                <w:rPr>
                  <w:spacing w:val="-1"/>
                  <w:szCs w:val="20"/>
                </w:rPr>
                <w:t xml:space="preserve">. </w:t>
              </w:r>
            </w:ins>
            <w:ins w:id="2443" w:author="Björn Genfors" w:date="2014-03-28T16:13:00Z">
              <w:r w:rsidR="00027A53" w:rsidRPr="00027A53">
                <w:rPr>
                  <w:spacing w:val="-1"/>
                  <w:szCs w:val="20"/>
                  <w:rPrChange w:id="2444" w:author="Björn Genfors" w:date="2014-03-28T16:13:00Z">
                    <w:rPr>
                      <w:i/>
                      <w:spacing w:val="-1"/>
                      <w:szCs w:val="20"/>
                    </w:rPr>
                  </w:rPrChange>
                </w:rPr>
                <w:t>Om kodverk saknas anges befattning i originalText.</w:t>
              </w:r>
            </w:ins>
            <w:del w:id="2445"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2446" w:author="Björn Genfors" w:date="2014-03-28T14:22:00Z">
              <w:r w:rsidR="00FB173C">
                <w:rPr>
                  <w:spacing w:val="-1"/>
                  <w:szCs w:val="20"/>
                </w:rPr>
                <w:t>I</w:t>
              </w:r>
            </w:ins>
            <w:del w:id="2447"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t>HSA</w:t>
            </w:r>
            <w:del w:id="2448" w:author="Björn Genfors" w:date="2014-03-28T14:22:00Z">
              <w:r w:rsidRPr="006B6063" w:rsidDel="00FB173C">
                <w:rPr>
                  <w:spacing w:val="-1"/>
                  <w:szCs w:val="20"/>
                </w:rPr>
                <w:delText>i</w:delText>
              </w:r>
            </w:del>
            <w:ins w:id="2449"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t xml:space="preserve">HSA-id för Vårdenhet som vård- och omsorgspersonen är uppdragstagare för. 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2450" w:author="Björn Genfors" w:date="2014-03-28T14:22:00Z">
              <w:r w:rsidR="00FB173C">
                <w:rPr>
                  <w:spacing w:val="-1"/>
                  <w:szCs w:val="20"/>
                </w:rPr>
                <w:t>I</w:t>
              </w:r>
            </w:ins>
            <w:del w:id="2451"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lastRenderedPageBreak/>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2452" w:author="Björn Genfors" w:date="2014-03-28T14:23:00Z">
              <w:r w:rsidR="00FB173C">
                <w:rPr>
                  <w:szCs w:val="20"/>
                </w:rPr>
                <w:t>d</w:t>
              </w:r>
            </w:ins>
            <w:del w:id="2453"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2454" w:author="Björn Genfors" w:date="2014-03-28T15:52:00Z"/>
        </w:trPr>
        <w:tc>
          <w:tcPr>
            <w:tcW w:w="2660" w:type="dxa"/>
          </w:tcPr>
          <w:p w14:paraId="1D32FB94" w14:textId="4BC64EC6" w:rsidR="0046663B" w:rsidRPr="0046663B" w:rsidRDefault="0046663B">
            <w:pPr>
              <w:spacing w:line="229" w:lineRule="exact"/>
              <w:ind w:left="102"/>
              <w:rPr>
                <w:ins w:id="2455" w:author="Björn Genfors" w:date="2014-03-28T15:52:00Z"/>
                <w:color w:val="FF0000"/>
                <w:szCs w:val="20"/>
                <w:highlight w:val="yellow"/>
                <w:rPrChange w:id="2456" w:author="Björn Genfors" w:date="2014-03-28T15:53:00Z">
                  <w:rPr>
                    <w:ins w:id="2457" w:author="Björn Genfors" w:date="2014-03-28T15:52:00Z"/>
                    <w:szCs w:val="20"/>
                  </w:rPr>
                </w:rPrChange>
              </w:rPr>
            </w:pPr>
            <w:ins w:id="2458" w:author="Björn Genfors" w:date="2014-03-28T15:52:00Z">
              <w:r w:rsidRPr="0046663B">
                <w:rPr>
                  <w:color w:val="FF0000"/>
                  <w:szCs w:val="20"/>
                  <w:highlight w:val="yellow"/>
                  <w:rPrChange w:id="2459"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2460" w:author="Björn Genfors" w:date="2014-03-28T15:52:00Z"/>
                <w:color w:val="FF0000"/>
                <w:szCs w:val="20"/>
                <w:highlight w:val="yellow"/>
                <w:rPrChange w:id="2461" w:author="Björn Genfors" w:date="2014-03-28T15:53:00Z">
                  <w:rPr>
                    <w:ins w:id="2462"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2463" w:author="Björn Genfors" w:date="2014-03-28T15:52:00Z"/>
                <w:color w:val="FF0000"/>
                <w:spacing w:val="-1"/>
                <w:szCs w:val="20"/>
                <w:highlight w:val="yellow"/>
                <w:rPrChange w:id="2464" w:author="Björn Genfors" w:date="2014-03-28T15:53:00Z">
                  <w:rPr>
                    <w:ins w:id="2465" w:author="Björn Genfors" w:date="2014-03-28T15:52:00Z"/>
                    <w:spacing w:val="-1"/>
                    <w:szCs w:val="20"/>
                  </w:rPr>
                </w:rPrChange>
              </w:rPr>
            </w:pPr>
            <w:ins w:id="2466" w:author="Björn Genfors" w:date="2014-03-28T15:52:00Z">
              <w:r w:rsidRPr="0046663B">
                <w:rPr>
                  <w:color w:val="FF0000"/>
                  <w:spacing w:val="-1"/>
                  <w:szCs w:val="20"/>
                  <w:highlight w:val="yellow"/>
                  <w:rPrChange w:id="2467"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2468" w:author="Björn Genfors" w:date="2014-03-28T15:52:00Z"/>
                <w:color w:val="FF0000"/>
                <w:spacing w:val="-1"/>
                <w:szCs w:val="20"/>
                <w:rPrChange w:id="2469" w:author="Björn Genfors" w:date="2014-03-28T15:53:00Z">
                  <w:rPr>
                    <w:ins w:id="2470" w:author="Björn Genfors" w:date="2014-03-28T15:52:00Z"/>
                    <w:spacing w:val="-1"/>
                    <w:szCs w:val="20"/>
                  </w:rPr>
                </w:rPrChange>
              </w:rPr>
            </w:pPr>
            <w:ins w:id="2471" w:author="Björn Genfors" w:date="2014-03-28T15:53:00Z">
              <w:r w:rsidRPr="0046663B">
                <w:rPr>
                  <w:color w:val="FF0000"/>
                  <w:spacing w:val="-1"/>
                  <w:szCs w:val="20"/>
                  <w:highlight w:val="yellow"/>
                  <w:rPrChange w:id="2472"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378DD57" w14:textId="77777777" w:rsidTr="008E0B87">
        <w:tc>
          <w:tcPr>
            <w:tcW w:w="2660" w:type="dxa"/>
            <w:shd w:val="clear" w:color="auto" w:fill="D9D9D9" w:themeFill="background1" w:themeFillShade="D9"/>
          </w:tcPr>
          <w:p w14:paraId="6ED01DFB" w14:textId="77777777" w:rsidR="001D061B" w:rsidRPr="006B6063" w:rsidRDefault="001D061B" w:rsidP="008A6494">
            <w:pPr>
              <w:spacing w:line="229" w:lineRule="exact"/>
              <w:ind w:left="102"/>
              <w:rPr>
                <w:szCs w:val="20"/>
              </w:rPr>
            </w:pPr>
            <w:r w:rsidRPr="006B6063">
              <w:rPr>
                <w:szCs w:val="20"/>
              </w:rPr>
              <w:t>../referralOutcomeBody</w:t>
            </w:r>
          </w:p>
          <w:p w14:paraId="1B2CE25B" w14:textId="77777777" w:rsidR="001D061B" w:rsidRPr="006B6063" w:rsidRDefault="001D061B" w:rsidP="008A6494">
            <w:pPr>
              <w:spacing w:line="229" w:lineRule="exact"/>
              <w:ind w:left="102"/>
              <w:rPr>
                <w:szCs w:val="20"/>
              </w:rPr>
            </w:pPr>
          </w:p>
        </w:tc>
        <w:tc>
          <w:tcPr>
            <w:tcW w:w="1417" w:type="dxa"/>
            <w:shd w:val="clear" w:color="auto" w:fill="D9D9D9" w:themeFill="background1" w:themeFillShade="D9"/>
          </w:tcPr>
          <w:p w14:paraId="411B1C0C" w14:textId="77777777" w:rsidR="001D061B" w:rsidRPr="006B6063" w:rsidRDefault="001D061B" w:rsidP="008A6494">
            <w:pPr>
              <w:spacing w:line="229" w:lineRule="exact"/>
              <w:ind w:left="102"/>
              <w:rPr>
                <w:szCs w:val="20"/>
              </w:rPr>
            </w:pPr>
            <w:r w:rsidRPr="006B6063">
              <w:rPr>
                <w:szCs w:val="20"/>
              </w:rPr>
              <w:t>ReferralOutcomeBodyType</w:t>
            </w:r>
          </w:p>
          <w:p w14:paraId="23F47901" w14:textId="77777777" w:rsidR="001D061B" w:rsidRPr="006B6063" w:rsidRDefault="001D061B"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82BD411" w14:textId="77777777" w:rsidTr="00514BAB">
        <w:tc>
          <w:tcPr>
            <w:tcW w:w="2660" w:type="dxa"/>
          </w:tcPr>
          <w:p w14:paraId="5B4FE581" w14:textId="74738BE1" w:rsidR="001D061B" w:rsidRPr="006B6063" w:rsidRDefault="001D061B" w:rsidP="008A6494">
            <w:pPr>
              <w:spacing w:line="229" w:lineRule="exact"/>
              <w:ind w:left="102"/>
              <w:rPr>
                <w:szCs w:val="20"/>
              </w:rPr>
            </w:pPr>
            <w:r w:rsidRPr="006B6063">
              <w:rPr>
                <w:szCs w:val="20"/>
              </w:rPr>
              <w:t>../../referralOutcomeTypeCode</w:t>
            </w:r>
          </w:p>
        </w:tc>
        <w:tc>
          <w:tcPr>
            <w:tcW w:w="1417" w:type="dxa"/>
          </w:tcPr>
          <w:p w14:paraId="2324694C" w14:textId="0FCA32AC" w:rsidR="001D061B" w:rsidRPr="006B6063" w:rsidRDefault="001D061B" w:rsidP="008A6494">
            <w:pPr>
              <w:spacing w:line="229" w:lineRule="exact"/>
              <w:ind w:left="102"/>
              <w:rPr>
                <w:szCs w:val="20"/>
              </w:rPr>
            </w:pPr>
            <w:r w:rsidRPr="006B6063">
              <w:rPr>
                <w:szCs w:val="20"/>
              </w:rPr>
              <w:t>referralOutcomeTypeCodeEnum</w:t>
            </w:r>
          </w:p>
        </w:tc>
        <w:tc>
          <w:tcPr>
            <w:tcW w:w="4111" w:type="dxa"/>
          </w:tcPr>
          <w:p w14:paraId="5B06B4BE" w14:textId="77777777" w:rsidR="001D061B" w:rsidRPr="006B6063" w:rsidRDefault="001D061B"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1D061B" w:rsidRPr="006B6063" w:rsidRDefault="001D061B" w:rsidP="008E0B87">
            <w:pPr>
              <w:spacing w:line="226" w:lineRule="exact"/>
              <w:ind w:left="102"/>
              <w:rPr>
                <w:spacing w:val="-1"/>
                <w:szCs w:val="20"/>
              </w:rPr>
            </w:pPr>
          </w:p>
        </w:tc>
        <w:tc>
          <w:tcPr>
            <w:tcW w:w="1418" w:type="dxa"/>
          </w:tcPr>
          <w:p w14:paraId="568C8735" w14:textId="2B50C91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E417CB9" w14:textId="77777777" w:rsidTr="00514BAB">
        <w:tc>
          <w:tcPr>
            <w:tcW w:w="2660" w:type="dxa"/>
          </w:tcPr>
          <w:p w14:paraId="5DA70E04" w14:textId="015A7EAE" w:rsidR="001D061B" w:rsidRPr="006B6063" w:rsidRDefault="001D061B" w:rsidP="008A6494">
            <w:pPr>
              <w:spacing w:line="229" w:lineRule="exact"/>
              <w:ind w:left="102"/>
              <w:rPr>
                <w:szCs w:val="20"/>
              </w:rPr>
            </w:pPr>
            <w:r w:rsidRPr="006B6063">
              <w:rPr>
                <w:szCs w:val="20"/>
              </w:rPr>
              <w:t>../../referralOutcomeTitle</w:t>
            </w:r>
          </w:p>
        </w:tc>
        <w:tc>
          <w:tcPr>
            <w:tcW w:w="1417" w:type="dxa"/>
          </w:tcPr>
          <w:p w14:paraId="6CD19919" w14:textId="07BA98E7" w:rsidR="001D061B" w:rsidRPr="006B6063" w:rsidRDefault="001D061B" w:rsidP="008A6494">
            <w:pPr>
              <w:spacing w:line="229" w:lineRule="exact"/>
              <w:ind w:left="102"/>
              <w:rPr>
                <w:szCs w:val="20"/>
              </w:rPr>
            </w:pPr>
            <w:r w:rsidRPr="006B6063">
              <w:rPr>
                <w:szCs w:val="20"/>
              </w:rPr>
              <w:t>string</w:t>
            </w:r>
          </w:p>
        </w:tc>
        <w:tc>
          <w:tcPr>
            <w:tcW w:w="4111" w:type="dxa"/>
          </w:tcPr>
          <w:p w14:paraId="1C889888" w14:textId="77777777" w:rsidR="001D061B" w:rsidRPr="006B6063" w:rsidRDefault="001D061B"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1D061B" w:rsidRPr="006B6063" w:rsidRDefault="001D061B" w:rsidP="008E0B87">
            <w:pPr>
              <w:spacing w:line="226" w:lineRule="exact"/>
              <w:ind w:left="102"/>
              <w:rPr>
                <w:spacing w:val="-1"/>
                <w:szCs w:val="20"/>
              </w:rPr>
            </w:pPr>
            <w:r w:rsidRPr="006B6063">
              <w:rPr>
                <w:spacing w:val="-1"/>
                <w:szCs w:val="20"/>
              </w:rPr>
              <w:t xml:space="preserve">Exempel: </w:t>
            </w:r>
          </w:p>
          <w:p w14:paraId="0B1BC83E" w14:textId="77777777" w:rsidR="001D061B" w:rsidRPr="006B6063" w:rsidRDefault="001D061B" w:rsidP="008E0B87">
            <w:pPr>
              <w:spacing w:line="226" w:lineRule="exact"/>
              <w:ind w:left="102"/>
              <w:rPr>
                <w:spacing w:val="-1"/>
                <w:szCs w:val="20"/>
              </w:rPr>
            </w:pPr>
            <w:r w:rsidRPr="006B6063">
              <w:rPr>
                <w:spacing w:val="-1"/>
                <w:szCs w:val="20"/>
              </w:rPr>
              <w:t xml:space="preserve"> Patologi</w:t>
            </w:r>
          </w:p>
          <w:p w14:paraId="43DD99C9" w14:textId="77777777" w:rsidR="001D061B" w:rsidRPr="006B6063" w:rsidRDefault="001D061B" w:rsidP="008E0B87">
            <w:pPr>
              <w:spacing w:line="226" w:lineRule="exact"/>
              <w:ind w:left="102"/>
              <w:rPr>
                <w:spacing w:val="-1"/>
                <w:szCs w:val="20"/>
              </w:rPr>
            </w:pPr>
            <w:r w:rsidRPr="006B6063">
              <w:rPr>
                <w:spacing w:val="-1"/>
                <w:szCs w:val="20"/>
              </w:rPr>
              <w:t xml:space="preserve"> Klinisk fysik </w:t>
            </w:r>
          </w:p>
          <w:p w14:paraId="3FEB58A1" w14:textId="276194C1" w:rsidR="001D061B" w:rsidRPr="006B6063" w:rsidRDefault="001D061B"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624AA3" w14:textId="77777777" w:rsidTr="00514BAB">
        <w:tc>
          <w:tcPr>
            <w:tcW w:w="2660" w:type="dxa"/>
          </w:tcPr>
          <w:p w14:paraId="065DB0F2" w14:textId="7FD62155" w:rsidR="001D061B" w:rsidRPr="006B6063" w:rsidRDefault="001D061B" w:rsidP="008A6494">
            <w:pPr>
              <w:spacing w:line="229" w:lineRule="exact"/>
              <w:ind w:left="102"/>
              <w:rPr>
                <w:szCs w:val="20"/>
              </w:rPr>
            </w:pPr>
            <w:r w:rsidRPr="006B6063">
              <w:rPr>
                <w:szCs w:val="20"/>
              </w:rPr>
              <w:t>../../referralOutcomeText</w:t>
            </w:r>
          </w:p>
        </w:tc>
        <w:tc>
          <w:tcPr>
            <w:tcW w:w="1417" w:type="dxa"/>
          </w:tcPr>
          <w:p w14:paraId="5359D961" w14:textId="54C9BD14" w:rsidR="001D061B" w:rsidRPr="006B6063" w:rsidRDefault="001D061B" w:rsidP="008A6494">
            <w:pPr>
              <w:spacing w:line="229" w:lineRule="exact"/>
              <w:ind w:left="102"/>
              <w:rPr>
                <w:szCs w:val="20"/>
              </w:rPr>
            </w:pPr>
            <w:r w:rsidRPr="006B6063">
              <w:rPr>
                <w:szCs w:val="20"/>
              </w:rPr>
              <w:t>string</w:t>
            </w:r>
          </w:p>
        </w:tc>
        <w:tc>
          <w:tcPr>
            <w:tcW w:w="4111" w:type="dxa"/>
          </w:tcPr>
          <w:p w14:paraId="38F5312F" w14:textId="5A678434" w:rsidR="001D061B" w:rsidRPr="006B6063" w:rsidRDefault="001D061B" w:rsidP="008E0B87">
            <w:pPr>
              <w:spacing w:line="226" w:lineRule="exact"/>
              <w:ind w:left="102"/>
              <w:rPr>
                <w:spacing w:val="-1"/>
                <w:szCs w:val="20"/>
              </w:rPr>
            </w:pPr>
            <w:r w:rsidRPr="006B6063">
              <w:rPr>
                <w:spacing w:val="-1"/>
                <w:szCs w:val="20"/>
              </w:rPr>
              <w:t>Text som beskriver det sammanfattande utlåtandet kring undersökningsresultatet</w:t>
            </w:r>
          </w:p>
        </w:tc>
        <w:tc>
          <w:tcPr>
            <w:tcW w:w="1418" w:type="dxa"/>
          </w:tcPr>
          <w:p w14:paraId="316CB4D6" w14:textId="504793DC"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83D0516" w14:textId="77777777" w:rsidTr="00514BAB">
        <w:tc>
          <w:tcPr>
            <w:tcW w:w="2660" w:type="dxa"/>
          </w:tcPr>
          <w:p w14:paraId="27F8D723" w14:textId="77777777" w:rsidR="001D061B" w:rsidRPr="006B6063" w:rsidRDefault="001D061B" w:rsidP="008A6494">
            <w:pPr>
              <w:spacing w:line="229" w:lineRule="exact"/>
              <w:ind w:left="102"/>
              <w:rPr>
                <w:szCs w:val="20"/>
              </w:rPr>
            </w:pPr>
            <w:r w:rsidRPr="006B6063">
              <w:rPr>
                <w:szCs w:val="20"/>
              </w:rPr>
              <w:t>../../clinicalInformation</w:t>
            </w:r>
          </w:p>
          <w:p w14:paraId="106231C2" w14:textId="77777777" w:rsidR="001D061B" w:rsidRPr="006B6063" w:rsidRDefault="001D061B" w:rsidP="008A6494">
            <w:pPr>
              <w:spacing w:line="229" w:lineRule="exact"/>
              <w:ind w:left="102"/>
              <w:rPr>
                <w:szCs w:val="20"/>
              </w:rPr>
            </w:pPr>
          </w:p>
          <w:p w14:paraId="2BF0B135" w14:textId="77777777" w:rsidR="001D061B" w:rsidRPr="006B6063" w:rsidRDefault="001D061B" w:rsidP="008A6494">
            <w:pPr>
              <w:spacing w:line="229" w:lineRule="exact"/>
              <w:ind w:left="102"/>
              <w:rPr>
                <w:szCs w:val="20"/>
              </w:rPr>
            </w:pPr>
          </w:p>
        </w:tc>
        <w:tc>
          <w:tcPr>
            <w:tcW w:w="1417" w:type="dxa"/>
          </w:tcPr>
          <w:p w14:paraId="221BA35D" w14:textId="77777777" w:rsidR="001D061B" w:rsidRPr="006B6063" w:rsidRDefault="001D061B" w:rsidP="008A6494">
            <w:pPr>
              <w:spacing w:line="229" w:lineRule="exact"/>
              <w:ind w:left="102"/>
              <w:rPr>
                <w:szCs w:val="20"/>
              </w:rPr>
            </w:pPr>
            <w:r w:rsidRPr="006B6063">
              <w:rPr>
                <w:szCs w:val="20"/>
              </w:rPr>
              <w:t>ClinicalInformationType</w:t>
            </w:r>
          </w:p>
          <w:p w14:paraId="4BCB1878" w14:textId="77777777" w:rsidR="001D061B" w:rsidRPr="006B6063" w:rsidRDefault="001D061B" w:rsidP="008A6494">
            <w:pPr>
              <w:spacing w:line="229" w:lineRule="exact"/>
              <w:ind w:left="102"/>
              <w:rPr>
                <w:szCs w:val="20"/>
              </w:rPr>
            </w:pPr>
          </w:p>
        </w:tc>
        <w:tc>
          <w:tcPr>
            <w:tcW w:w="4111" w:type="dxa"/>
          </w:tcPr>
          <w:p w14:paraId="1956EFFE" w14:textId="77777777" w:rsidR="001D061B" w:rsidRPr="006B6063" w:rsidRDefault="001D061B"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1D061B" w:rsidRPr="006B6063" w:rsidRDefault="001D061B" w:rsidP="008E0B87">
            <w:pPr>
              <w:spacing w:line="226" w:lineRule="exact"/>
              <w:ind w:left="102"/>
              <w:rPr>
                <w:spacing w:val="-1"/>
                <w:szCs w:val="20"/>
              </w:rPr>
            </w:pPr>
          </w:p>
        </w:tc>
        <w:tc>
          <w:tcPr>
            <w:tcW w:w="1418" w:type="dxa"/>
          </w:tcPr>
          <w:p w14:paraId="625C412B" w14:textId="3741A882"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5FE027E2" w14:textId="77777777" w:rsidTr="00514BAB">
        <w:tc>
          <w:tcPr>
            <w:tcW w:w="2660" w:type="dxa"/>
          </w:tcPr>
          <w:p w14:paraId="3566FA52" w14:textId="77777777" w:rsidR="001D061B" w:rsidRPr="006B6063" w:rsidRDefault="001D061B" w:rsidP="008A6494">
            <w:pPr>
              <w:spacing w:line="229" w:lineRule="exact"/>
              <w:ind w:left="102"/>
              <w:rPr>
                <w:szCs w:val="20"/>
              </w:rPr>
            </w:pPr>
            <w:r w:rsidRPr="006B6063">
              <w:rPr>
                <w:szCs w:val="20"/>
              </w:rPr>
              <w:t>../../../clinicalInformationCode</w:t>
            </w:r>
          </w:p>
          <w:p w14:paraId="4985294F" w14:textId="77777777" w:rsidR="001D061B" w:rsidRPr="006B6063" w:rsidRDefault="001D061B" w:rsidP="008A6494">
            <w:pPr>
              <w:spacing w:line="229" w:lineRule="exact"/>
              <w:ind w:left="102"/>
              <w:rPr>
                <w:szCs w:val="20"/>
              </w:rPr>
            </w:pPr>
          </w:p>
        </w:tc>
        <w:tc>
          <w:tcPr>
            <w:tcW w:w="1417" w:type="dxa"/>
          </w:tcPr>
          <w:p w14:paraId="4A9DE0DF" w14:textId="77777777" w:rsidR="001D061B" w:rsidRPr="006B6063" w:rsidRDefault="001D061B" w:rsidP="008A6494">
            <w:pPr>
              <w:spacing w:line="226" w:lineRule="exact"/>
              <w:ind w:left="102"/>
              <w:rPr>
                <w:rFonts w:cs="Arial"/>
                <w:color w:val="FF0000"/>
                <w:szCs w:val="20"/>
              </w:rPr>
            </w:pPr>
            <w:r w:rsidRPr="006B6063">
              <w:rPr>
                <w:szCs w:val="20"/>
              </w:rPr>
              <w:t>ClinicalInformationCodeType</w:t>
            </w:r>
          </w:p>
          <w:p w14:paraId="25C8B6FC" w14:textId="77777777" w:rsidR="001D061B" w:rsidRPr="006B6063" w:rsidRDefault="001D061B" w:rsidP="008A6494">
            <w:pPr>
              <w:spacing w:line="226" w:lineRule="exact"/>
              <w:ind w:left="102"/>
              <w:rPr>
                <w:rFonts w:cs="Arial"/>
                <w:color w:val="FF0000"/>
                <w:szCs w:val="20"/>
              </w:rPr>
            </w:pPr>
          </w:p>
          <w:p w14:paraId="148E8FD9" w14:textId="77777777" w:rsidR="001D061B" w:rsidRPr="006B6063" w:rsidRDefault="001D061B" w:rsidP="008A6494">
            <w:pPr>
              <w:spacing w:line="229" w:lineRule="exact"/>
              <w:ind w:left="102"/>
              <w:rPr>
                <w:szCs w:val="20"/>
              </w:rPr>
            </w:pPr>
          </w:p>
        </w:tc>
        <w:tc>
          <w:tcPr>
            <w:tcW w:w="4111" w:type="dxa"/>
          </w:tcPr>
          <w:p w14:paraId="2020B193" w14:textId="77777777" w:rsidR="001D061B" w:rsidRPr="006B6063" w:rsidRDefault="001D061B" w:rsidP="008E0B87">
            <w:pPr>
              <w:spacing w:line="226" w:lineRule="exact"/>
              <w:ind w:left="102"/>
              <w:rPr>
                <w:spacing w:val="-1"/>
                <w:szCs w:val="20"/>
              </w:rPr>
            </w:pPr>
            <w:r w:rsidRPr="006B6063">
              <w:rPr>
                <w:spacing w:val="-1"/>
                <w:szCs w:val="20"/>
              </w:rPr>
              <w:t>Kod för åtgärd.</w:t>
            </w:r>
          </w:p>
          <w:p w14:paraId="21490795"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3C312AA2" w14:textId="09B494EE" w:rsidR="001D061B" w:rsidRPr="006B6063" w:rsidRDefault="001D061B"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62BE7E" w14:textId="77777777" w:rsidTr="00514BAB">
        <w:tc>
          <w:tcPr>
            <w:tcW w:w="2660" w:type="dxa"/>
          </w:tcPr>
          <w:p w14:paraId="6B9D8E2B" w14:textId="7832BDCA" w:rsidR="001D061B" w:rsidRPr="006B6063" w:rsidRDefault="001D061B" w:rsidP="008A6494">
            <w:pPr>
              <w:spacing w:line="229" w:lineRule="exact"/>
              <w:ind w:left="102"/>
              <w:rPr>
                <w:szCs w:val="20"/>
              </w:rPr>
            </w:pPr>
            <w:r w:rsidRPr="006B6063">
              <w:rPr>
                <w:szCs w:val="20"/>
              </w:rPr>
              <w:t>../../../../code</w:t>
            </w:r>
          </w:p>
        </w:tc>
        <w:tc>
          <w:tcPr>
            <w:tcW w:w="1417" w:type="dxa"/>
          </w:tcPr>
          <w:p w14:paraId="1663F9BD" w14:textId="4DA7DC4D" w:rsidR="001D061B" w:rsidRPr="006B6063" w:rsidRDefault="001D061B" w:rsidP="008A6494">
            <w:pPr>
              <w:spacing w:line="226" w:lineRule="exact"/>
              <w:ind w:left="102"/>
              <w:rPr>
                <w:szCs w:val="20"/>
              </w:rPr>
            </w:pPr>
            <w:r w:rsidRPr="006B6063">
              <w:rPr>
                <w:szCs w:val="20"/>
              </w:rPr>
              <w:t>string</w:t>
            </w:r>
          </w:p>
        </w:tc>
        <w:tc>
          <w:tcPr>
            <w:tcW w:w="4111" w:type="dxa"/>
          </w:tcPr>
          <w:p w14:paraId="147093B7" w14:textId="3BBB61CC" w:rsidR="001D061B" w:rsidRPr="006B6063" w:rsidRDefault="001D061B" w:rsidP="008E0B87">
            <w:pPr>
              <w:spacing w:line="226" w:lineRule="exact"/>
              <w:ind w:left="102"/>
              <w:rPr>
                <w:spacing w:val="-1"/>
                <w:szCs w:val="20"/>
              </w:rPr>
            </w:pPr>
            <w:r w:rsidRPr="006B6063">
              <w:rPr>
                <w:spacing w:val="-1"/>
                <w:szCs w:val="20"/>
              </w:rPr>
              <w:t>Kod.</w:t>
            </w:r>
          </w:p>
        </w:tc>
        <w:tc>
          <w:tcPr>
            <w:tcW w:w="1418" w:type="dxa"/>
          </w:tcPr>
          <w:p w14:paraId="3DDF94F8" w14:textId="1EA39133"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432B88" w14:textId="77777777" w:rsidTr="00514BAB">
        <w:tc>
          <w:tcPr>
            <w:tcW w:w="2660" w:type="dxa"/>
          </w:tcPr>
          <w:p w14:paraId="4C7DD87F" w14:textId="3CE9C8B6" w:rsidR="001D061B" w:rsidRPr="006B6063" w:rsidRDefault="001D061B" w:rsidP="008A6494">
            <w:pPr>
              <w:spacing w:line="229" w:lineRule="exact"/>
              <w:ind w:left="102"/>
              <w:rPr>
                <w:szCs w:val="20"/>
              </w:rPr>
            </w:pPr>
            <w:r w:rsidRPr="006B6063">
              <w:rPr>
                <w:szCs w:val="20"/>
              </w:rPr>
              <w:t>../../../../codeSystem</w:t>
            </w:r>
          </w:p>
        </w:tc>
        <w:tc>
          <w:tcPr>
            <w:tcW w:w="1417" w:type="dxa"/>
          </w:tcPr>
          <w:p w14:paraId="12E770E8" w14:textId="6FC5D2D1" w:rsidR="001D061B" w:rsidRPr="006B6063" w:rsidRDefault="001D061B" w:rsidP="008A6494">
            <w:pPr>
              <w:spacing w:line="226" w:lineRule="exact"/>
              <w:ind w:left="102"/>
              <w:rPr>
                <w:szCs w:val="20"/>
              </w:rPr>
            </w:pPr>
            <w:r w:rsidRPr="006B6063">
              <w:rPr>
                <w:szCs w:val="20"/>
              </w:rPr>
              <w:t>string</w:t>
            </w:r>
          </w:p>
        </w:tc>
        <w:tc>
          <w:tcPr>
            <w:tcW w:w="4111" w:type="dxa"/>
          </w:tcPr>
          <w:p w14:paraId="53E335EB" w14:textId="1335A0ED" w:rsidR="001D061B" w:rsidRPr="006B6063" w:rsidRDefault="001D061B"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5C1DB43D" w14:textId="77777777" w:rsidTr="00514BAB">
        <w:tc>
          <w:tcPr>
            <w:tcW w:w="2660" w:type="dxa"/>
          </w:tcPr>
          <w:p w14:paraId="7A98746E" w14:textId="77777777" w:rsidR="001D061B" w:rsidRPr="006B6063" w:rsidRDefault="001D061B" w:rsidP="008A6494">
            <w:pPr>
              <w:spacing w:line="229" w:lineRule="exact"/>
              <w:ind w:left="102"/>
              <w:rPr>
                <w:szCs w:val="20"/>
              </w:rPr>
            </w:pPr>
            <w:r w:rsidRPr="006B6063">
              <w:rPr>
                <w:szCs w:val="20"/>
              </w:rPr>
              <w:t>../../../clinicalInformationText</w:t>
            </w:r>
          </w:p>
          <w:p w14:paraId="11A56443" w14:textId="77777777" w:rsidR="001D061B" w:rsidRPr="006B6063" w:rsidRDefault="001D061B" w:rsidP="008A6494">
            <w:pPr>
              <w:spacing w:line="229" w:lineRule="exact"/>
              <w:ind w:left="102"/>
              <w:rPr>
                <w:szCs w:val="20"/>
              </w:rPr>
            </w:pPr>
          </w:p>
        </w:tc>
        <w:tc>
          <w:tcPr>
            <w:tcW w:w="1417" w:type="dxa"/>
          </w:tcPr>
          <w:p w14:paraId="11042659" w14:textId="45B78BDC" w:rsidR="001D061B" w:rsidRPr="006B6063" w:rsidRDefault="001D061B" w:rsidP="008A6494">
            <w:pPr>
              <w:spacing w:line="226" w:lineRule="exact"/>
              <w:ind w:left="102"/>
              <w:rPr>
                <w:szCs w:val="20"/>
              </w:rPr>
            </w:pPr>
            <w:r w:rsidRPr="006B6063">
              <w:rPr>
                <w:szCs w:val="20"/>
              </w:rPr>
              <w:lastRenderedPageBreak/>
              <w:t>string</w:t>
            </w:r>
          </w:p>
        </w:tc>
        <w:tc>
          <w:tcPr>
            <w:tcW w:w="4111" w:type="dxa"/>
          </w:tcPr>
          <w:p w14:paraId="2D7D3FFA" w14:textId="77777777" w:rsidR="001D061B" w:rsidRPr="006B6063" w:rsidRDefault="001D061B" w:rsidP="008E0B87">
            <w:pPr>
              <w:spacing w:line="226" w:lineRule="exact"/>
              <w:ind w:left="102"/>
              <w:rPr>
                <w:spacing w:val="-1"/>
                <w:szCs w:val="20"/>
              </w:rPr>
            </w:pPr>
            <w:r w:rsidRPr="006B6063">
              <w:rPr>
                <w:spacing w:val="-1"/>
                <w:szCs w:val="20"/>
              </w:rPr>
              <w:t>Beskrivning av klinisk information</w:t>
            </w:r>
          </w:p>
          <w:p w14:paraId="673FED29" w14:textId="77777777" w:rsidR="001D061B" w:rsidRPr="006B6063" w:rsidRDefault="001D061B" w:rsidP="008E0B87">
            <w:pPr>
              <w:spacing w:line="226" w:lineRule="exact"/>
              <w:ind w:left="102"/>
              <w:rPr>
                <w:spacing w:val="-1"/>
                <w:szCs w:val="20"/>
              </w:rPr>
            </w:pPr>
          </w:p>
        </w:tc>
        <w:tc>
          <w:tcPr>
            <w:tcW w:w="1418" w:type="dxa"/>
          </w:tcPr>
          <w:p w14:paraId="1A7A2D04" w14:textId="390C377B"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CF2E559" w14:textId="77777777" w:rsidTr="00514BAB">
        <w:tc>
          <w:tcPr>
            <w:tcW w:w="2660" w:type="dxa"/>
          </w:tcPr>
          <w:p w14:paraId="15D81890" w14:textId="1D5561A0" w:rsidR="001D061B" w:rsidRPr="006B6063" w:rsidRDefault="001D061B" w:rsidP="008A6494">
            <w:pPr>
              <w:spacing w:line="229" w:lineRule="exact"/>
              <w:ind w:left="102"/>
              <w:rPr>
                <w:szCs w:val="20"/>
              </w:rPr>
            </w:pPr>
            <w:r w:rsidRPr="006B6063">
              <w:rPr>
                <w:szCs w:val="20"/>
              </w:rPr>
              <w:lastRenderedPageBreak/>
              <w:t>../../act</w:t>
            </w:r>
          </w:p>
        </w:tc>
        <w:tc>
          <w:tcPr>
            <w:tcW w:w="1417" w:type="dxa"/>
          </w:tcPr>
          <w:p w14:paraId="1E331585" w14:textId="6F8EE5E1" w:rsidR="001D061B" w:rsidRPr="006B6063" w:rsidRDefault="001D061B" w:rsidP="008A6494">
            <w:pPr>
              <w:spacing w:line="226" w:lineRule="exact"/>
              <w:ind w:left="102"/>
              <w:rPr>
                <w:szCs w:val="20"/>
              </w:rPr>
            </w:pPr>
            <w:r w:rsidRPr="006B6063">
              <w:rPr>
                <w:szCs w:val="20"/>
              </w:rPr>
              <w:t>ActType</w:t>
            </w:r>
          </w:p>
        </w:tc>
        <w:tc>
          <w:tcPr>
            <w:tcW w:w="4111" w:type="dxa"/>
          </w:tcPr>
          <w:p w14:paraId="5815CFC3" w14:textId="77777777" w:rsidR="001D061B" w:rsidRPr="006B6063" w:rsidRDefault="001D061B" w:rsidP="008E0B87">
            <w:pPr>
              <w:spacing w:line="226" w:lineRule="exact"/>
              <w:ind w:left="102"/>
              <w:rPr>
                <w:spacing w:val="-1"/>
                <w:szCs w:val="20"/>
              </w:rPr>
            </w:pPr>
            <w:r w:rsidRPr="006B6063">
              <w:rPr>
                <w:spacing w:val="-1"/>
                <w:szCs w:val="20"/>
              </w:rPr>
              <w:t>Utförd åtgärd</w:t>
            </w:r>
          </w:p>
          <w:p w14:paraId="28CD548D" w14:textId="77777777" w:rsidR="001D061B" w:rsidRPr="006B6063" w:rsidRDefault="001D061B" w:rsidP="008E0B87">
            <w:pPr>
              <w:spacing w:line="226" w:lineRule="exact"/>
              <w:ind w:left="102"/>
              <w:rPr>
                <w:spacing w:val="-1"/>
                <w:szCs w:val="20"/>
              </w:rPr>
            </w:pPr>
          </w:p>
        </w:tc>
        <w:tc>
          <w:tcPr>
            <w:tcW w:w="1418" w:type="dxa"/>
          </w:tcPr>
          <w:p w14:paraId="683178C4" w14:textId="57D062C0"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0B605341" w14:textId="77777777" w:rsidTr="00514BAB">
        <w:tc>
          <w:tcPr>
            <w:tcW w:w="2660" w:type="dxa"/>
          </w:tcPr>
          <w:p w14:paraId="4FE010AE" w14:textId="09669C83" w:rsidR="001D061B" w:rsidRPr="006B6063" w:rsidRDefault="001D061B" w:rsidP="008A6494">
            <w:pPr>
              <w:spacing w:line="229" w:lineRule="exact"/>
              <w:ind w:left="102"/>
              <w:rPr>
                <w:szCs w:val="20"/>
              </w:rPr>
            </w:pPr>
            <w:r w:rsidRPr="006B6063">
              <w:rPr>
                <w:szCs w:val="20"/>
              </w:rPr>
              <w:t>../../../actId</w:t>
            </w:r>
          </w:p>
        </w:tc>
        <w:tc>
          <w:tcPr>
            <w:tcW w:w="1417" w:type="dxa"/>
          </w:tcPr>
          <w:p w14:paraId="408F1466" w14:textId="77777777" w:rsidR="001D061B" w:rsidRPr="006B6063" w:rsidRDefault="001D061B" w:rsidP="008A6494">
            <w:pPr>
              <w:spacing w:line="226" w:lineRule="exact"/>
              <w:ind w:left="102"/>
              <w:rPr>
                <w:rFonts w:cs="Arial"/>
                <w:color w:val="FF0000"/>
                <w:szCs w:val="20"/>
              </w:rPr>
            </w:pPr>
            <w:r w:rsidRPr="006B6063">
              <w:rPr>
                <w:szCs w:val="20"/>
              </w:rPr>
              <w:t>string</w:t>
            </w:r>
          </w:p>
          <w:p w14:paraId="61ECC25E" w14:textId="77777777" w:rsidR="001D061B" w:rsidRPr="006B6063" w:rsidRDefault="001D061B" w:rsidP="008A6494">
            <w:pPr>
              <w:spacing w:line="226" w:lineRule="exact"/>
              <w:ind w:left="102"/>
              <w:rPr>
                <w:szCs w:val="20"/>
              </w:rPr>
            </w:pPr>
          </w:p>
        </w:tc>
        <w:tc>
          <w:tcPr>
            <w:tcW w:w="4111" w:type="dxa"/>
          </w:tcPr>
          <w:p w14:paraId="4C0E597B" w14:textId="77777777" w:rsidR="001D061B" w:rsidRPr="006B6063" w:rsidRDefault="001D061B"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1D061B" w:rsidRPr="006B6063" w:rsidRDefault="001D061B" w:rsidP="008E0B87">
            <w:pPr>
              <w:spacing w:line="226" w:lineRule="exact"/>
              <w:ind w:left="102"/>
              <w:rPr>
                <w:spacing w:val="-1"/>
                <w:szCs w:val="20"/>
              </w:rPr>
            </w:pPr>
          </w:p>
        </w:tc>
        <w:tc>
          <w:tcPr>
            <w:tcW w:w="1418" w:type="dxa"/>
          </w:tcPr>
          <w:p w14:paraId="6381F351" w14:textId="5D8BA80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C47A1AA" w14:textId="77777777" w:rsidTr="00514BAB">
        <w:tc>
          <w:tcPr>
            <w:tcW w:w="2660" w:type="dxa"/>
          </w:tcPr>
          <w:p w14:paraId="2E4BC8F6" w14:textId="0311C5A9" w:rsidR="001D061B" w:rsidRPr="006B6063" w:rsidRDefault="001D061B" w:rsidP="008A6494">
            <w:pPr>
              <w:spacing w:line="229" w:lineRule="exact"/>
              <w:ind w:left="102"/>
              <w:rPr>
                <w:szCs w:val="20"/>
              </w:rPr>
            </w:pPr>
            <w:r w:rsidRPr="006B6063">
              <w:rPr>
                <w:szCs w:val="20"/>
              </w:rPr>
              <w:t>../../../actCode</w:t>
            </w:r>
          </w:p>
        </w:tc>
        <w:tc>
          <w:tcPr>
            <w:tcW w:w="1417" w:type="dxa"/>
          </w:tcPr>
          <w:p w14:paraId="5BD8A222" w14:textId="77777777" w:rsidR="001D061B" w:rsidRPr="006B6063" w:rsidRDefault="001D061B" w:rsidP="008A6494">
            <w:pPr>
              <w:spacing w:line="226" w:lineRule="exact"/>
              <w:ind w:left="102"/>
              <w:rPr>
                <w:szCs w:val="20"/>
              </w:rPr>
            </w:pPr>
            <w:r w:rsidRPr="006B6063">
              <w:rPr>
                <w:szCs w:val="20"/>
              </w:rPr>
              <w:t>ActCodeType</w:t>
            </w:r>
          </w:p>
          <w:p w14:paraId="20D0E5F8" w14:textId="77777777" w:rsidR="001D061B" w:rsidRPr="006B6063" w:rsidRDefault="001D061B" w:rsidP="008A6494">
            <w:pPr>
              <w:spacing w:line="226" w:lineRule="exact"/>
              <w:ind w:left="102"/>
              <w:rPr>
                <w:szCs w:val="20"/>
              </w:rPr>
            </w:pPr>
          </w:p>
          <w:p w14:paraId="2C695FF5" w14:textId="77777777" w:rsidR="001D061B" w:rsidRPr="006B6063" w:rsidRDefault="001D061B" w:rsidP="008A6494">
            <w:pPr>
              <w:spacing w:line="226" w:lineRule="exact"/>
              <w:ind w:left="102"/>
              <w:rPr>
                <w:szCs w:val="20"/>
              </w:rPr>
            </w:pPr>
          </w:p>
        </w:tc>
        <w:tc>
          <w:tcPr>
            <w:tcW w:w="4111" w:type="dxa"/>
          </w:tcPr>
          <w:p w14:paraId="09132FFE" w14:textId="77777777" w:rsidR="001D061B" w:rsidRPr="006B6063" w:rsidRDefault="001D061B" w:rsidP="008E0B87">
            <w:pPr>
              <w:spacing w:line="226" w:lineRule="exact"/>
              <w:ind w:left="102"/>
              <w:rPr>
                <w:spacing w:val="-1"/>
                <w:szCs w:val="20"/>
              </w:rPr>
            </w:pPr>
            <w:r w:rsidRPr="006B6063">
              <w:rPr>
                <w:spacing w:val="-1"/>
                <w:szCs w:val="20"/>
              </w:rPr>
              <w:t xml:space="preserve">Kod för åtgärd. </w:t>
            </w:r>
          </w:p>
          <w:p w14:paraId="4024CF08"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5F2742BE" w14:textId="77777777" w:rsidR="001D061B" w:rsidRPr="006B6063" w:rsidRDefault="001D061B" w:rsidP="008E0B87">
            <w:pPr>
              <w:spacing w:line="226" w:lineRule="exact"/>
              <w:ind w:left="102"/>
              <w:rPr>
                <w:spacing w:val="-1"/>
                <w:szCs w:val="20"/>
              </w:rPr>
            </w:pPr>
            <w:r w:rsidRPr="006B6063">
              <w:rPr>
                <w:spacing w:val="-1"/>
                <w:szCs w:val="20"/>
              </w:rPr>
              <w:t>Kodverkets OID anges i codeSystem.</w:t>
            </w:r>
          </w:p>
          <w:p w14:paraId="00384EE4" w14:textId="77777777" w:rsidR="001D061B" w:rsidRPr="006B6063" w:rsidRDefault="001D061B" w:rsidP="008E0B87">
            <w:pPr>
              <w:spacing w:line="226" w:lineRule="exact"/>
              <w:ind w:left="102"/>
              <w:rPr>
                <w:spacing w:val="-1"/>
                <w:szCs w:val="20"/>
              </w:rPr>
            </w:pPr>
          </w:p>
          <w:p w14:paraId="619304A1" w14:textId="77777777" w:rsidR="001D061B" w:rsidRPr="006B6063" w:rsidRDefault="001D061B" w:rsidP="008E0B87">
            <w:pPr>
              <w:spacing w:line="226" w:lineRule="exact"/>
              <w:ind w:left="102"/>
              <w:rPr>
                <w:spacing w:val="-1"/>
                <w:szCs w:val="20"/>
              </w:rPr>
            </w:pPr>
          </w:p>
        </w:tc>
        <w:tc>
          <w:tcPr>
            <w:tcW w:w="1418" w:type="dxa"/>
          </w:tcPr>
          <w:p w14:paraId="60259164" w14:textId="0B37287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02BC695" w14:textId="77777777" w:rsidTr="00514BAB">
        <w:tc>
          <w:tcPr>
            <w:tcW w:w="2660" w:type="dxa"/>
          </w:tcPr>
          <w:p w14:paraId="753F9344" w14:textId="7A6DF860" w:rsidR="001D061B" w:rsidRPr="006B6063" w:rsidRDefault="001D061B" w:rsidP="008A6494">
            <w:pPr>
              <w:spacing w:line="229" w:lineRule="exact"/>
              <w:ind w:left="102"/>
              <w:rPr>
                <w:szCs w:val="20"/>
              </w:rPr>
            </w:pPr>
            <w:r w:rsidRPr="006B6063">
              <w:rPr>
                <w:szCs w:val="20"/>
              </w:rPr>
              <w:t>../../../../code</w:t>
            </w:r>
          </w:p>
        </w:tc>
        <w:tc>
          <w:tcPr>
            <w:tcW w:w="1417" w:type="dxa"/>
          </w:tcPr>
          <w:p w14:paraId="2301992E" w14:textId="67DE6831" w:rsidR="001D061B" w:rsidRPr="006B6063" w:rsidRDefault="001D061B" w:rsidP="008A6494">
            <w:pPr>
              <w:spacing w:line="226" w:lineRule="exact"/>
              <w:ind w:left="102"/>
              <w:rPr>
                <w:szCs w:val="20"/>
              </w:rPr>
            </w:pPr>
            <w:r w:rsidRPr="006B6063">
              <w:rPr>
                <w:szCs w:val="20"/>
              </w:rPr>
              <w:t>string</w:t>
            </w:r>
          </w:p>
        </w:tc>
        <w:tc>
          <w:tcPr>
            <w:tcW w:w="4111" w:type="dxa"/>
          </w:tcPr>
          <w:p w14:paraId="0F5E4EC2" w14:textId="5A50209A" w:rsidR="001D061B" w:rsidRPr="006B6063" w:rsidRDefault="001D061B"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717062A" w14:textId="77777777" w:rsidTr="00514BAB">
        <w:tc>
          <w:tcPr>
            <w:tcW w:w="2660" w:type="dxa"/>
          </w:tcPr>
          <w:p w14:paraId="5CD1F994" w14:textId="79546AEC" w:rsidR="001D061B" w:rsidRPr="006B6063" w:rsidRDefault="001D061B" w:rsidP="008A6494">
            <w:pPr>
              <w:spacing w:line="229" w:lineRule="exact"/>
              <w:ind w:left="102"/>
              <w:rPr>
                <w:szCs w:val="20"/>
              </w:rPr>
            </w:pPr>
            <w:r w:rsidRPr="006B6063">
              <w:rPr>
                <w:szCs w:val="20"/>
              </w:rPr>
              <w:t>../../../../codeSystem</w:t>
            </w:r>
          </w:p>
        </w:tc>
        <w:tc>
          <w:tcPr>
            <w:tcW w:w="1417" w:type="dxa"/>
          </w:tcPr>
          <w:p w14:paraId="7E6083DF" w14:textId="3696CEA1" w:rsidR="001D061B" w:rsidRPr="006B6063" w:rsidRDefault="001D061B" w:rsidP="008A6494">
            <w:pPr>
              <w:spacing w:line="226" w:lineRule="exact"/>
              <w:ind w:left="102"/>
              <w:rPr>
                <w:szCs w:val="20"/>
              </w:rPr>
            </w:pPr>
            <w:r w:rsidRPr="006B6063">
              <w:rPr>
                <w:szCs w:val="20"/>
              </w:rPr>
              <w:t>string</w:t>
            </w:r>
          </w:p>
        </w:tc>
        <w:tc>
          <w:tcPr>
            <w:tcW w:w="4111" w:type="dxa"/>
          </w:tcPr>
          <w:p w14:paraId="57AFEB6F" w14:textId="5281C9BC" w:rsidR="001D061B" w:rsidRPr="006B6063" w:rsidRDefault="001D061B"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0DDC09F" w14:textId="77777777" w:rsidTr="00514BAB">
        <w:tc>
          <w:tcPr>
            <w:tcW w:w="2660" w:type="dxa"/>
          </w:tcPr>
          <w:p w14:paraId="104692DC" w14:textId="46336176" w:rsidR="001D061B" w:rsidRPr="006B6063" w:rsidRDefault="001D061B" w:rsidP="008A6494">
            <w:pPr>
              <w:spacing w:line="229" w:lineRule="exact"/>
              <w:ind w:left="102"/>
              <w:rPr>
                <w:szCs w:val="20"/>
              </w:rPr>
            </w:pPr>
            <w:r w:rsidRPr="006B6063">
              <w:rPr>
                <w:szCs w:val="20"/>
              </w:rPr>
              <w:t>../../../actText</w:t>
            </w:r>
          </w:p>
        </w:tc>
        <w:tc>
          <w:tcPr>
            <w:tcW w:w="1417" w:type="dxa"/>
          </w:tcPr>
          <w:p w14:paraId="7E7CBF0F" w14:textId="3C2ED392" w:rsidR="001D061B" w:rsidRPr="006B6063" w:rsidRDefault="001D061B" w:rsidP="008A6494">
            <w:pPr>
              <w:spacing w:line="226" w:lineRule="exact"/>
              <w:ind w:left="102"/>
              <w:rPr>
                <w:szCs w:val="20"/>
              </w:rPr>
            </w:pPr>
            <w:r w:rsidRPr="006B6063">
              <w:rPr>
                <w:szCs w:val="20"/>
              </w:rPr>
              <w:t>string</w:t>
            </w:r>
          </w:p>
        </w:tc>
        <w:tc>
          <w:tcPr>
            <w:tcW w:w="4111" w:type="dxa"/>
          </w:tcPr>
          <w:p w14:paraId="12BAAB0C" w14:textId="6B774A80" w:rsidR="001D061B" w:rsidRPr="006B6063" w:rsidRDefault="001D061B"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48CA502" w14:textId="77777777" w:rsidTr="00514BAB">
        <w:tc>
          <w:tcPr>
            <w:tcW w:w="2660" w:type="dxa"/>
          </w:tcPr>
          <w:p w14:paraId="5BDEE5C4" w14:textId="42A2F134" w:rsidR="001D061B" w:rsidRPr="006B6063" w:rsidRDefault="001D061B" w:rsidP="008A6494">
            <w:pPr>
              <w:spacing w:line="229" w:lineRule="exact"/>
              <w:ind w:left="102"/>
              <w:rPr>
                <w:szCs w:val="20"/>
              </w:rPr>
            </w:pPr>
            <w:r w:rsidRPr="006B6063">
              <w:rPr>
                <w:szCs w:val="20"/>
              </w:rPr>
              <w:t>../../../actTime</w:t>
            </w:r>
          </w:p>
        </w:tc>
        <w:tc>
          <w:tcPr>
            <w:tcW w:w="1417" w:type="dxa"/>
          </w:tcPr>
          <w:p w14:paraId="000C2991" w14:textId="77777777" w:rsidR="001D061B" w:rsidRPr="006B6063" w:rsidRDefault="001D061B" w:rsidP="008A6494">
            <w:pPr>
              <w:spacing w:line="226" w:lineRule="exact"/>
              <w:ind w:left="102"/>
              <w:rPr>
                <w:szCs w:val="20"/>
              </w:rPr>
            </w:pPr>
            <w:r w:rsidRPr="006B6063">
              <w:rPr>
                <w:szCs w:val="20"/>
              </w:rPr>
              <w:t>TimeStampType</w:t>
            </w:r>
          </w:p>
          <w:p w14:paraId="112169BF" w14:textId="77777777" w:rsidR="001D061B" w:rsidRPr="006B6063" w:rsidRDefault="001D061B" w:rsidP="008A6494">
            <w:pPr>
              <w:spacing w:line="226" w:lineRule="exact"/>
              <w:ind w:left="102"/>
              <w:rPr>
                <w:szCs w:val="20"/>
              </w:rPr>
            </w:pPr>
          </w:p>
        </w:tc>
        <w:tc>
          <w:tcPr>
            <w:tcW w:w="4111" w:type="dxa"/>
          </w:tcPr>
          <w:p w14:paraId="6DA352B3" w14:textId="77777777" w:rsidR="001D061B" w:rsidRPr="006B6063" w:rsidRDefault="001D061B" w:rsidP="008E0B87">
            <w:pPr>
              <w:spacing w:line="226" w:lineRule="exact"/>
              <w:ind w:left="102"/>
              <w:rPr>
                <w:spacing w:val="-1"/>
                <w:szCs w:val="20"/>
              </w:rPr>
            </w:pPr>
            <w:r w:rsidRPr="006B6063">
              <w:rPr>
                <w:spacing w:val="-1"/>
                <w:szCs w:val="20"/>
              </w:rPr>
              <w:t>Tidpunkt då åtgärd genomfördes</w:t>
            </w:r>
          </w:p>
          <w:p w14:paraId="49E27A2F" w14:textId="77777777" w:rsidR="001D061B" w:rsidRPr="006B6063" w:rsidRDefault="001D061B" w:rsidP="008E0B87">
            <w:pPr>
              <w:spacing w:line="226" w:lineRule="exact"/>
              <w:ind w:left="102"/>
              <w:rPr>
                <w:spacing w:val="-1"/>
                <w:szCs w:val="20"/>
              </w:rPr>
            </w:pPr>
          </w:p>
        </w:tc>
        <w:tc>
          <w:tcPr>
            <w:tcW w:w="1418" w:type="dxa"/>
          </w:tcPr>
          <w:p w14:paraId="107646F3" w14:textId="2DA8919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34477F99" w14:textId="77777777" w:rsidTr="00514BAB">
        <w:tc>
          <w:tcPr>
            <w:tcW w:w="2660" w:type="dxa"/>
          </w:tcPr>
          <w:p w14:paraId="3CB72206" w14:textId="35F6DCA3" w:rsidR="001D061B" w:rsidRPr="006B6063" w:rsidRDefault="001D061B" w:rsidP="008A6494">
            <w:pPr>
              <w:spacing w:line="229" w:lineRule="exact"/>
              <w:ind w:left="102"/>
              <w:rPr>
                <w:szCs w:val="20"/>
              </w:rPr>
            </w:pPr>
            <w:r w:rsidRPr="006B6063">
              <w:rPr>
                <w:szCs w:val="20"/>
              </w:rPr>
              <w:t>../../../actResult</w:t>
            </w:r>
          </w:p>
        </w:tc>
        <w:tc>
          <w:tcPr>
            <w:tcW w:w="1417" w:type="dxa"/>
          </w:tcPr>
          <w:p w14:paraId="58A111DA" w14:textId="5A7B1AB3" w:rsidR="001D061B" w:rsidRPr="006B6063" w:rsidRDefault="001D061B" w:rsidP="008A6494">
            <w:pPr>
              <w:spacing w:line="226" w:lineRule="exact"/>
              <w:ind w:left="102"/>
              <w:rPr>
                <w:szCs w:val="20"/>
              </w:rPr>
            </w:pPr>
            <w:r w:rsidRPr="006B6063">
              <w:rPr>
                <w:szCs w:val="20"/>
              </w:rPr>
              <w:t>MultimediaType</w:t>
            </w:r>
          </w:p>
        </w:tc>
        <w:tc>
          <w:tcPr>
            <w:tcW w:w="4111" w:type="dxa"/>
          </w:tcPr>
          <w:p w14:paraId="3FBC3BCA" w14:textId="77777777" w:rsidR="001D061B" w:rsidRPr="006B6063" w:rsidRDefault="001D061B"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1D061B" w:rsidRPr="006B6063" w:rsidRDefault="001D061B" w:rsidP="008E0B87">
            <w:pPr>
              <w:spacing w:line="226" w:lineRule="exact"/>
              <w:ind w:left="102"/>
              <w:rPr>
                <w:spacing w:val="-1"/>
                <w:szCs w:val="20"/>
              </w:rPr>
            </w:pPr>
          </w:p>
        </w:tc>
        <w:tc>
          <w:tcPr>
            <w:tcW w:w="1418" w:type="dxa"/>
          </w:tcPr>
          <w:p w14:paraId="6B4795B7" w14:textId="334E8A67"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3354E243" w14:textId="77777777" w:rsidTr="00514BAB">
        <w:tc>
          <w:tcPr>
            <w:tcW w:w="2660" w:type="dxa"/>
          </w:tcPr>
          <w:p w14:paraId="44E6278C" w14:textId="5A78FFFA" w:rsidR="001D061B" w:rsidRPr="006B6063" w:rsidRDefault="001D061B" w:rsidP="008A6494">
            <w:pPr>
              <w:spacing w:line="229" w:lineRule="exact"/>
              <w:ind w:left="102"/>
              <w:rPr>
                <w:szCs w:val="20"/>
              </w:rPr>
            </w:pPr>
            <w:r w:rsidRPr="006B6063">
              <w:rPr>
                <w:szCs w:val="20"/>
              </w:rPr>
              <w:t>../../../mediaType</w:t>
            </w:r>
          </w:p>
        </w:tc>
        <w:tc>
          <w:tcPr>
            <w:tcW w:w="1417" w:type="dxa"/>
          </w:tcPr>
          <w:p w14:paraId="4C87F3EF" w14:textId="6F00F947" w:rsidR="001D061B" w:rsidRPr="006B6063" w:rsidRDefault="001D061B" w:rsidP="008A6494">
            <w:pPr>
              <w:spacing w:line="226" w:lineRule="exact"/>
              <w:ind w:left="102"/>
              <w:rPr>
                <w:szCs w:val="20"/>
              </w:rPr>
            </w:pPr>
            <w:r w:rsidRPr="006B6063">
              <w:rPr>
                <w:szCs w:val="20"/>
              </w:rPr>
              <w:t>MediaTypeEnum</w:t>
            </w:r>
          </w:p>
        </w:tc>
        <w:tc>
          <w:tcPr>
            <w:tcW w:w="4111" w:type="dxa"/>
          </w:tcPr>
          <w:p w14:paraId="16A5FC02" w14:textId="1368025F" w:rsidR="001D061B" w:rsidRPr="006B6063" w:rsidRDefault="001D061B"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2D52534" w14:textId="77777777" w:rsidTr="00514BAB">
        <w:tc>
          <w:tcPr>
            <w:tcW w:w="2660" w:type="dxa"/>
          </w:tcPr>
          <w:p w14:paraId="59F9A74C" w14:textId="66010551" w:rsidR="001D061B" w:rsidRPr="006B6063" w:rsidRDefault="001D061B" w:rsidP="008A6494">
            <w:pPr>
              <w:spacing w:line="229" w:lineRule="exact"/>
              <w:ind w:left="102"/>
              <w:rPr>
                <w:szCs w:val="20"/>
              </w:rPr>
            </w:pPr>
            <w:r w:rsidRPr="006B6063">
              <w:rPr>
                <w:szCs w:val="20"/>
              </w:rPr>
              <w:t>../../../value</w:t>
            </w:r>
          </w:p>
        </w:tc>
        <w:tc>
          <w:tcPr>
            <w:tcW w:w="1417" w:type="dxa"/>
          </w:tcPr>
          <w:p w14:paraId="5993FCE7" w14:textId="5035F4ED" w:rsidR="001D061B" w:rsidRPr="006B6063" w:rsidRDefault="001D061B" w:rsidP="008A6494">
            <w:pPr>
              <w:spacing w:line="226" w:lineRule="exact"/>
              <w:ind w:left="102"/>
              <w:rPr>
                <w:szCs w:val="20"/>
              </w:rPr>
            </w:pPr>
            <w:r w:rsidRPr="006B6063">
              <w:rPr>
                <w:szCs w:val="20"/>
              </w:rPr>
              <w:t>base64Binary</w:t>
            </w:r>
          </w:p>
        </w:tc>
        <w:tc>
          <w:tcPr>
            <w:tcW w:w="4111" w:type="dxa"/>
          </w:tcPr>
          <w:p w14:paraId="1D5A1225" w14:textId="410215A5" w:rsidR="001D061B" w:rsidRPr="006B6063" w:rsidRDefault="001D061B"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A8D56E3" w14:textId="77777777" w:rsidTr="00514BAB">
        <w:tc>
          <w:tcPr>
            <w:tcW w:w="2660" w:type="dxa"/>
          </w:tcPr>
          <w:p w14:paraId="5A99A14E" w14:textId="4B4B357B" w:rsidR="001D061B" w:rsidRPr="006B6063" w:rsidRDefault="001D061B" w:rsidP="008A6494">
            <w:pPr>
              <w:spacing w:line="229" w:lineRule="exact"/>
              <w:ind w:left="102"/>
              <w:rPr>
                <w:szCs w:val="20"/>
              </w:rPr>
            </w:pPr>
            <w:r w:rsidRPr="006B6063">
              <w:rPr>
                <w:szCs w:val="20"/>
              </w:rPr>
              <w:t>../../../reference</w:t>
            </w:r>
          </w:p>
        </w:tc>
        <w:tc>
          <w:tcPr>
            <w:tcW w:w="1417" w:type="dxa"/>
          </w:tcPr>
          <w:p w14:paraId="52CE0CDE" w14:textId="1F4F828E" w:rsidR="001D061B" w:rsidRPr="006B6063" w:rsidRDefault="001D061B" w:rsidP="008A6494">
            <w:pPr>
              <w:spacing w:line="226" w:lineRule="exact"/>
              <w:ind w:left="102"/>
              <w:rPr>
                <w:szCs w:val="20"/>
              </w:rPr>
            </w:pPr>
            <w:r w:rsidRPr="006B6063">
              <w:rPr>
                <w:szCs w:val="20"/>
              </w:rPr>
              <w:t>anyURI</w:t>
            </w:r>
          </w:p>
        </w:tc>
        <w:tc>
          <w:tcPr>
            <w:tcW w:w="4111" w:type="dxa"/>
          </w:tcPr>
          <w:p w14:paraId="45D09131" w14:textId="48505761" w:rsidR="001D061B" w:rsidRPr="006B6063" w:rsidRDefault="001D061B"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6D5ED7E5" w14:textId="77777777" w:rsidR="001D061B" w:rsidRPr="006B6063" w:rsidRDefault="001D061B" w:rsidP="003A6D72">
            <w:pPr>
              <w:spacing w:line="226" w:lineRule="exact"/>
              <w:ind w:left="102"/>
              <w:jc w:val="center"/>
              <w:rPr>
                <w:spacing w:val="-1"/>
                <w:szCs w:val="20"/>
              </w:rPr>
            </w:pPr>
          </w:p>
        </w:tc>
      </w:tr>
      <w:tr w:rsidR="001D061B" w:rsidRPr="006B6063" w14:paraId="17D42EDE" w14:textId="77777777" w:rsidTr="00514BAB">
        <w:tc>
          <w:tcPr>
            <w:tcW w:w="2660" w:type="dxa"/>
          </w:tcPr>
          <w:p w14:paraId="6B34FD8C" w14:textId="4216B445" w:rsidR="001D061B" w:rsidRPr="006B6063" w:rsidRDefault="001D061B" w:rsidP="008A6494">
            <w:pPr>
              <w:spacing w:line="229" w:lineRule="exact"/>
              <w:ind w:left="102"/>
              <w:rPr>
                <w:szCs w:val="20"/>
              </w:rPr>
            </w:pPr>
            <w:r w:rsidRPr="006B6063">
              <w:rPr>
                <w:szCs w:val="20"/>
              </w:rPr>
              <w:t>../../referral</w:t>
            </w:r>
          </w:p>
        </w:tc>
        <w:tc>
          <w:tcPr>
            <w:tcW w:w="1417" w:type="dxa"/>
          </w:tcPr>
          <w:p w14:paraId="7C0E88B0" w14:textId="77777777" w:rsidR="001D061B" w:rsidRPr="006B6063" w:rsidRDefault="001D061B" w:rsidP="008A6494">
            <w:pPr>
              <w:spacing w:line="226" w:lineRule="exact"/>
              <w:ind w:left="102"/>
              <w:rPr>
                <w:szCs w:val="20"/>
              </w:rPr>
            </w:pPr>
            <w:r w:rsidRPr="006B6063">
              <w:rPr>
                <w:szCs w:val="20"/>
              </w:rPr>
              <w:t>ReferralType</w:t>
            </w:r>
          </w:p>
          <w:p w14:paraId="6AEFD67F" w14:textId="77777777" w:rsidR="001D061B" w:rsidRPr="006B6063" w:rsidRDefault="001D061B" w:rsidP="008A6494">
            <w:pPr>
              <w:spacing w:line="226" w:lineRule="exact"/>
              <w:ind w:left="102"/>
              <w:rPr>
                <w:szCs w:val="20"/>
              </w:rPr>
            </w:pPr>
          </w:p>
        </w:tc>
        <w:tc>
          <w:tcPr>
            <w:tcW w:w="4111" w:type="dxa"/>
          </w:tcPr>
          <w:p w14:paraId="549ECF08" w14:textId="77777777" w:rsidR="001D061B" w:rsidRPr="006B6063" w:rsidRDefault="001D061B"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1D061B" w:rsidRPr="006B6063" w:rsidRDefault="001D061B" w:rsidP="008E0B87">
            <w:pPr>
              <w:spacing w:line="226" w:lineRule="exact"/>
              <w:ind w:left="102"/>
              <w:rPr>
                <w:spacing w:val="-1"/>
                <w:szCs w:val="20"/>
              </w:rPr>
            </w:pPr>
          </w:p>
        </w:tc>
        <w:tc>
          <w:tcPr>
            <w:tcW w:w="1418" w:type="dxa"/>
          </w:tcPr>
          <w:p w14:paraId="67BB4F0A" w14:textId="6B7952ED"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2D87DC" w14:textId="77777777" w:rsidTr="00514BAB">
        <w:tc>
          <w:tcPr>
            <w:tcW w:w="2660" w:type="dxa"/>
          </w:tcPr>
          <w:p w14:paraId="17C1CD54" w14:textId="77777777" w:rsidR="001D061B" w:rsidRPr="006B6063" w:rsidRDefault="001D061B" w:rsidP="008A6494">
            <w:pPr>
              <w:spacing w:line="229" w:lineRule="exact"/>
              <w:ind w:left="102"/>
              <w:rPr>
                <w:szCs w:val="20"/>
              </w:rPr>
            </w:pPr>
            <w:r w:rsidRPr="006B6063">
              <w:rPr>
                <w:szCs w:val="20"/>
              </w:rPr>
              <w:t>../../../referralId</w:t>
            </w:r>
          </w:p>
          <w:p w14:paraId="2719C55C" w14:textId="77777777" w:rsidR="001D061B" w:rsidRPr="006B6063" w:rsidRDefault="001D061B" w:rsidP="008A6494">
            <w:pPr>
              <w:spacing w:line="229" w:lineRule="exact"/>
              <w:ind w:left="102"/>
              <w:rPr>
                <w:szCs w:val="20"/>
              </w:rPr>
            </w:pPr>
          </w:p>
        </w:tc>
        <w:tc>
          <w:tcPr>
            <w:tcW w:w="1417" w:type="dxa"/>
          </w:tcPr>
          <w:p w14:paraId="00EED128" w14:textId="77777777" w:rsidR="001D061B" w:rsidRPr="006B6063" w:rsidRDefault="001D061B" w:rsidP="008A6494">
            <w:pPr>
              <w:spacing w:line="229" w:lineRule="exact"/>
              <w:ind w:left="102"/>
              <w:rPr>
                <w:szCs w:val="20"/>
              </w:rPr>
            </w:pPr>
            <w:r w:rsidRPr="006B6063">
              <w:rPr>
                <w:szCs w:val="20"/>
              </w:rPr>
              <w:t>string</w:t>
            </w:r>
          </w:p>
          <w:p w14:paraId="22B5280D" w14:textId="77777777" w:rsidR="001D061B" w:rsidRPr="006B6063" w:rsidRDefault="001D061B" w:rsidP="008A6494">
            <w:pPr>
              <w:spacing w:line="226" w:lineRule="exact"/>
              <w:ind w:left="102"/>
              <w:rPr>
                <w:szCs w:val="20"/>
              </w:rPr>
            </w:pPr>
          </w:p>
        </w:tc>
        <w:tc>
          <w:tcPr>
            <w:tcW w:w="4111" w:type="dxa"/>
          </w:tcPr>
          <w:p w14:paraId="64DAA380" w14:textId="77777777" w:rsidR="001D061B" w:rsidRPr="006B6063" w:rsidRDefault="001D061B"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1D061B" w:rsidRPr="006B6063" w:rsidRDefault="001D061B" w:rsidP="008E0B87">
            <w:pPr>
              <w:spacing w:line="226" w:lineRule="exact"/>
              <w:ind w:left="102"/>
              <w:rPr>
                <w:spacing w:val="-1"/>
                <w:szCs w:val="20"/>
              </w:rPr>
            </w:pPr>
          </w:p>
        </w:tc>
        <w:tc>
          <w:tcPr>
            <w:tcW w:w="1418" w:type="dxa"/>
          </w:tcPr>
          <w:p w14:paraId="32BF59A4" w14:textId="77777777" w:rsidR="001D061B" w:rsidRPr="006B6063" w:rsidRDefault="001D061B" w:rsidP="003A6D72">
            <w:pPr>
              <w:spacing w:line="229" w:lineRule="exact"/>
              <w:ind w:left="102"/>
              <w:jc w:val="center"/>
              <w:rPr>
                <w:szCs w:val="20"/>
              </w:rPr>
            </w:pPr>
            <w:r w:rsidRPr="006B6063">
              <w:rPr>
                <w:szCs w:val="20"/>
              </w:rPr>
              <w:t>1..1</w:t>
            </w:r>
          </w:p>
          <w:p w14:paraId="73D7A04C" w14:textId="77777777" w:rsidR="001D061B" w:rsidRPr="006B6063" w:rsidRDefault="001D061B" w:rsidP="003A6D72">
            <w:pPr>
              <w:spacing w:line="226" w:lineRule="exact"/>
              <w:ind w:left="102"/>
              <w:jc w:val="center"/>
              <w:rPr>
                <w:spacing w:val="-1"/>
                <w:szCs w:val="20"/>
              </w:rPr>
            </w:pPr>
          </w:p>
        </w:tc>
      </w:tr>
      <w:tr w:rsidR="001D061B" w:rsidRPr="006B6063" w14:paraId="51105C3F" w14:textId="77777777" w:rsidTr="00514BAB">
        <w:tc>
          <w:tcPr>
            <w:tcW w:w="2660" w:type="dxa"/>
          </w:tcPr>
          <w:p w14:paraId="17AC5A0F" w14:textId="3A8FCE62" w:rsidR="001D061B" w:rsidRPr="006B6063" w:rsidRDefault="001D061B" w:rsidP="008A6494">
            <w:pPr>
              <w:spacing w:line="229" w:lineRule="exact"/>
              <w:ind w:left="102"/>
              <w:rPr>
                <w:szCs w:val="20"/>
              </w:rPr>
            </w:pPr>
            <w:r w:rsidRPr="006B6063">
              <w:rPr>
                <w:szCs w:val="20"/>
              </w:rPr>
              <w:t>../../../</w:t>
            </w:r>
            <w:r w:rsidR="004C66FC">
              <w:rPr>
                <w:szCs w:val="20"/>
              </w:rPr>
              <w:t>referralReason</w:t>
            </w:r>
          </w:p>
        </w:tc>
        <w:tc>
          <w:tcPr>
            <w:tcW w:w="1417" w:type="dxa"/>
          </w:tcPr>
          <w:p w14:paraId="21325607" w14:textId="77777777" w:rsidR="001D061B" w:rsidRPr="006B6063" w:rsidRDefault="001D061B" w:rsidP="008A6494">
            <w:pPr>
              <w:spacing w:line="229" w:lineRule="exact"/>
              <w:ind w:left="102"/>
              <w:rPr>
                <w:szCs w:val="20"/>
              </w:rPr>
            </w:pPr>
            <w:r w:rsidRPr="006B6063">
              <w:rPr>
                <w:szCs w:val="20"/>
              </w:rPr>
              <w:t>string</w:t>
            </w:r>
          </w:p>
          <w:p w14:paraId="4A07AAD8" w14:textId="77777777" w:rsidR="001D061B" w:rsidRPr="006B6063" w:rsidRDefault="001D061B" w:rsidP="008A6494">
            <w:pPr>
              <w:spacing w:line="229" w:lineRule="exact"/>
              <w:ind w:left="102"/>
              <w:rPr>
                <w:szCs w:val="20"/>
              </w:rPr>
            </w:pPr>
          </w:p>
        </w:tc>
        <w:tc>
          <w:tcPr>
            <w:tcW w:w="4111" w:type="dxa"/>
          </w:tcPr>
          <w:p w14:paraId="2331FF8E" w14:textId="231AFFAB" w:rsidR="001D061B" w:rsidRPr="006B6063" w:rsidRDefault="001D061B" w:rsidP="008E0B87">
            <w:pPr>
              <w:spacing w:line="226" w:lineRule="exact"/>
              <w:ind w:left="102"/>
              <w:rPr>
                <w:spacing w:val="-1"/>
                <w:szCs w:val="20"/>
              </w:rPr>
            </w:pPr>
            <w:r w:rsidRPr="006B6063">
              <w:rPr>
                <w:spacing w:val="-1"/>
                <w:szCs w:val="20"/>
              </w:rPr>
              <w:t>Text som anger aktuell frågeställning</w:t>
            </w:r>
          </w:p>
        </w:tc>
        <w:tc>
          <w:tcPr>
            <w:tcW w:w="1418" w:type="dxa"/>
          </w:tcPr>
          <w:p w14:paraId="5DCF14A4" w14:textId="77777777" w:rsidR="001D061B" w:rsidRPr="006B6063" w:rsidRDefault="001D061B" w:rsidP="003A6D72">
            <w:pPr>
              <w:spacing w:line="229" w:lineRule="exact"/>
              <w:ind w:left="102"/>
              <w:jc w:val="center"/>
              <w:rPr>
                <w:szCs w:val="20"/>
              </w:rPr>
            </w:pPr>
            <w:r w:rsidRPr="006B6063">
              <w:rPr>
                <w:szCs w:val="20"/>
              </w:rPr>
              <w:t>1..1</w:t>
            </w:r>
          </w:p>
          <w:p w14:paraId="5025B151" w14:textId="77777777" w:rsidR="001D061B" w:rsidRPr="006B6063" w:rsidRDefault="001D061B" w:rsidP="003A6D72">
            <w:pPr>
              <w:spacing w:line="229" w:lineRule="exact"/>
              <w:ind w:left="102"/>
              <w:jc w:val="center"/>
              <w:rPr>
                <w:szCs w:val="20"/>
              </w:rPr>
            </w:pPr>
          </w:p>
        </w:tc>
      </w:tr>
      <w:tr w:rsidR="001D061B" w:rsidRPr="006B6063" w14:paraId="47F34E63" w14:textId="77777777" w:rsidTr="00514BAB">
        <w:tc>
          <w:tcPr>
            <w:tcW w:w="2660" w:type="dxa"/>
          </w:tcPr>
          <w:p w14:paraId="5C13135D" w14:textId="77777777" w:rsidR="001D061B" w:rsidRPr="006B6063" w:rsidRDefault="001D061B" w:rsidP="008A6494">
            <w:pPr>
              <w:spacing w:line="229" w:lineRule="exact"/>
              <w:ind w:left="102"/>
              <w:rPr>
                <w:rFonts w:cs="Arial"/>
                <w:szCs w:val="20"/>
                <w:highlight w:val="yellow"/>
              </w:rPr>
            </w:pPr>
            <w:r w:rsidRPr="006B6063">
              <w:rPr>
                <w:szCs w:val="20"/>
                <w:highlight w:val="yellow"/>
              </w:rPr>
              <w:t>../../../referralTime</w:t>
            </w:r>
          </w:p>
          <w:p w14:paraId="62DACA19" w14:textId="77777777" w:rsidR="001D061B" w:rsidRPr="006B6063" w:rsidRDefault="001D061B" w:rsidP="008A6494">
            <w:pPr>
              <w:spacing w:line="229" w:lineRule="exact"/>
              <w:ind w:left="102"/>
              <w:rPr>
                <w:b/>
                <w:szCs w:val="20"/>
                <w:highlight w:val="yellow"/>
              </w:rPr>
            </w:pPr>
          </w:p>
          <w:p w14:paraId="6CCB1DDB" w14:textId="77777777" w:rsidR="001D061B" w:rsidRPr="006B6063" w:rsidRDefault="001D061B" w:rsidP="008A6494">
            <w:pPr>
              <w:spacing w:line="229" w:lineRule="exact"/>
              <w:ind w:left="102"/>
              <w:rPr>
                <w:szCs w:val="20"/>
                <w:highlight w:val="yellow"/>
              </w:rPr>
            </w:pPr>
          </w:p>
        </w:tc>
        <w:tc>
          <w:tcPr>
            <w:tcW w:w="1417" w:type="dxa"/>
          </w:tcPr>
          <w:p w14:paraId="7E880FD3" w14:textId="77777777" w:rsidR="001D061B" w:rsidRPr="006B6063" w:rsidRDefault="001D061B" w:rsidP="008A6494">
            <w:pPr>
              <w:spacing w:line="229" w:lineRule="exact"/>
              <w:ind w:left="102"/>
              <w:rPr>
                <w:szCs w:val="20"/>
                <w:highlight w:val="yellow"/>
              </w:rPr>
            </w:pPr>
            <w:r w:rsidRPr="006B6063">
              <w:rPr>
                <w:szCs w:val="20"/>
                <w:highlight w:val="yellow"/>
              </w:rPr>
              <w:t>TimeStampType</w:t>
            </w:r>
          </w:p>
          <w:p w14:paraId="4745554B" w14:textId="77777777" w:rsidR="001D061B" w:rsidRPr="006B6063" w:rsidRDefault="001D061B" w:rsidP="008A6494">
            <w:pPr>
              <w:spacing w:line="229" w:lineRule="exact"/>
              <w:ind w:left="102"/>
              <w:rPr>
                <w:szCs w:val="20"/>
                <w:highlight w:val="yellow"/>
              </w:rPr>
            </w:pPr>
          </w:p>
        </w:tc>
        <w:tc>
          <w:tcPr>
            <w:tcW w:w="4111" w:type="dxa"/>
          </w:tcPr>
          <w:p w14:paraId="44D3FD53" w14:textId="5383EEAA" w:rsidR="001D061B" w:rsidRPr="006B6063" w:rsidRDefault="001D061B"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1D061B" w:rsidRPr="006B6063" w:rsidRDefault="001D061B" w:rsidP="008E0B87">
            <w:pPr>
              <w:spacing w:line="226" w:lineRule="exact"/>
              <w:ind w:left="102"/>
              <w:rPr>
                <w:spacing w:val="-1"/>
                <w:szCs w:val="20"/>
                <w:highlight w:val="yellow"/>
              </w:rPr>
            </w:pPr>
          </w:p>
        </w:tc>
        <w:tc>
          <w:tcPr>
            <w:tcW w:w="1418" w:type="dxa"/>
          </w:tcPr>
          <w:p w14:paraId="13AA33BE" w14:textId="1F77D71B" w:rsidR="001D061B" w:rsidRPr="006B6063" w:rsidRDefault="008E0B87" w:rsidP="003A6D72">
            <w:pPr>
              <w:spacing w:line="229" w:lineRule="exact"/>
              <w:ind w:left="102"/>
              <w:jc w:val="center"/>
              <w:rPr>
                <w:szCs w:val="20"/>
              </w:rPr>
            </w:pPr>
            <w:r w:rsidRPr="006B6063">
              <w:rPr>
                <w:szCs w:val="20"/>
                <w:highlight w:val="yellow"/>
              </w:rPr>
              <w:t>0</w:t>
            </w:r>
            <w:r w:rsidR="001D061B" w:rsidRPr="006B6063">
              <w:rPr>
                <w:szCs w:val="20"/>
                <w:highlight w:val="yellow"/>
              </w:rPr>
              <w:t>..1</w:t>
            </w:r>
          </w:p>
          <w:p w14:paraId="13B954B5" w14:textId="77777777" w:rsidR="001D061B" w:rsidRPr="006B6063" w:rsidRDefault="001D061B" w:rsidP="003A6D72">
            <w:pPr>
              <w:spacing w:line="229" w:lineRule="exact"/>
              <w:ind w:left="102"/>
              <w:jc w:val="center"/>
              <w:rPr>
                <w:szCs w:val="20"/>
              </w:rPr>
            </w:pPr>
          </w:p>
        </w:tc>
      </w:tr>
      <w:tr w:rsidR="001D061B" w:rsidRPr="006B6063" w14:paraId="3A800774" w14:textId="77777777" w:rsidTr="00514BAB">
        <w:tc>
          <w:tcPr>
            <w:tcW w:w="2660" w:type="dxa"/>
          </w:tcPr>
          <w:p w14:paraId="0A024F39" w14:textId="5CAAC914" w:rsidR="001D061B" w:rsidRPr="006B6063" w:rsidRDefault="001D061B" w:rsidP="008A6494">
            <w:pPr>
              <w:spacing w:line="229" w:lineRule="exact"/>
              <w:ind w:left="102"/>
              <w:rPr>
                <w:szCs w:val="20"/>
              </w:rPr>
            </w:pPr>
            <w:r w:rsidRPr="006B6063">
              <w:rPr>
                <w:szCs w:val="20"/>
              </w:rPr>
              <w:t>../../../referralAuthor</w:t>
            </w:r>
          </w:p>
        </w:tc>
        <w:tc>
          <w:tcPr>
            <w:tcW w:w="1417" w:type="dxa"/>
          </w:tcPr>
          <w:p w14:paraId="15A5E499" w14:textId="1EF0D93D"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183F7F7A" w14:textId="18CAABE4" w:rsidR="001D061B" w:rsidRPr="006B6063" w:rsidRDefault="001D061B" w:rsidP="008E0B87">
            <w:pPr>
              <w:spacing w:line="226" w:lineRule="exact"/>
              <w:ind w:left="102"/>
              <w:rPr>
                <w:spacing w:val="-1"/>
                <w:szCs w:val="20"/>
              </w:rPr>
            </w:pPr>
            <w:r w:rsidRPr="006B6063">
              <w:rPr>
                <w:spacing w:val="-1"/>
                <w:szCs w:val="20"/>
              </w:rPr>
              <w:t>Information om den hälso- och sjukvårdsperson som framställt vårdbegäran som ligger till grund för svaret, nedan kallas författare.</w:t>
            </w:r>
          </w:p>
        </w:tc>
        <w:tc>
          <w:tcPr>
            <w:tcW w:w="1418" w:type="dxa"/>
          </w:tcPr>
          <w:p w14:paraId="570A2025" w14:textId="3230FC2E" w:rsidR="001D061B" w:rsidRPr="006B6063" w:rsidRDefault="001D061B" w:rsidP="003A6D72">
            <w:pPr>
              <w:spacing w:line="229" w:lineRule="exact"/>
              <w:ind w:left="102"/>
              <w:jc w:val="center"/>
              <w:rPr>
                <w:szCs w:val="20"/>
              </w:rPr>
            </w:pPr>
            <w:r w:rsidRPr="006B6063">
              <w:rPr>
                <w:szCs w:val="20"/>
              </w:rPr>
              <w:t>1..1</w:t>
            </w:r>
          </w:p>
        </w:tc>
      </w:tr>
      <w:tr w:rsidR="001D061B" w:rsidRPr="006B6063" w14:paraId="2FCF9B8A" w14:textId="77777777" w:rsidTr="00514BAB">
        <w:tc>
          <w:tcPr>
            <w:tcW w:w="2660" w:type="dxa"/>
          </w:tcPr>
          <w:p w14:paraId="09C4B27E" w14:textId="4A8EC2E4" w:rsidR="001D061B" w:rsidRPr="006B6063" w:rsidRDefault="001D061B" w:rsidP="008A6494">
            <w:pPr>
              <w:spacing w:line="229" w:lineRule="exact"/>
              <w:ind w:left="102"/>
              <w:rPr>
                <w:szCs w:val="20"/>
              </w:rPr>
            </w:pPr>
            <w:r w:rsidRPr="006B6063">
              <w:rPr>
                <w:szCs w:val="20"/>
              </w:rPr>
              <w:t>../../../../authorTime</w:t>
            </w:r>
          </w:p>
        </w:tc>
        <w:tc>
          <w:tcPr>
            <w:tcW w:w="1417" w:type="dxa"/>
          </w:tcPr>
          <w:p w14:paraId="5A004C6F" w14:textId="61D782C9" w:rsidR="001D061B" w:rsidRPr="006B6063" w:rsidRDefault="001D061B" w:rsidP="008A6494">
            <w:pPr>
              <w:spacing w:line="229" w:lineRule="exact"/>
              <w:ind w:left="102"/>
              <w:rPr>
                <w:szCs w:val="20"/>
              </w:rPr>
            </w:pPr>
            <w:r w:rsidRPr="006B6063">
              <w:rPr>
                <w:szCs w:val="20"/>
              </w:rPr>
              <w:t>TimeStampType</w:t>
            </w:r>
          </w:p>
        </w:tc>
        <w:tc>
          <w:tcPr>
            <w:tcW w:w="4111" w:type="dxa"/>
          </w:tcPr>
          <w:p w14:paraId="58813529" w14:textId="23C150AF" w:rsidR="001D061B" w:rsidRPr="006B6063" w:rsidRDefault="001D061B"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1D061B" w:rsidRPr="006B6063" w:rsidRDefault="001D061B" w:rsidP="003A6D72">
            <w:pPr>
              <w:spacing w:line="229" w:lineRule="exact"/>
              <w:ind w:left="102"/>
              <w:jc w:val="center"/>
              <w:rPr>
                <w:szCs w:val="20"/>
              </w:rPr>
            </w:pPr>
            <w:r w:rsidRPr="006B6063">
              <w:rPr>
                <w:szCs w:val="20"/>
              </w:rPr>
              <w:t>1..1</w:t>
            </w:r>
          </w:p>
        </w:tc>
      </w:tr>
      <w:tr w:rsidR="001D061B" w:rsidRPr="006B6063" w14:paraId="529C5B84" w14:textId="77777777" w:rsidTr="00514BAB">
        <w:tc>
          <w:tcPr>
            <w:tcW w:w="2660" w:type="dxa"/>
          </w:tcPr>
          <w:p w14:paraId="39927D34" w14:textId="536FAD6B" w:rsidR="001D061B" w:rsidRPr="006B6063" w:rsidRDefault="001D061B" w:rsidP="008A6494">
            <w:pPr>
              <w:spacing w:line="229" w:lineRule="exact"/>
              <w:ind w:left="102"/>
              <w:rPr>
                <w:szCs w:val="20"/>
              </w:rPr>
            </w:pPr>
            <w:r w:rsidRPr="006B6063">
              <w:rPr>
                <w:szCs w:val="20"/>
              </w:rPr>
              <w:t>../../../../healthcareProfessionalHSAId</w:t>
            </w:r>
          </w:p>
        </w:tc>
        <w:tc>
          <w:tcPr>
            <w:tcW w:w="1417" w:type="dxa"/>
          </w:tcPr>
          <w:p w14:paraId="43DA14D9" w14:textId="7E5CD33C" w:rsidR="001D061B" w:rsidRPr="006B6063" w:rsidRDefault="001D061B" w:rsidP="008A6494">
            <w:pPr>
              <w:spacing w:line="229" w:lineRule="exact"/>
              <w:ind w:left="102"/>
              <w:rPr>
                <w:szCs w:val="20"/>
              </w:rPr>
            </w:pPr>
            <w:r w:rsidRPr="006B6063">
              <w:rPr>
                <w:szCs w:val="20"/>
              </w:rPr>
              <w:t>HSAIdType</w:t>
            </w:r>
          </w:p>
        </w:tc>
        <w:tc>
          <w:tcPr>
            <w:tcW w:w="4111" w:type="dxa"/>
          </w:tcPr>
          <w:p w14:paraId="205EA452" w14:textId="4A209E2E"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1D061B" w:rsidRPr="006B6063" w:rsidRDefault="001D061B" w:rsidP="003A6D72">
            <w:pPr>
              <w:spacing w:line="229" w:lineRule="exact"/>
              <w:ind w:left="102"/>
              <w:jc w:val="center"/>
              <w:rPr>
                <w:szCs w:val="20"/>
              </w:rPr>
            </w:pPr>
            <w:r w:rsidRPr="006B6063">
              <w:rPr>
                <w:szCs w:val="20"/>
              </w:rPr>
              <w:t>0..1</w:t>
            </w:r>
          </w:p>
        </w:tc>
      </w:tr>
      <w:tr w:rsidR="001D061B" w:rsidRPr="006B6063" w14:paraId="49655447" w14:textId="77777777" w:rsidTr="00514BAB">
        <w:tc>
          <w:tcPr>
            <w:tcW w:w="2660" w:type="dxa"/>
          </w:tcPr>
          <w:p w14:paraId="67B2D730" w14:textId="4F5F047B" w:rsidR="001D061B" w:rsidRPr="006B6063" w:rsidRDefault="001D061B" w:rsidP="008A6494">
            <w:pPr>
              <w:spacing w:line="229" w:lineRule="exact"/>
              <w:ind w:left="102"/>
              <w:rPr>
                <w:szCs w:val="20"/>
              </w:rPr>
            </w:pPr>
            <w:r w:rsidRPr="006B6063">
              <w:rPr>
                <w:szCs w:val="20"/>
              </w:rPr>
              <w:lastRenderedPageBreak/>
              <w:t>../../../../healthcareProfessionalName</w:t>
            </w:r>
          </w:p>
        </w:tc>
        <w:tc>
          <w:tcPr>
            <w:tcW w:w="1417" w:type="dxa"/>
          </w:tcPr>
          <w:p w14:paraId="52F63E67" w14:textId="0B3BB09D" w:rsidR="001D061B" w:rsidRPr="006B6063" w:rsidRDefault="001D061B" w:rsidP="008A6494">
            <w:pPr>
              <w:spacing w:line="229" w:lineRule="exact"/>
              <w:ind w:left="102"/>
              <w:rPr>
                <w:szCs w:val="20"/>
              </w:rPr>
            </w:pPr>
            <w:r w:rsidRPr="006B6063">
              <w:rPr>
                <w:szCs w:val="20"/>
              </w:rPr>
              <w:t>string</w:t>
            </w:r>
          </w:p>
        </w:tc>
        <w:tc>
          <w:tcPr>
            <w:tcW w:w="4111" w:type="dxa"/>
          </w:tcPr>
          <w:p w14:paraId="4BC4D9D2" w14:textId="0BF326EB"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1D061B" w:rsidRPr="006B6063" w:rsidRDefault="001D061B" w:rsidP="003A6D72">
            <w:pPr>
              <w:spacing w:line="229" w:lineRule="exact"/>
              <w:ind w:left="102"/>
              <w:jc w:val="center"/>
              <w:rPr>
                <w:szCs w:val="20"/>
              </w:rPr>
            </w:pPr>
            <w:r w:rsidRPr="006B6063">
              <w:rPr>
                <w:szCs w:val="20"/>
              </w:rPr>
              <w:t>0..1</w:t>
            </w:r>
          </w:p>
        </w:tc>
      </w:tr>
      <w:tr w:rsidR="001D061B" w:rsidRPr="006B6063" w14:paraId="1DE16346" w14:textId="77777777" w:rsidTr="00514BAB">
        <w:tc>
          <w:tcPr>
            <w:tcW w:w="2660" w:type="dxa"/>
          </w:tcPr>
          <w:p w14:paraId="4F4797A0" w14:textId="6AAA420E" w:rsidR="001D061B" w:rsidRPr="006B6063" w:rsidRDefault="001D061B" w:rsidP="008A6494">
            <w:pPr>
              <w:spacing w:line="229" w:lineRule="exact"/>
              <w:ind w:left="102"/>
              <w:rPr>
                <w:szCs w:val="20"/>
              </w:rPr>
            </w:pPr>
            <w:r w:rsidRPr="006B6063">
              <w:rPr>
                <w:szCs w:val="20"/>
              </w:rPr>
              <w:t>../../../../healthcareProfessionalRoleCode</w:t>
            </w:r>
          </w:p>
        </w:tc>
        <w:tc>
          <w:tcPr>
            <w:tcW w:w="1417" w:type="dxa"/>
          </w:tcPr>
          <w:p w14:paraId="0890AAD9" w14:textId="20B4F3D2" w:rsidR="001D061B" w:rsidRPr="006B6063" w:rsidRDefault="001D061B" w:rsidP="008A6494">
            <w:pPr>
              <w:spacing w:line="229" w:lineRule="exact"/>
              <w:ind w:left="102"/>
              <w:rPr>
                <w:szCs w:val="20"/>
              </w:rPr>
            </w:pPr>
            <w:r w:rsidRPr="006B6063">
              <w:rPr>
                <w:szCs w:val="20"/>
              </w:rPr>
              <w:t>CVType</w:t>
            </w:r>
          </w:p>
        </w:tc>
        <w:tc>
          <w:tcPr>
            <w:tcW w:w="4111" w:type="dxa"/>
          </w:tcPr>
          <w:p w14:paraId="30F6F284" w14:textId="61F54BE1"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473" w:author="Björn Genfors" w:date="2014-03-28T13:58:00Z">
              <w:r w:rsidR="0075374E" w:rsidRPr="00027A53">
                <w:rPr>
                  <w:spacing w:val="-1"/>
                  <w:szCs w:val="20"/>
                </w:rPr>
                <w:t xml:space="preserve"> Se referens [</w:t>
              </w:r>
              <w:r w:rsidR="0075374E" w:rsidRPr="00BB79F8">
                <w:rPr>
                  <w:spacing w:val="-1"/>
                  <w:szCs w:val="20"/>
                </w:rPr>
                <w:fldChar w:fldCharType="begin"/>
              </w:r>
              <w:r w:rsidR="0075374E" w:rsidRPr="00027A53">
                <w:rPr>
                  <w:spacing w:val="-1"/>
                  <w:szCs w:val="20"/>
                </w:rPr>
                <w:instrText xml:space="preserve"> REF _Ref383778264 \h </w:instrText>
              </w:r>
            </w:ins>
            <w:r w:rsidR="00027A53" w:rsidRPr="00027A53">
              <w:rPr>
                <w:spacing w:val="-1"/>
                <w:szCs w:val="20"/>
                <w:rPrChange w:id="2474" w:author="Björn Genfors" w:date="2014-03-28T16:11:00Z">
                  <w:rPr>
                    <w:i/>
                    <w:spacing w:val="-1"/>
                    <w:szCs w:val="20"/>
                  </w:rPr>
                </w:rPrChange>
              </w:rPr>
              <w:instrText xml:space="preserve"> \* MERGEFORMAT </w:instrText>
            </w:r>
            <w:r w:rsidR="0075374E" w:rsidRPr="00BB79F8">
              <w:rPr>
                <w:spacing w:val="-1"/>
                <w:szCs w:val="20"/>
              </w:rPr>
            </w:r>
            <w:r w:rsidR="0075374E" w:rsidRPr="00BB79F8">
              <w:rPr>
                <w:spacing w:val="-1"/>
                <w:szCs w:val="20"/>
              </w:rPr>
              <w:fldChar w:fldCharType="separate"/>
            </w:r>
            <w:ins w:id="2475" w:author="Björn Genfors" w:date="2014-03-31T13:27:00Z">
              <w:r w:rsidR="002F320B">
                <w:t xml:space="preserve">R </w:t>
              </w:r>
              <w:r w:rsidR="002F320B">
                <w:rPr>
                  <w:noProof/>
                </w:rPr>
                <w:t>5</w:t>
              </w:r>
            </w:ins>
            <w:ins w:id="2476" w:author="Björn Genfors" w:date="2014-03-28T13:58:00Z">
              <w:r w:rsidR="0075374E" w:rsidRPr="00BB79F8">
                <w:rPr>
                  <w:spacing w:val="-1"/>
                  <w:szCs w:val="20"/>
                </w:rPr>
                <w:fldChar w:fldCharType="end"/>
              </w:r>
              <w:r w:rsidR="0075374E" w:rsidRPr="00027A53">
                <w:rPr>
                  <w:spacing w:val="-1"/>
                  <w:szCs w:val="20"/>
                </w:rPr>
                <w:t>].</w:t>
              </w:r>
            </w:ins>
            <w:ins w:id="2477" w:author="Björn Genfors" w:date="2014-03-28T16:10:00Z">
              <w:r w:rsidR="00027A53" w:rsidRPr="00027A53">
                <w:rPr>
                  <w:spacing w:val="-1"/>
                  <w:szCs w:val="20"/>
                </w:rPr>
                <w:t xml:space="preserve"> </w:t>
              </w:r>
            </w:ins>
            <w:ins w:id="2478" w:author="Björn Genfors" w:date="2014-03-28T16:13:00Z">
              <w:r w:rsidR="00027A53" w:rsidRPr="00027A53">
                <w:rPr>
                  <w:spacing w:val="-1"/>
                  <w:szCs w:val="20"/>
                  <w:rPrChange w:id="2479" w:author="Björn Genfors" w:date="2014-03-28T16:13:00Z">
                    <w:rPr>
                      <w:i/>
                      <w:spacing w:val="-1"/>
                      <w:szCs w:val="20"/>
                    </w:rPr>
                  </w:rPrChange>
                </w:rPr>
                <w:t>Om kodverk saknas anges befattning i originalText.</w:t>
              </w:r>
            </w:ins>
          </w:p>
        </w:tc>
        <w:tc>
          <w:tcPr>
            <w:tcW w:w="1418" w:type="dxa"/>
          </w:tcPr>
          <w:p w14:paraId="0CC287D3" w14:textId="1DEE99E6" w:rsidR="001D061B" w:rsidRPr="006B6063" w:rsidRDefault="001D061B" w:rsidP="003A6D72">
            <w:pPr>
              <w:spacing w:line="229" w:lineRule="exact"/>
              <w:ind w:left="102"/>
              <w:jc w:val="center"/>
              <w:rPr>
                <w:szCs w:val="20"/>
              </w:rPr>
            </w:pPr>
            <w:r w:rsidRPr="006B6063">
              <w:rPr>
                <w:szCs w:val="20"/>
              </w:rPr>
              <w:t>0..1</w:t>
            </w:r>
          </w:p>
        </w:tc>
      </w:tr>
      <w:tr w:rsidR="001D061B" w:rsidRPr="006B6063" w14:paraId="62D7D188" w14:textId="77777777" w:rsidTr="00514BAB">
        <w:tc>
          <w:tcPr>
            <w:tcW w:w="2660" w:type="dxa"/>
          </w:tcPr>
          <w:p w14:paraId="4306E4C6" w14:textId="0C8E495E" w:rsidR="001D061B" w:rsidRPr="006B6063" w:rsidRDefault="001D061B" w:rsidP="008A6494">
            <w:pPr>
              <w:spacing w:line="229" w:lineRule="exact"/>
              <w:ind w:left="102"/>
              <w:rPr>
                <w:szCs w:val="20"/>
              </w:rPr>
            </w:pPr>
            <w:r w:rsidRPr="006B6063">
              <w:rPr>
                <w:szCs w:val="20"/>
              </w:rPr>
              <w:t>../../../../../code</w:t>
            </w:r>
          </w:p>
        </w:tc>
        <w:tc>
          <w:tcPr>
            <w:tcW w:w="1417" w:type="dxa"/>
          </w:tcPr>
          <w:p w14:paraId="7A8352DF" w14:textId="49A15165" w:rsidR="001D061B" w:rsidRPr="006B6063" w:rsidRDefault="001D061B" w:rsidP="008A6494">
            <w:pPr>
              <w:spacing w:line="229" w:lineRule="exact"/>
              <w:ind w:left="102"/>
              <w:rPr>
                <w:szCs w:val="20"/>
              </w:rPr>
            </w:pPr>
            <w:r w:rsidRPr="006B6063">
              <w:rPr>
                <w:szCs w:val="20"/>
              </w:rPr>
              <w:t>string</w:t>
            </w:r>
          </w:p>
        </w:tc>
        <w:tc>
          <w:tcPr>
            <w:tcW w:w="4111" w:type="dxa"/>
          </w:tcPr>
          <w:p w14:paraId="1B0F3824" w14:textId="4CBC7D03"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1D061B" w:rsidRPr="006B6063" w:rsidRDefault="001D061B" w:rsidP="003A6D72">
            <w:pPr>
              <w:spacing w:line="229" w:lineRule="exact"/>
              <w:ind w:left="102"/>
              <w:jc w:val="center"/>
              <w:rPr>
                <w:szCs w:val="20"/>
              </w:rPr>
            </w:pPr>
            <w:r w:rsidRPr="006B6063">
              <w:rPr>
                <w:szCs w:val="20"/>
              </w:rPr>
              <w:t>0..1</w:t>
            </w:r>
          </w:p>
        </w:tc>
      </w:tr>
      <w:tr w:rsidR="001D061B" w:rsidRPr="006B6063" w14:paraId="1EEBC870" w14:textId="77777777" w:rsidTr="00514BAB">
        <w:tc>
          <w:tcPr>
            <w:tcW w:w="2660" w:type="dxa"/>
          </w:tcPr>
          <w:p w14:paraId="77FF4EE3" w14:textId="5675273C" w:rsidR="001D061B" w:rsidRPr="006B6063" w:rsidRDefault="001D061B" w:rsidP="008A6494">
            <w:pPr>
              <w:spacing w:line="229" w:lineRule="exact"/>
              <w:ind w:left="102"/>
              <w:rPr>
                <w:szCs w:val="20"/>
              </w:rPr>
            </w:pPr>
            <w:r w:rsidRPr="006B6063">
              <w:rPr>
                <w:szCs w:val="20"/>
              </w:rPr>
              <w:t>../../../../../codeSystem</w:t>
            </w:r>
          </w:p>
        </w:tc>
        <w:tc>
          <w:tcPr>
            <w:tcW w:w="1417" w:type="dxa"/>
          </w:tcPr>
          <w:p w14:paraId="18824517" w14:textId="676F0BA0" w:rsidR="001D061B" w:rsidRPr="006B6063" w:rsidRDefault="001D061B" w:rsidP="008A6494">
            <w:pPr>
              <w:spacing w:line="229" w:lineRule="exact"/>
              <w:ind w:left="102"/>
              <w:rPr>
                <w:szCs w:val="20"/>
              </w:rPr>
            </w:pPr>
            <w:r w:rsidRPr="006B6063">
              <w:rPr>
                <w:szCs w:val="20"/>
              </w:rPr>
              <w:t>string</w:t>
            </w:r>
          </w:p>
        </w:tc>
        <w:tc>
          <w:tcPr>
            <w:tcW w:w="4111" w:type="dxa"/>
          </w:tcPr>
          <w:p w14:paraId="58A1491D" w14:textId="2A1DE95F"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1D061B" w:rsidRPr="006B6063" w:rsidRDefault="001D061B" w:rsidP="003A6D72">
            <w:pPr>
              <w:spacing w:line="229" w:lineRule="exact"/>
              <w:ind w:left="102"/>
              <w:jc w:val="center"/>
              <w:rPr>
                <w:szCs w:val="20"/>
              </w:rPr>
            </w:pPr>
            <w:r w:rsidRPr="006B6063">
              <w:rPr>
                <w:szCs w:val="20"/>
              </w:rPr>
              <w:t>0..1</w:t>
            </w:r>
          </w:p>
        </w:tc>
      </w:tr>
      <w:tr w:rsidR="001D061B" w:rsidRPr="006B6063" w14:paraId="0D214C58" w14:textId="77777777" w:rsidTr="00514BAB">
        <w:tc>
          <w:tcPr>
            <w:tcW w:w="2660" w:type="dxa"/>
          </w:tcPr>
          <w:p w14:paraId="21FB2A71" w14:textId="517A7434" w:rsidR="001D061B" w:rsidRPr="006B6063" w:rsidRDefault="001D061B" w:rsidP="008A6494">
            <w:pPr>
              <w:spacing w:line="229" w:lineRule="exact"/>
              <w:ind w:left="102"/>
              <w:rPr>
                <w:szCs w:val="20"/>
              </w:rPr>
            </w:pPr>
            <w:r w:rsidRPr="006B6063">
              <w:rPr>
                <w:szCs w:val="20"/>
              </w:rPr>
              <w:t>../../../../../codeSystemName</w:t>
            </w:r>
          </w:p>
        </w:tc>
        <w:tc>
          <w:tcPr>
            <w:tcW w:w="1417" w:type="dxa"/>
          </w:tcPr>
          <w:p w14:paraId="3B97FCF4" w14:textId="61C8DD7C" w:rsidR="001D061B" w:rsidRPr="006B6063" w:rsidRDefault="001D061B" w:rsidP="008A6494">
            <w:pPr>
              <w:spacing w:line="229" w:lineRule="exact"/>
              <w:ind w:left="102"/>
              <w:rPr>
                <w:szCs w:val="20"/>
              </w:rPr>
            </w:pPr>
            <w:r w:rsidRPr="006B6063">
              <w:rPr>
                <w:szCs w:val="20"/>
              </w:rPr>
              <w:t>string</w:t>
            </w:r>
          </w:p>
        </w:tc>
        <w:tc>
          <w:tcPr>
            <w:tcW w:w="4111" w:type="dxa"/>
          </w:tcPr>
          <w:p w14:paraId="50CFF68E" w14:textId="71E5BBC8"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1D061B" w:rsidRPr="006B6063" w:rsidRDefault="001D061B" w:rsidP="003A6D72">
            <w:pPr>
              <w:spacing w:line="229" w:lineRule="exact"/>
              <w:ind w:left="102"/>
              <w:jc w:val="center"/>
              <w:rPr>
                <w:szCs w:val="20"/>
              </w:rPr>
            </w:pPr>
            <w:r w:rsidRPr="006B6063">
              <w:rPr>
                <w:szCs w:val="20"/>
              </w:rPr>
              <w:t>0..1</w:t>
            </w:r>
          </w:p>
        </w:tc>
      </w:tr>
      <w:tr w:rsidR="001D061B" w:rsidRPr="006B6063" w14:paraId="18E4E3A4" w14:textId="77777777" w:rsidTr="00514BAB">
        <w:tc>
          <w:tcPr>
            <w:tcW w:w="2660" w:type="dxa"/>
          </w:tcPr>
          <w:p w14:paraId="6B12242E" w14:textId="1FFDCE17" w:rsidR="001D061B" w:rsidRPr="006B6063" w:rsidRDefault="001D061B" w:rsidP="008A6494">
            <w:pPr>
              <w:spacing w:line="229" w:lineRule="exact"/>
              <w:ind w:left="102"/>
              <w:rPr>
                <w:szCs w:val="20"/>
              </w:rPr>
            </w:pPr>
            <w:r w:rsidRPr="006B6063">
              <w:rPr>
                <w:szCs w:val="20"/>
              </w:rPr>
              <w:t>../../../../../codeSystemVersion</w:t>
            </w:r>
          </w:p>
        </w:tc>
        <w:tc>
          <w:tcPr>
            <w:tcW w:w="1417" w:type="dxa"/>
          </w:tcPr>
          <w:p w14:paraId="3202F5D8" w14:textId="66D81514" w:rsidR="001D061B" w:rsidRPr="006B6063" w:rsidRDefault="001D061B" w:rsidP="008A6494">
            <w:pPr>
              <w:spacing w:line="229" w:lineRule="exact"/>
              <w:ind w:left="102"/>
              <w:rPr>
                <w:szCs w:val="20"/>
              </w:rPr>
            </w:pPr>
            <w:r w:rsidRPr="006B6063">
              <w:rPr>
                <w:szCs w:val="20"/>
              </w:rPr>
              <w:t>string</w:t>
            </w:r>
          </w:p>
        </w:tc>
        <w:tc>
          <w:tcPr>
            <w:tcW w:w="4111" w:type="dxa"/>
          </w:tcPr>
          <w:p w14:paraId="369E2022" w14:textId="0AADA079"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1D061B" w:rsidRPr="006B6063" w:rsidRDefault="001D061B" w:rsidP="003A6D72">
            <w:pPr>
              <w:spacing w:line="229" w:lineRule="exact"/>
              <w:ind w:left="102"/>
              <w:jc w:val="center"/>
              <w:rPr>
                <w:szCs w:val="20"/>
              </w:rPr>
            </w:pPr>
            <w:r w:rsidRPr="006B6063">
              <w:rPr>
                <w:szCs w:val="20"/>
              </w:rPr>
              <w:t>0..1</w:t>
            </w:r>
          </w:p>
        </w:tc>
      </w:tr>
      <w:tr w:rsidR="001D061B" w:rsidRPr="006B6063" w14:paraId="1C6C0435" w14:textId="77777777" w:rsidTr="00514BAB">
        <w:tc>
          <w:tcPr>
            <w:tcW w:w="2660" w:type="dxa"/>
          </w:tcPr>
          <w:p w14:paraId="478133F7" w14:textId="76EA2C82" w:rsidR="001D061B" w:rsidRPr="006B6063" w:rsidRDefault="001D061B" w:rsidP="008A6494">
            <w:pPr>
              <w:spacing w:line="229" w:lineRule="exact"/>
              <w:ind w:left="102"/>
              <w:rPr>
                <w:szCs w:val="20"/>
              </w:rPr>
            </w:pPr>
            <w:r w:rsidRPr="006B6063">
              <w:rPr>
                <w:szCs w:val="20"/>
              </w:rPr>
              <w:t>../../../../../displayName</w:t>
            </w:r>
          </w:p>
        </w:tc>
        <w:tc>
          <w:tcPr>
            <w:tcW w:w="1417" w:type="dxa"/>
          </w:tcPr>
          <w:p w14:paraId="42B35F40" w14:textId="10BA6D77" w:rsidR="001D061B" w:rsidRPr="006B6063" w:rsidRDefault="001D061B" w:rsidP="008A6494">
            <w:pPr>
              <w:spacing w:line="229" w:lineRule="exact"/>
              <w:ind w:left="102"/>
              <w:rPr>
                <w:szCs w:val="20"/>
              </w:rPr>
            </w:pPr>
            <w:r w:rsidRPr="006B6063">
              <w:rPr>
                <w:szCs w:val="20"/>
              </w:rPr>
              <w:t>string</w:t>
            </w:r>
          </w:p>
        </w:tc>
        <w:tc>
          <w:tcPr>
            <w:tcW w:w="4111" w:type="dxa"/>
          </w:tcPr>
          <w:p w14:paraId="7659EFE4" w14:textId="5B0639FB"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1D061B" w:rsidRPr="006B6063" w:rsidRDefault="001D061B" w:rsidP="003A6D72">
            <w:pPr>
              <w:spacing w:line="229" w:lineRule="exact"/>
              <w:ind w:left="102"/>
              <w:jc w:val="center"/>
              <w:rPr>
                <w:szCs w:val="20"/>
              </w:rPr>
            </w:pPr>
            <w:r w:rsidRPr="006B6063">
              <w:rPr>
                <w:szCs w:val="20"/>
              </w:rPr>
              <w:t>0..1</w:t>
            </w:r>
          </w:p>
        </w:tc>
      </w:tr>
      <w:tr w:rsidR="001D061B" w:rsidRPr="006B6063" w14:paraId="079A9312" w14:textId="77777777" w:rsidTr="00514BAB">
        <w:tc>
          <w:tcPr>
            <w:tcW w:w="2660" w:type="dxa"/>
          </w:tcPr>
          <w:p w14:paraId="101B94F8" w14:textId="5008BC4E" w:rsidR="001D061B" w:rsidRPr="006B6063" w:rsidRDefault="001D061B" w:rsidP="008A6494">
            <w:pPr>
              <w:spacing w:line="229" w:lineRule="exact"/>
              <w:ind w:left="102"/>
              <w:rPr>
                <w:szCs w:val="20"/>
              </w:rPr>
            </w:pPr>
            <w:r w:rsidRPr="006B6063">
              <w:rPr>
                <w:szCs w:val="20"/>
              </w:rPr>
              <w:t>../../../../../originalText</w:t>
            </w:r>
          </w:p>
        </w:tc>
        <w:tc>
          <w:tcPr>
            <w:tcW w:w="1417" w:type="dxa"/>
          </w:tcPr>
          <w:p w14:paraId="0D2EA758" w14:textId="7A2CE0F6" w:rsidR="001D061B" w:rsidRPr="006B6063" w:rsidRDefault="001D061B" w:rsidP="008A6494">
            <w:pPr>
              <w:spacing w:line="229" w:lineRule="exact"/>
              <w:ind w:left="102"/>
              <w:rPr>
                <w:szCs w:val="20"/>
              </w:rPr>
            </w:pPr>
            <w:r w:rsidRPr="006B6063">
              <w:rPr>
                <w:szCs w:val="20"/>
              </w:rPr>
              <w:t>string</w:t>
            </w:r>
          </w:p>
        </w:tc>
        <w:tc>
          <w:tcPr>
            <w:tcW w:w="4111" w:type="dxa"/>
          </w:tcPr>
          <w:p w14:paraId="51D685C1" w14:textId="26BF3B66"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1D061B" w:rsidRPr="006B6063" w:rsidRDefault="001D061B" w:rsidP="003A6D72">
            <w:pPr>
              <w:spacing w:line="229" w:lineRule="exact"/>
              <w:ind w:left="102"/>
              <w:jc w:val="center"/>
              <w:rPr>
                <w:szCs w:val="20"/>
              </w:rPr>
            </w:pPr>
            <w:r w:rsidRPr="006B6063">
              <w:rPr>
                <w:szCs w:val="20"/>
              </w:rPr>
              <w:t>0..1</w:t>
            </w:r>
          </w:p>
        </w:tc>
      </w:tr>
      <w:tr w:rsidR="001D061B" w:rsidRPr="006B6063" w14:paraId="12B445E7" w14:textId="77777777" w:rsidTr="00514BAB">
        <w:tc>
          <w:tcPr>
            <w:tcW w:w="2660" w:type="dxa"/>
          </w:tcPr>
          <w:p w14:paraId="4AD36CD6" w14:textId="28EA5A01" w:rsidR="001D061B" w:rsidRPr="006B6063" w:rsidRDefault="001D061B" w:rsidP="008A6494">
            <w:pPr>
              <w:spacing w:line="229" w:lineRule="exact"/>
              <w:ind w:left="102"/>
              <w:rPr>
                <w:szCs w:val="20"/>
              </w:rPr>
            </w:pPr>
            <w:r w:rsidRPr="006B6063">
              <w:rPr>
                <w:szCs w:val="20"/>
              </w:rPr>
              <w:t>../../../../healthcareProfessionalOrgUnit</w:t>
            </w:r>
          </w:p>
        </w:tc>
        <w:tc>
          <w:tcPr>
            <w:tcW w:w="1417" w:type="dxa"/>
          </w:tcPr>
          <w:p w14:paraId="2C033213" w14:textId="418B9CD9" w:rsidR="001D061B" w:rsidRPr="006B6063" w:rsidRDefault="001D061B" w:rsidP="008A6494">
            <w:pPr>
              <w:spacing w:line="229" w:lineRule="exact"/>
              <w:ind w:left="102"/>
              <w:rPr>
                <w:szCs w:val="20"/>
              </w:rPr>
            </w:pPr>
            <w:r w:rsidRPr="006B6063">
              <w:rPr>
                <w:szCs w:val="20"/>
              </w:rPr>
              <w:t>OrgUnitType</w:t>
            </w:r>
          </w:p>
        </w:tc>
        <w:tc>
          <w:tcPr>
            <w:tcW w:w="4111" w:type="dxa"/>
          </w:tcPr>
          <w:p w14:paraId="11A4BEB3" w14:textId="240D0B6C"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1D061B" w:rsidRPr="006B6063" w:rsidRDefault="001D061B" w:rsidP="003A6D72">
            <w:pPr>
              <w:spacing w:line="229" w:lineRule="exact"/>
              <w:ind w:left="102"/>
              <w:jc w:val="center"/>
              <w:rPr>
                <w:szCs w:val="20"/>
              </w:rPr>
            </w:pPr>
            <w:r w:rsidRPr="006B6063">
              <w:rPr>
                <w:szCs w:val="20"/>
              </w:rPr>
              <w:t>0..1</w:t>
            </w:r>
          </w:p>
        </w:tc>
      </w:tr>
      <w:tr w:rsidR="001D061B" w:rsidRPr="006B6063" w14:paraId="593F6972" w14:textId="77777777" w:rsidTr="00514BAB">
        <w:tc>
          <w:tcPr>
            <w:tcW w:w="2660" w:type="dxa"/>
          </w:tcPr>
          <w:p w14:paraId="33F05497" w14:textId="70BD0F61" w:rsidR="001D061B" w:rsidRPr="006B6063" w:rsidRDefault="001D061B" w:rsidP="008A6494">
            <w:pPr>
              <w:spacing w:line="229" w:lineRule="exact"/>
              <w:ind w:left="102"/>
              <w:rPr>
                <w:szCs w:val="20"/>
              </w:rPr>
            </w:pPr>
            <w:r w:rsidRPr="006B6063">
              <w:rPr>
                <w:szCs w:val="20"/>
              </w:rPr>
              <w:t>../../../../../orgUnitHSAId</w:t>
            </w:r>
          </w:p>
        </w:tc>
        <w:tc>
          <w:tcPr>
            <w:tcW w:w="1417" w:type="dxa"/>
          </w:tcPr>
          <w:p w14:paraId="25E9E2C0" w14:textId="2003FBB2" w:rsidR="001D061B" w:rsidRPr="006B6063" w:rsidRDefault="001D061B" w:rsidP="008A6494">
            <w:pPr>
              <w:spacing w:line="229" w:lineRule="exact"/>
              <w:ind w:left="102"/>
              <w:rPr>
                <w:szCs w:val="20"/>
              </w:rPr>
            </w:pPr>
            <w:r w:rsidRPr="006B6063">
              <w:rPr>
                <w:szCs w:val="20"/>
              </w:rPr>
              <w:t>HSAIdType</w:t>
            </w:r>
          </w:p>
        </w:tc>
        <w:tc>
          <w:tcPr>
            <w:tcW w:w="4111" w:type="dxa"/>
          </w:tcPr>
          <w:p w14:paraId="18AC9494" w14:textId="53DB8E1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1D061B" w:rsidRPr="006B6063" w:rsidRDefault="001D061B" w:rsidP="003A6D72">
            <w:pPr>
              <w:spacing w:line="229" w:lineRule="exact"/>
              <w:ind w:left="102"/>
              <w:jc w:val="center"/>
              <w:rPr>
                <w:szCs w:val="20"/>
              </w:rPr>
            </w:pPr>
            <w:r w:rsidRPr="006B6063">
              <w:rPr>
                <w:szCs w:val="20"/>
              </w:rPr>
              <w:t>0..1</w:t>
            </w:r>
          </w:p>
        </w:tc>
      </w:tr>
      <w:tr w:rsidR="001D061B" w:rsidRPr="006B6063" w14:paraId="0787916D" w14:textId="77777777" w:rsidTr="00514BAB">
        <w:tc>
          <w:tcPr>
            <w:tcW w:w="2660" w:type="dxa"/>
          </w:tcPr>
          <w:p w14:paraId="1325A079" w14:textId="76E2BD43" w:rsidR="001D061B" w:rsidRPr="006B6063" w:rsidRDefault="001D061B" w:rsidP="008A6494">
            <w:pPr>
              <w:spacing w:line="229" w:lineRule="exact"/>
              <w:ind w:left="102"/>
              <w:rPr>
                <w:szCs w:val="20"/>
              </w:rPr>
            </w:pPr>
            <w:r w:rsidRPr="006B6063">
              <w:rPr>
                <w:szCs w:val="20"/>
              </w:rPr>
              <w:t>../../../../../orgUnitname</w:t>
            </w:r>
          </w:p>
        </w:tc>
        <w:tc>
          <w:tcPr>
            <w:tcW w:w="1417" w:type="dxa"/>
          </w:tcPr>
          <w:p w14:paraId="2589FC54" w14:textId="7383BC28" w:rsidR="001D061B" w:rsidRPr="006B6063" w:rsidRDefault="001D061B" w:rsidP="008A6494">
            <w:pPr>
              <w:spacing w:line="229" w:lineRule="exact"/>
              <w:ind w:left="102"/>
              <w:rPr>
                <w:szCs w:val="20"/>
              </w:rPr>
            </w:pPr>
            <w:r w:rsidRPr="006B6063">
              <w:rPr>
                <w:szCs w:val="20"/>
              </w:rPr>
              <w:t>string</w:t>
            </w:r>
          </w:p>
        </w:tc>
        <w:tc>
          <w:tcPr>
            <w:tcW w:w="4111" w:type="dxa"/>
          </w:tcPr>
          <w:p w14:paraId="39A1E919" w14:textId="1FD63E73"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1D061B" w:rsidRPr="006B6063" w:rsidRDefault="001D061B" w:rsidP="003A6D72">
            <w:pPr>
              <w:spacing w:line="229" w:lineRule="exact"/>
              <w:ind w:left="102"/>
              <w:jc w:val="center"/>
              <w:rPr>
                <w:szCs w:val="20"/>
              </w:rPr>
            </w:pPr>
            <w:r w:rsidRPr="006B6063">
              <w:rPr>
                <w:szCs w:val="20"/>
              </w:rPr>
              <w:t>0..1</w:t>
            </w:r>
          </w:p>
        </w:tc>
      </w:tr>
      <w:tr w:rsidR="001D061B" w:rsidRPr="006B6063" w14:paraId="3BCF5EA1" w14:textId="77777777" w:rsidTr="00514BAB">
        <w:tc>
          <w:tcPr>
            <w:tcW w:w="2660" w:type="dxa"/>
          </w:tcPr>
          <w:p w14:paraId="7DD8DEA8" w14:textId="1D6E2400" w:rsidR="001D061B" w:rsidRPr="006B6063" w:rsidRDefault="001D061B" w:rsidP="008A6494">
            <w:pPr>
              <w:spacing w:line="229" w:lineRule="exact"/>
              <w:ind w:left="102"/>
              <w:rPr>
                <w:szCs w:val="20"/>
              </w:rPr>
            </w:pPr>
            <w:r w:rsidRPr="006B6063">
              <w:rPr>
                <w:szCs w:val="20"/>
              </w:rPr>
              <w:t>../../../../../orgUnitTelecom</w:t>
            </w:r>
          </w:p>
        </w:tc>
        <w:tc>
          <w:tcPr>
            <w:tcW w:w="1417" w:type="dxa"/>
          </w:tcPr>
          <w:p w14:paraId="03E2DA35" w14:textId="2567E1DA" w:rsidR="001D061B" w:rsidRPr="006B6063" w:rsidRDefault="001D061B" w:rsidP="008A6494">
            <w:pPr>
              <w:spacing w:line="229" w:lineRule="exact"/>
              <w:ind w:left="102"/>
              <w:rPr>
                <w:szCs w:val="20"/>
              </w:rPr>
            </w:pPr>
            <w:r w:rsidRPr="006B6063">
              <w:rPr>
                <w:szCs w:val="20"/>
              </w:rPr>
              <w:t>string</w:t>
            </w:r>
          </w:p>
        </w:tc>
        <w:tc>
          <w:tcPr>
            <w:tcW w:w="4111" w:type="dxa"/>
          </w:tcPr>
          <w:p w14:paraId="30D9CA71" w14:textId="1D503779"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1D061B" w:rsidRPr="006B6063" w:rsidRDefault="001D061B" w:rsidP="003A6D72">
            <w:pPr>
              <w:spacing w:line="229" w:lineRule="exact"/>
              <w:ind w:left="102"/>
              <w:jc w:val="center"/>
              <w:rPr>
                <w:szCs w:val="20"/>
              </w:rPr>
            </w:pPr>
            <w:r w:rsidRPr="006B6063">
              <w:rPr>
                <w:szCs w:val="20"/>
              </w:rPr>
              <w:t>0..1</w:t>
            </w:r>
          </w:p>
        </w:tc>
      </w:tr>
      <w:tr w:rsidR="001D061B" w:rsidRPr="006B6063" w14:paraId="0C934F8E" w14:textId="77777777" w:rsidTr="00514BAB">
        <w:tc>
          <w:tcPr>
            <w:tcW w:w="2660" w:type="dxa"/>
          </w:tcPr>
          <w:p w14:paraId="6E8FF558" w14:textId="0A5FC01F" w:rsidR="001D061B" w:rsidRPr="006B6063" w:rsidRDefault="001D061B" w:rsidP="008A6494">
            <w:pPr>
              <w:spacing w:line="229" w:lineRule="exact"/>
              <w:ind w:left="102"/>
              <w:rPr>
                <w:szCs w:val="20"/>
              </w:rPr>
            </w:pPr>
            <w:r w:rsidRPr="006B6063">
              <w:rPr>
                <w:szCs w:val="20"/>
              </w:rPr>
              <w:t>../../../../../orgUnitEmail</w:t>
            </w:r>
          </w:p>
        </w:tc>
        <w:tc>
          <w:tcPr>
            <w:tcW w:w="1417" w:type="dxa"/>
          </w:tcPr>
          <w:p w14:paraId="23C420FD" w14:textId="165A2E52" w:rsidR="001D061B" w:rsidRPr="006B6063" w:rsidRDefault="001D061B" w:rsidP="008A6494">
            <w:pPr>
              <w:spacing w:line="229" w:lineRule="exact"/>
              <w:ind w:left="102"/>
              <w:rPr>
                <w:szCs w:val="20"/>
              </w:rPr>
            </w:pPr>
            <w:r w:rsidRPr="006B6063">
              <w:rPr>
                <w:szCs w:val="20"/>
              </w:rPr>
              <w:t>string</w:t>
            </w:r>
          </w:p>
        </w:tc>
        <w:tc>
          <w:tcPr>
            <w:tcW w:w="4111" w:type="dxa"/>
          </w:tcPr>
          <w:p w14:paraId="363252AB" w14:textId="1CAFB717"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1D061B" w:rsidRPr="006B6063" w:rsidRDefault="001D061B" w:rsidP="003A6D72">
            <w:pPr>
              <w:spacing w:line="229" w:lineRule="exact"/>
              <w:ind w:left="102"/>
              <w:jc w:val="center"/>
              <w:rPr>
                <w:szCs w:val="20"/>
              </w:rPr>
            </w:pPr>
            <w:r w:rsidRPr="006B6063">
              <w:rPr>
                <w:szCs w:val="20"/>
              </w:rPr>
              <w:t>0..1</w:t>
            </w:r>
          </w:p>
        </w:tc>
      </w:tr>
      <w:tr w:rsidR="001D061B" w:rsidRPr="006B6063" w14:paraId="4D65409D" w14:textId="77777777" w:rsidTr="00514BAB">
        <w:tc>
          <w:tcPr>
            <w:tcW w:w="2660" w:type="dxa"/>
          </w:tcPr>
          <w:p w14:paraId="121911D7" w14:textId="406C95A3" w:rsidR="001D061B" w:rsidRPr="006B6063" w:rsidRDefault="001D061B" w:rsidP="008A6494">
            <w:pPr>
              <w:spacing w:line="229" w:lineRule="exact"/>
              <w:ind w:left="102"/>
              <w:rPr>
                <w:szCs w:val="20"/>
              </w:rPr>
            </w:pPr>
            <w:r w:rsidRPr="006B6063">
              <w:rPr>
                <w:szCs w:val="20"/>
              </w:rPr>
              <w:t>../../../../../orgUnitAddress</w:t>
            </w:r>
          </w:p>
        </w:tc>
        <w:tc>
          <w:tcPr>
            <w:tcW w:w="1417" w:type="dxa"/>
          </w:tcPr>
          <w:p w14:paraId="66CE3101" w14:textId="20B55673" w:rsidR="001D061B" w:rsidRPr="006B6063" w:rsidRDefault="001D061B" w:rsidP="008A6494">
            <w:pPr>
              <w:spacing w:line="229" w:lineRule="exact"/>
              <w:ind w:left="102"/>
              <w:rPr>
                <w:szCs w:val="20"/>
              </w:rPr>
            </w:pPr>
            <w:r w:rsidRPr="006B6063">
              <w:rPr>
                <w:szCs w:val="20"/>
              </w:rPr>
              <w:t>string</w:t>
            </w:r>
          </w:p>
        </w:tc>
        <w:tc>
          <w:tcPr>
            <w:tcW w:w="4111" w:type="dxa"/>
          </w:tcPr>
          <w:p w14:paraId="67C231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1D061B" w:rsidRPr="006B6063" w:rsidRDefault="001D061B" w:rsidP="008E0B87">
            <w:pPr>
              <w:spacing w:line="226" w:lineRule="exact"/>
              <w:ind w:left="102"/>
              <w:rPr>
                <w:spacing w:val="-1"/>
                <w:szCs w:val="20"/>
              </w:rPr>
            </w:pPr>
            <w:r w:rsidRPr="006B6063">
              <w:rPr>
                <w:spacing w:val="-1"/>
                <w:szCs w:val="20"/>
              </w:rPr>
              <w:t>”Storgatan 12</w:t>
            </w:r>
          </w:p>
          <w:p w14:paraId="0F3AF3A5" w14:textId="177F943A"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1D061B" w:rsidRPr="006B6063" w:rsidRDefault="001D061B" w:rsidP="003A6D72">
            <w:pPr>
              <w:spacing w:line="229" w:lineRule="exact"/>
              <w:ind w:left="102"/>
              <w:jc w:val="center"/>
              <w:rPr>
                <w:szCs w:val="20"/>
              </w:rPr>
            </w:pPr>
            <w:r w:rsidRPr="006B6063">
              <w:rPr>
                <w:szCs w:val="20"/>
              </w:rPr>
              <w:t>0..1</w:t>
            </w:r>
          </w:p>
        </w:tc>
      </w:tr>
      <w:tr w:rsidR="001D061B" w:rsidRPr="006B6063" w14:paraId="1CA461DD" w14:textId="77777777" w:rsidTr="00514BAB">
        <w:tc>
          <w:tcPr>
            <w:tcW w:w="2660" w:type="dxa"/>
          </w:tcPr>
          <w:p w14:paraId="12D29FAA" w14:textId="694B120E" w:rsidR="001D061B" w:rsidRPr="006B6063" w:rsidRDefault="001D061B" w:rsidP="008A6494">
            <w:pPr>
              <w:spacing w:line="229" w:lineRule="exact"/>
              <w:ind w:left="102"/>
              <w:rPr>
                <w:szCs w:val="20"/>
              </w:rPr>
            </w:pPr>
            <w:r w:rsidRPr="006B6063">
              <w:rPr>
                <w:szCs w:val="20"/>
              </w:rPr>
              <w:t>../../../../../orgUnitLocation</w:t>
            </w:r>
          </w:p>
        </w:tc>
        <w:tc>
          <w:tcPr>
            <w:tcW w:w="1417" w:type="dxa"/>
          </w:tcPr>
          <w:p w14:paraId="3543F807" w14:textId="00009AD3" w:rsidR="001D061B" w:rsidRPr="006B6063" w:rsidRDefault="001D061B" w:rsidP="008A6494">
            <w:pPr>
              <w:spacing w:line="229" w:lineRule="exact"/>
              <w:ind w:left="102"/>
              <w:rPr>
                <w:szCs w:val="20"/>
              </w:rPr>
            </w:pPr>
            <w:r w:rsidRPr="006B6063">
              <w:rPr>
                <w:szCs w:val="20"/>
              </w:rPr>
              <w:t>string</w:t>
            </w:r>
          </w:p>
        </w:tc>
        <w:tc>
          <w:tcPr>
            <w:tcW w:w="4111" w:type="dxa"/>
          </w:tcPr>
          <w:p w14:paraId="0B8EF206" w14:textId="32404E2B"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1D061B" w:rsidRPr="006B6063" w:rsidRDefault="001D061B" w:rsidP="003A6D72">
            <w:pPr>
              <w:spacing w:line="229" w:lineRule="exact"/>
              <w:ind w:left="102"/>
              <w:jc w:val="center"/>
              <w:rPr>
                <w:szCs w:val="20"/>
              </w:rPr>
            </w:pPr>
            <w:r w:rsidRPr="006B6063">
              <w:rPr>
                <w:szCs w:val="20"/>
              </w:rPr>
              <w:t>0..1</w:t>
            </w:r>
          </w:p>
        </w:tc>
      </w:tr>
      <w:tr w:rsidR="001D061B" w:rsidRPr="006B6063" w14:paraId="4A781436" w14:textId="77777777" w:rsidTr="00514BAB">
        <w:tc>
          <w:tcPr>
            <w:tcW w:w="2660" w:type="dxa"/>
          </w:tcPr>
          <w:p w14:paraId="09A093B7" w14:textId="7BAC311B" w:rsidR="001D061B" w:rsidRPr="006B6063" w:rsidRDefault="001D061B" w:rsidP="008A6494">
            <w:pPr>
              <w:spacing w:line="229" w:lineRule="exact"/>
              <w:ind w:left="102"/>
              <w:rPr>
                <w:szCs w:val="20"/>
              </w:rPr>
            </w:pPr>
            <w:r w:rsidRPr="006B6063">
              <w:rPr>
                <w:szCs w:val="20"/>
              </w:rPr>
              <w:t>../../../careContactId</w:t>
            </w:r>
          </w:p>
        </w:tc>
        <w:tc>
          <w:tcPr>
            <w:tcW w:w="1417" w:type="dxa"/>
          </w:tcPr>
          <w:p w14:paraId="17E4E2AE" w14:textId="77777777" w:rsidR="001D061B" w:rsidRPr="006B6063" w:rsidRDefault="001D061B" w:rsidP="008A6494">
            <w:pPr>
              <w:spacing w:line="229" w:lineRule="exact"/>
              <w:ind w:left="102"/>
              <w:rPr>
                <w:szCs w:val="20"/>
              </w:rPr>
            </w:pPr>
            <w:r w:rsidRPr="006B6063">
              <w:rPr>
                <w:szCs w:val="20"/>
              </w:rPr>
              <w:t>string</w:t>
            </w:r>
          </w:p>
          <w:p w14:paraId="704F97E3" w14:textId="77777777" w:rsidR="001D061B" w:rsidRPr="006B6063" w:rsidRDefault="001D061B" w:rsidP="008A6494">
            <w:pPr>
              <w:spacing w:line="229" w:lineRule="exact"/>
              <w:ind w:left="102"/>
              <w:rPr>
                <w:szCs w:val="20"/>
              </w:rPr>
            </w:pPr>
          </w:p>
        </w:tc>
        <w:tc>
          <w:tcPr>
            <w:tcW w:w="4111" w:type="dxa"/>
          </w:tcPr>
          <w:p w14:paraId="42D8E914" w14:textId="77777777" w:rsidR="001D061B" w:rsidRPr="006B6063" w:rsidRDefault="001D061B"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källsystemet. Detta ID kan användas för att genom tjänstekontaktet GetCareContacts (annan tjänstedomän) hämta kompletterandekontaktinformation.</w:t>
            </w:r>
          </w:p>
          <w:p w14:paraId="3882D973" w14:textId="77777777" w:rsidR="001D061B" w:rsidRPr="006B6063" w:rsidRDefault="001D061B" w:rsidP="008E0B87">
            <w:pPr>
              <w:spacing w:line="226" w:lineRule="exact"/>
              <w:ind w:left="102"/>
              <w:rPr>
                <w:spacing w:val="-1"/>
                <w:szCs w:val="20"/>
              </w:rPr>
            </w:pPr>
          </w:p>
        </w:tc>
        <w:tc>
          <w:tcPr>
            <w:tcW w:w="1418" w:type="dxa"/>
          </w:tcPr>
          <w:p w14:paraId="0EDCDF88" w14:textId="16728321" w:rsidR="001D061B" w:rsidRPr="006B6063" w:rsidRDefault="001D061B" w:rsidP="003A6D72">
            <w:pPr>
              <w:spacing w:line="229" w:lineRule="exact"/>
              <w:ind w:left="102"/>
              <w:jc w:val="center"/>
              <w:rPr>
                <w:szCs w:val="20"/>
              </w:rPr>
            </w:pPr>
            <w:r w:rsidRPr="006B6063">
              <w:rPr>
                <w:szCs w:val="20"/>
              </w:rPr>
              <w:t>0..1</w:t>
            </w:r>
          </w:p>
        </w:tc>
      </w:tr>
      <w:tr w:rsidR="008E0B87" w:rsidRPr="006B6063" w14:paraId="318783B5" w14:textId="77777777" w:rsidTr="00514BAB">
        <w:tc>
          <w:tcPr>
            <w:tcW w:w="2660" w:type="dxa"/>
          </w:tcPr>
          <w:p w14:paraId="55FFBD23" w14:textId="2F3B2DE3" w:rsidR="008E0B87" w:rsidRPr="006B6063" w:rsidRDefault="008E0B87" w:rsidP="008A6494">
            <w:pPr>
              <w:spacing w:line="229" w:lineRule="exact"/>
              <w:ind w:left="102"/>
              <w:rPr>
                <w:szCs w:val="20"/>
              </w:rPr>
            </w:pPr>
            <w:r w:rsidRPr="006B6063">
              <w:rPr>
                <w:rFonts w:cs="Arial"/>
                <w:szCs w:val="20"/>
              </w:rPr>
              <w:t>result</w:t>
            </w:r>
          </w:p>
        </w:tc>
        <w:tc>
          <w:tcPr>
            <w:tcW w:w="1417" w:type="dxa"/>
          </w:tcPr>
          <w:p w14:paraId="4F07D363" w14:textId="0C5C313D" w:rsidR="008E0B87" w:rsidRPr="006B6063" w:rsidRDefault="008E0B87" w:rsidP="008A6494">
            <w:pPr>
              <w:spacing w:line="229" w:lineRule="exact"/>
              <w:ind w:left="102"/>
              <w:rPr>
                <w:szCs w:val="20"/>
              </w:rPr>
            </w:pPr>
            <w:r w:rsidRPr="006B6063">
              <w:rPr>
                <w:spacing w:val="-1"/>
                <w:szCs w:val="20"/>
              </w:rPr>
              <w:t>ResultType</w:t>
            </w:r>
          </w:p>
        </w:tc>
        <w:tc>
          <w:tcPr>
            <w:tcW w:w="4111" w:type="dxa"/>
          </w:tcPr>
          <w:p w14:paraId="7A45577A" w14:textId="47D9A77C" w:rsidR="008E0B87" w:rsidRPr="006B6063" w:rsidRDefault="008E0B87"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8E0B87" w:rsidRPr="006B6063" w:rsidRDefault="008E0B87" w:rsidP="003A6D72">
            <w:pPr>
              <w:spacing w:line="229" w:lineRule="exact"/>
              <w:ind w:left="102"/>
              <w:jc w:val="center"/>
              <w:rPr>
                <w:szCs w:val="20"/>
              </w:rPr>
            </w:pPr>
            <w:r w:rsidRPr="006B6063">
              <w:rPr>
                <w:szCs w:val="20"/>
              </w:rPr>
              <w:t>1..1</w:t>
            </w:r>
          </w:p>
        </w:tc>
      </w:tr>
      <w:tr w:rsidR="008E0B87" w:rsidRPr="006B6063" w14:paraId="185D3585" w14:textId="77777777" w:rsidTr="00514BAB">
        <w:tc>
          <w:tcPr>
            <w:tcW w:w="2660" w:type="dxa"/>
          </w:tcPr>
          <w:p w14:paraId="36D48F52" w14:textId="5153DFB3" w:rsidR="008E0B87" w:rsidRPr="006B6063" w:rsidRDefault="008E0B87" w:rsidP="008A6494">
            <w:pPr>
              <w:spacing w:line="229" w:lineRule="exact"/>
              <w:ind w:left="102"/>
              <w:rPr>
                <w:szCs w:val="20"/>
              </w:rPr>
            </w:pPr>
            <w:r w:rsidRPr="006B6063">
              <w:rPr>
                <w:rFonts w:cs="Arial"/>
                <w:szCs w:val="20"/>
              </w:rPr>
              <w:t>../resultCode</w:t>
            </w:r>
          </w:p>
        </w:tc>
        <w:tc>
          <w:tcPr>
            <w:tcW w:w="1417" w:type="dxa"/>
          </w:tcPr>
          <w:p w14:paraId="138B0B18" w14:textId="19B9B27E" w:rsidR="008E0B87" w:rsidRPr="006B6063" w:rsidRDefault="008E0B87" w:rsidP="008A6494">
            <w:pPr>
              <w:spacing w:line="229" w:lineRule="exact"/>
              <w:ind w:left="102"/>
              <w:rPr>
                <w:szCs w:val="20"/>
              </w:rPr>
            </w:pPr>
            <w:r w:rsidRPr="006B6063">
              <w:rPr>
                <w:spacing w:val="-1"/>
                <w:szCs w:val="20"/>
              </w:rPr>
              <w:t>ResultCode</w:t>
            </w:r>
            <w:r w:rsidRPr="006B6063">
              <w:rPr>
                <w:spacing w:val="-1"/>
                <w:szCs w:val="20"/>
              </w:rPr>
              <w:lastRenderedPageBreak/>
              <w:t>Enum</w:t>
            </w:r>
          </w:p>
        </w:tc>
        <w:tc>
          <w:tcPr>
            <w:tcW w:w="4111" w:type="dxa"/>
          </w:tcPr>
          <w:p w14:paraId="58354413" w14:textId="040144CC" w:rsidR="008E0B87" w:rsidRPr="006B6063" w:rsidRDefault="008E0B87" w:rsidP="008E0B87">
            <w:pPr>
              <w:spacing w:line="226" w:lineRule="exact"/>
              <w:ind w:left="102"/>
              <w:rPr>
                <w:spacing w:val="-1"/>
                <w:szCs w:val="20"/>
              </w:rPr>
            </w:pPr>
            <w:r w:rsidRPr="006B6063">
              <w:rPr>
                <w:szCs w:val="20"/>
              </w:rPr>
              <w:lastRenderedPageBreak/>
              <w:t>Kan endast vara OK, INFO eller ERROR</w:t>
            </w:r>
          </w:p>
        </w:tc>
        <w:tc>
          <w:tcPr>
            <w:tcW w:w="1418" w:type="dxa"/>
          </w:tcPr>
          <w:p w14:paraId="0E817B20" w14:textId="3FB9025A" w:rsidR="008E0B87" w:rsidRPr="006B6063" w:rsidRDefault="008E0B87" w:rsidP="003A6D72">
            <w:pPr>
              <w:spacing w:line="229" w:lineRule="exact"/>
              <w:ind w:left="102"/>
              <w:jc w:val="center"/>
              <w:rPr>
                <w:szCs w:val="20"/>
              </w:rPr>
            </w:pPr>
            <w:r w:rsidRPr="006B6063">
              <w:rPr>
                <w:szCs w:val="20"/>
              </w:rPr>
              <w:t>1..1</w:t>
            </w:r>
          </w:p>
        </w:tc>
      </w:tr>
      <w:tr w:rsidR="008E0B87" w:rsidRPr="006B6063" w14:paraId="48B29AD0" w14:textId="77777777" w:rsidTr="00514BAB">
        <w:tc>
          <w:tcPr>
            <w:tcW w:w="2660" w:type="dxa"/>
          </w:tcPr>
          <w:p w14:paraId="4ADB0050" w14:textId="379C1209" w:rsidR="008E0B87" w:rsidRPr="000B0906" w:rsidRDefault="008E0B87" w:rsidP="008A6494">
            <w:pPr>
              <w:spacing w:line="229" w:lineRule="exact"/>
              <w:ind w:left="102"/>
              <w:rPr>
                <w:szCs w:val="20"/>
                <w:rPrChange w:id="2480" w:author="Björn Genfors" w:date="2014-03-28T14:26:00Z">
                  <w:rPr>
                    <w:szCs w:val="20"/>
                    <w:highlight w:val="yellow"/>
                  </w:rPr>
                </w:rPrChange>
              </w:rPr>
            </w:pPr>
            <w:r w:rsidRPr="000B0906">
              <w:rPr>
                <w:rFonts w:cs="Arial"/>
                <w:szCs w:val="20"/>
                <w:rPrChange w:id="2481" w:author="Björn Genfors" w:date="2014-03-28T14:26:00Z">
                  <w:rPr>
                    <w:rFonts w:cs="Arial"/>
                    <w:szCs w:val="20"/>
                    <w:highlight w:val="yellow"/>
                  </w:rPr>
                </w:rPrChange>
              </w:rPr>
              <w:lastRenderedPageBreak/>
              <w:t>../errorCode</w:t>
            </w:r>
          </w:p>
        </w:tc>
        <w:tc>
          <w:tcPr>
            <w:tcW w:w="1417" w:type="dxa"/>
          </w:tcPr>
          <w:p w14:paraId="4EA7E477" w14:textId="796CA6DA" w:rsidR="008E0B87" w:rsidRPr="000B0906" w:rsidRDefault="008E0B87" w:rsidP="008A6494">
            <w:pPr>
              <w:spacing w:line="229" w:lineRule="exact"/>
              <w:ind w:left="102"/>
              <w:rPr>
                <w:szCs w:val="20"/>
                <w:rPrChange w:id="2482" w:author="Björn Genfors" w:date="2014-03-28T14:26:00Z">
                  <w:rPr>
                    <w:szCs w:val="20"/>
                    <w:highlight w:val="yellow"/>
                  </w:rPr>
                </w:rPrChange>
              </w:rPr>
            </w:pPr>
            <w:r w:rsidRPr="000B0906">
              <w:rPr>
                <w:spacing w:val="-1"/>
                <w:szCs w:val="20"/>
                <w:rPrChange w:id="2483" w:author="Björn Genfors" w:date="2014-03-28T14:26:00Z">
                  <w:rPr>
                    <w:spacing w:val="-1"/>
                    <w:szCs w:val="20"/>
                    <w:highlight w:val="yellow"/>
                  </w:rPr>
                </w:rPrChange>
              </w:rPr>
              <w:t>ErrorCodeEnum</w:t>
            </w:r>
          </w:p>
        </w:tc>
        <w:tc>
          <w:tcPr>
            <w:tcW w:w="4111" w:type="dxa"/>
          </w:tcPr>
          <w:p w14:paraId="19F4762F" w14:textId="5868DA11" w:rsidR="008E0B87" w:rsidRPr="000B0906" w:rsidRDefault="008E0B87">
            <w:pPr>
              <w:spacing w:line="226" w:lineRule="exact"/>
              <w:ind w:left="102"/>
              <w:rPr>
                <w:spacing w:val="-1"/>
                <w:szCs w:val="20"/>
                <w:rPrChange w:id="2484" w:author="Björn Genfors" w:date="2014-03-28T14:26:00Z">
                  <w:rPr>
                    <w:spacing w:val="-1"/>
                    <w:szCs w:val="20"/>
                    <w:highlight w:val="yellow"/>
                  </w:rPr>
                </w:rPrChange>
              </w:rPr>
            </w:pPr>
            <w:r w:rsidRPr="000B0906">
              <w:rPr>
                <w:szCs w:val="20"/>
                <w:rPrChange w:id="2485" w:author="Björn Genfors" w:date="2014-03-28T14:26:00Z">
                  <w:rPr>
                    <w:szCs w:val="20"/>
                    <w:highlight w:val="yellow"/>
                  </w:rPr>
                </w:rPrChange>
              </w:rPr>
              <w:t xml:space="preserve">Sätts endast om resultCode är ERROR, se kapitel </w:t>
            </w:r>
            <w:ins w:id="2486" w:author="Björn Genfors" w:date="2014-03-28T14:26:00Z">
              <w:r w:rsidR="000B0906" w:rsidRPr="000B0906">
                <w:rPr>
                  <w:szCs w:val="20"/>
                  <w:rPrChange w:id="2487" w:author="Björn Genfors" w:date="2014-03-28T14:26:00Z">
                    <w:rPr>
                      <w:szCs w:val="20"/>
                      <w:highlight w:val="yellow"/>
                    </w:rPr>
                  </w:rPrChange>
                </w:rPr>
                <w:fldChar w:fldCharType="begin"/>
              </w:r>
              <w:r w:rsidR="000B0906" w:rsidRPr="000B0906">
                <w:rPr>
                  <w:szCs w:val="20"/>
                  <w:rPrChange w:id="2488" w:author="Björn Genfors" w:date="2014-03-28T14:26:00Z">
                    <w:rPr>
                      <w:szCs w:val="20"/>
                      <w:highlight w:val="yellow"/>
                    </w:rPr>
                  </w:rPrChange>
                </w:rPr>
                <w:instrText xml:space="preserve"> REF _Ref383780140 \r \h </w:instrText>
              </w:r>
            </w:ins>
            <w:r w:rsidR="000B0906">
              <w:rPr>
                <w:szCs w:val="20"/>
              </w:rPr>
              <w:instrText xml:space="preserve"> \* MERGEFORMAT </w:instrText>
            </w:r>
            <w:r w:rsidR="000B0906" w:rsidRPr="000B0906">
              <w:rPr>
                <w:szCs w:val="20"/>
                <w:rPrChange w:id="2489" w:author="Björn Genfors" w:date="2014-03-28T14:26:00Z">
                  <w:rPr>
                    <w:szCs w:val="20"/>
                  </w:rPr>
                </w:rPrChange>
              </w:rPr>
            </w:r>
            <w:r w:rsidR="000B0906" w:rsidRPr="000B0906">
              <w:rPr>
                <w:szCs w:val="20"/>
                <w:rPrChange w:id="2490" w:author="Björn Genfors" w:date="2014-03-28T14:26:00Z">
                  <w:rPr>
                    <w:szCs w:val="20"/>
                    <w:highlight w:val="yellow"/>
                  </w:rPr>
                </w:rPrChange>
              </w:rPr>
              <w:fldChar w:fldCharType="separate"/>
            </w:r>
            <w:ins w:id="2491" w:author="Björn Genfors" w:date="2014-03-31T13:27:00Z">
              <w:r w:rsidR="002F320B">
                <w:rPr>
                  <w:szCs w:val="20"/>
                </w:rPr>
                <w:t>4.3</w:t>
              </w:r>
            </w:ins>
            <w:ins w:id="2492" w:author="Björn Genfors" w:date="2014-03-28T14:26:00Z">
              <w:r w:rsidR="000B0906" w:rsidRPr="000B0906">
                <w:rPr>
                  <w:szCs w:val="20"/>
                  <w:rPrChange w:id="2493" w:author="Björn Genfors" w:date="2014-03-28T14:26:00Z">
                    <w:rPr>
                      <w:szCs w:val="20"/>
                      <w:highlight w:val="yellow"/>
                    </w:rPr>
                  </w:rPrChange>
                </w:rPr>
                <w:fldChar w:fldCharType="end"/>
              </w:r>
            </w:ins>
            <w:del w:id="2494" w:author="Björn Genfors" w:date="2014-03-28T14:26:00Z">
              <w:r w:rsidRPr="000B0906" w:rsidDel="000B0906">
                <w:rPr>
                  <w:szCs w:val="20"/>
                  <w:rPrChange w:id="2495" w:author="Björn Genfors" w:date="2014-03-28T14:26:00Z">
                    <w:rPr>
                      <w:szCs w:val="20"/>
                      <w:highlight w:val="yellow"/>
                    </w:rPr>
                  </w:rPrChange>
                </w:rPr>
                <w:fldChar w:fldCharType="begin"/>
              </w:r>
              <w:r w:rsidRPr="000B0906" w:rsidDel="000B0906">
                <w:rPr>
                  <w:szCs w:val="20"/>
                  <w:rPrChange w:id="2496" w:author="Björn Genfors" w:date="2014-03-28T14:26:00Z">
                    <w:rPr>
                      <w:szCs w:val="20"/>
                      <w:highlight w:val="yellow"/>
                    </w:rPr>
                  </w:rPrChange>
                </w:rPr>
                <w:delInstrText xml:space="preserve"> REF _Ref383164105 \r \h </w:delInstrText>
              </w:r>
              <w:r w:rsidR="003E5620" w:rsidRPr="000B0906" w:rsidDel="000B0906">
                <w:rPr>
                  <w:szCs w:val="20"/>
                  <w:rPrChange w:id="2497" w:author="Björn Genfors" w:date="2014-03-28T14:26:00Z">
                    <w:rPr>
                      <w:szCs w:val="20"/>
                      <w:highlight w:val="yellow"/>
                    </w:rPr>
                  </w:rPrChange>
                </w:rPr>
                <w:delInstrText xml:space="preserve"> \* MERGEFORMAT </w:delInstrText>
              </w:r>
              <w:r w:rsidRPr="000B0906" w:rsidDel="000B0906">
                <w:rPr>
                  <w:szCs w:val="20"/>
                  <w:rPrChange w:id="2498" w:author="Björn Genfors" w:date="2014-03-28T14:26:00Z">
                    <w:rPr>
                      <w:szCs w:val="20"/>
                    </w:rPr>
                  </w:rPrChange>
                </w:rPr>
              </w:r>
              <w:r w:rsidRPr="000B0906" w:rsidDel="000B0906">
                <w:rPr>
                  <w:szCs w:val="20"/>
                  <w:rPrChange w:id="2499" w:author="Björn Genfors" w:date="2014-03-28T14:26:00Z">
                    <w:rPr>
                      <w:szCs w:val="20"/>
                      <w:highlight w:val="yellow"/>
                    </w:rPr>
                  </w:rPrChange>
                </w:rPr>
                <w:fldChar w:fldCharType="separate"/>
              </w:r>
              <w:r w:rsidRPr="000B0906" w:rsidDel="000B0906">
                <w:rPr>
                  <w:szCs w:val="20"/>
                  <w:rPrChange w:id="2500" w:author="Björn Genfors" w:date="2014-03-28T14:26:00Z">
                    <w:rPr>
                      <w:szCs w:val="20"/>
                      <w:highlight w:val="yellow"/>
                    </w:rPr>
                  </w:rPrChange>
                </w:rPr>
                <w:delText>4.4</w:delText>
              </w:r>
              <w:r w:rsidRPr="000B0906" w:rsidDel="000B0906">
                <w:rPr>
                  <w:szCs w:val="20"/>
                  <w:rPrChange w:id="2501" w:author="Björn Genfors" w:date="2014-03-28T14:26:00Z">
                    <w:rPr>
                      <w:szCs w:val="20"/>
                      <w:highlight w:val="yellow"/>
                    </w:rPr>
                  </w:rPrChange>
                </w:rPr>
                <w:fldChar w:fldCharType="end"/>
              </w:r>
            </w:del>
            <w:r w:rsidRPr="000B0906">
              <w:rPr>
                <w:szCs w:val="20"/>
                <w:rPrChange w:id="2502" w:author="Björn Genfors" w:date="2014-03-28T14:26:00Z">
                  <w:rPr>
                    <w:szCs w:val="20"/>
                    <w:highlight w:val="yellow"/>
                  </w:rPr>
                </w:rPrChange>
              </w:rPr>
              <w:t xml:space="preserve"> för mer information.</w:t>
            </w:r>
          </w:p>
        </w:tc>
        <w:tc>
          <w:tcPr>
            <w:tcW w:w="1418" w:type="dxa"/>
          </w:tcPr>
          <w:p w14:paraId="5266B174" w14:textId="2805DA68" w:rsidR="008E0B87" w:rsidRPr="006B6063" w:rsidRDefault="008E0B87" w:rsidP="003A6D72">
            <w:pPr>
              <w:spacing w:line="229" w:lineRule="exact"/>
              <w:ind w:left="102"/>
              <w:jc w:val="center"/>
              <w:rPr>
                <w:szCs w:val="20"/>
              </w:rPr>
            </w:pPr>
            <w:r w:rsidRPr="000B0906">
              <w:rPr>
                <w:szCs w:val="20"/>
                <w:rPrChange w:id="2503" w:author="Björn Genfors" w:date="2014-03-28T14:26:00Z">
                  <w:rPr>
                    <w:szCs w:val="20"/>
                    <w:highlight w:val="yellow"/>
                  </w:rPr>
                </w:rPrChange>
              </w:rPr>
              <w:t>0..1</w:t>
            </w:r>
          </w:p>
        </w:tc>
      </w:tr>
      <w:tr w:rsidR="008E0B87" w:rsidRPr="006B6063" w14:paraId="6BE94D2E" w14:textId="77777777" w:rsidTr="00514BAB">
        <w:tc>
          <w:tcPr>
            <w:tcW w:w="2660" w:type="dxa"/>
          </w:tcPr>
          <w:p w14:paraId="06E9F814" w14:textId="0398A0CD" w:rsidR="008E0B87" w:rsidRPr="006B6063" w:rsidRDefault="008E0B87" w:rsidP="008A6494">
            <w:pPr>
              <w:spacing w:line="229" w:lineRule="exact"/>
              <w:ind w:left="102"/>
              <w:rPr>
                <w:szCs w:val="20"/>
              </w:rPr>
            </w:pPr>
            <w:r w:rsidRPr="006B6063">
              <w:rPr>
                <w:rFonts w:cs="Arial"/>
                <w:szCs w:val="20"/>
              </w:rPr>
              <w:t>../subcode</w:t>
            </w:r>
          </w:p>
        </w:tc>
        <w:tc>
          <w:tcPr>
            <w:tcW w:w="1417" w:type="dxa"/>
          </w:tcPr>
          <w:p w14:paraId="58DEDAED" w14:textId="115D83DC" w:rsidR="008E0B87" w:rsidRPr="006B6063" w:rsidRDefault="008E0B87" w:rsidP="008A6494">
            <w:pPr>
              <w:spacing w:line="229" w:lineRule="exact"/>
              <w:ind w:left="102"/>
              <w:rPr>
                <w:szCs w:val="20"/>
              </w:rPr>
            </w:pPr>
            <w:r w:rsidRPr="006B6063">
              <w:rPr>
                <w:spacing w:val="-1"/>
                <w:szCs w:val="20"/>
              </w:rPr>
              <w:t>string</w:t>
            </w:r>
          </w:p>
        </w:tc>
        <w:tc>
          <w:tcPr>
            <w:tcW w:w="4111" w:type="dxa"/>
          </w:tcPr>
          <w:p w14:paraId="788190C2" w14:textId="4B9848EA" w:rsidR="008E0B87" w:rsidRPr="006B6063" w:rsidRDefault="008E0B87"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8E0B87" w:rsidRPr="006B6063" w:rsidRDefault="008E0B87" w:rsidP="003A6D72">
            <w:pPr>
              <w:spacing w:line="229" w:lineRule="exact"/>
              <w:ind w:left="102"/>
              <w:jc w:val="center"/>
              <w:rPr>
                <w:szCs w:val="20"/>
              </w:rPr>
            </w:pPr>
            <w:r w:rsidRPr="006B6063">
              <w:rPr>
                <w:szCs w:val="20"/>
              </w:rPr>
              <w:t>0..1</w:t>
            </w:r>
          </w:p>
        </w:tc>
      </w:tr>
      <w:tr w:rsidR="008E0B87" w:rsidRPr="006B6063" w14:paraId="10552733" w14:textId="77777777" w:rsidTr="00514BAB">
        <w:tc>
          <w:tcPr>
            <w:tcW w:w="2660" w:type="dxa"/>
          </w:tcPr>
          <w:p w14:paraId="7042DD63" w14:textId="1B6DF973" w:rsidR="008E0B87" w:rsidRPr="006B6063" w:rsidRDefault="008E0B87" w:rsidP="008A6494">
            <w:pPr>
              <w:spacing w:line="229" w:lineRule="exact"/>
              <w:ind w:left="102"/>
              <w:rPr>
                <w:szCs w:val="20"/>
              </w:rPr>
            </w:pPr>
            <w:r w:rsidRPr="006B6063">
              <w:rPr>
                <w:rFonts w:cs="Arial"/>
                <w:szCs w:val="20"/>
              </w:rPr>
              <w:t>../logId</w:t>
            </w:r>
          </w:p>
        </w:tc>
        <w:tc>
          <w:tcPr>
            <w:tcW w:w="1417" w:type="dxa"/>
          </w:tcPr>
          <w:p w14:paraId="50340C96" w14:textId="6507793B" w:rsidR="008E0B87" w:rsidRPr="006B6063" w:rsidRDefault="008E0B87" w:rsidP="008A6494">
            <w:pPr>
              <w:spacing w:line="229" w:lineRule="exact"/>
              <w:ind w:left="102"/>
              <w:rPr>
                <w:szCs w:val="20"/>
              </w:rPr>
            </w:pPr>
            <w:r w:rsidRPr="006B6063">
              <w:rPr>
                <w:spacing w:val="-1"/>
                <w:szCs w:val="20"/>
              </w:rPr>
              <w:t>string</w:t>
            </w:r>
          </w:p>
        </w:tc>
        <w:tc>
          <w:tcPr>
            <w:tcW w:w="4111" w:type="dxa"/>
          </w:tcPr>
          <w:p w14:paraId="77D3A670" w14:textId="6AC2BF12" w:rsidR="008E0B87" w:rsidRPr="006B6063" w:rsidRDefault="008E0B87"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8E0B87" w:rsidRPr="006B6063" w:rsidRDefault="008E0B87" w:rsidP="003A6D72">
            <w:pPr>
              <w:spacing w:line="229" w:lineRule="exact"/>
              <w:ind w:left="102"/>
              <w:jc w:val="center"/>
              <w:rPr>
                <w:szCs w:val="20"/>
              </w:rPr>
            </w:pPr>
            <w:r w:rsidRPr="006B6063">
              <w:rPr>
                <w:szCs w:val="20"/>
              </w:rPr>
              <w:t>1..1</w:t>
            </w:r>
          </w:p>
        </w:tc>
      </w:tr>
      <w:tr w:rsidR="008E0B87" w:rsidRPr="006B6063" w14:paraId="25EF3B58" w14:textId="77777777" w:rsidTr="00514BAB">
        <w:tc>
          <w:tcPr>
            <w:tcW w:w="2660" w:type="dxa"/>
          </w:tcPr>
          <w:p w14:paraId="2DCD7A3D" w14:textId="5EAFB1A5" w:rsidR="008E0B87" w:rsidRPr="006B6063" w:rsidRDefault="008E0B87" w:rsidP="008A6494">
            <w:pPr>
              <w:spacing w:line="229" w:lineRule="exact"/>
              <w:ind w:left="102"/>
              <w:rPr>
                <w:szCs w:val="20"/>
              </w:rPr>
            </w:pPr>
            <w:r w:rsidRPr="006B6063">
              <w:rPr>
                <w:rFonts w:cs="Arial"/>
                <w:szCs w:val="20"/>
              </w:rPr>
              <w:t>../message</w:t>
            </w:r>
          </w:p>
        </w:tc>
        <w:tc>
          <w:tcPr>
            <w:tcW w:w="1417" w:type="dxa"/>
          </w:tcPr>
          <w:p w14:paraId="3ED73E2B" w14:textId="153EDE16" w:rsidR="008E0B87" w:rsidRPr="006B6063" w:rsidRDefault="008E0B87" w:rsidP="008A6494">
            <w:pPr>
              <w:spacing w:line="229" w:lineRule="exact"/>
              <w:ind w:left="102"/>
              <w:rPr>
                <w:szCs w:val="20"/>
              </w:rPr>
            </w:pPr>
            <w:r w:rsidRPr="006B6063">
              <w:rPr>
                <w:spacing w:val="-1"/>
                <w:szCs w:val="20"/>
              </w:rPr>
              <w:t>string</w:t>
            </w:r>
          </w:p>
        </w:tc>
        <w:tc>
          <w:tcPr>
            <w:tcW w:w="4111" w:type="dxa"/>
          </w:tcPr>
          <w:p w14:paraId="6278C073" w14:textId="27DAAEFC" w:rsidR="008E0B87" w:rsidRPr="006B6063" w:rsidRDefault="008E0B87"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8E0B87" w:rsidRPr="006B6063" w:rsidRDefault="008E0B87"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odyText"/>
      </w:pPr>
    </w:p>
    <w:p w14:paraId="19EF74E6" w14:textId="77777777" w:rsidR="007E47C0" w:rsidRPr="00CC412F" w:rsidRDefault="00776D68" w:rsidP="007E47C0">
      <w:pPr>
        <w:pStyle w:val="Heading3"/>
      </w:pPr>
      <w:bookmarkStart w:id="2504" w:name="_Toc258218968"/>
      <w:r w:rsidRPr="00CC412F">
        <w:t>Övriga regler</w:t>
      </w:r>
      <w:bookmarkEnd w:id="2504"/>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Heading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Heading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Heading2"/>
      </w:pPr>
      <w:r w:rsidRPr="00CC412F">
        <w:br w:type="page"/>
      </w:r>
      <w:bookmarkStart w:id="2505" w:name="_Toc248640910"/>
      <w:bookmarkStart w:id="2506" w:name="_Toc258218969"/>
      <w:r w:rsidR="00D4194A" w:rsidRPr="00CC412F">
        <w:lastRenderedPageBreak/>
        <w:t>GetMaternityMedicalHistory</w:t>
      </w:r>
      <w:bookmarkEnd w:id="2505"/>
      <w:bookmarkEnd w:id="2506"/>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Heading3"/>
        <w:pPrChange w:id="2507" w:author="Björn Genfors" w:date="2014-03-28T14:45:00Z">
          <w:pPr/>
        </w:pPrChange>
      </w:pPr>
      <w:bookmarkStart w:id="2508" w:name="_Toc258218970"/>
      <w:r w:rsidRPr="00CC412F">
        <w:t>Gemensamma informationskomponenter</w:t>
      </w:r>
      <w:bookmarkEnd w:id="2508"/>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Heading3"/>
      </w:pPr>
      <w:bookmarkStart w:id="2509" w:name="_Toc258218971"/>
      <w:r w:rsidRPr="00CC412F">
        <w:t>Version</w:t>
      </w:r>
      <w:bookmarkEnd w:id="2509"/>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Heading3"/>
      </w:pPr>
      <w:bookmarkStart w:id="2510" w:name="_Toc258218972"/>
      <w:r w:rsidRPr="00CC412F">
        <w:t>Fältregler</w:t>
      </w:r>
      <w:bookmarkEnd w:id="2510"/>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2511">
          <w:tblGrid>
            <w:gridCol w:w="102"/>
            <w:gridCol w:w="102"/>
            <w:gridCol w:w="34"/>
            <w:gridCol w:w="2598"/>
            <w:gridCol w:w="102"/>
            <w:gridCol w:w="102"/>
            <w:gridCol w:w="34"/>
            <w:gridCol w:w="1321"/>
            <w:gridCol w:w="102"/>
            <w:gridCol w:w="102"/>
            <w:gridCol w:w="34"/>
            <w:gridCol w:w="3731"/>
            <w:gridCol w:w="102"/>
            <w:gridCol w:w="102"/>
            <w:gridCol w:w="34"/>
            <w:gridCol w:w="1038"/>
            <w:gridCol w:w="102"/>
            <w:gridCol w:w="102"/>
            <w:gridCol w:w="34"/>
          </w:tblGrid>
        </w:tblGridChange>
      </w:tblGrid>
      <w:tr w:rsidR="008A6494" w:rsidRPr="000C61CC"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0C61CC" w:rsidRDefault="008A6494" w:rsidP="008A6494">
            <w:pPr>
              <w:widowControl/>
              <w:spacing w:line="226" w:lineRule="exact"/>
              <w:ind w:left="102"/>
              <w:rPr>
                <w:b/>
                <w:sz w:val="20"/>
                <w:szCs w:val="20"/>
                <w:lang w:val="sv-SE"/>
                <w:rPrChange w:id="2512" w:author="Björn Genfors" w:date="2014-03-31T13:17:00Z">
                  <w:rPr>
                    <w:rFonts w:eastAsia="Calibri" w:cs="Times New Roman"/>
                    <w:b/>
                    <w:sz w:val="20"/>
                    <w:szCs w:val="20"/>
                    <w:lang w:val="sv-SE"/>
                  </w:rPr>
                </w:rPrChange>
              </w:rPr>
            </w:pPr>
            <w:r w:rsidRPr="000C61CC">
              <w:rPr>
                <w:b/>
                <w:szCs w:val="20"/>
              </w:rPr>
              <w:t>Na</w:t>
            </w:r>
            <w:r w:rsidRPr="000C61CC">
              <w:rPr>
                <w:b/>
                <w:spacing w:val="-3"/>
                <w:szCs w:val="20"/>
              </w:rPr>
              <w:t>m</w:t>
            </w:r>
            <w:r w:rsidRPr="000C61CC">
              <w:rPr>
                <w:b/>
                <w:szCs w:val="20"/>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0C61CC" w:rsidRDefault="008A6494" w:rsidP="008A6494">
            <w:pPr>
              <w:widowControl/>
              <w:spacing w:line="226" w:lineRule="exact"/>
              <w:ind w:left="102"/>
              <w:rPr>
                <w:b/>
                <w:sz w:val="20"/>
                <w:szCs w:val="20"/>
                <w:lang w:val="sv-SE"/>
                <w:rPrChange w:id="2513" w:author="Björn Genfors" w:date="2014-03-31T13:17:00Z">
                  <w:rPr>
                    <w:rFonts w:eastAsia="Calibri" w:cs="Times New Roman"/>
                    <w:b/>
                    <w:sz w:val="20"/>
                    <w:szCs w:val="20"/>
                    <w:lang w:val="sv-SE"/>
                  </w:rPr>
                </w:rPrChange>
              </w:rPr>
            </w:pPr>
            <w:r w:rsidRPr="000C61CC">
              <w:rPr>
                <w:b/>
                <w:szCs w:val="20"/>
              </w:rPr>
              <w:t>T</w:t>
            </w:r>
            <w:r w:rsidRPr="000C61CC">
              <w:rPr>
                <w:b/>
                <w:spacing w:val="-1"/>
                <w:szCs w:val="20"/>
              </w:rPr>
              <w:t>y</w:t>
            </w:r>
            <w:r w:rsidRPr="000C61CC">
              <w:rPr>
                <w:b/>
                <w:szCs w:val="20"/>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0C61CC" w:rsidRDefault="008A6494" w:rsidP="008A6494">
            <w:pPr>
              <w:widowControl/>
              <w:spacing w:line="226" w:lineRule="exact"/>
              <w:ind w:left="102"/>
              <w:rPr>
                <w:b/>
                <w:sz w:val="20"/>
                <w:szCs w:val="20"/>
                <w:lang w:val="sv-SE"/>
                <w:rPrChange w:id="2514" w:author="Björn Genfors" w:date="2014-03-31T13:17:00Z">
                  <w:rPr>
                    <w:rFonts w:eastAsia="Calibri" w:cs="Times New Roman"/>
                    <w:b/>
                    <w:sz w:val="20"/>
                    <w:szCs w:val="20"/>
                    <w:lang w:val="sv-SE"/>
                  </w:rPr>
                </w:rPrChange>
              </w:rPr>
            </w:pPr>
            <w:r w:rsidRPr="000C61CC">
              <w:rPr>
                <w:b/>
                <w:szCs w:val="20"/>
              </w:rPr>
              <w:t>Ko</w:t>
            </w:r>
            <w:r w:rsidRPr="000C61CC">
              <w:rPr>
                <w:b/>
                <w:spacing w:val="-2"/>
                <w:szCs w:val="20"/>
              </w:rPr>
              <w:t>m</w:t>
            </w:r>
            <w:r w:rsidRPr="000C61CC">
              <w:rPr>
                <w:b/>
                <w:spacing w:val="-3"/>
                <w:szCs w:val="20"/>
              </w:rPr>
              <w:t>m</w:t>
            </w:r>
            <w:r w:rsidRPr="000C61CC">
              <w:rPr>
                <w:b/>
                <w:szCs w:val="20"/>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0C61CC" w:rsidRDefault="008A6494" w:rsidP="003A6D72">
            <w:pPr>
              <w:widowControl/>
              <w:spacing w:line="226" w:lineRule="exact"/>
              <w:ind w:left="101"/>
              <w:jc w:val="center"/>
              <w:rPr>
                <w:b/>
                <w:sz w:val="20"/>
                <w:szCs w:val="20"/>
                <w:lang w:val="sv-SE"/>
                <w:rPrChange w:id="2515" w:author="Björn Genfors" w:date="2014-03-31T13:17:00Z">
                  <w:rPr>
                    <w:rFonts w:eastAsia="Calibri" w:cs="Times New Roman"/>
                    <w:b/>
                    <w:sz w:val="20"/>
                    <w:szCs w:val="20"/>
                    <w:lang w:val="sv-SE"/>
                  </w:rPr>
                </w:rPrChange>
              </w:rPr>
            </w:pPr>
            <w:r w:rsidRPr="000C61CC">
              <w:rPr>
                <w:b/>
                <w:szCs w:val="20"/>
              </w:rPr>
              <w:t>Ka</w:t>
            </w:r>
            <w:r w:rsidRPr="000C61CC">
              <w:rPr>
                <w:b/>
                <w:spacing w:val="-1"/>
                <w:szCs w:val="20"/>
              </w:rPr>
              <w:t>r</w:t>
            </w:r>
            <w:r w:rsidRPr="000C61CC">
              <w:rPr>
                <w:b/>
                <w:szCs w:val="20"/>
              </w:rPr>
              <w:t>di-</w:t>
            </w:r>
          </w:p>
          <w:p w14:paraId="73F908B8" w14:textId="77777777" w:rsidR="008A6494" w:rsidRPr="000C61CC" w:rsidRDefault="008A6494" w:rsidP="003A6D72">
            <w:pPr>
              <w:widowControl/>
              <w:ind w:left="102"/>
              <w:jc w:val="center"/>
              <w:rPr>
                <w:sz w:val="20"/>
                <w:szCs w:val="20"/>
                <w:lang w:val="sv-SE"/>
                <w:rPrChange w:id="2516" w:author="Björn Genfors" w:date="2014-03-31T13:17:00Z">
                  <w:rPr>
                    <w:rFonts w:eastAsia="Calibri" w:cs="Times New Roman"/>
                    <w:sz w:val="20"/>
                    <w:szCs w:val="20"/>
                    <w:lang w:val="sv-SE"/>
                  </w:rPr>
                </w:rPrChange>
              </w:rPr>
            </w:pPr>
            <w:r w:rsidRPr="000C61CC">
              <w:rPr>
                <w:b/>
                <w:szCs w:val="20"/>
              </w:rPr>
              <w:t>n</w:t>
            </w:r>
            <w:r w:rsidRPr="000C61CC">
              <w:rPr>
                <w:b/>
                <w:spacing w:val="-1"/>
                <w:szCs w:val="20"/>
              </w:rPr>
              <w:t>alitet</w:t>
            </w:r>
          </w:p>
        </w:tc>
      </w:tr>
      <w:tr w:rsidR="008A6494" w:rsidRPr="000C61CC"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0C61CC" w:rsidRDefault="008A6494" w:rsidP="008A6494">
            <w:pPr>
              <w:widowControl/>
              <w:spacing w:line="227" w:lineRule="exact"/>
              <w:ind w:left="102"/>
              <w:rPr>
                <w:rFonts w:cs="Times New Roman"/>
                <w:b/>
                <w:sz w:val="20"/>
                <w:szCs w:val="20"/>
                <w:lang w:val="sv-SE"/>
                <w:rPrChange w:id="2517" w:author="Björn Genfors" w:date="2014-03-31T13:17:00Z">
                  <w:rPr>
                    <w:rFonts w:eastAsia="Calibri" w:cs="Times New Roman"/>
                    <w:b/>
                    <w:sz w:val="20"/>
                    <w:szCs w:val="20"/>
                    <w:lang w:val="sv-SE"/>
                  </w:rPr>
                </w:rPrChange>
              </w:rPr>
            </w:pPr>
            <w:r w:rsidRPr="000C61CC">
              <w:rPr>
                <w:b/>
                <w:spacing w:val="-1"/>
                <w:szCs w:val="20"/>
              </w:rPr>
              <w:t>Beg</w:t>
            </w:r>
            <w:r w:rsidRPr="000C61CC">
              <w:rPr>
                <w:b/>
                <w:szCs w:val="20"/>
              </w:rPr>
              <w:t>ä</w:t>
            </w:r>
            <w:r w:rsidRPr="000C61CC">
              <w:rPr>
                <w:b/>
                <w:spacing w:val="-1"/>
                <w:szCs w:val="20"/>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0C61CC" w:rsidRDefault="008A6494" w:rsidP="008A6494">
            <w:pPr>
              <w:widowControl/>
              <w:rPr>
                <w:rFonts w:cs="Times New Roman"/>
                <w:sz w:val="20"/>
                <w:szCs w:val="20"/>
                <w:lang w:val="sv-SE"/>
                <w:rPrChange w:id="2518"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0C61CC" w:rsidRDefault="008A6494" w:rsidP="008A6494">
            <w:pPr>
              <w:widowControl/>
              <w:rPr>
                <w:rFonts w:cs="Times New Roman"/>
                <w:sz w:val="20"/>
                <w:szCs w:val="20"/>
                <w:lang w:val="sv-SE"/>
                <w:rPrChange w:id="2519"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0C61CC" w:rsidRDefault="008A6494" w:rsidP="003A6D72">
            <w:pPr>
              <w:widowControl/>
              <w:jc w:val="center"/>
              <w:rPr>
                <w:rFonts w:cs="Times New Roman"/>
                <w:sz w:val="20"/>
                <w:szCs w:val="20"/>
                <w:lang w:val="sv-SE"/>
                <w:rPrChange w:id="2520" w:author="Björn Genfors" w:date="2014-03-31T13:17:00Z">
                  <w:rPr>
                    <w:rFonts w:eastAsia="Calibri" w:cs="Times New Roman"/>
                    <w:sz w:val="20"/>
                    <w:szCs w:val="20"/>
                    <w:lang w:val="sv-SE"/>
                  </w:rPr>
                </w:rPrChange>
              </w:rPr>
            </w:pPr>
          </w:p>
        </w:tc>
      </w:tr>
      <w:tr w:rsidR="008A6494" w:rsidRPr="000C61CC"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0C61CC" w:rsidRDefault="008A6494" w:rsidP="008A6494">
            <w:pPr>
              <w:widowControl/>
              <w:spacing w:line="227" w:lineRule="exact"/>
              <w:ind w:left="102"/>
              <w:rPr>
                <w:rFonts w:cs="Times New Roman"/>
                <w:sz w:val="20"/>
                <w:szCs w:val="20"/>
                <w:lang w:val="sv-SE"/>
                <w:rPrChange w:id="2521" w:author="Björn Genfors" w:date="2014-03-31T13:17:00Z">
                  <w:rPr>
                    <w:rFonts w:eastAsia="Calibri" w:cs="Times New Roman"/>
                    <w:sz w:val="20"/>
                    <w:szCs w:val="20"/>
                    <w:lang w:val="sv-SE"/>
                  </w:rPr>
                </w:rPrChange>
              </w:rPr>
            </w:pPr>
            <w:r w:rsidRPr="000C61CC">
              <w:rPr>
                <w:szCs w:val="20"/>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0C61CC" w:rsidRDefault="008A6494" w:rsidP="008A6494">
            <w:pPr>
              <w:widowControl/>
              <w:spacing w:line="226" w:lineRule="exact"/>
              <w:ind w:left="102"/>
              <w:rPr>
                <w:rFonts w:cs="Times New Roman"/>
                <w:spacing w:val="-1"/>
                <w:sz w:val="20"/>
                <w:szCs w:val="20"/>
                <w:lang w:val="sv-SE"/>
                <w:rPrChange w:id="2522" w:author="Björn Genfors" w:date="2014-03-31T13:17:00Z">
                  <w:rPr>
                    <w:rFonts w:eastAsia="Calibri" w:cs="Times New Roman"/>
                    <w:spacing w:val="-1"/>
                    <w:sz w:val="20"/>
                    <w:szCs w:val="20"/>
                    <w:lang w:val="sv-SE"/>
                  </w:rPr>
                </w:rPrChange>
              </w:rPr>
            </w:pPr>
            <w:r w:rsidRPr="000C61CC">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0C61CC" w:rsidRDefault="008A6494" w:rsidP="008A6494">
            <w:pPr>
              <w:widowControl/>
              <w:spacing w:line="226" w:lineRule="exact"/>
              <w:ind w:left="102"/>
              <w:rPr>
                <w:rFonts w:cs="Times New Roman"/>
                <w:spacing w:val="-1"/>
                <w:sz w:val="20"/>
                <w:szCs w:val="20"/>
                <w:lang w:val="sv-SE"/>
                <w:rPrChange w:id="2523" w:author="Björn Genfors" w:date="2014-03-31T13:17:00Z">
                  <w:rPr>
                    <w:rFonts w:eastAsia="Calibri" w:cs="Times New Roman"/>
                    <w:spacing w:val="-1"/>
                    <w:sz w:val="20"/>
                    <w:szCs w:val="20"/>
                    <w:lang w:val="sv-SE"/>
                  </w:rPr>
                </w:rPrChange>
              </w:rPr>
            </w:pPr>
            <w:r w:rsidRPr="0023722C">
              <w:rPr>
                <w:spacing w:val="-1"/>
                <w:szCs w:val="20"/>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0C61CC" w:rsidRDefault="008A6494" w:rsidP="003A6D72">
            <w:pPr>
              <w:widowControl/>
              <w:spacing w:line="229" w:lineRule="exact"/>
              <w:ind w:left="102"/>
              <w:jc w:val="center"/>
              <w:rPr>
                <w:rFonts w:cs="Times New Roman"/>
                <w:sz w:val="20"/>
                <w:szCs w:val="20"/>
                <w:lang w:val="sv-SE"/>
                <w:rPrChange w:id="2524" w:author="Björn Genfors" w:date="2014-03-31T13:17:00Z">
                  <w:rPr>
                    <w:rFonts w:eastAsia="Calibri" w:cs="Times New Roman"/>
                    <w:sz w:val="20"/>
                    <w:szCs w:val="20"/>
                    <w:lang w:val="sv-SE"/>
                  </w:rPr>
                </w:rPrChange>
              </w:rPr>
            </w:pPr>
            <w:r w:rsidRPr="000C61CC">
              <w:rPr>
                <w:szCs w:val="20"/>
              </w:rPr>
              <w:t>0.</w:t>
            </w:r>
            <w:r w:rsidRPr="000C61CC">
              <w:rPr>
                <w:spacing w:val="-1"/>
                <w:szCs w:val="20"/>
              </w:rPr>
              <w:t>.</w:t>
            </w:r>
            <w:r w:rsidRPr="000C61CC">
              <w:rPr>
                <w:szCs w:val="20"/>
              </w:rPr>
              <w:t>*</w:t>
            </w:r>
          </w:p>
          <w:p w14:paraId="25AF8BD3" w14:textId="77777777" w:rsidR="008A6494" w:rsidRPr="000C61CC" w:rsidRDefault="008A6494" w:rsidP="003A6D72">
            <w:pPr>
              <w:widowControl/>
              <w:ind w:left="102"/>
              <w:jc w:val="center"/>
              <w:rPr>
                <w:rFonts w:cs="Times New Roman"/>
                <w:sz w:val="20"/>
                <w:szCs w:val="20"/>
                <w:lang w:val="sv-SE"/>
                <w:rPrChange w:id="2525" w:author="Björn Genfors" w:date="2014-03-31T13:17:00Z">
                  <w:rPr>
                    <w:rFonts w:eastAsia="Calibri" w:cs="Times New Roman"/>
                    <w:sz w:val="20"/>
                    <w:szCs w:val="20"/>
                    <w:lang w:val="sv-SE"/>
                  </w:rPr>
                </w:rPrChange>
              </w:rPr>
            </w:pPr>
          </w:p>
        </w:tc>
      </w:tr>
      <w:tr w:rsidR="008A6494" w:rsidRPr="000C61CC"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0C61CC" w:rsidRDefault="008A6494" w:rsidP="008A6494">
            <w:pPr>
              <w:widowControl/>
              <w:spacing w:line="226" w:lineRule="exact"/>
              <w:ind w:left="102"/>
              <w:rPr>
                <w:rFonts w:cs="Times New Roman"/>
                <w:spacing w:val="-1"/>
                <w:sz w:val="20"/>
                <w:szCs w:val="20"/>
                <w:lang w:val="sv-SE"/>
                <w:rPrChange w:id="2526" w:author="Björn Genfors" w:date="2014-03-31T13:17:00Z">
                  <w:rPr>
                    <w:rFonts w:eastAsia="Calibri" w:cs="Times New Roman"/>
                    <w:spacing w:val="-1"/>
                    <w:sz w:val="20"/>
                    <w:szCs w:val="20"/>
                    <w:lang w:val="sv-SE"/>
                  </w:rPr>
                </w:rPrChange>
              </w:rPr>
            </w:pPr>
            <w:r w:rsidRPr="000C61CC">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0C61CC" w:rsidRDefault="008A6494" w:rsidP="008A6494">
            <w:pPr>
              <w:widowControl/>
              <w:spacing w:line="226" w:lineRule="exact"/>
              <w:ind w:left="102"/>
              <w:rPr>
                <w:rFonts w:cs="Times New Roman"/>
                <w:spacing w:val="-1"/>
                <w:sz w:val="20"/>
                <w:szCs w:val="20"/>
                <w:lang w:val="sv-SE"/>
                <w:rPrChange w:id="2527" w:author="Björn Genfors" w:date="2014-03-31T13:17:00Z">
                  <w:rPr>
                    <w:rFonts w:eastAsia="Calibri" w:cs="Times New Roman"/>
                    <w:spacing w:val="-1"/>
                    <w:sz w:val="20"/>
                    <w:szCs w:val="20"/>
                    <w:lang w:val="sv-SE"/>
                  </w:rPr>
                </w:rPrChange>
              </w:rPr>
            </w:pPr>
            <w:r w:rsidRPr="000C61CC">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0C61CC" w:rsidRDefault="008A6494" w:rsidP="008A6494">
            <w:pPr>
              <w:widowControl/>
              <w:spacing w:line="226" w:lineRule="exact"/>
              <w:ind w:left="102"/>
              <w:rPr>
                <w:rFonts w:cs="Times New Roman"/>
                <w:spacing w:val="-1"/>
                <w:sz w:val="20"/>
                <w:szCs w:val="20"/>
                <w:lang w:val="sv-SE"/>
                <w:rPrChange w:id="2528" w:author="Björn Genfors" w:date="2014-03-31T13:17:00Z">
                  <w:rPr>
                    <w:rFonts w:eastAsia="Calibri" w:cs="Times New Roman"/>
                    <w:spacing w:val="-1"/>
                    <w:sz w:val="20"/>
                    <w:szCs w:val="20"/>
                    <w:lang w:val="sv-SE"/>
                  </w:rPr>
                </w:rPrChange>
              </w:rPr>
            </w:pPr>
            <w:r w:rsidRPr="0023722C">
              <w:rPr>
                <w:spacing w:val="-1"/>
                <w:szCs w:val="20"/>
              </w:rPr>
              <w:t xml:space="preserve">Id för patienten. </w:t>
            </w:r>
            <w:r w:rsidRPr="0023722C">
              <w:rPr>
                <w:spacing w:val="-1"/>
                <w:szCs w:val="20"/>
              </w:rPr>
              <w:br/>
              <w:t>value sätts till patientens identifierare. Anges med 12 tecken utan avskiljare.</w:t>
            </w:r>
            <w:r w:rsidRPr="0023722C">
              <w:rPr>
                <w:spacing w:val="-1"/>
                <w:szCs w:val="20"/>
              </w:rPr>
              <w:br/>
              <w:t xml:space="preserve">Type sätts till OID för typ av identifierare. </w:t>
            </w:r>
            <w:r w:rsidRPr="0023722C">
              <w:rPr>
                <w:spacing w:val="-1"/>
                <w:szCs w:val="20"/>
              </w:rPr>
              <w:br/>
              <w:t>För personnummer ska Skatteverkets personnummer (1.2.752.129.2.1.3.1).</w:t>
            </w:r>
            <w:r w:rsidRPr="0023722C">
              <w:rPr>
                <w:spacing w:val="-1"/>
                <w:szCs w:val="20"/>
              </w:rPr>
              <w:br/>
              <w:t>För samordningsnummer ska Skatteverkets samordningsnummer (1.2.752.129.2.1.3.3).</w:t>
            </w:r>
            <w:r w:rsidRPr="0023722C">
              <w:rPr>
                <w:spacing w:val="-1"/>
                <w:szCs w:val="20"/>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0C61CC" w:rsidRDefault="008A6494" w:rsidP="003A6D72">
            <w:pPr>
              <w:widowControl/>
              <w:spacing w:line="229" w:lineRule="exact"/>
              <w:ind w:left="102"/>
              <w:jc w:val="center"/>
              <w:rPr>
                <w:rFonts w:cs="Times New Roman"/>
                <w:sz w:val="20"/>
                <w:szCs w:val="20"/>
                <w:lang w:val="sv-SE"/>
                <w:rPrChange w:id="2529" w:author="Björn Genfors" w:date="2014-03-31T13:17:00Z">
                  <w:rPr>
                    <w:rFonts w:eastAsia="Calibri" w:cs="Times New Roman"/>
                    <w:sz w:val="20"/>
                    <w:szCs w:val="20"/>
                    <w:lang w:val="sv-SE"/>
                  </w:rPr>
                </w:rPrChange>
              </w:rPr>
            </w:pPr>
            <w:r w:rsidRPr="000C61CC">
              <w:rPr>
                <w:szCs w:val="20"/>
              </w:rPr>
              <w:t>1..1</w:t>
            </w:r>
          </w:p>
        </w:tc>
      </w:tr>
      <w:tr w:rsidR="008A6494" w:rsidRPr="000C61CC" w14:paraId="0BBAEFC9" w14:textId="77777777" w:rsidTr="00DE71B1">
        <w:tblPrEx>
          <w:tblW w:w="9640" w:type="dxa"/>
          <w:tblInd w:w="-136" w:type="dxa"/>
          <w:tblLayout w:type="fixed"/>
          <w:tblLook w:val="01E0" w:firstRow="1" w:lastRow="1" w:firstColumn="1" w:lastColumn="1" w:noHBand="0" w:noVBand="0"/>
          <w:tblPrExChange w:id="2530"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2531" w:author="Björn Genfors" w:date="2014-03-28T14:32:00Z">
            <w:trPr>
              <w:gridBefore w:val="3"/>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2532" w:author="Björn Genfors" w:date="2014-03-28T14:32:00Z">
              <w:tcPr>
                <w:tcW w:w="2836" w:type="dxa"/>
                <w:gridSpan w:val="4"/>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0C61CC" w:rsidRDefault="00265DFD" w:rsidP="008A6494">
            <w:pPr>
              <w:widowControl/>
              <w:spacing w:line="226" w:lineRule="exact"/>
              <w:ind w:left="102"/>
              <w:rPr>
                <w:rFonts w:cs="Times New Roman"/>
                <w:sz w:val="20"/>
                <w:szCs w:val="20"/>
                <w:lang w:val="sv-SE"/>
                <w:rPrChange w:id="2533" w:author="Björn Genfors" w:date="2014-03-31T13:17:00Z">
                  <w:rPr>
                    <w:rFonts w:eastAsia="Calibri" w:cs="Times New Roman"/>
                    <w:sz w:val="20"/>
                    <w:szCs w:val="20"/>
                    <w:lang w:val="sv-SE"/>
                  </w:rPr>
                </w:rPrChange>
              </w:rPr>
            </w:pPr>
            <w:r w:rsidRPr="000C61CC">
              <w:rPr>
                <w:szCs w:val="20"/>
              </w:rPr>
              <w:t>date</w:t>
            </w:r>
            <w:r w:rsidR="008A6494" w:rsidRPr="000C61CC">
              <w:rPr>
                <w:szCs w:val="20"/>
              </w:rPr>
              <w:t>Period</w:t>
            </w:r>
          </w:p>
        </w:tc>
        <w:tc>
          <w:tcPr>
            <w:tcW w:w="1559" w:type="dxa"/>
            <w:tcBorders>
              <w:top w:val="single" w:sz="5" w:space="0" w:color="000000"/>
              <w:left w:val="single" w:sz="5" w:space="0" w:color="000000"/>
              <w:bottom w:val="single" w:sz="5" w:space="0" w:color="000000"/>
              <w:right w:val="single" w:sz="5" w:space="0" w:color="000000"/>
            </w:tcBorders>
            <w:tcPrChange w:id="2534" w:author="Björn Genfors" w:date="2014-03-28T14:32:00Z">
              <w:tcPr>
                <w:tcW w:w="1559" w:type="dxa"/>
                <w:gridSpan w:val="4"/>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0C61CC" w:rsidRDefault="008A6494" w:rsidP="008A6494">
            <w:pPr>
              <w:widowControl/>
              <w:spacing w:line="226" w:lineRule="exact"/>
              <w:ind w:left="102"/>
              <w:rPr>
                <w:rFonts w:cs="Times New Roman"/>
                <w:spacing w:val="-1"/>
                <w:sz w:val="20"/>
                <w:szCs w:val="20"/>
                <w:lang w:val="sv-SE"/>
                <w:rPrChange w:id="2535" w:author="Björn Genfors" w:date="2014-03-31T13:17:00Z">
                  <w:rPr>
                    <w:rFonts w:eastAsia="Calibri" w:cs="Times New Roman"/>
                    <w:spacing w:val="-1"/>
                    <w:sz w:val="20"/>
                    <w:szCs w:val="20"/>
                    <w:lang w:val="sv-SE"/>
                  </w:rPr>
                </w:rPrChange>
              </w:rPr>
            </w:pPr>
            <w:r w:rsidRPr="000C61CC">
              <w:rPr>
                <w:spacing w:val="-1"/>
                <w:szCs w:val="20"/>
              </w:rPr>
              <w:t>DatePeriodType</w:t>
            </w:r>
          </w:p>
        </w:tc>
        <w:tc>
          <w:tcPr>
            <w:tcW w:w="3969" w:type="dxa"/>
            <w:tcBorders>
              <w:top w:val="single" w:sz="5" w:space="0" w:color="000000"/>
              <w:left w:val="single" w:sz="5" w:space="0" w:color="000000"/>
              <w:bottom w:val="single" w:sz="5" w:space="0" w:color="000000"/>
              <w:right w:val="single" w:sz="5" w:space="0" w:color="000000"/>
            </w:tcBorders>
            <w:tcPrChange w:id="2536" w:author="Björn Genfors" w:date="2014-03-28T14:32:00Z">
              <w:tcPr>
                <w:tcW w:w="3969" w:type="dxa"/>
                <w:gridSpan w:val="4"/>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0C61CC" w:rsidRDefault="008A6494">
            <w:pPr>
              <w:widowControl/>
              <w:spacing w:line="229" w:lineRule="exact"/>
              <w:ind w:left="102"/>
              <w:rPr>
                <w:rFonts w:eastAsia="Calibri" w:cs="Times New Roman"/>
                <w:sz w:val="20"/>
                <w:szCs w:val="20"/>
                <w:lang w:val="sv-SE"/>
              </w:rPr>
            </w:pPr>
            <w:commentRangeStart w:id="2537"/>
            <w:del w:id="2538" w:author="Björn Genfors" w:date="2014-03-28T14:32:00Z">
              <w:r w:rsidRPr="0023722C" w:rsidDel="00DE71B1">
                <w:rPr>
                  <w:spacing w:val="-1"/>
                  <w:szCs w:val="20"/>
                </w:rPr>
                <w:delText xml:space="preserve">Begränsning av sökningen i tid. Begränsningen sker genom att resultatet innehåller de poster som i något av de tidsfält som ingår i </w:delText>
              </w:r>
              <w:r w:rsidRPr="0023722C" w:rsidDel="00DE71B1">
                <w:rPr>
                  <w:szCs w:val="20"/>
                </w:rPr>
                <w:delText>maternityMedicalRecordHeader</w:delText>
              </w:r>
              <w:r w:rsidRPr="0023722C" w:rsidDel="00DE71B1">
                <w:rPr>
                  <w:spacing w:val="-1"/>
                  <w:szCs w:val="20"/>
                </w:rPr>
                <w:delText xml:space="preserve"> anger en tidpunkt som ligger inom det sökta tidsintervallet (start- och slutpunkt inkluderas i intervallet).</w:delText>
              </w:r>
              <w:commentRangeEnd w:id="2537"/>
              <w:r w:rsidR="00265DFD" w:rsidRPr="000C61CC" w:rsidDel="00DE71B1">
                <w:rPr>
                  <w:rStyle w:val="CommentReference"/>
                  <w:rFonts w:eastAsia="ヒラギノ角ゴ Pro W3"/>
                  <w:i/>
                  <w:color w:val="000000"/>
                  <w:sz w:val="20"/>
                  <w:szCs w:val="20"/>
                  <w:lang w:val="en-GB"/>
                </w:rPr>
                <w:commentReference w:id="2537"/>
              </w:r>
            </w:del>
            <w:ins w:id="2539" w:author="Björn Genfors" w:date="2014-03-28T14:32:00Z">
              <w:r w:rsidR="00DE71B1" w:rsidRPr="0023722C">
                <w:rPr>
                  <w:szCs w:val="20"/>
                </w:rPr>
                <w:t xml:space="preserve">Begränsning av sökningen i tid. Begränsningen sker genom att resultatet innehåller de poster vars, av i maternityMedicalHistoryHeader ingående tidsfälten, bildade tidsintervall till någon del överlappar med det tidsintervall som anges i begäran. </w:t>
              </w:r>
              <w:r w:rsidR="00DE71B1" w:rsidRPr="000C61CC">
                <w:rPr>
                  <w:szCs w:val="20"/>
                </w:rPr>
                <w:t>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2540" w:author="Björn Genfors" w:date="2014-03-28T14:32:00Z">
              <w:tcPr>
                <w:tcW w:w="1276" w:type="dxa"/>
                <w:gridSpan w:val="4"/>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0C61CC" w:rsidRDefault="008A6494" w:rsidP="003A6D72">
            <w:pPr>
              <w:widowControl/>
              <w:spacing w:line="229" w:lineRule="exact"/>
              <w:ind w:left="102"/>
              <w:jc w:val="center"/>
              <w:rPr>
                <w:rFonts w:cs="Times New Roman"/>
                <w:sz w:val="20"/>
                <w:szCs w:val="20"/>
                <w:lang w:val="sv-SE"/>
                <w:rPrChange w:id="2541" w:author="Björn Genfors" w:date="2014-03-31T13:17:00Z">
                  <w:rPr>
                    <w:rFonts w:eastAsia="Calibri" w:cs="Times New Roman"/>
                    <w:sz w:val="20"/>
                    <w:szCs w:val="20"/>
                    <w:lang w:val="sv-SE"/>
                  </w:rPr>
                </w:rPrChange>
              </w:rPr>
            </w:pPr>
            <w:r w:rsidRPr="000C61CC">
              <w:rPr>
                <w:szCs w:val="20"/>
              </w:rPr>
              <w:t>0..1</w:t>
            </w:r>
          </w:p>
        </w:tc>
      </w:tr>
      <w:tr w:rsidR="008A6494" w:rsidRPr="000C61CC"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0C61CC" w:rsidRDefault="008A6494" w:rsidP="008A6494">
            <w:pPr>
              <w:widowControl/>
              <w:spacing w:line="226" w:lineRule="exact"/>
              <w:ind w:left="102"/>
              <w:rPr>
                <w:rFonts w:cs="Times New Roman"/>
                <w:sz w:val="20"/>
                <w:szCs w:val="20"/>
                <w:lang w:val="sv-SE"/>
                <w:rPrChange w:id="2542" w:author="Björn Genfors" w:date="2014-03-31T13:17:00Z">
                  <w:rPr>
                    <w:rFonts w:eastAsia="Calibri" w:cs="Times New Roman"/>
                    <w:sz w:val="20"/>
                    <w:szCs w:val="20"/>
                    <w:lang w:val="sv-SE"/>
                  </w:rPr>
                </w:rPrChange>
              </w:rPr>
            </w:pPr>
            <w:r w:rsidRPr="000C61CC">
              <w:rPr>
                <w:szCs w:val="20"/>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0C61CC" w:rsidRDefault="008A6494" w:rsidP="008A6494">
            <w:pPr>
              <w:widowControl/>
              <w:spacing w:line="226" w:lineRule="exact"/>
              <w:ind w:left="102"/>
              <w:rPr>
                <w:rFonts w:cs="Times New Roman"/>
                <w:spacing w:val="-1"/>
                <w:sz w:val="20"/>
                <w:szCs w:val="20"/>
                <w:lang w:val="sv-SE"/>
                <w:rPrChange w:id="2543"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0C61CC" w:rsidRDefault="008A6494" w:rsidP="008A6494">
            <w:pPr>
              <w:widowControl/>
              <w:spacing w:line="226" w:lineRule="exact"/>
              <w:ind w:left="102"/>
              <w:rPr>
                <w:rFonts w:cs="Times New Roman"/>
                <w:sz w:val="20"/>
                <w:szCs w:val="20"/>
                <w:lang w:val="sv-SE"/>
                <w:rPrChange w:id="2544" w:author="Björn Genfors" w:date="2014-03-31T13:17:00Z">
                  <w:rPr>
                    <w:rFonts w:eastAsia="Calibri" w:cs="Times New Roman"/>
                    <w:sz w:val="20"/>
                    <w:szCs w:val="20"/>
                    <w:lang w:val="sv-SE"/>
                  </w:rPr>
                </w:rPrChange>
              </w:rPr>
            </w:pPr>
            <w:r w:rsidRPr="000C61CC">
              <w:rPr>
                <w:spacing w:val="-1"/>
                <w:szCs w:val="20"/>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0C61CC" w:rsidRDefault="008A6494" w:rsidP="003A6D72">
            <w:pPr>
              <w:widowControl/>
              <w:spacing w:line="229" w:lineRule="exact"/>
              <w:ind w:left="102"/>
              <w:jc w:val="center"/>
              <w:rPr>
                <w:rFonts w:cs="Times New Roman"/>
                <w:sz w:val="20"/>
                <w:szCs w:val="20"/>
                <w:lang w:val="sv-SE"/>
                <w:rPrChange w:id="2545" w:author="Björn Genfors" w:date="2014-03-31T13:17:00Z">
                  <w:rPr>
                    <w:rFonts w:eastAsia="Calibri" w:cs="Times New Roman"/>
                    <w:sz w:val="20"/>
                    <w:szCs w:val="20"/>
                    <w:lang w:val="sv-SE"/>
                  </w:rPr>
                </w:rPrChange>
              </w:rPr>
            </w:pPr>
            <w:r w:rsidRPr="000C61CC">
              <w:rPr>
                <w:szCs w:val="20"/>
              </w:rPr>
              <w:t>1..1</w:t>
            </w:r>
          </w:p>
        </w:tc>
      </w:tr>
      <w:tr w:rsidR="008A6494" w:rsidRPr="000C61CC"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0C61CC" w:rsidRDefault="008A6494" w:rsidP="008A6494">
            <w:pPr>
              <w:widowControl/>
              <w:spacing w:line="226" w:lineRule="exact"/>
              <w:ind w:left="102"/>
              <w:rPr>
                <w:rFonts w:cs="Times New Roman"/>
                <w:sz w:val="20"/>
                <w:szCs w:val="20"/>
                <w:lang w:val="sv-SE"/>
                <w:rPrChange w:id="2546" w:author="Björn Genfors" w:date="2014-03-31T13:17:00Z">
                  <w:rPr>
                    <w:rFonts w:eastAsia="Calibri" w:cs="Times New Roman"/>
                    <w:sz w:val="20"/>
                    <w:szCs w:val="20"/>
                    <w:lang w:val="sv-SE"/>
                  </w:rPr>
                </w:rPrChange>
              </w:rPr>
            </w:pPr>
            <w:r w:rsidRPr="000C61CC">
              <w:rPr>
                <w:szCs w:val="20"/>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0C61CC" w:rsidRDefault="008A6494" w:rsidP="008A6494">
            <w:pPr>
              <w:widowControl/>
              <w:spacing w:line="226" w:lineRule="exact"/>
              <w:ind w:left="102"/>
              <w:rPr>
                <w:rFonts w:cs="Times New Roman"/>
                <w:spacing w:val="-1"/>
                <w:sz w:val="20"/>
                <w:szCs w:val="20"/>
                <w:lang w:val="sv-SE"/>
                <w:rPrChange w:id="2547"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0C61CC" w:rsidRDefault="008A6494" w:rsidP="008A6494">
            <w:pPr>
              <w:widowControl/>
              <w:spacing w:line="226" w:lineRule="exact"/>
              <w:ind w:left="102"/>
              <w:rPr>
                <w:rFonts w:cs="Times New Roman"/>
                <w:sz w:val="20"/>
                <w:szCs w:val="20"/>
                <w:lang w:val="sv-SE"/>
                <w:rPrChange w:id="2548" w:author="Björn Genfors" w:date="2014-03-31T13:17:00Z">
                  <w:rPr>
                    <w:rFonts w:eastAsia="Calibri" w:cs="Times New Roman"/>
                    <w:sz w:val="20"/>
                    <w:szCs w:val="20"/>
                    <w:lang w:val="sv-SE"/>
                  </w:rPr>
                </w:rPrChange>
              </w:rPr>
            </w:pPr>
            <w:r w:rsidRPr="000C61CC">
              <w:rPr>
                <w:spacing w:val="-1"/>
                <w:szCs w:val="20"/>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0C61CC" w:rsidRDefault="008A6494" w:rsidP="003A6D72">
            <w:pPr>
              <w:widowControl/>
              <w:spacing w:line="229" w:lineRule="exact"/>
              <w:ind w:left="102"/>
              <w:jc w:val="center"/>
              <w:rPr>
                <w:rFonts w:cs="Times New Roman"/>
                <w:sz w:val="20"/>
                <w:szCs w:val="20"/>
                <w:lang w:val="sv-SE"/>
                <w:rPrChange w:id="2549" w:author="Björn Genfors" w:date="2014-03-31T13:17:00Z">
                  <w:rPr>
                    <w:rFonts w:eastAsia="Calibri" w:cs="Times New Roman"/>
                    <w:sz w:val="20"/>
                    <w:szCs w:val="20"/>
                    <w:lang w:val="sv-SE"/>
                  </w:rPr>
                </w:rPrChange>
              </w:rPr>
            </w:pPr>
            <w:r w:rsidRPr="000C61CC">
              <w:rPr>
                <w:szCs w:val="20"/>
              </w:rPr>
              <w:t>1..1</w:t>
            </w:r>
          </w:p>
        </w:tc>
      </w:tr>
      <w:tr w:rsidR="008A6494" w:rsidRPr="000C61CC"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0C61CC" w:rsidRDefault="008A6494" w:rsidP="008A6494">
            <w:pPr>
              <w:widowControl/>
              <w:spacing w:line="226" w:lineRule="exact"/>
              <w:ind w:left="102"/>
              <w:rPr>
                <w:rFonts w:cs="Times New Roman"/>
                <w:sz w:val="20"/>
                <w:szCs w:val="20"/>
                <w:lang w:val="sv-SE"/>
                <w:rPrChange w:id="2550" w:author="Björn Genfors" w:date="2014-03-31T13:17:00Z">
                  <w:rPr>
                    <w:rFonts w:eastAsia="Calibri" w:cs="Times New Roman"/>
                    <w:sz w:val="20"/>
                    <w:szCs w:val="20"/>
                    <w:lang w:val="sv-SE"/>
                  </w:rPr>
                </w:rPrChange>
              </w:rPr>
            </w:pPr>
            <w:r w:rsidRPr="000C61CC">
              <w:rPr>
                <w:szCs w:val="20"/>
              </w:rPr>
              <w:lastRenderedPageBreak/>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0C61CC" w:rsidRDefault="008A6494" w:rsidP="008A6494">
            <w:pPr>
              <w:widowControl/>
              <w:spacing w:line="226" w:lineRule="exact"/>
              <w:ind w:left="102"/>
              <w:rPr>
                <w:rFonts w:cs="Times New Roman"/>
                <w:spacing w:val="-1"/>
                <w:sz w:val="20"/>
                <w:szCs w:val="20"/>
                <w:lang w:val="sv-SE"/>
                <w:rPrChange w:id="2551" w:author="Björn Genfors" w:date="2014-03-31T13:17:00Z">
                  <w:rPr>
                    <w:rFonts w:eastAsia="Calibri" w:cs="Times New Roman"/>
                    <w:spacing w:val="-1"/>
                    <w:sz w:val="20"/>
                    <w:szCs w:val="20"/>
                    <w:lang w:val="sv-SE"/>
                  </w:rPr>
                </w:rPrChange>
              </w:rPr>
            </w:pPr>
            <w:r w:rsidRPr="000C61CC">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0C61CC" w:rsidRDefault="008A6494" w:rsidP="008A6494">
            <w:pPr>
              <w:widowControl/>
              <w:spacing w:line="226" w:lineRule="exact"/>
              <w:ind w:left="102"/>
              <w:rPr>
                <w:rFonts w:cs="Times New Roman"/>
                <w:sz w:val="20"/>
                <w:szCs w:val="20"/>
                <w:lang w:val="sv-SE"/>
                <w:rPrChange w:id="2552" w:author="Björn Genfors" w:date="2014-03-31T13:17:00Z">
                  <w:rPr>
                    <w:rFonts w:eastAsia="Calibri" w:cs="Times New Roman"/>
                    <w:sz w:val="20"/>
                    <w:szCs w:val="20"/>
                    <w:lang w:val="sv-SE"/>
                  </w:rPr>
                </w:rPrChange>
              </w:rPr>
            </w:pPr>
            <w:commentRangeStart w:id="2553"/>
            <w:r w:rsidRPr="0023722C">
              <w:rPr>
                <w:szCs w:val="20"/>
              </w:rPr>
              <w:t xml:space="preserve">Begränsar sökningen till dokument som är skapade i angivet system. </w:t>
            </w:r>
          </w:p>
          <w:p w14:paraId="0AA5246D" w14:textId="77777777" w:rsidR="008A6494" w:rsidRPr="000C61CC" w:rsidRDefault="008A6494" w:rsidP="008A6494">
            <w:pPr>
              <w:widowControl/>
              <w:spacing w:line="226" w:lineRule="exact"/>
              <w:ind w:left="102"/>
              <w:rPr>
                <w:rFonts w:cs="Times New Roman"/>
                <w:sz w:val="20"/>
                <w:szCs w:val="20"/>
                <w:lang w:val="sv-SE"/>
                <w:rPrChange w:id="2554" w:author="Björn Genfors" w:date="2014-03-31T13:17:00Z">
                  <w:rPr>
                    <w:rFonts w:eastAsia="Calibri" w:cs="Times New Roman"/>
                    <w:sz w:val="20"/>
                    <w:szCs w:val="20"/>
                    <w:lang w:val="sv-SE"/>
                  </w:rPr>
                </w:rPrChange>
              </w:rPr>
            </w:pPr>
          </w:p>
          <w:p w14:paraId="7C731713" w14:textId="77777777" w:rsidR="008A6494" w:rsidRPr="000C61CC" w:rsidRDefault="008A6494" w:rsidP="008A6494">
            <w:pPr>
              <w:widowControl/>
              <w:spacing w:line="226" w:lineRule="exact"/>
              <w:ind w:left="102"/>
              <w:rPr>
                <w:rFonts w:cs="Times New Roman"/>
                <w:sz w:val="20"/>
                <w:szCs w:val="20"/>
                <w:lang w:val="sv-SE"/>
                <w:rPrChange w:id="2555" w:author="Björn Genfors" w:date="2014-03-31T13:17:00Z">
                  <w:rPr>
                    <w:rFonts w:eastAsia="Calibri" w:cs="Times New Roman"/>
                    <w:sz w:val="20"/>
                    <w:szCs w:val="20"/>
                    <w:lang w:val="sv-SE"/>
                  </w:rPr>
                </w:rPrChange>
              </w:rPr>
            </w:pPr>
            <w:r w:rsidRPr="0023722C">
              <w:rPr>
                <w:szCs w:val="20"/>
              </w:rPr>
              <w:t>Värdet på detta fält måste överensstämma med värdet på logicalAddress i anropets tekniska kuvertering (ex. SOAP-header).</w:t>
            </w:r>
          </w:p>
          <w:p w14:paraId="66493DEB" w14:textId="77777777" w:rsidR="008A6494" w:rsidRPr="000C61CC" w:rsidRDefault="008A6494" w:rsidP="008A6494">
            <w:pPr>
              <w:widowControl/>
              <w:spacing w:line="226" w:lineRule="exact"/>
              <w:ind w:left="102"/>
              <w:rPr>
                <w:rFonts w:cs="Times New Roman"/>
                <w:spacing w:val="-1"/>
                <w:sz w:val="20"/>
                <w:szCs w:val="20"/>
                <w:lang w:val="sv-SE"/>
                <w:rPrChange w:id="2556" w:author="Björn Genfors" w:date="2014-03-31T13:17:00Z">
                  <w:rPr>
                    <w:rFonts w:eastAsia="Calibri" w:cs="Times New Roman"/>
                    <w:spacing w:val="-1"/>
                    <w:sz w:val="20"/>
                    <w:szCs w:val="20"/>
                    <w:lang w:val="sv-SE"/>
                  </w:rPr>
                </w:rPrChange>
              </w:rPr>
            </w:pPr>
          </w:p>
          <w:p w14:paraId="22D950B1" w14:textId="77777777" w:rsidR="008A6494" w:rsidRPr="000C61CC" w:rsidRDefault="008A6494" w:rsidP="008A6494">
            <w:pPr>
              <w:widowControl/>
              <w:spacing w:line="226" w:lineRule="exact"/>
              <w:ind w:left="102"/>
              <w:rPr>
                <w:rFonts w:cs="Times New Roman"/>
                <w:sz w:val="20"/>
                <w:szCs w:val="20"/>
                <w:lang w:val="sv-SE"/>
                <w:rPrChange w:id="2557" w:author="Björn Genfors" w:date="2014-03-31T13:17:00Z">
                  <w:rPr>
                    <w:rFonts w:eastAsia="Calibri" w:cs="Times New Roman"/>
                    <w:sz w:val="20"/>
                    <w:szCs w:val="20"/>
                    <w:lang w:val="sv-SE"/>
                  </w:rPr>
                </w:rPrChange>
              </w:rPr>
            </w:pPr>
            <w:r w:rsidRPr="0023722C">
              <w:rPr>
                <w:szCs w:val="20"/>
              </w:rPr>
              <w:t>Det innebär i praktiken att aggregerande tjänster inte används när detta fält anges.</w:t>
            </w:r>
          </w:p>
          <w:p w14:paraId="05F9547F" w14:textId="77777777" w:rsidR="008A6494" w:rsidRPr="000C61CC" w:rsidRDefault="008A6494" w:rsidP="008A6494">
            <w:pPr>
              <w:widowControl/>
              <w:spacing w:line="226" w:lineRule="exact"/>
              <w:ind w:left="102"/>
              <w:rPr>
                <w:rFonts w:cs="Times New Roman"/>
                <w:sz w:val="20"/>
                <w:szCs w:val="20"/>
                <w:lang w:val="sv-SE"/>
                <w:rPrChange w:id="2558" w:author="Björn Genfors" w:date="2014-03-31T13:17:00Z">
                  <w:rPr>
                    <w:rFonts w:eastAsia="Calibri" w:cs="Times New Roman"/>
                    <w:sz w:val="20"/>
                    <w:szCs w:val="20"/>
                    <w:lang w:val="sv-SE"/>
                  </w:rPr>
                </w:rPrChange>
              </w:rPr>
            </w:pPr>
          </w:p>
          <w:p w14:paraId="492B3679" w14:textId="77777777" w:rsidR="008A6494" w:rsidRPr="000C61CC" w:rsidRDefault="008A6494" w:rsidP="008A6494">
            <w:pPr>
              <w:widowControl/>
              <w:spacing w:line="229" w:lineRule="exact"/>
              <w:ind w:left="102"/>
              <w:rPr>
                <w:rFonts w:cs="Times New Roman"/>
                <w:sz w:val="20"/>
                <w:szCs w:val="20"/>
                <w:lang w:val="sv-SE"/>
                <w:rPrChange w:id="2559" w:author="Björn Genfors" w:date="2014-03-31T13:17:00Z">
                  <w:rPr>
                    <w:rFonts w:eastAsia="Calibri" w:cs="Times New Roman"/>
                    <w:sz w:val="20"/>
                    <w:szCs w:val="20"/>
                    <w:lang w:val="sv-SE"/>
                  </w:rPr>
                </w:rPrChange>
              </w:rPr>
            </w:pPr>
            <w:r w:rsidRPr="0023722C">
              <w:rPr>
                <w:szCs w:val="20"/>
              </w:rPr>
              <w:t>Fältet är tvingande om careContactId angivits.</w:t>
            </w:r>
            <w:commentRangeEnd w:id="2553"/>
            <w:r w:rsidR="00265DFD" w:rsidRPr="000C61CC">
              <w:rPr>
                <w:rStyle w:val="CommentReference"/>
                <w:rFonts w:eastAsia="ヒラギノ角ゴ Pro W3"/>
                <w:i/>
                <w:color w:val="000000"/>
                <w:sz w:val="20"/>
                <w:szCs w:val="20"/>
                <w:lang w:val="en-GB"/>
              </w:rPr>
              <w:commentReference w:id="2553"/>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0C61CC" w:rsidRDefault="008A6494" w:rsidP="003A6D72">
            <w:pPr>
              <w:widowControl/>
              <w:spacing w:line="229" w:lineRule="exact"/>
              <w:ind w:left="102"/>
              <w:jc w:val="center"/>
              <w:rPr>
                <w:rFonts w:cs="Times New Roman"/>
                <w:sz w:val="20"/>
                <w:szCs w:val="20"/>
                <w:lang w:val="sv-SE"/>
                <w:rPrChange w:id="2560" w:author="Björn Genfors" w:date="2014-03-31T13:17:00Z">
                  <w:rPr>
                    <w:rFonts w:eastAsia="Calibri" w:cs="Times New Roman"/>
                    <w:sz w:val="20"/>
                    <w:szCs w:val="20"/>
                    <w:lang w:val="sv-SE"/>
                  </w:rPr>
                </w:rPrChange>
              </w:rPr>
            </w:pPr>
            <w:r w:rsidRPr="000C61CC">
              <w:rPr>
                <w:szCs w:val="20"/>
              </w:rPr>
              <w:t>0..1</w:t>
            </w:r>
          </w:p>
          <w:p w14:paraId="3054F17C" w14:textId="77777777" w:rsidR="008A6494" w:rsidRPr="000C61CC" w:rsidRDefault="008A6494" w:rsidP="003A6D72">
            <w:pPr>
              <w:widowControl/>
              <w:spacing w:line="229" w:lineRule="exact"/>
              <w:ind w:left="102"/>
              <w:jc w:val="center"/>
              <w:rPr>
                <w:rFonts w:cs="Times New Roman"/>
                <w:sz w:val="20"/>
                <w:szCs w:val="20"/>
                <w:lang w:val="sv-SE"/>
                <w:rPrChange w:id="2561" w:author="Björn Genfors" w:date="2014-03-31T13:17:00Z">
                  <w:rPr>
                    <w:rFonts w:eastAsia="Calibri" w:cs="Times New Roman"/>
                    <w:sz w:val="20"/>
                    <w:szCs w:val="20"/>
                    <w:lang w:val="sv-SE"/>
                  </w:rPr>
                </w:rPrChange>
              </w:rPr>
            </w:pPr>
          </w:p>
          <w:p w14:paraId="45C0E8EE" w14:textId="77777777" w:rsidR="008A6494" w:rsidRPr="000C61CC" w:rsidRDefault="008A6494" w:rsidP="003A6D72">
            <w:pPr>
              <w:widowControl/>
              <w:spacing w:line="229" w:lineRule="exact"/>
              <w:ind w:left="102"/>
              <w:jc w:val="center"/>
              <w:rPr>
                <w:rFonts w:cs="Times New Roman"/>
                <w:sz w:val="20"/>
                <w:szCs w:val="20"/>
                <w:lang w:val="sv-SE"/>
                <w:rPrChange w:id="2562" w:author="Björn Genfors" w:date="2014-03-31T13:17:00Z">
                  <w:rPr>
                    <w:rFonts w:eastAsia="Calibri" w:cs="Times New Roman"/>
                    <w:sz w:val="20"/>
                    <w:szCs w:val="20"/>
                    <w:lang w:val="sv-SE"/>
                  </w:rPr>
                </w:rPrChange>
              </w:rPr>
            </w:pPr>
          </w:p>
          <w:p w14:paraId="14B4C5DC" w14:textId="77777777" w:rsidR="008A6494" w:rsidRPr="000C61CC" w:rsidRDefault="008A6494" w:rsidP="003A6D72">
            <w:pPr>
              <w:widowControl/>
              <w:spacing w:line="229" w:lineRule="exact"/>
              <w:ind w:left="102"/>
              <w:jc w:val="center"/>
              <w:rPr>
                <w:rFonts w:cs="Times New Roman"/>
                <w:sz w:val="20"/>
                <w:szCs w:val="20"/>
                <w:lang w:val="sv-SE"/>
                <w:rPrChange w:id="2563" w:author="Björn Genfors" w:date="2014-03-31T13:17:00Z">
                  <w:rPr>
                    <w:rFonts w:eastAsia="Calibri" w:cs="Times New Roman"/>
                    <w:sz w:val="20"/>
                    <w:szCs w:val="20"/>
                    <w:lang w:val="sv-SE"/>
                  </w:rPr>
                </w:rPrChange>
              </w:rPr>
            </w:pPr>
          </w:p>
        </w:tc>
      </w:tr>
      <w:tr w:rsidR="008A6494" w:rsidRPr="000C61CC"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0C61CC" w:rsidRDefault="008A6494" w:rsidP="008A6494">
            <w:pPr>
              <w:widowControl/>
              <w:spacing w:line="226" w:lineRule="exact"/>
              <w:ind w:left="102"/>
              <w:rPr>
                <w:rFonts w:cs="Times New Roman"/>
                <w:b/>
                <w:sz w:val="20"/>
                <w:szCs w:val="20"/>
                <w:lang w:val="sv-SE"/>
                <w:rPrChange w:id="2564" w:author="Björn Genfors" w:date="2014-03-31T13:17:00Z">
                  <w:rPr>
                    <w:rFonts w:eastAsia="Calibri" w:cs="Times New Roman"/>
                    <w:b/>
                    <w:sz w:val="20"/>
                    <w:szCs w:val="20"/>
                    <w:lang w:val="sv-SE"/>
                  </w:rPr>
                </w:rPrChange>
              </w:rPr>
            </w:pPr>
            <w:r w:rsidRPr="000C61CC">
              <w:rPr>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0C61CC" w:rsidRDefault="008A6494" w:rsidP="008A6494">
            <w:pPr>
              <w:widowControl/>
              <w:spacing w:line="226" w:lineRule="exact"/>
              <w:ind w:left="102"/>
              <w:rPr>
                <w:rFonts w:cs="Times New Roman"/>
                <w:sz w:val="20"/>
                <w:szCs w:val="20"/>
                <w:lang w:val="sv-SE"/>
                <w:rPrChange w:id="2565" w:author="Björn Genfors" w:date="2014-03-31T13:17:00Z">
                  <w:rPr>
                    <w:rFonts w:eastAsia="Calibri" w:cs="Times New Roman"/>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0C61CC" w:rsidRDefault="008A6494" w:rsidP="008A6494">
            <w:pPr>
              <w:widowControl/>
              <w:spacing w:line="229" w:lineRule="exact"/>
              <w:ind w:left="102"/>
              <w:rPr>
                <w:rFonts w:cs="Times New Roman"/>
                <w:sz w:val="20"/>
                <w:szCs w:val="20"/>
                <w:lang w:val="sv-SE"/>
                <w:rPrChange w:id="2566" w:author="Björn Genfors" w:date="2014-03-31T13:17:00Z">
                  <w:rPr>
                    <w:rFonts w:eastAsia="Calibri" w:cs="Times New Roman"/>
                    <w:sz w:val="20"/>
                    <w:szCs w:val="20"/>
                    <w:lang w:val="sv-SE"/>
                  </w:rPr>
                </w:rPrChange>
              </w:rPr>
            </w:pPr>
            <w:r w:rsidRPr="0023722C">
              <w:rPr>
                <w:spacing w:val="-1"/>
                <w:szCs w:val="20"/>
              </w:rPr>
              <w:t xml:space="preserve">Begränsar sökningen till den vård- och omsorgskontakt som föranlett den information som omfattas av dokumentet. </w:t>
            </w:r>
            <w:r w:rsidRPr="000C61CC">
              <w:rPr>
                <w:spacing w:val="-1"/>
                <w:szCs w:val="20"/>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0C61CC" w:rsidRDefault="008A6494" w:rsidP="003A6D72">
            <w:pPr>
              <w:widowControl/>
              <w:spacing w:line="229" w:lineRule="exact"/>
              <w:ind w:left="102"/>
              <w:jc w:val="center"/>
              <w:rPr>
                <w:rFonts w:cs="Times New Roman"/>
                <w:sz w:val="20"/>
                <w:szCs w:val="20"/>
                <w:lang w:val="sv-SE"/>
                <w:rPrChange w:id="2567" w:author="Björn Genfors" w:date="2014-03-31T13:17:00Z">
                  <w:rPr>
                    <w:rFonts w:eastAsia="Calibri" w:cs="Times New Roman"/>
                    <w:sz w:val="20"/>
                    <w:szCs w:val="20"/>
                    <w:lang w:val="sv-SE"/>
                  </w:rPr>
                </w:rPrChange>
              </w:rPr>
            </w:pPr>
            <w:r w:rsidRPr="000C61CC">
              <w:rPr>
                <w:szCs w:val="20"/>
              </w:rPr>
              <w:t>0..*</w:t>
            </w:r>
          </w:p>
        </w:tc>
      </w:tr>
      <w:tr w:rsidR="008A6494" w:rsidRPr="000C61CC"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0C61CC" w:rsidRDefault="008A6494" w:rsidP="008A6494">
            <w:pPr>
              <w:widowControl/>
              <w:spacing w:line="226" w:lineRule="exact"/>
              <w:ind w:left="102"/>
              <w:rPr>
                <w:rFonts w:cs="Times New Roman"/>
                <w:sz w:val="20"/>
                <w:szCs w:val="20"/>
                <w:lang w:val="sv-SE"/>
                <w:rPrChange w:id="2568" w:author="Björn Genfors" w:date="2014-03-31T13:17:00Z">
                  <w:rPr>
                    <w:rFonts w:eastAsia="Calibri" w:cs="Times New Roman"/>
                    <w:sz w:val="20"/>
                    <w:szCs w:val="20"/>
                    <w:lang w:val="sv-SE"/>
                  </w:rPr>
                </w:rPrChange>
              </w:rPr>
            </w:pPr>
            <w:r w:rsidRPr="000C61CC">
              <w:rPr>
                <w:b/>
                <w:szCs w:val="20"/>
              </w:rPr>
              <w:t>Sv</w:t>
            </w:r>
            <w:r w:rsidRPr="000C61CC">
              <w:rPr>
                <w:b/>
                <w:spacing w:val="-1"/>
                <w:szCs w:val="20"/>
              </w:rPr>
              <w:t>a</w:t>
            </w:r>
            <w:r w:rsidRPr="000C61CC">
              <w:rPr>
                <w:b/>
                <w:szCs w:val="20"/>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0C61CC" w:rsidRDefault="008A6494" w:rsidP="008A6494">
            <w:pPr>
              <w:widowControl/>
              <w:rPr>
                <w:rFonts w:cs="Times New Roman"/>
                <w:spacing w:val="-1"/>
                <w:sz w:val="20"/>
                <w:szCs w:val="20"/>
                <w:lang w:val="sv-SE"/>
                <w:rPrChange w:id="2569"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0C61CC" w:rsidRDefault="008A6494" w:rsidP="008A6494">
            <w:pPr>
              <w:widowControl/>
              <w:rPr>
                <w:rFonts w:cs="Times New Roman"/>
                <w:spacing w:val="-1"/>
                <w:sz w:val="20"/>
                <w:szCs w:val="20"/>
                <w:lang w:val="sv-SE"/>
                <w:rPrChange w:id="2570"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0C61CC" w:rsidRDefault="008A6494" w:rsidP="003A6D72">
            <w:pPr>
              <w:widowControl/>
              <w:jc w:val="center"/>
              <w:rPr>
                <w:rFonts w:cs="Times New Roman"/>
                <w:sz w:val="20"/>
                <w:szCs w:val="20"/>
                <w:lang w:val="sv-SE"/>
                <w:rPrChange w:id="2571" w:author="Björn Genfors" w:date="2014-03-31T13:17:00Z">
                  <w:rPr>
                    <w:rFonts w:eastAsia="Calibri" w:cs="Times New Roman"/>
                    <w:sz w:val="20"/>
                    <w:szCs w:val="20"/>
                    <w:lang w:val="sv-SE"/>
                  </w:rPr>
                </w:rPrChange>
              </w:rPr>
            </w:pPr>
          </w:p>
        </w:tc>
      </w:tr>
      <w:tr w:rsidR="008A6494" w:rsidRPr="000C61CC"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0C61CC" w:rsidRDefault="008A6494" w:rsidP="008A6494">
            <w:pPr>
              <w:widowControl/>
              <w:spacing w:line="226" w:lineRule="exact"/>
              <w:ind w:left="102"/>
              <w:rPr>
                <w:rFonts w:cs="Times New Roman"/>
                <w:sz w:val="20"/>
                <w:szCs w:val="20"/>
                <w:lang w:val="sv-SE"/>
                <w:rPrChange w:id="2572" w:author="Björn Genfors" w:date="2014-03-31T13:17:00Z">
                  <w:rPr>
                    <w:rFonts w:eastAsia="Calibri" w:cs="Times New Roman"/>
                    <w:sz w:val="20"/>
                    <w:szCs w:val="20"/>
                    <w:lang w:val="sv-SE"/>
                  </w:rPr>
                </w:rPrChange>
              </w:rPr>
            </w:pPr>
            <w:r w:rsidRPr="000C61CC">
              <w:rPr>
                <w:szCs w:val="20"/>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0C61CC" w:rsidRDefault="008A6494" w:rsidP="008A6494">
            <w:pPr>
              <w:widowControl/>
              <w:spacing w:line="226" w:lineRule="exact"/>
              <w:ind w:left="102"/>
              <w:rPr>
                <w:rFonts w:cs="Times New Roman"/>
                <w:sz w:val="20"/>
                <w:szCs w:val="20"/>
                <w:lang w:val="sv-SE"/>
                <w:rPrChange w:id="2573" w:author="Björn Genfors" w:date="2014-03-31T13:17:00Z">
                  <w:rPr>
                    <w:rFonts w:eastAsia="Calibri" w:cs="Times New Roman"/>
                    <w:sz w:val="20"/>
                    <w:szCs w:val="20"/>
                    <w:lang w:val="sv-SE"/>
                  </w:rPr>
                </w:rPrChange>
              </w:rPr>
            </w:pPr>
            <w:r w:rsidRPr="000C61CC">
              <w:rPr>
                <w:szCs w:val="20"/>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0C61CC" w:rsidRDefault="008A6494" w:rsidP="000320F0">
            <w:pPr>
              <w:widowControl/>
              <w:spacing w:line="229" w:lineRule="exact"/>
              <w:ind w:left="142"/>
              <w:rPr>
                <w:rFonts w:cs="Times New Roman"/>
                <w:spacing w:val="-1"/>
                <w:sz w:val="20"/>
                <w:szCs w:val="20"/>
                <w:lang w:val="sv-SE"/>
                <w:rPrChange w:id="2574" w:author="Björn Genfors" w:date="2014-03-31T13:17:00Z">
                  <w:rPr>
                    <w:rFonts w:eastAsia="Calibri" w:cs="Times New Roman"/>
                    <w:spacing w:val="-1"/>
                    <w:sz w:val="20"/>
                    <w:szCs w:val="20"/>
                    <w:lang w:val="sv-SE"/>
                  </w:rPr>
                </w:rPrChange>
              </w:rPr>
            </w:pPr>
            <w:r w:rsidRPr="000C61CC">
              <w:rPr>
                <w:szCs w:val="20"/>
              </w:rPr>
              <w:t>En moders mödravårdsjournal.</w:t>
            </w:r>
          </w:p>
          <w:p w14:paraId="4A5F26D0" w14:textId="77777777" w:rsidR="008A6494" w:rsidRPr="000C61CC" w:rsidRDefault="008A6494" w:rsidP="000320F0">
            <w:pPr>
              <w:widowControl/>
              <w:ind w:left="142"/>
              <w:rPr>
                <w:rFonts w:cs="Times New Roman"/>
                <w:b/>
                <w:bCs/>
                <w:sz w:val="20"/>
                <w:szCs w:val="20"/>
                <w:lang w:val="sv-SE"/>
                <w:rPrChange w:id="2575" w:author="Björn Genfors" w:date="2014-03-31T13:17:00Z">
                  <w:rPr>
                    <w:rFonts w:eastAsia="Calibri" w:cs="Times New Roman"/>
                    <w:b/>
                    <w:bCs/>
                    <w:sz w:val="20"/>
                    <w:szCs w:val="20"/>
                    <w:lang w:val="sv-SE"/>
                  </w:rPr>
                </w:rPrChange>
              </w:rPr>
            </w:pPr>
          </w:p>
          <w:p w14:paraId="3F60D2A7" w14:textId="77777777" w:rsidR="008A6494" w:rsidRPr="000C61CC" w:rsidRDefault="008A6494" w:rsidP="000320F0">
            <w:pPr>
              <w:widowControl/>
              <w:spacing w:line="229" w:lineRule="exact"/>
              <w:ind w:left="142"/>
              <w:rPr>
                <w:rFonts w:cs="Times New Roman"/>
                <w:sz w:val="20"/>
                <w:szCs w:val="20"/>
                <w:lang w:val="sv-SE"/>
                <w:rPrChange w:id="2576"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0C61CC" w:rsidRDefault="008A6494" w:rsidP="003A6D72">
            <w:pPr>
              <w:widowControl/>
              <w:spacing w:line="229" w:lineRule="exact"/>
              <w:ind w:left="102"/>
              <w:jc w:val="center"/>
              <w:rPr>
                <w:rFonts w:cs="Times New Roman"/>
                <w:sz w:val="20"/>
                <w:szCs w:val="20"/>
                <w:lang w:val="sv-SE"/>
                <w:rPrChange w:id="2577" w:author="Björn Genfors" w:date="2014-03-31T13:17:00Z">
                  <w:rPr>
                    <w:rFonts w:eastAsia="Calibri" w:cs="Times New Roman"/>
                    <w:sz w:val="20"/>
                    <w:szCs w:val="20"/>
                    <w:lang w:val="sv-SE"/>
                  </w:rPr>
                </w:rPrChange>
              </w:rPr>
            </w:pPr>
            <w:r w:rsidRPr="000C61CC">
              <w:rPr>
                <w:szCs w:val="20"/>
              </w:rPr>
              <w:t>0.</w:t>
            </w:r>
            <w:r w:rsidRPr="000C61CC">
              <w:rPr>
                <w:spacing w:val="-1"/>
                <w:szCs w:val="20"/>
              </w:rPr>
              <w:t>.</w:t>
            </w:r>
            <w:r w:rsidRPr="000C61CC">
              <w:rPr>
                <w:szCs w:val="20"/>
              </w:rPr>
              <w:t>*</w:t>
            </w:r>
          </w:p>
        </w:tc>
      </w:tr>
      <w:tr w:rsidR="008A6494" w:rsidRPr="000C61CC"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0C61CC" w:rsidRDefault="008A6494" w:rsidP="008A6494">
            <w:pPr>
              <w:widowControl/>
              <w:spacing w:line="229" w:lineRule="exact"/>
              <w:ind w:left="102"/>
              <w:rPr>
                <w:rFonts w:cs="Times New Roman"/>
                <w:sz w:val="20"/>
                <w:szCs w:val="20"/>
                <w:lang w:val="sv-SE"/>
                <w:rPrChange w:id="2578" w:author="Björn Genfors" w:date="2014-03-31T13:17:00Z">
                  <w:rPr>
                    <w:rFonts w:eastAsia="Calibri" w:cs="Times New Roman"/>
                    <w:sz w:val="20"/>
                    <w:szCs w:val="20"/>
                    <w:lang w:val="sv-SE"/>
                  </w:rPr>
                </w:rPrChange>
              </w:rPr>
            </w:pPr>
            <w:r w:rsidRPr="000C61CC">
              <w:rPr>
                <w:szCs w:val="20"/>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0C61CC" w:rsidRDefault="008A6494" w:rsidP="008A6494">
            <w:pPr>
              <w:widowControl/>
              <w:spacing w:line="229" w:lineRule="exact"/>
              <w:ind w:left="102"/>
              <w:rPr>
                <w:rFonts w:cs="Times New Roman"/>
                <w:sz w:val="20"/>
                <w:szCs w:val="20"/>
                <w:lang w:val="sv-SE"/>
                <w:rPrChange w:id="2579" w:author="Björn Genfors" w:date="2014-03-31T13:17:00Z">
                  <w:rPr>
                    <w:rFonts w:eastAsia="Calibri" w:cs="Times New Roman"/>
                    <w:sz w:val="20"/>
                    <w:szCs w:val="20"/>
                    <w:lang w:val="sv-SE"/>
                  </w:rPr>
                </w:rPrChange>
              </w:rPr>
            </w:pPr>
            <w:r w:rsidRPr="000C61CC">
              <w:rPr>
                <w:szCs w:val="20"/>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0C61CC" w:rsidRDefault="008A6494" w:rsidP="000320F0">
            <w:pPr>
              <w:widowControl/>
              <w:spacing w:line="229" w:lineRule="exact"/>
              <w:ind w:left="142"/>
              <w:rPr>
                <w:rFonts w:cs="Times New Roman"/>
                <w:sz w:val="20"/>
                <w:szCs w:val="20"/>
                <w:lang w:val="sv-SE"/>
                <w:rPrChange w:id="2580" w:author="Björn Genfors" w:date="2014-03-31T13:17:00Z">
                  <w:rPr>
                    <w:rFonts w:eastAsia="Calibri" w:cs="Times New Roman"/>
                    <w:sz w:val="20"/>
                    <w:szCs w:val="20"/>
                    <w:lang w:val="sv-SE"/>
                  </w:rPr>
                </w:rPrChange>
              </w:rPr>
            </w:pPr>
            <w:r w:rsidRPr="000C61CC">
              <w:rPr>
                <w:szCs w:val="20"/>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0C61CC" w:rsidRDefault="008A6494" w:rsidP="003A6D72">
            <w:pPr>
              <w:widowControl/>
              <w:spacing w:line="229" w:lineRule="exact"/>
              <w:ind w:left="102"/>
              <w:jc w:val="center"/>
              <w:rPr>
                <w:rFonts w:cs="Times New Roman"/>
                <w:sz w:val="20"/>
                <w:szCs w:val="20"/>
                <w:lang w:val="sv-SE"/>
                <w:rPrChange w:id="2581" w:author="Björn Genfors" w:date="2014-03-31T13:17:00Z">
                  <w:rPr>
                    <w:rFonts w:eastAsia="Calibri" w:cs="Times New Roman"/>
                    <w:sz w:val="20"/>
                    <w:szCs w:val="20"/>
                    <w:lang w:val="sv-SE"/>
                  </w:rPr>
                </w:rPrChange>
              </w:rPr>
            </w:pPr>
            <w:r w:rsidRPr="000C61CC">
              <w:rPr>
                <w:szCs w:val="20"/>
              </w:rPr>
              <w:t>1..1</w:t>
            </w:r>
          </w:p>
        </w:tc>
      </w:tr>
      <w:tr w:rsidR="008A6494" w:rsidRPr="000C61CC"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0C61CC" w:rsidRDefault="008A6494" w:rsidP="008A6494">
            <w:pPr>
              <w:widowControl/>
              <w:spacing w:line="229" w:lineRule="exact"/>
              <w:ind w:left="102"/>
              <w:rPr>
                <w:rFonts w:cs="Times New Roman"/>
                <w:b/>
                <w:sz w:val="20"/>
                <w:szCs w:val="20"/>
                <w:lang w:val="sv-SE"/>
                <w:rPrChange w:id="2582" w:author="Björn Genfors" w:date="2014-03-31T13:17:00Z">
                  <w:rPr>
                    <w:rFonts w:eastAsia="Calibri" w:cs="Times New Roman"/>
                    <w:b/>
                    <w:sz w:val="20"/>
                    <w:szCs w:val="20"/>
                    <w:lang w:val="sv-SE"/>
                  </w:rPr>
                </w:rPrChange>
              </w:rPr>
            </w:pPr>
            <w:r w:rsidRPr="000C61CC">
              <w:rPr>
                <w:szCs w:val="20"/>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0C61CC" w:rsidRDefault="008A6494" w:rsidP="008A6494">
            <w:pPr>
              <w:widowControl/>
              <w:spacing w:line="229" w:lineRule="exact"/>
              <w:ind w:left="102"/>
              <w:rPr>
                <w:rFonts w:cs="Times New Roman"/>
                <w:sz w:val="20"/>
                <w:szCs w:val="20"/>
                <w:lang w:val="sv-SE"/>
                <w:rPrChange w:id="2583"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0C61CC" w:rsidRDefault="008A6494" w:rsidP="000320F0">
            <w:pPr>
              <w:pStyle w:val="TableParagraph"/>
              <w:ind w:left="142"/>
              <w:rPr>
                <w:rFonts w:ascii="Georgia" w:hAnsi="Georgia" w:cs="Times New Roman"/>
                <w:sz w:val="20"/>
                <w:szCs w:val="20"/>
                <w:lang w:val="sv-SE"/>
              </w:rPr>
            </w:pPr>
            <w:r w:rsidRPr="0023722C">
              <w:rPr>
                <w:rFonts w:ascii="Georgia" w:hAnsi="Georgia" w:cs="Times New Roman"/>
                <w:sz w:val="20"/>
                <w:szCs w:val="20"/>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0C61CC" w:rsidRDefault="008A6494" w:rsidP="003A6D72">
            <w:pPr>
              <w:widowControl/>
              <w:spacing w:line="229" w:lineRule="exact"/>
              <w:ind w:left="102"/>
              <w:jc w:val="center"/>
              <w:rPr>
                <w:rFonts w:cs="Times New Roman"/>
                <w:sz w:val="20"/>
                <w:szCs w:val="20"/>
                <w:lang w:val="sv-SE"/>
                <w:rPrChange w:id="2584" w:author="Björn Genfors" w:date="2014-03-31T13:17:00Z">
                  <w:rPr>
                    <w:rFonts w:eastAsia="Calibri" w:cs="Times New Roman"/>
                    <w:sz w:val="20"/>
                    <w:szCs w:val="20"/>
                    <w:lang w:val="sv-SE"/>
                  </w:rPr>
                </w:rPrChange>
              </w:rPr>
            </w:pPr>
            <w:r w:rsidRPr="000C61CC">
              <w:rPr>
                <w:szCs w:val="20"/>
              </w:rPr>
              <w:t>1..1</w:t>
            </w:r>
          </w:p>
        </w:tc>
      </w:tr>
      <w:tr w:rsidR="008A6494" w:rsidRPr="000C61CC"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0C61CC" w:rsidRDefault="008A6494" w:rsidP="008A6494">
            <w:pPr>
              <w:widowControl/>
              <w:spacing w:line="229" w:lineRule="exact"/>
              <w:ind w:left="102"/>
              <w:rPr>
                <w:rFonts w:cs="Times New Roman"/>
                <w:sz w:val="20"/>
                <w:szCs w:val="20"/>
                <w:lang w:val="sv-SE"/>
                <w:rPrChange w:id="2585" w:author="Björn Genfors" w:date="2014-03-31T13:17:00Z">
                  <w:rPr>
                    <w:rFonts w:eastAsia="Calibri" w:cs="Times New Roman"/>
                    <w:sz w:val="20"/>
                    <w:szCs w:val="20"/>
                    <w:lang w:val="sv-SE"/>
                  </w:rPr>
                </w:rPrChange>
              </w:rPr>
            </w:pPr>
            <w:r w:rsidRPr="000C61CC">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0C61CC" w:rsidRDefault="008A6494" w:rsidP="008A6494">
            <w:pPr>
              <w:widowControl/>
              <w:spacing w:line="229" w:lineRule="exact"/>
              <w:ind w:left="102"/>
              <w:rPr>
                <w:rFonts w:cs="Times New Roman"/>
                <w:sz w:val="20"/>
                <w:szCs w:val="20"/>
                <w:lang w:val="sv-SE"/>
                <w:rPrChange w:id="2586" w:author="Björn Genfors" w:date="2014-03-31T13:17:00Z">
                  <w:rPr>
                    <w:rFonts w:eastAsia="Calibri" w:cs="Times New Roman"/>
                    <w:sz w:val="20"/>
                    <w:szCs w:val="20"/>
                    <w:lang w:val="sv-SE"/>
                  </w:rPr>
                </w:rPrChange>
              </w:rPr>
            </w:pPr>
            <w:r w:rsidRPr="000C61CC">
              <w:rPr>
                <w:szCs w:val="20"/>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0C61CC" w:rsidRDefault="008A6494" w:rsidP="008A6494">
            <w:pPr>
              <w:widowControl/>
              <w:spacing w:line="229" w:lineRule="exact"/>
              <w:ind w:left="102"/>
              <w:rPr>
                <w:rFonts w:cs="Times New Roman"/>
                <w:sz w:val="20"/>
                <w:szCs w:val="20"/>
                <w:lang w:val="sv-SE"/>
                <w:rPrChange w:id="2587" w:author="Björn Genfors" w:date="2014-03-31T13:17:00Z">
                  <w:rPr>
                    <w:rFonts w:eastAsia="Calibri" w:cs="Times New Roman"/>
                    <w:sz w:val="20"/>
                    <w:szCs w:val="20"/>
                    <w:lang w:val="sv-SE"/>
                  </w:rPr>
                </w:rPrChange>
              </w:rPr>
            </w:pPr>
            <w:r w:rsidRPr="0023722C">
              <w:rPr>
                <w:szCs w:val="20"/>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0C61CC" w:rsidRDefault="008A6494" w:rsidP="003A6D72">
            <w:pPr>
              <w:widowControl/>
              <w:spacing w:line="229" w:lineRule="exact"/>
              <w:ind w:left="102"/>
              <w:jc w:val="center"/>
              <w:rPr>
                <w:rFonts w:cs="Times New Roman"/>
                <w:sz w:val="20"/>
                <w:szCs w:val="20"/>
                <w:lang w:val="sv-SE"/>
                <w:rPrChange w:id="2588" w:author="Björn Genfors" w:date="2014-03-31T13:17:00Z">
                  <w:rPr>
                    <w:rFonts w:eastAsia="Calibri" w:cs="Times New Roman"/>
                    <w:sz w:val="20"/>
                    <w:szCs w:val="20"/>
                    <w:lang w:val="sv-SE"/>
                  </w:rPr>
                </w:rPrChange>
              </w:rPr>
            </w:pPr>
            <w:r w:rsidRPr="000C61CC">
              <w:rPr>
                <w:szCs w:val="20"/>
              </w:rPr>
              <w:t>1..1</w:t>
            </w:r>
          </w:p>
        </w:tc>
      </w:tr>
      <w:tr w:rsidR="008A6494" w:rsidRPr="000C61CC"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0C61CC" w:rsidRDefault="008A6494" w:rsidP="008A6494">
            <w:pPr>
              <w:widowControl/>
              <w:spacing w:line="229" w:lineRule="exact"/>
              <w:ind w:left="102"/>
              <w:rPr>
                <w:rFonts w:cs="Times New Roman"/>
                <w:sz w:val="20"/>
                <w:szCs w:val="20"/>
                <w:lang w:val="sv-SE"/>
                <w:rPrChange w:id="2589" w:author="Björn Genfors" w:date="2014-03-31T13:17:00Z">
                  <w:rPr>
                    <w:rFonts w:eastAsia="Calibri" w:cs="Times New Roman"/>
                    <w:sz w:val="20"/>
                    <w:szCs w:val="20"/>
                    <w:lang w:val="sv-SE"/>
                  </w:rPr>
                </w:rPrChange>
              </w:rPr>
            </w:pPr>
            <w:r w:rsidRPr="000C61CC">
              <w:rPr>
                <w:szCs w:val="20"/>
              </w:rPr>
              <w:t>../../documentTitle</w:t>
            </w:r>
          </w:p>
          <w:p w14:paraId="66159AA9" w14:textId="77777777" w:rsidR="008A6494" w:rsidRPr="000C61CC" w:rsidRDefault="008A6494" w:rsidP="008A6494">
            <w:pPr>
              <w:widowControl/>
              <w:spacing w:line="229" w:lineRule="exact"/>
              <w:ind w:left="102"/>
              <w:rPr>
                <w:rFonts w:cs="Times New Roman"/>
                <w:sz w:val="20"/>
                <w:szCs w:val="20"/>
                <w:lang w:val="sv-SE"/>
                <w:rPrChange w:id="2590"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0C61CC" w:rsidRDefault="008A6494" w:rsidP="008A6494">
            <w:pPr>
              <w:widowControl/>
              <w:spacing w:line="229" w:lineRule="exact"/>
              <w:ind w:left="102"/>
              <w:rPr>
                <w:rFonts w:cs="Times New Roman"/>
                <w:sz w:val="20"/>
                <w:szCs w:val="20"/>
                <w:lang w:val="sv-SE"/>
                <w:rPrChange w:id="2591"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0C61CC" w:rsidDel="00B72356" w:rsidRDefault="008A6494" w:rsidP="008A6494">
            <w:pPr>
              <w:widowControl/>
              <w:spacing w:line="229" w:lineRule="exact"/>
              <w:ind w:left="102"/>
              <w:rPr>
                <w:del w:id="2592" w:author="Björn Genfors" w:date="2014-03-31T13:18:00Z"/>
                <w:rFonts w:cs="Times New Roman"/>
                <w:sz w:val="20"/>
                <w:szCs w:val="20"/>
                <w:lang w:val="sv-SE"/>
                <w:rPrChange w:id="2593" w:author="Björn Genfors" w:date="2014-03-31T13:17:00Z">
                  <w:rPr>
                    <w:del w:id="2594" w:author="Björn Genfors" w:date="2014-03-31T13:18:00Z"/>
                    <w:rFonts w:eastAsia="Calibri" w:cs="Times New Roman"/>
                    <w:sz w:val="20"/>
                    <w:szCs w:val="20"/>
                    <w:lang w:val="sv-SE"/>
                  </w:rPr>
                </w:rPrChange>
              </w:rPr>
            </w:pPr>
            <w:r w:rsidRPr="0023722C">
              <w:rPr>
                <w:szCs w:val="20"/>
              </w:rPr>
              <w:t>Titel som beskriver den information som sänds i dokumentet.</w:t>
            </w:r>
          </w:p>
          <w:p w14:paraId="6F0DFAE4" w14:textId="77777777" w:rsidR="008A6494" w:rsidRPr="000C61CC" w:rsidRDefault="008A6494" w:rsidP="00B72356">
            <w:pPr>
              <w:widowControl/>
              <w:spacing w:line="229" w:lineRule="exact"/>
              <w:ind w:left="102"/>
              <w:rPr>
                <w:rFonts w:cs="Times New Roman"/>
                <w:sz w:val="20"/>
                <w:szCs w:val="20"/>
                <w:lang w:val="sv-SE"/>
                <w:rPrChange w:id="2595"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0C61CC" w:rsidRDefault="008A6494" w:rsidP="003A6D72">
            <w:pPr>
              <w:widowControl/>
              <w:spacing w:line="229" w:lineRule="exact"/>
              <w:ind w:left="102"/>
              <w:jc w:val="center"/>
              <w:rPr>
                <w:rFonts w:cs="Times New Roman"/>
                <w:sz w:val="20"/>
                <w:szCs w:val="20"/>
                <w:lang w:val="sv-SE"/>
                <w:rPrChange w:id="2596" w:author="Björn Genfors" w:date="2014-03-31T13:17:00Z">
                  <w:rPr>
                    <w:rFonts w:eastAsia="Calibri" w:cs="Times New Roman"/>
                    <w:sz w:val="20"/>
                    <w:szCs w:val="20"/>
                    <w:lang w:val="sv-SE"/>
                  </w:rPr>
                </w:rPrChange>
              </w:rPr>
            </w:pPr>
            <w:r w:rsidRPr="000C61CC">
              <w:rPr>
                <w:szCs w:val="20"/>
              </w:rPr>
              <w:t>0..1</w:t>
            </w:r>
          </w:p>
        </w:tc>
      </w:tr>
      <w:tr w:rsidR="008A6494" w:rsidRPr="000C61CC"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0C61CC" w:rsidDel="00B72356" w:rsidRDefault="008A6494" w:rsidP="008A6494">
            <w:pPr>
              <w:widowControl/>
              <w:spacing w:line="229" w:lineRule="exact"/>
              <w:ind w:left="102"/>
              <w:rPr>
                <w:del w:id="2597" w:author="Björn Genfors" w:date="2014-03-31T13:17:00Z"/>
                <w:rFonts w:cs="Times New Roman"/>
                <w:sz w:val="20"/>
                <w:szCs w:val="20"/>
                <w:lang w:val="sv-SE"/>
                <w:rPrChange w:id="2598" w:author="Björn Genfors" w:date="2014-03-31T13:17:00Z">
                  <w:rPr>
                    <w:del w:id="2599" w:author="Björn Genfors" w:date="2014-03-31T13:17:00Z"/>
                    <w:rFonts w:eastAsia="Calibri" w:cs="Times New Roman"/>
                    <w:sz w:val="20"/>
                    <w:szCs w:val="20"/>
                    <w:lang w:val="sv-SE"/>
                  </w:rPr>
                </w:rPrChange>
              </w:rPr>
            </w:pPr>
            <w:r w:rsidRPr="000C61CC">
              <w:rPr>
                <w:szCs w:val="20"/>
              </w:rPr>
              <w:t>../../documentTime</w:t>
            </w:r>
          </w:p>
          <w:p w14:paraId="22523452" w14:textId="77777777" w:rsidR="008A6494" w:rsidRPr="000C61CC" w:rsidRDefault="008A6494" w:rsidP="00B72356">
            <w:pPr>
              <w:widowControl/>
              <w:spacing w:line="229" w:lineRule="exact"/>
              <w:ind w:left="102"/>
              <w:rPr>
                <w:rFonts w:cs="Times New Roman"/>
                <w:sz w:val="20"/>
                <w:szCs w:val="20"/>
                <w:lang w:val="sv-SE"/>
                <w:rPrChange w:id="2600"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0C61CC" w:rsidDel="00B72356" w:rsidRDefault="008A6494" w:rsidP="008A6494">
            <w:pPr>
              <w:widowControl/>
              <w:spacing w:line="229" w:lineRule="exact"/>
              <w:ind w:left="102"/>
              <w:rPr>
                <w:del w:id="2601" w:author="Björn Genfors" w:date="2014-03-31T13:17:00Z"/>
                <w:rFonts w:cs="Times New Roman"/>
                <w:sz w:val="20"/>
                <w:szCs w:val="20"/>
                <w:lang w:val="sv-SE"/>
                <w:rPrChange w:id="2602" w:author="Björn Genfors" w:date="2014-03-31T13:17:00Z">
                  <w:rPr>
                    <w:del w:id="2603" w:author="Björn Genfors" w:date="2014-03-31T13:17:00Z"/>
                    <w:rFonts w:eastAsia="Calibri" w:cs="Times New Roman"/>
                    <w:sz w:val="20"/>
                    <w:szCs w:val="20"/>
                    <w:lang w:val="sv-SE"/>
                  </w:rPr>
                </w:rPrChange>
              </w:rPr>
            </w:pPr>
            <w:r w:rsidRPr="000C61CC">
              <w:rPr>
                <w:szCs w:val="20"/>
              </w:rPr>
              <w:t>TimeStampType</w:t>
            </w:r>
          </w:p>
          <w:p w14:paraId="1A9E9D3C" w14:textId="77777777" w:rsidR="008A6494" w:rsidRPr="000C61CC" w:rsidRDefault="008A6494" w:rsidP="00B72356">
            <w:pPr>
              <w:widowControl/>
              <w:spacing w:line="229" w:lineRule="exact"/>
              <w:ind w:left="102"/>
              <w:rPr>
                <w:rFonts w:cs="Times New Roman"/>
                <w:sz w:val="20"/>
                <w:szCs w:val="20"/>
                <w:lang w:val="sv-SE"/>
                <w:rPrChange w:id="2604"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0C61CC" w:rsidRDefault="008A6494" w:rsidP="008A6494">
            <w:pPr>
              <w:widowControl/>
              <w:spacing w:line="229" w:lineRule="exact"/>
              <w:ind w:left="102"/>
              <w:rPr>
                <w:rFonts w:cs="Times New Roman"/>
                <w:sz w:val="20"/>
                <w:szCs w:val="20"/>
                <w:lang w:val="sv-SE"/>
                <w:rPrChange w:id="2605" w:author="Björn Genfors" w:date="2014-03-31T13:17:00Z">
                  <w:rPr>
                    <w:rFonts w:eastAsia="Calibri" w:cs="Times New Roman"/>
                    <w:sz w:val="20"/>
                    <w:szCs w:val="20"/>
                    <w:lang w:val="sv-SE"/>
                  </w:rPr>
                </w:rPrChange>
              </w:rPr>
            </w:pPr>
            <w:r w:rsidRPr="000C61CC">
              <w:rPr>
                <w:szCs w:val="20"/>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0C61CC" w:rsidRDefault="008A6494" w:rsidP="003A6D72">
            <w:pPr>
              <w:widowControl/>
              <w:spacing w:line="229" w:lineRule="exact"/>
              <w:ind w:left="102"/>
              <w:jc w:val="center"/>
              <w:rPr>
                <w:rFonts w:cs="Times New Roman"/>
                <w:sz w:val="20"/>
                <w:szCs w:val="20"/>
                <w:lang w:val="sv-SE"/>
                <w:rPrChange w:id="2606" w:author="Björn Genfors" w:date="2014-03-31T13:17:00Z">
                  <w:rPr>
                    <w:rFonts w:eastAsia="Calibri" w:cs="Times New Roman"/>
                    <w:sz w:val="20"/>
                    <w:szCs w:val="20"/>
                    <w:lang w:val="sv-SE"/>
                  </w:rPr>
                </w:rPrChange>
              </w:rPr>
            </w:pPr>
            <w:r w:rsidRPr="000C61CC">
              <w:rPr>
                <w:szCs w:val="20"/>
              </w:rPr>
              <w:t>1..1</w:t>
            </w:r>
          </w:p>
        </w:tc>
      </w:tr>
      <w:tr w:rsidR="008A6494" w:rsidRPr="000C61CC"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0C61CC" w:rsidRDefault="008A6494" w:rsidP="008A6494">
            <w:pPr>
              <w:widowControl/>
              <w:spacing w:line="229" w:lineRule="exact"/>
              <w:ind w:left="102"/>
              <w:rPr>
                <w:rFonts w:cs="Times New Roman"/>
                <w:sz w:val="20"/>
                <w:szCs w:val="20"/>
                <w:lang w:val="sv-SE"/>
                <w:rPrChange w:id="2607" w:author="Björn Genfors" w:date="2014-03-31T13:17:00Z">
                  <w:rPr>
                    <w:rFonts w:eastAsia="Calibri" w:cs="Times New Roman"/>
                    <w:sz w:val="20"/>
                    <w:szCs w:val="20"/>
                    <w:lang w:val="sv-SE"/>
                  </w:rPr>
                </w:rPrChange>
              </w:rPr>
            </w:pPr>
            <w:r w:rsidRPr="000C61CC">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0C61CC" w:rsidRDefault="008A6494" w:rsidP="008A6494">
            <w:pPr>
              <w:widowControl/>
              <w:spacing w:line="226" w:lineRule="exact"/>
              <w:ind w:left="102"/>
              <w:rPr>
                <w:rFonts w:cs="Times New Roman"/>
                <w:spacing w:val="-1"/>
                <w:sz w:val="20"/>
                <w:szCs w:val="20"/>
                <w:lang w:val="sv-SE"/>
                <w:rPrChange w:id="2608" w:author="Björn Genfors" w:date="2014-03-31T13:17:00Z">
                  <w:rPr>
                    <w:rFonts w:eastAsia="Calibri" w:cs="Times New Roman"/>
                    <w:spacing w:val="-1"/>
                    <w:sz w:val="20"/>
                    <w:szCs w:val="20"/>
                    <w:lang w:val="sv-SE"/>
                  </w:rPr>
                </w:rPrChange>
              </w:rPr>
            </w:pPr>
            <w:r w:rsidRPr="000C61CC">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0C61CC" w:rsidRDefault="008A6494" w:rsidP="000320F0">
            <w:pPr>
              <w:pStyle w:val="TableParagraph"/>
              <w:ind w:left="142"/>
              <w:rPr>
                <w:rFonts w:ascii="Georgia" w:hAnsi="Georgia" w:cs="Times New Roman"/>
                <w:sz w:val="20"/>
                <w:szCs w:val="20"/>
                <w:lang w:val="sv-SE"/>
              </w:rPr>
            </w:pPr>
            <w:r w:rsidRPr="0023722C">
              <w:rPr>
                <w:rFonts w:ascii="Georgia" w:hAnsi="Georgia" w:cs="Times New Roman"/>
                <w:sz w:val="20"/>
                <w:szCs w:val="20"/>
              </w:rPr>
              <w:t xml:space="preserve">Id för </w:t>
            </w:r>
            <w:r w:rsidRPr="0023722C">
              <w:rPr>
                <w:rFonts w:ascii="Georgia" w:hAnsi="Georgia" w:cs="Times New Roman"/>
                <w:b/>
                <w:sz w:val="20"/>
                <w:szCs w:val="20"/>
              </w:rPr>
              <w:t>modern</w:t>
            </w:r>
            <w:r w:rsidRPr="0023722C">
              <w:rPr>
                <w:rFonts w:ascii="Georgia" w:hAnsi="Georgia" w:cs="Times New Roman"/>
                <w:sz w:val="20"/>
                <w:szCs w:val="20"/>
              </w:rPr>
              <w:t>.</w:t>
            </w:r>
            <w:r w:rsidRPr="0023722C">
              <w:rPr>
                <w:rFonts w:ascii="Georgia" w:hAnsi="Georgia" w:cs="Times New Roman"/>
                <w:sz w:val="20"/>
                <w:szCs w:val="20"/>
              </w:rPr>
              <w:br/>
              <w:t>id sätts till patientens identifierare, anges med 12 siffror utan avskiljare.</w:t>
            </w:r>
            <w:r w:rsidRPr="0023722C">
              <w:rPr>
                <w:rFonts w:ascii="Georgia" w:hAnsi="Georgia" w:cs="Times New Roman"/>
                <w:sz w:val="20"/>
                <w:szCs w:val="20"/>
              </w:rPr>
              <w:br/>
              <w:t xml:space="preserve">Type sätts till OID för typ av identifierare. </w:t>
            </w:r>
            <w:r w:rsidRPr="0023722C">
              <w:rPr>
                <w:rFonts w:ascii="Georgia" w:hAnsi="Georgia" w:cs="Times New Roman"/>
                <w:sz w:val="20"/>
                <w:szCs w:val="20"/>
              </w:rPr>
              <w:br/>
              <w:t>För personnummer ska Skatteverkets personnummer (1.2.752.129.2.1.3.1).</w:t>
            </w:r>
            <w:r w:rsidRPr="0023722C">
              <w:rPr>
                <w:rFonts w:ascii="Georgia" w:hAnsi="Georgia" w:cs="Times New Roman"/>
                <w:sz w:val="20"/>
                <w:szCs w:val="20"/>
              </w:rPr>
              <w:br/>
              <w:t>För samordningsnummer ska Skatteverkets samordningsnummer (1.2.752.129.2.1.3.3).</w:t>
            </w:r>
            <w:r w:rsidRPr="0023722C">
              <w:rPr>
                <w:rFonts w:ascii="Georgia" w:hAnsi="Georgia" w:cs="Times New Roman"/>
                <w:sz w:val="20"/>
                <w:szCs w:val="20"/>
              </w:rPr>
              <w:br/>
              <w:t>För reservnummer används lokalt definierade reservnummet, exempelvis SLL reservnummer (1.2.752.97.3.1.3)</w:t>
            </w:r>
          </w:p>
          <w:p w14:paraId="43E7CAD1" w14:textId="77777777" w:rsidR="008A6494" w:rsidRPr="000C61CC" w:rsidRDefault="008A6494" w:rsidP="008A6494">
            <w:pPr>
              <w:widowControl/>
              <w:spacing w:line="229" w:lineRule="exact"/>
              <w:ind w:left="102"/>
              <w:rPr>
                <w:rFonts w:cs="Times New Roman"/>
                <w:sz w:val="20"/>
                <w:szCs w:val="20"/>
                <w:lang w:val="sv-SE"/>
                <w:rPrChange w:id="2609"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0C61CC" w:rsidRDefault="008A6494" w:rsidP="003A6D72">
            <w:pPr>
              <w:widowControl/>
              <w:spacing w:line="229" w:lineRule="exact"/>
              <w:ind w:left="102"/>
              <w:jc w:val="center"/>
              <w:rPr>
                <w:rFonts w:cs="Times New Roman"/>
                <w:sz w:val="20"/>
                <w:szCs w:val="20"/>
                <w:lang w:val="sv-SE"/>
                <w:rPrChange w:id="2610" w:author="Björn Genfors" w:date="2014-03-31T13:17:00Z">
                  <w:rPr>
                    <w:rFonts w:eastAsia="Calibri" w:cs="Times New Roman"/>
                    <w:sz w:val="20"/>
                    <w:szCs w:val="20"/>
                    <w:lang w:val="sv-SE"/>
                  </w:rPr>
                </w:rPrChange>
              </w:rPr>
            </w:pPr>
            <w:r w:rsidRPr="000C61CC">
              <w:rPr>
                <w:szCs w:val="20"/>
              </w:rPr>
              <w:t>1..1</w:t>
            </w:r>
          </w:p>
        </w:tc>
      </w:tr>
      <w:tr w:rsidR="008A6494" w:rsidRPr="000C61CC"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0C61CC" w:rsidRDefault="008A6494" w:rsidP="008A6494">
            <w:pPr>
              <w:widowControl/>
              <w:spacing w:line="229" w:lineRule="exact"/>
              <w:ind w:left="102"/>
              <w:rPr>
                <w:rFonts w:cs="Times New Roman"/>
                <w:sz w:val="20"/>
                <w:szCs w:val="20"/>
                <w:lang w:val="sv-SE"/>
                <w:rPrChange w:id="2611" w:author="Björn Genfors" w:date="2014-03-31T13:17:00Z">
                  <w:rPr>
                    <w:rFonts w:eastAsia="Calibri" w:cs="Times New Roman"/>
                    <w:sz w:val="20"/>
                    <w:szCs w:val="20"/>
                    <w:lang w:val="sv-SE"/>
                  </w:rPr>
                </w:rPrChange>
              </w:rPr>
            </w:pPr>
            <w:r w:rsidRPr="000C61CC">
              <w:rPr>
                <w:szCs w:val="20"/>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0C61CC" w:rsidRDefault="008A6494" w:rsidP="008A6494">
            <w:pPr>
              <w:widowControl/>
              <w:spacing w:line="229" w:lineRule="exact"/>
              <w:ind w:left="102"/>
              <w:rPr>
                <w:rFonts w:cs="Times New Roman"/>
                <w:sz w:val="20"/>
                <w:szCs w:val="20"/>
                <w:lang w:val="sv-SE"/>
                <w:rPrChange w:id="2612"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0C61CC" w:rsidRDefault="008A6494" w:rsidP="008A6494">
            <w:pPr>
              <w:widowControl/>
              <w:spacing w:line="226" w:lineRule="exact"/>
              <w:ind w:left="102"/>
              <w:rPr>
                <w:rFonts w:cs="Times New Roman"/>
                <w:spacing w:val="-1"/>
                <w:sz w:val="20"/>
                <w:szCs w:val="20"/>
                <w:lang w:val="sv-SE"/>
                <w:rPrChange w:id="2613" w:author="Björn Genfors" w:date="2014-03-31T13:17:00Z">
                  <w:rPr>
                    <w:rFonts w:eastAsia="Calibri" w:cs="Times New Roman"/>
                    <w:spacing w:val="-1"/>
                    <w:sz w:val="20"/>
                    <w:szCs w:val="20"/>
                    <w:lang w:val="sv-SE"/>
                  </w:rPr>
                </w:rPrChange>
              </w:rPr>
            </w:pPr>
            <w:r w:rsidRPr="0023722C">
              <w:rPr>
                <w:szCs w:val="20"/>
              </w:rPr>
              <w:t xml:space="preserve">Sätts till </w:t>
            </w:r>
            <w:r w:rsidRPr="0023722C">
              <w:rPr>
                <w:b/>
                <w:szCs w:val="20"/>
              </w:rPr>
              <w:t>moderns</w:t>
            </w:r>
            <w:r w:rsidRPr="0023722C">
              <w:rPr>
                <w:szCs w:val="20"/>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0C61CC" w:rsidRDefault="008A6494" w:rsidP="003A6D72">
            <w:pPr>
              <w:widowControl/>
              <w:spacing w:line="229" w:lineRule="exact"/>
              <w:ind w:left="102"/>
              <w:jc w:val="center"/>
              <w:rPr>
                <w:rFonts w:cs="Times New Roman"/>
                <w:sz w:val="20"/>
                <w:szCs w:val="20"/>
                <w:lang w:val="sv-SE"/>
                <w:rPrChange w:id="2614" w:author="Björn Genfors" w:date="2014-03-31T13:17:00Z">
                  <w:rPr>
                    <w:rFonts w:eastAsia="Calibri" w:cs="Times New Roman"/>
                    <w:sz w:val="20"/>
                    <w:szCs w:val="20"/>
                    <w:lang w:val="sv-SE"/>
                  </w:rPr>
                </w:rPrChange>
              </w:rPr>
            </w:pPr>
            <w:r w:rsidRPr="000C61CC">
              <w:rPr>
                <w:szCs w:val="20"/>
              </w:rPr>
              <w:t>1..1</w:t>
            </w:r>
          </w:p>
        </w:tc>
      </w:tr>
      <w:tr w:rsidR="008A6494" w:rsidRPr="000C61CC"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0C61CC" w:rsidRDefault="008A6494" w:rsidP="008A6494">
            <w:pPr>
              <w:widowControl/>
              <w:spacing w:line="229" w:lineRule="exact"/>
              <w:ind w:left="102"/>
              <w:rPr>
                <w:rFonts w:cs="Times New Roman"/>
                <w:sz w:val="20"/>
                <w:szCs w:val="20"/>
                <w:lang w:val="sv-SE"/>
                <w:rPrChange w:id="2615" w:author="Björn Genfors" w:date="2014-03-31T13:17:00Z">
                  <w:rPr>
                    <w:rFonts w:eastAsia="Calibri" w:cs="Times New Roman"/>
                    <w:sz w:val="20"/>
                    <w:szCs w:val="20"/>
                    <w:lang w:val="sv-SE"/>
                  </w:rPr>
                </w:rPrChange>
              </w:rPr>
            </w:pPr>
            <w:r w:rsidRPr="000C61CC">
              <w:rPr>
                <w:szCs w:val="20"/>
              </w:rPr>
              <w:lastRenderedPageBreak/>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0C61CC" w:rsidRDefault="008A6494" w:rsidP="008A6494">
            <w:pPr>
              <w:widowControl/>
              <w:spacing w:line="229" w:lineRule="exact"/>
              <w:ind w:left="102"/>
              <w:rPr>
                <w:rFonts w:cs="Times New Roman"/>
                <w:sz w:val="20"/>
                <w:szCs w:val="20"/>
                <w:lang w:val="sv-SE"/>
                <w:rPrChange w:id="2616"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0C61CC" w:rsidRDefault="008A6494" w:rsidP="008A6494">
            <w:pPr>
              <w:widowControl/>
              <w:spacing w:line="226" w:lineRule="exact"/>
              <w:ind w:left="102"/>
              <w:rPr>
                <w:rFonts w:cs="Times New Roman"/>
                <w:sz w:val="20"/>
                <w:szCs w:val="20"/>
                <w:lang w:val="sv-SE"/>
                <w:rPrChange w:id="2617" w:author="Björn Genfors" w:date="2014-03-31T13:17:00Z">
                  <w:rPr>
                    <w:rFonts w:eastAsia="Calibri" w:cs="Times New Roman"/>
                    <w:sz w:val="20"/>
                    <w:szCs w:val="20"/>
                    <w:lang w:val="sv-SE"/>
                  </w:rPr>
                </w:rPrChange>
              </w:rPr>
            </w:pPr>
            <w:r w:rsidRPr="0023722C">
              <w:rPr>
                <w:szCs w:val="20"/>
              </w:rPr>
              <w:t xml:space="preserve">type sätts till OID för typ av identifierare. </w:t>
            </w:r>
            <w:r w:rsidRPr="0023722C">
              <w:rPr>
                <w:szCs w:val="20"/>
              </w:rPr>
              <w:br/>
              <w:t>För personnummer ska Skatteverkets personnummer (1.2.752.129.2.1.3.1).</w:t>
            </w:r>
            <w:r w:rsidRPr="0023722C">
              <w:rPr>
                <w:szCs w:val="20"/>
              </w:rPr>
              <w:br/>
              <w:t>För samordningsnummer ska Skatteverkets samordningsnummer (1.2.752.129.2.1.3.3).</w:t>
            </w:r>
            <w:r w:rsidRPr="0023722C">
              <w:rPr>
                <w:szCs w:val="20"/>
              </w:rPr>
              <w:br/>
              <w:t>För reservnummer används lokalt definierade reservnummet, exempelvis SLL reservnummer (1.2.752.97.3.1.3).</w:t>
            </w:r>
          </w:p>
          <w:p w14:paraId="5F8FA771" w14:textId="77777777" w:rsidR="008A6494" w:rsidRPr="000C61CC" w:rsidRDefault="008A6494" w:rsidP="008A6494">
            <w:pPr>
              <w:widowControl/>
              <w:spacing w:line="226" w:lineRule="exact"/>
              <w:ind w:left="102"/>
              <w:rPr>
                <w:rFonts w:cs="Times New Roman"/>
                <w:spacing w:val="-1"/>
                <w:sz w:val="20"/>
                <w:szCs w:val="20"/>
                <w:lang w:val="sv-SE"/>
                <w:rPrChange w:id="2618"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0C61CC" w:rsidRDefault="008A6494" w:rsidP="003A6D72">
            <w:pPr>
              <w:widowControl/>
              <w:spacing w:line="229" w:lineRule="exact"/>
              <w:ind w:left="102"/>
              <w:jc w:val="center"/>
              <w:rPr>
                <w:rFonts w:cs="Times New Roman"/>
                <w:sz w:val="20"/>
                <w:szCs w:val="20"/>
                <w:lang w:val="sv-SE"/>
                <w:rPrChange w:id="2619" w:author="Björn Genfors" w:date="2014-03-31T13:17:00Z">
                  <w:rPr>
                    <w:rFonts w:eastAsia="Calibri" w:cs="Times New Roman"/>
                    <w:sz w:val="20"/>
                    <w:szCs w:val="20"/>
                    <w:lang w:val="sv-SE"/>
                  </w:rPr>
                </w:rPrChange>
              </w:rPr>
            </w:pPr>
            <w:r w:rsidRPr="000C61CC">
              <w:rPr>
                <w:szCs w:val="20"/>
              </w:rPr>
              <w:t>1..1</w:t>
            </w:r>
          </w:p>
        </w:tc>
      </w:tr>
      <w:tr w:rsidR="008A6494" w:rsidRPr="000C61CC"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0C61CC" w:rsidRDefault="008A6494" w:rsidP="008A6494">
            <w:pPr>
              <w:widowControl/>
              <w:spacing w:line="229" w:lineRule="exact"/>
              <w:ind w:left="102"/>
              <w:rPr>
                <w:rFonts w:cs="Times New Roman"/>
                <w:sz w:val="20"/>
                <w:szCs w:val="20"/>
                <w:lang w:val="sv-SE"/>
                <w:rPrChange w:id="2620" w:author="Björn Genfors" w:date="2014-03-31T13:17:00Z">
                  <w:rPr>
                    <w:rFonts w:eastAsia="Calibri" w:cs="Times New Roman"/>
                    <w:sz w:val="20"/>
                    <w:szCs w:val="20"/>
                    <w:lang w:val="sv-SE"/>
                  </w:rPr>
                </w:rPrChange>
              </w:rPr>
            </w:pPr>
            <w:r w:rsidRPr="000C61CC">
              <w:rPr>
                <w:szCs w:val="20"/>
              </w:rPr>
              <w:t>../../accountableHealthcareProfessional</w:t>
            </w:r>
          </w:p>
          <w:p w14:paraId="468571B5" w14:textId="77777777" w:rsidR="008A6494" w:rsidRPr="000C61CC" w:rsidRDefault="008A6494" w:rsidP="008A6494">
            <w:pPr>
              <w:widowControl/>
              <w:spacing w:line="229" w:lineRule="exact"/>
              <w:ind w:left="102"/>
              <w:rPr>
                <w:rFonts w:cs="Times New Roman"/>
                <w:sz w:val="20"/>
                <w:szCs w:val="20"/>
                <w:lang w:val="sv-SE"/>
                <w:rPrChange w:id="2621"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0C61CC" w:rsidRDefault="008A6494" w:rsidP="008A6494">
            <w:pPr>
              <w:widowControl/>
              <w:spacing w:line="229" w:lineRule="exact"/>
              <w:ind w:left="102"/>
              <w:rPr>
                <w:rFonts w:cs="Times New Roman"/>
                <w:sz w:val="20"/>
                <w:szCs w:val="20"/>
                <w:lang w:val="sv-SE"/>
                <w:rPrChange w:id="2622" w:author="Björn Genfors" w:date="2014-03-31T13:17:00Z">
                  <w:rPr>
                    <w:rFonts w:eastAsia="Calibri" w:cs="Times New Roman"/>
                    <w:sz w:val="20"/>
                    <w:szCs w:val="20"/>
                    <w:lang w:val="sv-SE"/>
                  </w:rPr>
                </w:rPrChange>
              </w:rPr>
            </w:pPr>
            <w:r w:rsidRPr="000C61CC">
              <w:rPr>
                <w:szCs w:val="20"/>
              </w:rPr>
              <w:t>HealthcareProfessionalType</w:t>
            </w:r>
          </w:p>
          <w:p w14:paraId="1AE5BA7A" w14:textId="77777777" w:rsidR="008A6494" w:rsidRPr="000C61CC" w:rsidRDefault="008A6494" w:rsidP="008A6494">
            <w:pPr>
              <w:widowControl/>
              <w:spacing w:line="229" w:lineRule="exact"/>
              <w:ind w:left="102"/>
              <w:rPr>
                <w:rFonts w:cs="Times New Roman"/>
                <w:sz w:val="20"/>
                <w:szCs w:val="20"/>
                <w:lang w:val="sv-SE"/>
                <w:rPrChange w:id="2623"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0C61CC" w:rsidRDefault="008A6494" w:rsidP="008A6494">
            <w:pPr>
              <w:widowControl/>
              <w:spacing w:line="226" w:lineRule="exact"/>
              <w:ind w:left="102"/>
              <w:rPr>
                <w:rFonts w:cs="Times New Roman"/>
                <w:spacing w:val="-1"/>
                <w:sz w:val="20"/>
                <w:szCs w:val="20"/>
                <w:lang w:val="sv-SE"/>
                <w:rPrChange w:id="2624" w:author="Björn Genfors" w:date="2014-03-31T13:17:00Z">
                  <w:rPr>
                    <w:rFonts w:eastAsia="Calibri" w:cs="Times New Roman"/>
                    <w:spacing w:val="-1"/>
                    <w:sz w:val="20"/>
                    <w:szCs w:val="20"/>
                    <w:lang w:val="sv-SE"/>
                  </w:rPr>
                </w:rPrChange>
              </w:rPr>
            </w:pPr>
            <w:r w:rsidRPr="0023722C">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0C61CC" w:rsidRDefault="008A6494" w:rsidP="008A6494">
            <w:pPr>
              <w:widowControl/>
              <w:spacing w:line="229" w:lineRule="exact"/>
              <w:ind w:left="102"/>
              <w:rPr>
                <w:rFonts w:cs="Times New Roman"/>
                <w:sz w:val="20"/>
                <w:szCs w:val="20"/>
                <w:lang w:val="sv-SE"/>
                <w:rPrChange w:id="2625"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0C61CC" w:rsidRDefault="008A6494" w:rsidP="003A6D72">
            <w:pPr>
              <w:widowControl/>
              <w:spacing w:line="229" w:lineRule="exact"/>
              <w:ind w:left="102"/>
              <w:jc w:val="center"/>
              <w:rPr>
                <w:rFonts w:cs="Times New Roman"/>
                <w:sz w:val="20"/>
                <w:szCs w:val="20"/>
                <w:lang w:val="sv-SE"/>
                <w:rPrChange w:id="2626" w:author="Björn Genfors" w:date="2014-03-31T13:17:00Z">
                  <w:rPr>
                    <w:rFonts w:eastAsia="Calibri" w:cs="Times New Roman"/>
                    <w:sz w:val="20"/>
                    <w:szCs w:val="20"/>
                    <w:lang w:val="sv-SE"/>
                  </w:rPr>
                </w:rPrChange>
              </w:rPr>
            </w:pPr>
            <w:r w:rsidRPr="000C61CC">
              <w:rPr>
                <w:szCs w:val="20"/>
              </w:rPr>
              <w:t>1..1</w:t>
            </w:r>
          </w:p>
        </w:tc>
      </w:tr>
      <w:tr w:rsidR="008A6494" w:rsidRPr="000C61CC"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0C61CC" w:rsidRDefault="008A6494" w:rsidP="008A6494">
            <w:pPr>
              <w:widowControl/>
              <w:spacing w:line="229" w:lineRule="exact"/>
              <w:ind w:left="102"/>
              <w:rPr>
                <w:rFonts w:cs="Times New Roman"/>
                <w:sz w:val="20"/>
                <w:szCs w:val="20"/>
                <w:lang w:val="sv-SE"/>
                <w:rPrChange w:id="2627" w:author="Björn Genfors" w:date="2014-03-31T13:17:00Z">
                  <w:rPr>
                    <w:rFonts w:eastAsia="Calibri" w:cs="Times New Roman"/>
                    <w:sz w:val="20"/>
                    <w:szCs w:val="20"/>
                    <w:lang w:val="sv-SE"/>
                  </w:rPr>
                </w:rPrChange>
              </w:rPr>
            </w:pPr>
            <w:r w:rsidRPr="000C61CC">
              <w:rPr>
                <w:szCs w:val="20"/>
              </w:rPr>
              <w:t>../../../author</w:t>
            </w:r>
            <w:r w:rsidRPr="000C61CC">
              <w:rPr>
                <w:spacing w:val="-1"/>
                <w:szCs w:val="20"/>
              </w:rPr>
              <w:t>Time</w:t>
            </w:r>
          </w:p>
          <w:p w14:paraId="6E62787D" w14:textId="77777777" w:rsidR="008A6494" w:rsidRPr="000C61CC" w:rsidRDefault="008A6494" w:rsidP="008A6494">
            <w:pPr>
              <w:widowControl/>
              <w:spacing w:line="229" w:lineRule="exact"/>
              <w:ind w:left="102"/>
              <w:rPr>
                <w:rFonts w:cs="Times New Roman"/>
                <w:sz w:val="20"/>
                <w:szCs w:val="20"/>
                <w:lang w:val="sv-SE"/>
                <w:rPrChange w:id="2628"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0C61CC" w:rsidRDefault="008A6494" w:rsidP="008A6494">
            <w:pPr>
              <w:widowControl/>
              <w:spacing w:line="229" w:lineRule="exact"/>
              <w:ind w:left="102"/>
              <w:rPr>
                <w:rFonts w:cs="Times New Roman"/>
                <w:color w:val="FF0000"/>
                <w:sz w:val="20"/>
                <w:szCs w:val="20"/>
                <w:lang w:val="sv-SE"/>
                <w:rPrChange w:id="2629" w:author="Björn Genfors" w:date="2014-03-31T13:17:00Z">
                  <w:rPr>
                    <w:rFonts w:eastAsia="Calibri" w:cs="Times New Roman"/>
                    <w:color w:val="FF0000"/>
                    <w:sz w:val="20"/>
                    <w:szCs w:val="20"/>
                    <w:lang w:val="sv-SE"/>
                  </w:rPr>
                </w:rPrChange>
              </w:rPr>
            </w:pPr>
            <w:r w:rsidRPr="000C61CC">
              <w:rPr>
                <w:szCs w:val="20"/>
              </w:rPr>
              <w:t>TimeStampType</w:t>
            </w:r>
          </w:p>
          <w:p w14:paraId="11C87A9D" w14:textId="77777777" w:rsidR="008A6494" w:rsidRPr="000C61CC" w:rsidRDefault="008A6494" w:rsidP="008A6494">
            <w:pPr>
              <w:widowControl/>
              <w:spacing w:line="229" w:lineRule="exact"/>
              <w:ind w:left="102"/>
              <w:rPr>
                <w:rFonts w:cs="Times New Roman"/>
                <w:sz w:val="20"/>
                <w:szCs w:val="20"/>
                <w:lang w:val="sv-SE"/>
                <w:rPrChange w:id="2630"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0C61CC" w:rsidRDefault="008A6494" w:rsidP="008A6494">
            <w:pPr>
              <w:widowControl/>
              <w:spacing w:line="226" w:lineRule="exact"/>
              <w:ind w:left="102"/>
              <w:rPr>
                <w:rFonts w:cs="Times New Roman"/>
                <w:spacing w:val="-1"/>
                <w:sz w:val="20"/>
                <w:szCs w:val="20"/>
                <w:lang w:val="sv-SE"/>
                <w:rPrChange w:id="2631" w:author="Björn Genfors" w:date="2014-03-31T13:17:00Z">
                  <w:rPr>
                    <w:rFonts w:eastAsia="Calibri" w:cs="Times New Roman"/>
                    <w:spacing w:val="-1"/>
                    <w:sz w:val="20"/>
                    <w:szCs w:val="20"/>
                    <w:lang w:val="sv-SE"/>
                  </w:rPr>
                </w:rPrChange>
              </w:rPr>
            </w:pPr>
            <w:r w:rsidRPr="000C61CC">
              <w:rPr>
                <w:spacing w:val="-1"/>
                <w:szCs w:val="20"/>
              </w:rPr>
              <w:t>Tidpunkt då dokumentet skapades.</w:t>
            </w:r>
          </w:p>
          <w:p w14:paraId="55A477AB" w14:textId="77777777" w:rsidR="008A6494" w:rsidRPr="000C61CC" w:rsidRDefault="008A6494" w:rsidP="008A6494">
            <w:pPr>
              <w:widowControl/>
              <w:spacing w:line="229" w:lineRule="exact"/>
              <w:ind w:left="102"/>
              <w:rPr>
                <w:rFonts w:cs="Times New Roman"/>
                <w:sz w:val="20"/>
                <w:szCs w:val="20"/>
                <w:lang w:val="sv-SE"/>
                <w:rPrChange w:id="2632"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0C61CC" w:rsidRDefault="008A6494" w:rsidP="003A6D72">
            <w:pPr>
              <w:widowControl/>
              <w:spacing w:line="229" w:lineRule="exact"/>
              <w:ind w:left="102"/>
              <w:jc w:val="center"/>
              <w:rPr>
                <w:rFonts w:cs="Times New Roman"/>
                <w:sz w:val="20"/>
                <w:szCs w:val="20"/>
                <w:lang w:val="sv-SE"/>
                <w:rPrChange w:id="2633" w:author="Björn Genfors" w:date="2014-03-31T13:17:00Z">
                  <w:rPr>
                    <w:rFonts w:eastAsia="Calibri" w:cs="Times New Roman"/>
                    <w:sz w:val="20"/>
                    <w:szCs w:val="20"/>
                    <w:lang w:val="sv-SE"/>
                  </w:rPr>
                </w:rPrChange>
              </w:rPr>
            </w:pPr>
            <w:r w:rsidRPr="000C61CC">
              <w:rPr>
                <w:spacing w:val="-1"/>
                <w:szCs w:val="20"/>
              </w:rPr>
              <w:t>1..1</w:t>
            </w:r>
          </w:p>
        </w:tc>
      </w:tr>
      <w:tr w:rsidR="008A6494" w:rsidRPr="000C61CC"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0C61CC" w:rsidRDefault="008A6494" w:rsidP="008A6494">
            <w:pPr>
              <w:widowControl/>
              <w:spacing w:line="229" w:lineRule="exact"/>
              <w:ind w:left="102"/>
              <w:rPr>
                <w:rFonts w:cs="Times New Roman"/>
                <w:sz w:val="20"/>
                <w:szCs w:val="20"/>
                <w:lang w:val="sv-SE"/>
                <w:rPrChange w:id="2634" w:author="Björn Genfors" w:date="2014-03-31T13:17:00Z">
                  <w:rPr>
                    <w:rFonts w:eastAsia="Calibri" w:cs="Times New Roman"/>
                    <w:sz w:val="20"/>
                    <w:szCs w:val="20"/>
                    <w:lang w:val="sv-SE"/>
                  </w:rPr>
                </w:rPrChange>
              </w:rPr>
            </w:pPr>
            <w:r w:rsidRPr="000C61CC">
              <w:rPr>
                <w:szCs w:val="20"/>
              </w:rPr>
              <w:t>../../../</w:t>
            </w:r>
            <w:r w:rsidRPr="000C61CC">
              <w:rPr>
                <w:spacing w:val="-1"/>
                <w:szCs w:val="20"/>
              </w:rPr>
              <w:t>healthcareProfessionalHSAId</w:t>
            </w:r>
          </w:p>
          <w:p w14:paraId="40A5415D" w14:textId="77777777" w:rsidR="008A6494" w:rsidRPr="000C61CC" w:rsidRDefault="008A6494" w:rsidP="008A6494">
            <w:pPr>
              <w:widowControl/>
              <w:spacing w:line="226" w:lineRule="exact"/>
              <w:ind w:left="102"/>
              <w:rPr>
                <w:rFonts w:cs="Times New Roman"/>
                <w:spacing w:val="-1"/>
                <w:sz w:val="20"/>
                <w:szCs w:val="20"/>
                <w:lang w:val="sv-SE"/>
                <w:rPrChange w:id="2635"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0C61CC" w:rsidRDefault="008A6494" w:rsidP="008A6494">
            <w:pPr>
              <w:widowControl/>
              <w:spacing w:line="229" w:lineRule="exact"/>
              <w:ind w:left="102"/>
              <w:rPr>
                <w:rFonts w:cs="Times New Roman"/>
                <w:sz w:val="20"/>
                <w:szCs w:val="20"/>
                <w:lang w:val="sv-SE"/>
                <w:rPrChange w:id="2636" w:author="Björn Genfors" w:date="2014-03-31T13:17:00Z">
                  <w:rPr>
                    <w:rFonts w:eastAsia="Calibri" w:cs="Times New Roman"/>
                    <w:sz w:val="20"/>
                    <w:szCs w:val="20"/>
                    <w:lang w:val="sv-SE"/>
                  </w:rPr>
                </w:rPrChange>
              </w:rPr>
            </w:pPr>
            <w:r w:rsidRPr="000C61CC">
              <w:rPr>
                <w:szCs w:val="20"/>
              </w:rPr>
              <w:t>HSAIdType</w:t>
            </w:r>
          </w:p>
          <w:p w14:paraId="2F813927" w14:textId="77777777" w:rsidR="008A6494" w:rsidRPr="000C61CC" w:rsidRDefault="008A6494" w:rsidP="008A6494">
            <w:pPr>
              <w:widowControl/>
              <w:spacing w:line="226" w:lineRule="exact"/>
              <w:ind w:left="102"/>
              <w:rPr>
                <w:rFonts w:cs="Times New Roman"/>
                <w:spacing w:val="-1"/>
                <w:sz w:val="20"/>
                <w:szCs w:val="20"/>
                <w:lang w:val="sv-SE"/>
                <w:rPrChange w:id="2637"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0C61CC" w:rsidRDefault="008A6494" w:rsidP="008A6494">
            <w:pPr>
              <w:widowControl/>
              <w:spacing w:line="226" w:lineRule="exact"/>
              <w:ind w:left="102"/>
              <w:rPr>
                <w:rFonts w:cs="Times New Roman"/>
                <w:spacing w:val="-1"/>
                <w:sz w:val="20"/>
                <w:szCs w:val="20"/>
                <w:lang w:val="sv-SE"/>
                <w:rPrChange w:id="2638" w:author="Björn Genfors" w:date="2014-03-31T13:17:00Z">
                  <w:rPr>
                    <w:rFonts w:eastAsia="Calibri" w:cs="Times New Roman"/>
                    <w:spacing w:val="-1"/>
                    <w:sz w:val="20"/>
                    <w:szCs w:val="20"/>
                    <w:lang w:val="sv-SE"/>
                  </w:rPr>
                </w:rPrChange>
              </w:rPr>
            </w:pPr>
            <w:r w:rsidRPr="000C61CC">
              <w:rPr>
                <w:spacing w:val="-1"/>
                <w:szCs w:val="20"/>
              </w:rPr>
              <w:t>Författarens HSA-id.</w:t>
            </w:r>
          </w:p>
          <w:p w14:paraId="6EA6CDBD" w14:textId="77777777" w:rsidR="008A6494" w:rsidRPr="000C61CC" w:rsidRDefault="008A6494" w:rsidP="008A6494">
            <w:pPr>
              <w:widowControl/>
              <w:spacing w:line="226" w:lineRule="exact"/>
              <w:ind w:left="102"/>
              <w:rPr>
                <w:rFonts w:cs="Times New Roman"/>
                <w:spacing w:val="-1"/>
                <w:sz w:val="20"/>
                <w:szCs w:val="20"/>
                <w:lang w:val="sv-SE"/>
                <w:rPrChange w:id="2639"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0C61CC" w:rsidRDefault="008A6494" w:rsidP="003A6D72">
            <w:pPr>
              <w:widowControl/>
              <w:spacing w:line="226" w:lineRule="exact"/>
              <w:ind w:left="102"/>
              <w:jc w:val="center"/>
              <w:rPr>
                <w:rFonts w:cs="Times New Roman"/>
                <w:spacing w:val="-1"/>
                <w:sz w:val="20"/>
                <w:szCs w:val="20"/>
                <w:lang w:val="sv-SE"/>
                <w:rPrChange w:id="2640"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0C61CC" w:rsidRDefault="008A6494" w:rsidP="008A6494">
            <w:pPr>
              <w:widowControl/>
              <w:spacing w:line="226" w:lineRule="exact"/>
              <w:ind w:left="102"/>
              <w:rPr>
                <w:rFonts w:cs="Times New Roman"/>
                <w:spacing w:val="-1"/>
                <w:sz w:val="20"/>
                <w:szCs w:val="20"/>
                <w:lang w:val="sv-SE"/>
                <w:rPrChange w:id="2641" w:author="Björn Genfors" w:date="2014-03-31T13:17:00Z">
                  <w:rPr>
                    <w:rFonts w:eastAsia="Calibri" w:cs="Times New Roman"/>
                    <w:spacing w:val="-1"/>
                    <w:sz w:val="20"/>
                    <w:szCs w:val="20"/>
                    <w:lang w:val="sv-SE"/>
                  </w:rPr>
                </w:rPrChange>
              </w:rPr>
            </w:pPr>
            <w:r w:rsidRPr="000C61CC">
              <w:rPr>
                <w:szCs w:val="20"/>
              </w:rPr>
              <w:t>../../../</w:t>
            </w:r>
            <w:r w:rsidRPr="000C61CC">
              <w:rPr>
                <w:spacing w:val="-1"/>
                <w:szCs w:val="20"/>
              </w:rPr>
              <w:t>healthcareProfessionalName</w:t>
            </w:r>
          </w:p>
          <w:p w14:paraId="6E6F5925" w14:textId="77777777" w:rsidR="008A6494" w:rsidRPr="000C61CC" w:rsidRDefault="008A6494" w:rsidP="008A6494">
            <w:pPr>
              <w:widowControl/>
              <w:spacing w:line="229" w:lineRule="exact"/>
              <w:ind w:left="102"/>
              <w:rPr>
                <w:rFonts w:cs="Times New Roman"/>
                <w:sz w:val="20"/>
                <w:szCs w:val="20"/>
                <w:lang w:val="sv-SE"/>
                <w:rPrChange w:id="2642"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0C61CC" w:rsidRDefault="008A6494" w:rsidP="008A6494">
            <w:pPr>
              <w:widowControl/>
              <w:spacing w:line="226" w:lineRule="exact"/>
              <w:ind w:left="102"/>
              <w:rPr>
                <w:rFonts w:cs="Times New Roman"/>
                <w:spacing w:val="-1"/>
                <w:sz w:val="20"/>
                <w:szCs w:val="20"/>
                <w:lang w:val="sv-SE"/>
                <w:rPrChange w:id="2643" w:author="Björn Genfors" w:date="2014-03-31T13:17:00Z">
                  <w:rPr>
                    <w:rFonts w:eastAsia="Calibri" w:cs="Times New Roman"/>
                    <w:spacing w:val="-1"/>
                    <w:sz w:val="20"/>
                    <w:szCs w:val="20"/>
                    <w:lang w:val="sv-SE"/>
                  </w:rPr>
                </w:rPrChange>
              </w:rPr>
            </w:pPr>
            <w:r w:rsidRPr="000C61CC">
              <w:rPr>
                <w:spacing w:val="-1"/>
                <w:szCs w:val="20"/>
              </w:rPr>
              <w:t>string</w:t>
            </w:r>
          </w:p>
          <w:p w14:paraId="7F8F6F2D" w14:textId="77777777" w:rsidR="008A6494" w:rsidRPr="000C61CC" w:rsidRDefault="008A6494" w:rsidP="008A6494">
            <w:pPr>
              <w:widowControl/>
              <w:spacing w:line="229" w:lineRule="exact"/>
              <w:ind w:left="102"/>
              <w:rPr>
                <w:rFonts w:cs="Times New Roman"/>
                <w:sz w:val="20"/>
                <w:szCs w:val="20"/>
                <w:lang w:val="sv-SE"/>
                <w:rPrChange w:id="2644"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0C61CC" w:rsidRDefault="008A6494" w:rsidP="008A6494">
            <w:pPr>
              <w:widowControl/>
              <w:spacing w:line="226" w:lineRule="exact"/>
              <w:ind w:left="102"/>
              <w:rPr>
                <w:rFonts w:cs="Times New Roman"/>
                <w:spacing w:val="-1"/>
                <w:sz w:val="20"/>
                <w:szCs w:val="20"/>
                <w:lang w:val="sv-SE"/>
                <w:rPrChange w:id="2645" w:author="Björn Genfors" w:date="2014-03-31T13:17:00Z">
                  <w:rPr>
                    <w:rFonts w:eastAsia="Calibri" w:cs="Times New Roman"/>
                    <w:spacing w:val="-1"/>
                    <w:sz w:val="20"/>
                    <w:szCs w:val="20"/>
                    <w:lang w:val="sv-SE"/>
                  </w:rPr>
                </w:rPrChange>
              </w:rPr>
            </w:pPr>
            <w:r w:rsidRPr="000C61CC">
              <w:rPr>
                <w:spacing w:val="-1"/>
                <w:szCs w:val="20"/>
              </w:rPr>
              <w:t>Författarens namn.</w:t>
            </w:r>
          </w:p>
          <w:p w14:paraId="3A5E5F36" w14:textId="77777777" w:rsidR="008A6494" w:rsidRPr="000C61CC" w:rsidRDefault="008A6494" w:rsidP="008A6494">
            <w:pPr>
              <w:widowControl/>
              <w:spacing w:line="226" w:lineRule="exact"/>
              <w:ind w:left="102"/>
              <w:rPr>
                <w:rFonts w:cs="Times New Roman"/>
                <w:spacing w:val="-1"/>
                <w:sz w:val="20"/>
                <w:szCs w:val="20"/>
                <w:lang w:val="sv-SE"/>
                <w:rPrChange w:id="2646"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0C61CC" w:rsidRDefault="008A6494" w:rsidP="003A6D72">
            <w:pPr>
              <w:widowControl/>
              <w:spacing w:line="226" w:lineRule="exact"/>
              <w:ind w:left="102"/>
              <w:jc w:val="center"/>
              <w:rPr>
                <w:rFonts w:cs="Times New Roman"/>
                <w:spacing w:val="-1"/>
                <w:sz w:val="20"/>
                <w:szCs w:val="20"/>
                <w:lang w:val="sv-SE"/>
                <w:rPrChange w:id="264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4856A152" w14:textId="77777777" w:rsidTr="0024467A">
        <w:tblPrEx>
          <w:tblW w:w="9640" w:type="dxa"/>
          <w:tblInd w:w="-136" w:type="dxa"/>
          <w:tblLayout w:type="fixed"/>
          <w:tblLook w:val="01E0" w:firstRow="1" w:lastRow="1" w:firstColumn="1" w:lastColumn="1" w:noHBand="0" w:noVBand="0"/>
          <w:tblPrExChange w:id="2648"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2649" w:author="Björn Genfors" w:date="2014-03-28T16:26:00Z">
            <w:trPr>
              <w:gridBefore w:val="2"/>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2650" w:author="Björn Genfors" w:date="2014-03-28T16:26:00Z">
              <w:tcPr>
                <w:tcW w:w="2836" w:type="dxa"/>
                <w:gridSpan w:val="4"/>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0C61CC" w:rsidRDefault="008A6494" w:rsidP="008A6494">
            <w:pPr>
              <w:widowControl/>
              <w:spacing w:line="229" w:lineRule="exact"/>
              <w:ind w:left="102"/>
              <w:rPr>
                <w:rFonts w:cs="Times New Roman"/>
                <w:sz w:val="20"/>
                <w:szCs w:val="20"/>
                <w:lang w:val="sv-SE"/>
                <w:rPrChange w:id="2651" w:author="Björn Genfors" w:date="2014-03-31T13:17:00Z">
                  <w:rPr>
                    <w:rFonts w:eastAsia="Calibri" w:cs="Times New Roman"/>
                    <w:sz w:val="20"/>
                    <w:szCs w:val="20"/>
                    <w:lang w:val="sv-SE"/>
                  </w:rPr>
                </w:rPrChange>
              </w:rPr>
            </w:pPr>
            <w:r w:rsidRPr="000C61CC">
              <w:rPr>
                <w:szCs w:val="20"/>
              </w:rPr>
              <w:t>../../../</w:t>
            </w:r>
            <w:r w:rsidRPr="000C61CC">
              <w:rPr>
                <w:spacing w:val="-1"/>
                <w:szCs w:val="20"/>
              </w:rPr>
              <w:t>healthcareProfessionalRoleCode</w:t>
            </w:r>
          </w:p>
          <w:p w14:paraId="4E9772D3" w14:textId="77777777" w:rsidR="008A6494" w:rsidRPr="000C61CC" w:rsidRDefault="008A6494" w:rsidP="008A6494">
            <w:pPr>
              <w:widowControl/>
              <w:spacing w:line="226" w:lineRule="exact"/>
              <w:ind w:left="102"/>
              <w:rPr>
                <w:rFonts w:cs="Times New Roman"/>
                <w:spacing w:val="-1"/>
                <w:sz w:val="20"/>
                <w:szCs w:val="20"/>
                <w:lang w:val="sv-SE"/>
                <w:rPrChange w:id="2652"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2653" w:author="Björn Genfors" w:date="2014-03-28T16:26: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0C61CC" w:rsidRDefault="008A6494" w:rsidP="008A6494">
            <w:pPr>
              <w:widowControl/>
              <w:spacing w:line="226" w:lineRule="exact"/>
              <w:ind w:left="102"/>
              <w:rPr>
                <w:rFonts w:cs="Times New Roman"/>
                <w:spacing w:val="-1"/>
                <w:sz w:val="20"/>
                <w:szCs w:val="20"/>
                <w:lang w:val="sv-SE"/>
                <w:rPrChange w:id="2654" w:author="Björn Genfors" w:date="2014-03-31T13:17:00Z">
                  <w:rPr>
                    <w:rFonts w:eastAsia="Calibri" w:cs="Times New Roman"/>
                    <w:spacing w:val="-1"/>
                    <w:sz w:val="20"/>
                    <w:szCs w:val="20"/>
                    <w:lang w:val="sv-SE"/>
                  </w:rPr>
                </w:rPrChange>
              </w:rPr>
            </w:pPr>
            <w:r w:rsidRPr="000C61CC">
              <w:rPr>
                <w:spacing w:val="-1"/>
                <w:szCs w:val="20"/>
              </w:rPr>
              <w:t xml:space="preserve">CVType </w:t>
            </w:r>
          </w:p>
          <w:p w14:paraId="2820D6D1" w14:textId="77777777" w:rsidR="008A6494" w:rsidRPr="000C61CC" w:rsidRDefault="008A6494" w:rsidP="008A6494">
            <w:pPr>
              <w:widowControl/>
              <w:spacing w:line="226" w:lineRule="exact"/>
              <w:ind w:left="102"/>
              <w:rPr>
                <w:rFonts w:cs="Times New Roman"/>
                <w:spacing w:val="-1"/>
                <w:sz w:val="20"/>
                <w:szCs w:val="20"/>
                <w:lang w:val="sv-SE"/>
                <w:rPrChange w:id="2655"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2656" w:author="Björn Genfors" w:date="2014-03-28T16:26: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C61CC" w:rsidDel="003A53C3" w:rsidRDefault="008A6494">
            <w:pPr>
              <w:widowControl/>
              <w:spacing w:line="226" w:lineRule="exact"/>
              <w:ind w:left="102"/>
              <w:rPr>
                <w:del w:id="2657" w:author="Björn Genfors" w:date="2014-03-28T13:57:00Z"/>
                <w:rFonts w:eastAsia="Calibri" w:cs="Times New Roman"/>
                <w:sz w:val="20"/>
                <w:szCs w:val="20"/>
                <w:lang w:val="sv-SE"/>
              </w:rPr>
            </w:pPr>
            <w:r w:rsidRPr="0023722C">
              <w:rPr>
                <w:szCs w:val="20"/>
              </w:rPr>
              <w:t xml:space="preserve">Information om författarens befattning. Om möjligt skall KV Befattning (OID 1.2.752.129.2.2.1.4), se </w:t>
            </w:r>
            <w:ins w:id="2658" w:author="Björn Genfors" w:date="2014-03-28T13:57:00Z">
              <w:r w:rsidR="003A53C3" w:rsidRPr="0023722C">
                <w:rPr>
                  <w:szCs w:val="20"/>
                </w:rPr>
                <w:t>referens [</w:t>
              </w:r>
              <w:r w:rsidR="003A53C3" w:rsidRPr="0023722C">
                <w:rPr>
                  <w:szCs w:val="20"/>
                </w:rPr>
                <w:fldChar w:fldCharType="begin"/>
              </w:r>
              <w:r w:rsidR="003A53C3" w:rsidRPr="0023722C">
                <w:rPr>
                  <w:szCs w:val="20"/>
                </w:rPr>
                <w:instrText xml:space="preserve"> REF _Ref383778264 \h </w:instrText>
              </w:r>
            </w:ins>
            <w:r w:rsidR="0046663B" w:rsidRPr="0023722C">
              <w:rPr>
                <w:szCs w:val="20"/>
              </w:rPr>
              <w:instrText xml:space="preserve"> \* MERGEFORMAT </w:instrText>
            </w:r>
            <w:r w:rsidR="003A53C3" w:rsidRPr="0023722C">
              <w:rPr>
                <w:szCs w:val="20"/>
              </w:rPr>
            </w:r>
            <w:r w:rsidR="003A53C3" w:rsidRPr="0023722C">
              <w:rPr>
                <w:szCs w:val="20"/>
                <w:rPrChange w:id="2659" w:author="Björn Genfors" w:date="2014-03-31T13:17:00Z">
                  <w:rPr>
                    <w:szCs w:val="20"/>
                  </w:rPr>
                </w:rPrChange>
              </w:rPr>
              <w:fldChar w:fldCharType="separate"/>
            </w:r>
            <w:ins w:id="2660" w:author="Björn Genfors" w:date="2014-03-31T13:27:00Z">
              <w:r w:rsidR="002F320B" w:rsidRPr="0023722C">
                <w:rPr>
                  <w:szCs w:val="20"/>
                </w:rPr>
                <w:t xml:space="preserve">R </w:t>
              </w:r>
              <w:r w:rsidR="002F320B" w:rsidRPr="0023722C">
                <w:rPr>
                  <w:noProof/>
                  <w:szCs w:val="20"/>
                  <w:rPrChange w:id="2661" w:author="Björn Genfors" w:date="2014-04-01T21:54:00Z">
                    <w:rPr>
                      <w:noProof/>
                    </w:rPr>
                  </w:rPrChange>
                </w:rPr>
                <w:t>5</w:t>
              </w:r>
            </w:ins>
            <w:ins w:id="2662" w:author="Björn Genfors" w:date="2014-03-28T13:57:00Z">
              <w:r w:rsidR="003A53C3" w:rsidRPr="0023722C">
                <w:rPr>
                  <w:szCs w:val="20"/>
                </w:rPr>
                <w:fldChar w:fldCharType="end"/>
              </w:r>
              <w:r w:rsidR="003A53C3" w:rsidRPr="0023722C">
                <w:rPr>
                  <w:szCs w:val="20"/>
                </w:rPr>
                <w:t>].</w:t>
              </w:r>
            </w:ins>
            <w:ins w:id="2663" w:author="Björn Genfors" w:date="2014-03-28T16:11:00Z">
              <w:r w:rsidR="00027A53" w:rsidRPr="0023722C">
                <w:rPr>
                  <w:szCs w:val="20"/>
                </w:rPr>
                <w:t xml:space="preserve"> </w:t>
              </w:r>
            </w:ins>
            <w:ins w:id="2664" w:author="Björn Genfors" w:date="2014-03-28T16:13:00Z">
              <w:r w:rsidR="00027A53" w:rsidRPr="000C61CC">
                <w:rPr>
                  <w:spacing w:val="-1"/>
                  <w:szCs w:val="20"/>
                  <w:rPrChange w:id="2665" w:author="Björn Genfors" w:date="2014-03-31T13:17:00Z">
                    <w:rPr>
                      <w:i/>
                      <w:spacing w:val="-1"/>
                      <w:szCs w:val="20"/>
                    </w:rPr>
                  </w:rPrChange>
                </w:rPr>
                <w:t>Om kodverk saknas anges befattning i originalText.</w:t>
              </w:r>
            </w:ins>
          </w:p>
          <w:p w14:paraId="6DB4EB8B" w14:textId="43D5BD41" w:rsidR="008A6494" w:rsidRPr="000C61CC" w:rsidDel="003A53C3" w:rsidRDefault="000B0F50">
            <w:pPr>
              <w:widowControl/>
              <w:spacing w:line="226" w:lineRule="exact"/>
              <w:ind w:left="102"/>
              <w:rPr>
                <w:del w:id="2666" w:author="Björn Genfors" w:date="2014-03-28T13:57:00Z"/>
                <w:rFonts w:eastAsia="Calibri" w:cs="Times New Roman"/>
                <w:spacing w:val="-1"/>
                <w:sz w:val="20"/>
                <w:szCs w:val="20"/>
                <w:lang w:val="sv-SE"/>
              </w:rPr>
            </w:pPr>
            <w:del w:id="2667" w:author="Björn Genfors" w:date="2014-03-28T13:57:00Z">
              <w:r w:rsidRPr="000C61CC" w:rsidDel="003A53C3">
                <w:rPr>
                  <w:rPrChange w:id="2668" w:author="Björn Genfors" w:date="2014-03-31T13:17:00Z">
                    <w:rPr>
                      <w:rStyle w:val="Hyperlink"/>
                      <w:szCs w:val="20"/>
                    </w:rPr>
                  </w:rPrChange>
                </w:rPr>
                <w:fldChar w:fldCharType="begin"/>
              </w:r>
              <w:r w:rsidRPr="000C61CC" w:rsidDel="003A53C3">
                <w:rPr>
                  <w:szCs w:val="20"/>
                </w:rPr>
                <w:delInstrText xml:space="preserve"> HYPERLINK "http://www.inera.se/Documents/TJANSTER_PROJEKT/Katalogtjanst_HSA/Innehall/hsa_innehall_befattning.pdf" </w:delInstrText>
              </w:r>
              <w:r w:rsidRPr="000C61CC" w:rsidDel="003A53C3">
                <w:rPr>
                  <w:rPrChange w:id="2669" w:author="Björn Genfors" w:date="2014-03-31T13:17:00Z">
                    <w:rPr>
                      <w:rStyle w:val="Hyperlink"/>
                      <w:szCs w:val="20"/>
                    </w:rPr>
                  </w:rPrChange>
                </w:rPr>
                <w:fldChar w:fldCharType="separate"/>
              </w:r>
              <w:r w:rsidR="008A6494" w:rsidRPr="000C61CC" w:rsidDel="003A53C3">
                <w:rPr>
                  <w:rStyle w:val="Hyperlink"/>
                  <w:szCs w:val="20"/>
                </w:rPr>
                <w:delText>http://www.inera.se/Documents/TJANSTER_PROJEKT/Katalogtjanst_HSA/Innehall/hsa_innehall_befattning.pdf</w:delText>
              </w:r>
              <w:r w:rsidRPr="000C61CC" w:rsidDel="003A53C3">
                <w:rPr>
                  <w:rStyle w:val="Hyperlink"/>
                  <w:szCs w:val="20"/>
                  <w:rPrChange w:id="2670" w:author="Björn Genfors" w:date="2014-03-31T13:17:00Z">
                    <w:rPr>
                      <w:rStyle w:val="Hyperlink"/>
                      <w:szCs w:val="20"/>
                    </w:rPr>
                  </w:rPrChange>
                </w:rPr>
                <w:fldChar w:fldCharType="end"/>
              </w:r>
            </w:del>
          </w:p>
          <w:p w14:paraId="50BD2323" w14:textId="77777777" w:rsidR="008A6494" w:rsidRPr="000C61CC" w:rsidRDefault="008A6494">
            <w:pPr>
              <w:spacing w:line="226" w:lineRule="exact"/>
              <w:ind w:left="102"/>
              <w:rPr>
                <w:rFonts w:eastAsia="Calibri" w:cs="Times New Roman"/>
                <w:spacing w:val="-1"/>
                <w:sz w:val="20"/>
                <w:szCs w:val="20"/>
                <w:lang w:val="sv-SE"/>
              </w:rPr>
              <w:pPrChange w:id="2671"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2672" w:author="Björn Genfors" w:date="2014-03-28T16:26: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0C61CC" w:rsidRDefault="008A6494" w:rsidP="003A6D72">
            <w:pPr>
              <w:widowControl/>
              <w:spacing w:line="226" w:lineRule="exact"/>
              <w:ind w:left="102"/>
              <w:jc w:val="center"/>
              <w:rPr>
                <w:rFonts w:cs="Times New Roman"/>
                <w:spacing w:val="-1"/>
                <w:sz w:val="20"/>
                <w:szCs w:val="20"/>
                <w:lang w:val="sv-SE"/>
                <w:rPrChange w:id="267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0C61CC" w:rsidRDefault="008A6494" w:rsidP="008A6494">
            <w:pPr>
              <w:widowControl/>
              <w:spacing w:line="229" w:lineRule="exact"/>
              <w:ind w:left="102"/>
              <w:rPr>
                <w:rFonts w:cs="Times New Roman"/>
                <w:sz w:val="20"/>
                <w:szCs w:val="20"/>
                <w:lang w:val="sv-SE"/>
                <w:rPrChange w:id="2674"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0C61CC" w:rsidRDefault="008A6494" w:rsidP="008A6494">
            <w:pPr>
              <w:widowControl/>
              <w:spacing w:line="229" w:lineRule="exact"/>
              <w:ind w:left="102"/>
              <w:rPr>
                <w:rFonts w:cs="Times New Roman"/>
                <w:spacing w:val="-1"/>
                <w:sz w:val="20"/>
                <w:szCs w:val="20"/>
                <w:lang w:val="sv-SE"/>
                <w:rPrChange w:id="2675"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0C61CC" w:rsidRDefault="008A6494" w:rsidP="008A6494">
            <w:pPr>
              <w:widowControl/>
              <w:spacing w:line="226" w:lineRule="exact"/>
              <w:ind w:left="102"/>
              <w:rPr>
                <w:rFonts w:cs="Times New Roman"/>
                <w:spacing w:val="-1"/>
                <w:sz w:val="20"/>
                <w:szCs w:val="20"/>
                <w:lang w:val="sv-SE"/>
                <w:rPrChange w:id="2676" w:author="Björn Genfors" w:date="2014-03-31T13:17:00Z">
                  <w:rPr>
                    <w:rFonts w:eastAsia="Calibri" w:cs="Times New Roman"/>
                    <w:spacing w:val="-1"/>
                    <w:sz w:val="20"/>
                    <w:szCs w:val="20"/>
                    <w:lang w:val="sv-SE"/>
                  </w:rPr>
                </w:rPrChange>
              </w:rPr>
            </w:pPr>
            <w:r w:rsidRPr="0023722C">
              <w:rPr>
                <w:szCs w:val="20"/>
              </w:rPr>
              <w:t>Befattningskod. Om code anges skall också codeSystem</w:t>
            </w:r>
            <w:del w:id="2677" w:author="Björn Genfors" w:date="2014-03-28T13:57:00Z">
              <w:r w:rsidRPr="0023722C" w:rsidDel="0075374E">
                <w:rPr>
                  <w:szCs w:val="20"/>
                </w:rPr>
                <w:delText xml:space="preserve"> </w:delText>
              </w:r>
            </w:del>
            <w:r w:rsidRPr="0023722C">
              <w:rPr>
                <w:szCs w:val="20"/>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0C61CC" w:rsidRDefault="008A6494" w:rsidP="003A6D72">
            <w:pPr>
              <w:widowControl/>
              <w:spacing w:line="226" w:lineRule="exact"/>
              <w:ind w:left="102"/>
              <w:jc w:val="center"/>
              <w:rPr>
                <w:rFonts w:cs="Times New Roman"/>
                <w:spacing w:val="-1"/>
                <w:sz w:val="20"/>
                <w:szCs w:val="20"/>
                <w:lang w:val="sv-SE"/>
                <w:rPrChange w:id="2678"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0C61CC" w:rsidRDefault="008A6494" w:rsidP="008A6494">
            <w:pPr>
              <w:widowControl/>
              <w:spacing w:line="229" w:lineRule="exact"/>
              <w:ind w:left="102"/>
              <w:rPr>
                <w:rFonts w:cs="Times New Roman"/>
                <w:sz w:val="20"/>
                <w:szCs w:val="20"/>
                <w:lang w:val="sv-SE"/>
                <w:rPrChange w:id="2679"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r w:rsidRPr="000C61CC">
              <w:rPr>
                <w:szCs w:val="20"/>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0C61CC" w:rsidRDefault="008A6494" w:rsidP="008A6494">
            <w:pPr>
              <w:widowControl/>
              <w:spacing w:line="229" w:lineRule="exact"/>
              <w:ind w:left="102"/>
              <w:rPr>
                <w:rFonts w:cs="Times New Roman"/>
                <w:spacing w:val="-1"/>
                <w:sz w:val="20"/>
                <w:szCs w:val="20"/>
                <w:lang w:val="sv-SE"/>
                <w:rPrChange w:id="2680"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0C61CC" w:rsidRDefault="008A6494" w:rsidP="008A6494">
            <w:pPr>
              <w:widowControl/>
              <w:spacing w:line="226" w:lineRule="exact"/>
              <w:ind w:left="102"/>
              <w:rPr>
                <w:rFonts w:cs="Times New Roman"/>
                <w:spacing w:val="-1"/>
                <w:sz w:val="20"/>
                <w:szCs w:val="20"/>
                <w:lang w:val="sv-SE"/>
                <w:rPrChange w:id="2681" w:author="Björn Genfors" w:date="2014-03-31T13:17:00Z">
                  <w:rPr>
                    <w:rFonts w:eastAsia="Calibri" w:cs="Times New Roman"/>
                    <w:spacing w:val="-1"/>
                    <w:sz w:val="20"/>
                    <w:szCs w:val="20"/>
                    <w:lang w:val="sv-SE"/>
                  </w:rPr>
                </w:rPrChange>
              </w:rPr>
            </w:pPr>
            <w:r w:rsidRPr="0023722C">
              <w:rPr>
                <w:szCs w:val="20"/>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0C61CC" w:rsidRDefault="008A6494" w:rsidP="003A6D72">
            <w:pPr>
              <w:widowControl/>
              <w:spacing w:line="226" w:lineRule="exact"/>
              <w:ind w:left="102"/>
              <w:jc w:val="center"/>
              <w:rPr>
                <w:rFonts w:cs="Times New Roman"/>
                <w:spacing w:val="-1"/>
                <w:sz w:val="20"/>
                <w:szCs w:val="20"/>
                <w:lang w:val="sv-SE"/>
                <w:rPrChange w:id="2682"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0C61CC" w:rsidRDefault="008A6494" w:rsidP="008A6494">
            <w:pPr>
              <w:widowControl/>
              <w:spacing w:line="229" w:lineRule="exact"/>
              <w:ind w:left="102"/>
              <w:rPr>
                <w:rFonts w:cs="Times New Roman"/>
                <w:sz w:val="20"/>
                <w:szCs w:val="20"/>
                <w:lang w:val="sv-SE"/>
                <w:rPrChange w:id="2683"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r w:rsidRPr="000C61CC">
              <w:rPr>
                <w:szCs w:val="20"/>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0C61CC" w:rsidRDefault="008A6494" w:rsidP="008A6494">
            <w:pPr>
              <w:widowControl/>
              <w:spacing w:line="229" w:lineRule="exact"/>
              <w:ind w:left="102"/>
              <w:rPr>
                <w:rFonts w:cs="Times New Roman"/>
                <w:spacing w:val="-1"/>
                <w:sz w:val="20"/>
                <w:szCs w:val="20"/>
                <w:lang w:val="sv-SE"/>
                <w:rPrChange w:id="2684"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0C61CC" w:rsidRDefault="008A6494" w:rsidP="008A6494">
            <w:pPr>
              <w:widowControl/>
              <w:spacing w:line="226" w:lineRule="exact"/>
              <w:ind w:left="102"/>
              <w:rPr>
                <w:rFonts w:cs="Times New Roman"/>
                <w:spacing w:val="-1"/>
                <w:sz w:val="20"/>
                <w:szCs w:val="20"/>
                <w:lang w:val="sv-SE"/>
                <w:rPrChange w:id="2685" w:author="Björn Genfors" w:date="2014-03-31T13:17:00Z">
                  <w:rPr>
                    <w:rFonts w:eastAsia="Calibri" w:cs="Times New Roman"/>
                    <w:spacing w:val="-1"/>
                    <w:sz w:val="20"/>
                    <w:szCs w:val="20"/>
                    <w:lang w:val="sv-SE"/>
                  </w:rPr>
                </w:rPrChange>
              </w:rPr>
            </w:pPr>
            <w:r w:rsidRPr="0023722C">
              <w:rPr>
                <w:szCs w:val="20"/>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0C61CC" w:rsidRDefault="008A6494" w:rsidP="003A6D72">
            <w:pPr>
              <w:widowControl/>
              <w:spacing w:line="226" w:lineRule="exact"/>
              <w:ind w:left="102"/>
              <w:jc w:val="center"/>
              <w:rPr>
                <w:rFonts w:cs="Times New Roman"/>
                <w:spacing w:val="-1"/>
                <w:sz w:val="20"/>
                <w:szCs w:val="20"/>
                <w:lang w:val="sv-SE"/>
                <w:rPrChange w:id="2686"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0C61CC" w:rsidRDefault="008A6494" w:rsidP="008A6494">
            <w:pPr>
              <w:widowControl/>
              <w:spacing w:line="229" w:lineRule="exact"/>
              <w:ind w:left="102"/>
              <w:rPr>
                <w:rFonts w:cs="Times New Roman"/>
                <w:sz w:val="20"/>
                <w:szCs w:val="20"/>
                <w:lang w:val="sv-SE"/>
                <w:rPrChange w:id="2687" w:author="Björn Genfors" w:date="2014-03-31T13:17:00Z">
                  <w:rPr>
                    <w:rFonts w:eastAsia="Calibri" w:cs="Times New Roman"/>
                    <w:sz w:val="20"/>
                    <w:szCs w:val="20"/>
                    <w:lang w:val="sv-SE"/>
                  </w:rPr>
                </w:rPrChange>
              </w:rPr>
            </w:pPr>
            <w:r w:rsidRPr="000C61CC">
              <w:rPr>
                <w:szCs w:val="20"/>
              </w:rPr>
              <w:t>../../../</w:t>
            </w:r>
            <w:r w:rsidRPr="000C61CC">
              <w:rPr>
                <w:spacing w:val="-1"/>
                <w:szCs w:val="20"/>
              </w:rPr>
              <w:t>../code</w:t>
            </w:r>
            <w:r w:rsidRPr="000C61CC">
              <w:rPr>
                <w:szCs w:val="20"/>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0C61CC" w:rsidRDefault="008A6494" w:rsidP="008A6494">
            <w:pPr>
              <w:widowControl/>
              <w:spacing w:line="229" w:lineRule="exact"/>
              <w:ind w:left="102"/>
              <w:rPr>
                <w:rFonts w:cs="Times New Roman"/>
                <w:spacing w:val="-1"/>
                <w:sz w:val="20"/>
                <w:szCs w:val="20"/>
                <w:lang w:val="sv-SE"/>
                <w:rPrChange w:id="2688"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0C61CC" w:rsidRDefault="008A6494" w:rsidP="008A6494">
            <w:pPr>
              <w:widowControl/>
              <w:spacing w:line="226" w:lineRule="exact"/>
              <w:ind w:left="102"/>
              <w:rPr>
                <w:rFonts w:cs="Times New Roman"/>
                <w:spacing w:val="-1"/>
                <w:sz w:val="20"/>
                <w:szCs w:val="20"/>
                <w:lang w:val="sv-SE"/>
                <w:rPrChange w:id="2689" w:author="Björn Genfors" w:date="2014-03-31T13:17:00Z">
                  <w:rPr>
                    <w:rFonts w:eastAsia="Calibri" w:cs="Times New Roman"/>
                    <w:spacing w:val="-1"/>
                    <w:sz w:val="20"/>
                    <w:szCs w:val="20"/>
                    <w:lang w:val="sv-SE"/>
                  </w:rPr>
                </w:rPrChange>
              </w:rPr>
            </w:pPr>
            <w:r w:rsidRPr="0023722C">
              <w:rPr>
                <w:szCs w:val="20"/>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0C61CC" w:rsidRDefault="008A6494" w:rsidP="003A6D72">
            <w:pPr>
              <w:widowControl/>
              <w:spacing w:line="226" w:lineRule="exact"/>
              <w:ind w:left="102"/>
              <w:jc w:val="center"/>
              <w:rPr>
                <w:rFonts w:cs="Times New Roman"/>
                <w:spacing w:val="-1"/>
                <w:sz w:val="20"/>
                <w:szCs w:val="20"/>
                <w:lang w:val="sv-SE"/>
                <w:rPrChange w:id="2690"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0C61CC" w:rsidRDefault="008A6494" w:rsidP="008A6494">
            <w:pPr>
              <w:widowControl/>
              <w:spacing w:line="229" w:lineRule="exact"/>
              <w:ind w:left="102"/>
              <w:rPr>
                <w:rFonts w:cs="Times New Roman"/>
                <w:sz w:val="20"/>
                <w:szCs w:val="20"/>
                <w:lang w:val="sv-SE"/>
                <w:rPrChange w:id="2691" w:author="Björn Genfors" w:date="2014-03-31T13:17:00Z">
                  <w:rPr>
                    <w:rFonts w:eastAsia="Calibri" w:cs="Times New Roman"/>
                    <w:sz w:val="20"/>
                    <w:szCs w:val="20"/>
                    <w:lang w:val="sv-SE"/>
                  </w:rPr>
                </w:rPrChange>
              </w:rPr>
            </w:pPr>
            <w:r w:rsidRPr="000C61CC">
              <w:rPr>
                <w:szCs w:val="20"/>
              </w:rPr>
              <w:t>../../../</w:t>
            </w:r>
            <w:r w:rsidRPr="000C61CC">
              <w:rPr>
                <w:spacing w:val="-1"/>
                <w:szCs w:val="20"/>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0C61CC" w:rsidRDefault="008A6494" w:rsidP="008A6494">
            <w:pPr>
              <w:widowControl/>
              <w:spacing w:line="229" w:lineRule="exact"/>
              <w:ind w:left="102"/>
              <w:rPr>
                <w:rFonts w:cs="Times New Roman"/>
                <w:spacing w:val="-1"/>
                <w:sz w:val="20"/>
                <w:szCs w:val="20"/>
                <w:lang w:val="sv-SE"/>
                <w:rPrChange w:id="2692"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0C61CC" w:rsidRDefault="008A6494" w:rsidP="008A6494">
            <w:pPr>
              <w:widowControl/>
              <w:spacing w:line="226" w:lineRule="exact"/>
              <w:ind w:left="102"/>
              <w:rPr>
                <w:rFonts w:cs="Times New Roman"/>
                <w:spacing w:val="-1"/>
                <w:sz w:val="20"/>
                <w:szCs w:val="20"/>
                <w:lang w:val="sv-SE"/>
                <w:rPrChange w:id="2693" w:author="Björn Genfors" w:date="2014-03-31T13:17:00Z">
                  <w:rPr>
                    <w:rFonts w:eastAsia="Calibri" w:cs="Times New Roman"/>
                    <w:spacing w:val="-1"/>
                    <w:sz w:val="20"/>
                    <w:szCs w:val="20"/>
                    <w:lang w:val="sv-SE"/>
                  </w:rPr>
                </w:rPrChange>
              </w:rPr>
            </w:pPr>
            <w:r w:rsidRPr="0023722C">
              <w:rPr>
                <w:szCs w:val="20"/>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0C61CC" w:rsidRDefault="008A6494" w:rsidP="003A6D72">
            <w:pPr>
              <w:widowControl/>
              <w:spacing w:line="226" w:lineRule="exact"/>
              <w:ind w:left="102"/>
              <w:jc w:val="center"/>
              <w:rPr>
                <w:rFonts w:cs="Times New Roman"/>
                <w:spacing w:val="-1"/>
                <w:sz w:val="20"/>
                <w:szCs w:val="20"/>
                <w:lang w:val="sv-SE"/>
                <w:rPrChange w:id="2694"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0C61CC" w:rsidRDefault="008A6494" w:rsidP="008A6494">
            <w:pPr>
              <w:widowControl/>
              <w:spacing w:line="226" w:lineRule="exact"/>
              <w:ind w:left="102"/>
              <w:rPr>
                <w:rFonts w:cs="Times New Roman"/>
                <w:spacing w:val="-1"/>
                <w:sz w:val="20"/>
                <w:szCs w:val="20"/>
                <w:lang w:val="sv-SE"/>
                <w:rPrChange w:id="2695" w:author="Björn Genfors" w:date="2014-03-31T13:17:00Z">
                  <w:rPr>
                    <w:rFonts w:eastAsia="Calibri" w:cs="Times New Roman"/>
                    <w:spacing w:val="-1"/>
                    <w:sz w:val="20"/>
                    <w:szCs w:val="20"/>
                    <w:lang w:val="sv-SE"/>
                  </w:rPr>
                </w:rPrChange>
              </w:rPr>
            </w:pPr>
            <w:r w:rsidRPr="000C61CC">
              <w:rPr>
                <w:szCs w:val="20"/>
              </w:rPr>
              <w:t>../../../</w:t>
            </w:r>
            <w:r w:rsidRPr="000C61CC">
              <w:rPr>
                <w:spacing w:val="-1"/>
                <w:szCs w:val="20"/>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0C61CC" w:rsidRDefault="008A6494" w:rsidP="008A6494">
            <w:pPr>
              <w:widowControl/>
              <w:spacing w:line="226" w:lineRule="exact"/>
              <w:ind w:left="102"/>
              <w:rPr>
                <w:rFonts w:cs="Times New Roman"/>
                <w:spacing w:val="-1"/>
                <w:sz w:val="20"/>
                <w:szCs w:val="20"/>
                <w:lang w:val="sv-SE"/>
                <w:rPrChange w:id="2696"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0C61CC" w:rsidRDefault="008A6494" w:rsidP="008A6494">
            <w:pPr>
              <w:widowControl/>
              <w:spacing w:line="229" w:lineRule="exact"/>
              <w:ind w:left="102"/>
              <w:rPr>
                <w:rFonts w:cs="Times New Roman"/>
                <w:sz w:val="20"/>
                <w:szCs w:val="20"/>
                <w:lang w:val="sv-SE"/>
                <w:rPrChange w:id="2697" w:author="Björn Genfors" w:date="2014-03-31T13:17:00Z">
                  <w:rPr>
                    <w:rFonts w:eastAsia="Calibri" w:cs="Times New Roman"/>
                    <w:sz w:val="20"/>
                    <w:szCs w:val="20"/>
                    <w:lang w:val="sv-SE"/>
                  </w:rPr>
                </w:rPrChange>
              </w:rPr>
            </w:pPr>
            <w:r w:rsidRPr="0023722C">
              <w:rPr>
                <w:szCs w:val="20"/>
              </w:rPr>
              <w:t>Om befattning är beskriven i ett lokalt kodverk utan OID, eller när kod helt saknas, kan en beskrivande text anges i originalText.</w:t>
            </w:r>
          </w:p>
          <w:p w14:paraId="29DDDC2E" w14:textId="77777777" w:rsidR="008A6494" w:rsidRPr="000C61CC" w:rsidRDefault="008A6494" w:rsidP="008A6494">
            <w:pPr>
              <w:widowControl/>
              <w:spacing w:line="226" w:lineRule="exact"/>
              <w:ind w:left="102"/>
              <w:rPr>
                <w:rFonts w:cs="Times New Roman"/>
                <w:spacing w:val="-1"/>
                <w:sz w:val="20"/>
                <w:szCs w:val="20"/>
                <w:lang w:val="sv-SE"/>
                <w:rPrChange w:id="2698" w:author="Björn Genfors" w:date="2014-03-31T13:17:00Z">
                  <w:rPr>
                    <w:rFonts w:eastAsia="Calibri" w:cs="Times New Roman"/>
                    <w:spacing w:val="-1"/>
                    <w:sz w:val="20"/>
                    <w:szCs w:val="20"/>
                    <w:lang w:val="sv-SE"/>
                  </w:rPr>
                </w:rPrChange>
              </w:rPr>
            </w:pPr>
            <w:r w:rsidRPr="0023722C">
              <w:rPr>
                <w:szCs w:val="20"/>
              </w:rPr>
              <w:t xml:space="preserve">Om originalText anges skall inget annat värde i </w:t>
            </w:r>
            <w:r w:rsidRPr="0023722C">
              <w:rPr>
                <w:spacing w:val="-1"/>
                <w:szCs w:val="20"/>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0C61CC" w:rsidRDefault="008A6494" w:rsidP="003A6D72">
            <w:pPr>
              <w:widowControl/>
              <w:spacing w:line="226" w:lineRule="exact"/>
              <w:ind w:left="102"/>
              <w:jc w:val="center"/>
              <w:rPr>
                <w:rFonts w:cs="Times New Roman"/>
                <w:spacing w:val="-1"/>
                <w:sz w:val="20"/>
                <w:szCs w:val="20"/>
                <w:lang w:val="sv-SE"/>
                <w:rPrChange w:id="269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0C61CC" w:rsidRDefault="008A6494" w:rsidP="008A6494">
            <w:pPr>
              <w:widowControl/>
              <w:spacing w:line="226" w:lineRule="exact"/>
              <w:ind w:left="102"/>
              <w:rPr>
                <w:rFonts w:cs="Times New Roman"/>
                <w:spacing w:val="-1"/>
                <w:sz w:val="20"/>
                <w:szCs w:val="20"/>
                <w:lang w:val="sv-SE"/>
                <w:rPrChange w:id="2700" w:author="Björn Genfors" w:date="2014-03-31T13:17:00Z">
                  <w:rPr>
                    <w:rFonts w:eastAsia="Calibri" w:cs="Times New Roman"/>
                    <w:spacing w:val="-1"/>
                    <w:sz w:val="20"/>
                    <w:szCs w:val="20"/>
                    <w:lang w:val="sv-SE"/>
                  </w:rPr>
                </w:rPrChange>
              </w:rPr>
            </w:pPr>
            <w:r w:rsidRPr="000C61CC">
              <w:rPr>
                <w:spacing w:val="-1"/>
                <w:szCs w:val="20"/>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0C61CC" w:rsidRDefault="008A6494" w:rsidP="008A6494">
            <w:pPr>
              <w:widowControl/>
              <w:spacing w:line="226" w:lineRule="exact"/>
              <w:ind w:left="102"/>
              <w:rPr>
                <w:rFonts w:cs="Times New Roman"/>
                <w:spacing w:val="-1"/>
                <w:sz w:val="20"/>
                <w:szCs w:val="20"/>
                <w:lang w:val="sv-SE"/>
                <w:rPrChange w:id="2701" w:author="Björn Genfors" w:date="2014-03-31T13:17:00Z">
                  <w:rPr>
                    <w:rFonts w:eastAsia="Calibri" w:cs="Times New Roman"/>
                    <w:spacing w:val="-1"/>
                    <w:sz w:val="20"/>
                    <w:szCs w:val="20"/>
                    <w:lang w:val="sv-SE"/>
                  </w:rPr>
                </w:rPrChange>
              </w:rPr>
            </w:pPr>
            <w:r w:rsidRPr="000C61CC">
              <w:rPr>
                <w:spacing w:val="-1"/>
                <w:szCs w:val="20"/>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0C61CC" w:rsidRDefault="008A6494" w:rsidP="008A6494">
            <w:pPr>
              <w:widowControl/>
              <w:spacing w:line="226" w:lineRule="exact"/>
              <w:ind w:left="102"/>
              <w:rPr>
                <w:rFonts w:cs="Times New Roman"/>
                <w:spacing w:val="-1"/>
                <w:sz w:val="20"/>
                <w:szCs w:val="20"/>
                <w:lang w:val="sv-SE"/>
                <w:rPrChange w:id="2702" w:author="Björn Genfors" w:date="2014-03-31T13:17:00Z">
                  <w:rPr>
                    <w:rFonts w:eastAsia="Calibri" w:cs="Times New Roman"/>
                    <w:spacing w:val="-1"/>
                    <w:sz w:val="20"/>
                    <w:szCs w:val="20"/>
                    <w:lang w:val="sv-SE"/>
                  </w:rPr>
                </w:rPrChange>
              </w:rPr>
            </w:pPr>
            <w:r w:rsidRPr="0023722C">
              <w:rPr>
                <w:spacing w:val="-1"/>
                <w:szCs w:val="20"/>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0C61CC" w:rsidRDefault="008A6494" w:rsidP="003A6D72">
            <w:pPr>
              <w:widowControl/>
              <w:spacing w:line="226" w:lineRule="exact"/>
              <w:ind w:left="102"/>
              <w:jc w:val="center"/>
              <w:rPr>
                <w:rFonts w:cs="Times New Roman"/>
                <w:spacing w:val="-1"/>
                <w:sz w:val="20"/>
                <w:szCs w:val="20"/>
                <w:lang w:val="sv-SE"/>
                <w:rPrChange w:id="2703" w:author="Björn Genfors" w:date="2014-03-31T13:17:00Z">
                  <w:rPr>
                    <w:rFonts w:eastAsia="Calibri" w:cs="Times New Roman"/>
                    <w:spacing w:val="-1"/>
                    <w:sz w:val="20"/>
                    <w:szCs w:val="20"/>
                    <w:lang w:val="sv-SE"/>
                  </w:rPr>
                </w:rPrChange>
              </w:rPr>
            </w:pPr>
          </w:p>
        </w:tc>
      </w:tr>
      <w:tr w:rsidR="008A6494" w:rsidRPr="000C61CC"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0C61CC" w:rsidRDefault="008A6494" w:rsidP="008A6494">
            <w:pPr>
              <w:widowControl/>
              <w:spacing w:line="226" w:lineRule="exact"/>
              <w:ind w:left="102"/>
              <w:rPr>
                <w:rFonts w:cs="Times New Roman"/>
                <w:spacing w:val="-1"/>
                <w:sz w:val="20"/>
                <w:szCs w:val="20"/>
                <w:lang w:val="sv-SE"/>
                <w:rPrChange w:id="2704" w:author="Björn Genfors" w:date="2014-03-31T13:17:00Z">
                  <w:rPr>
                    <w:rFonts w:eastAsia="Calibri" w:cs="Times New Roman"/>
                    <w:spacing w:val="-1"/>
                    <w:sz w:val="20"/>
                    <w:szCs w:val="20"/>
                    <w:lang w:val="sv-SE"/>
                  </w:rPr>
                </w:rPrChange>
              </w:rPr>
            </w:pPr>
            <w:r w:rsidRPr="000C61CC">
              <w:rPr>
                <w:spacing w:val="-1"/>
                <w:szCs w:val="20"/>
              </w:rPr>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0C61CC" w:rsidRDefault="008A6494" w:rsidP="008A6494">
            <w:pPr>
              <w:widowControl/>
              <w:spacing w:line="226" w:lineRule="exact"/>
              <w:ind w:left="102"/>
              <w:rPr>
                <w:rFonts w:cs="Times New Roman"/>
                <w:spacing w:val="-1"/>
                <w:sz w:val="20"/>
                <w:szCs w:val="20"/>
                <w:lang w:val="sv-SE"/>
                <w:rPrChange w:id="2705" w:author="Björn Genfors" w:date="2014-03-31T13:17:00Z">
                  <w:rPr>
                    <w:rFonts w:eastAsia="Calibri" w:cs="Times New Roman"/>
                    <w:spacing w:val="-1"/>
                    <w:sz w:val="20"/>
                    <w:szCs w:val="20"/>
                    <w:lang w:val="sv-SE"/>
                  </w:rPr>
                </w:rPrChange>
              </w:rPr>
            </w:pPr>
            <w:r w:rsidRPr="000C61CC">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0C61CC" w:rsidRDefault="008A6494" w:rsidP="008A6494">
            <w:pPr>
              <w:widowControl/>
              <w:spacing w:line="226" w:lineRule="exact"/>
              <w:ind w:left="102"/>
              <w:rPr>
                <w:rFonts w:cs="Times New Roman"/>
                <w:spacing w:val="-1"/>
                <w:sz w:val="20"/>
                <w:szCs w:val="20"/>
                <w:lang w:val="sv-SE"/>
                <w:rPrChange w:id="2706" w:author="Björn Genfors" w:date="2014-03-31T13:17:00Z">
                  <w:rPr>
                    <w:rFonts w:eastAsia="Calibri" w:cs="Times New Roman"/>
                    <w:spacing w:val="-1"/>
                    <w:sz w:val="20"/>
                    <w:szCs w:val="20"/>
                    <w:lang w:val="sv-SE"/>
                  </w:rPr>
                </w:rPrChange>
              </w:rPr>
            </w:pPr>
            <w:r w:rsidRPr="0023722C">
              <w:rPr>
                <w:spacing w:val="-1"/>
                <w:szCs w:val="20"/>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0C61CC" w:rsidRDefault="008A6494" w:rsidP="003A6D72">
            <w:pPr>
              <w:widowControl/>
              <w:spacing w:line="226" w:lineRule="exact"/>
              <w:ind w:left="102"/>
              <w:jc w:val="center"/>
              <w:rPr>
                <w:rFonts w:cs="Times New Roman"/>
                <w:spacing w:val="-1"/>
                <w:sz w:val="20"/>
                <w:szCs w:val="20"/>
                <w:lang w:val="sv-SE"/>
                <w:rPrChange w:id="2707"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0C61CC" w:rsidRDefault="008A6494" w:rsidP="008A6494">
            <w:pPr>
              <w:pStyle w:val="TableParagraph"/>
              <w:spacing w:line="229" w:lineRule="exact"/>
              <w:ind w:left="102"/>
              <w:rPr>
                <w:rFonts w:ascii="Georgia" w:eastAsia="Times New Roman" w:hAnsi="Georgia" w:cs="Times New Roman"/>
                <w:spacing w:val="-1"/>
                <w:sz w:val="20"/>
                <w:szCs w:val="20"/>
                <w:lang w:val="sv-SE"/>
              </w:rPr>
            </w:pPr>
            <w:r w:rsidRPr="000C61CC">
              <w:rPr>
                <w:rFonts w:ascii="Georgia" w:hAnsi="Georgia" w:cs="Times New Roman"/>
                <w:spacing w:val="-1"/>
                <w:sz w:val="20"/>
                <w:szCs w:val="20"/>
              </w:rPr>
              <w:t>../</w:t>
            </w:r>
            <w:r w:rsidRPr="000C61CC">
              <w:rPr>
                <w:rFonts w:ascii="Georgia" w:eastAsia="Times New Roman" w:hAnsi="Georgia" w:cs="Times New Roman"/>
                <w:spacing w:val="-1"/>
                <w:sz w:val="20"/>
                <w:szCs w:val="20"/>
              </w:rPr>
              <w:t>../../../orgUnitName</w:t>
            </w:r>
          </w:p>
          <w:p w14:paraId="3D527C8E" w14:textId="77777777" w:rsidR="008A6494" w:rsidRPr="000C61CC" w:rsidRDefault="008A6494" w:rsidP="008A6494">
            <w:pPr>
              <w:widowControl/>
              <w:spacing w:line="226" w:lineRule="exact"/>
              <w:ind w:left="102"/>
              <w:rPr>
                <w:rFonts w:cs="Times New Roman"/>
                <w:spacing w:val="-1"/>
                <w:sz w:val="20"/>
                <w:szCs w:val="20"/>
                <w:lang w:val="sv-SE"/>
                <w:rPrChange w:id="2708"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0C61CC" w:rsidRDefault="008A6494" w:rsidP="008A6494">
            <w:pPr>
              <w:widowControl/>
              <w:spacing w:line="226" w:lineRule="exact"/>
              <w:ind w:left="102"/>
              <w:rPr>
                <w:rFonts w:cs="Times New Roman"/>
                <w:spacing w:val="-1"/>
                <w:sz w:val="20"/>
                <w:szCs w:val="20"/>
                <w:lang w:val="sv-SE"/>
                <w:rPrChange w:id="2709"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0C61CC" w:rsidRDefault="008A6494" w:rsidP="008A6494">
            <w:pPr>
              <w:widowControl/>
              <w:spacing w:line="226" w:lineRule="exact"/>
              <w:ind w:left="102"/>
              <w:rPr>
                <w:rFonts w:cs="Times New Roman"/>
                <w:spacing w:val="-1"/>
                <w:sz w:val="20"/>
                <w:szCs w:val="20"/>
                <w:lang w:val="sv-SE"/>
                <w:rPrChange w:id="2710" w:author="Björn Genfors" w:date="2014-03-31T13:17:00Z">
                  <w:rPr>
                    <w:rFonts w:eastAsia="Calibri" w:cs="Times New Roman"/>
                    <w:spacing w:val="-1"/>
                    <w:sz w:val="20"/>
                    <w:szCs w:val="20"/>
                    <w:lang w:val="sv-SE"/>
                  </w:rPr>
                </w:rPrChange>
              </w:rPr>
            </w:pPr>
            <w:r w:rsidRPr="0023722C">
              <w:rPr>
                <w:spacing w:val="-1"/>
                <w:szCs w:val="20"/>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0C61CC" w:rsidRDefault="008A6494" w:rsidP="003A6D72">
            <w:pPr>
              <w:widowControl/>
              <w:spacing w:line="226" w:lineRule="exact"/>
              <w:ind w:left="102"/>
              <w:jc w:val="center"/>
              <w:rPr>
                <w:rFonts w:cs="Times New Roman"/>
                <w:spacing w:val="-1"/>
                <w:sz w:val="20"/>
                <w:szCs w:val="20"/>
                <w:lang w:val="sv-SE"/>
                <w:rPrChange w:id="2711"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0C61CC" w:rsidRDefault="008A6494" w:rsidP="008A6494">
            <w:pPr>
              <w:widowControl/>
              <w:spacing w:line="229" w:lineRule="exact"/>
              <w:ind w:left="102"/>
              <w:rPr>
                <w:rFonts w:cs="Times New Roman"/>
                <w:sz w:val="20"/>
                <w:szCs w:val="20"/>
                <w:lang w:val="sv-SE"/>
                <w:rPrChange w:id="2712" w:author="Björn Genfors" w:date="2014-03-31T13:17:00Z">
                  <w:rPr>
                    <w:rFonts w:eastAsia="Calibri" w:cs="Times New Roman"/>
                    <w:sz w:val="20"/>
                    <w:szCs w:val="20"/>
                    <w:lang w:val="sv-SE"/>
                  </w:rPr>
                </w:rPrChange>
              </w:rPr>
            </w:pPr>
            <w:r w:rsidRPr="000C61CC">
              <w:rPr>
                <w:spacing w:val="-1"/>
                <w:szCs w:val="20"/>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0C61CC" w:rsidRDefault="008A6494" w:rsidP="008A6494">
            <w:pPr>
              <w:widowControl/>
              <w:spacing w:line="226" w:lineRule="exact"/>
              <w:ind w:left="102"/>
              <w:rPr>
                <w:rFonts w:cs="Times New Roman"/>
                <w:spacing w:val="-1"/>
                <w:sz w:val="20"/>
                <w:szCs w:val="20"/>
                <w:lang w:val="sv-SE"/>
                <w:rPrChange w:id="2713"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0C61CC" w:rsidRDefault="008A6494" w:rsidP="008A6494">
            <w:pPr>
              <w:widowControl/>
              <w:spacing w:line="226" w:lineRule="exact"/>
              <w:ind w:left="102"/>
              <w:rPr>
                <w:rFonts w:cs="Times New Roman"/>
                <w:spacing w:val="-1"/>
                <w:sz w:val="20"/>
                <w:szCs w:val="20"/>
                <w:lang w:val="sv-SE"/>
                <w:rPrChange w:id="2714" w:author="Björn Genfors" w:date="2014-03-31T13:17:00Z">
                  <w:rPr>
                    <w:rFonts w:eastAsia="Calibri" w:cs="Times New Roman"/>
                    <w:spacing w:val="-1"/>
                    <w:sz w:val="20"/>
                    <w:szCs w:val="20"/>
                    <w:lang w:val="sv-SE"/>
                  </w:rPr>
                </w:rPrChange>
              </w:rPr>
            </w:pPr>
            <w:r w:rsidRPr="000C61CC">
              <w:rPr>
                <w:szCs w:val="20"/>
              </w:rPr>
              <w:t xml:space="preserve">Telefon till </w:t>
            </w:r>
            <w:r w:rsidRPr="000C61CC">
              <w:rPr>
                <w:spacing w:val="-1"/>
                <w:szCs w:val="20"/>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0C61CC" w:rsidRDefault="008A6494" w:rsidP="003A6D72">
            <w:pPr>
              <w:widowControl/>
              <w:spacing w:line="226" w:lineRule="exact"/>
              <w:ind w:left="102"/>
              <w:jc w:val="center"/>
              <w:rPr>
                <w:rFonts w:cs="Times New Roman"/>
                <w:spacing w:val="-1"/>
                <w:sz w:val="20"/>
                <w:szCs w:val="20"/>
                <w:lang w:val="sv-SE"/>
                <w:rPrChange w:id="271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0C61CC" w:rsidRDefault="008A6494" w:rsidP="008A6494">
            <w:pPr>
              <w:widowControl/>
              <w:spacing w:line="229" w:lineRule="exact"/>
              <w:ind w:left="102"/>
              <w:rPr>
                <w:rFonts w:cs="Times New Roman"/>
                <w:spacing w:val="-1"/>
                <w:sz w:val="20"/>
                <w:szCs w:val="20"/>
                <w:lang w:val="sv-SE"/>
                <w:rPrChange w:id="2716" w:author="Björn Genfors" w:date="2014-03-31T13:17:00Z">
                  <w:rPr>
                    <w:rFonts w:eastAsia="Calibri" w:cs="Times New Roman"/>
                    <w:spacing w:val="-1"/>
                    <w:sz w:val="20"/>
                    <w:szCs w:val="20"/>
                    <w:lang w:val="sv-SE"/>
                  </w:rPr>
                </w:rPrChange>
              </w:rPr>
            </w:pPr>
            <w:r w:rsidRPr="000C61CC">
              <w:rPr>
                <w:spacing w:val="-1"/>
                <w:szCs w:val="20"/>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0C61CC" w:rsidRDefault="008A6494" w:rsidP="008A6494">
            <w:pPr>
              <w:widowControl/>
              <w:spacing w:line="226" w:lineRule="exact"/>
              <w:ind w:left="102"/>
              <w:rPr>
                <w:rFonts w:cs="Times New Roman"/>
                <w:spacing w:val="-1"/>
                <w:sz w:val="20"/>
                <w:szCs w:val="20"/>
                <w:lang w:val="sv-SE"/>
                <w:rPrChange w:id="2717"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0C61CC" w:rsidRDefault="008A6494" w:rsidP="008A6494">
            <w:pPr>
              <w:widowControl/>
              <w:spacing w:line="226" w:lineRule="exact"/>
              <w:ind w:left="102"/>
              <w:rPr>
                <w:rFonts w:cs="Times New Roman"/>
                <w:spacing w:val="-1"/>
                <w:sz w:val="20"/>
                <w:szCs w:val="20"/>
                <w:lang w:val="sv-SE"/>
                <w:rPrChange w:id="2718" w:author="Björn Genfors" w:date="2014-03-31T13:17:00Z">
                  <w:rPr>
                    <w:rFonts w:eastAsia="Calibri" w:cs="Times New Roman"/>
                    <w:spacing w:val="-1"/>
                    <w:sz w:val="20"/>
                    <w:szCs w:val="20"/>
                    <w:lang w:val="sv-SE"/>
                  </w:rPr>
                </w:rPrChange>
              </w:rPr>
            </w:pPr>
            <w:r w:rsidRPr="000C61CC">
              <w:rPr>
                <w:szCs w:val="20"/>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0C61CC" w:rsidRDefault="008A6494" w:rsidP="003A6D72">
            <w:pPr>
              <w:widowControl/>
              <w:spacing w:line="226" w:lineRule="exact"/>
              <w:ind w:left="102"/>
              <w:jc w:val="center"/>
              <w:rPr>
                <w:rFonts w:cs="Times New Roman"/>
                <w:spacing w:val="-1"/>
                <w:sz w:val="20"/>
                <w:szCs w:val="20"/>
                <w:lang w:val="sv-SE"/>
                <w:rPrChange w:id="271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0C61CC" w:rsidRDefault="008A6494" w:rsidP="008A6494">
            <w:pPr>
              <w:widowControl/>
              <w:spacing w:line="229" w:lineRule="exact"/>
              <w:ind w:left="102"/>
              <w:rPr>
                <w:rFonts w:cs="Times New Roman"/>
                <w:spacing w:val="-1"/>
                <w:sz w:val="20"/>
                <w:szCs w:val="20"/>
                <w:lang w:val="sv-SE"/>
                <w:rPrChange w:id="2720" w:author="Björn Genfors" w:date="2014-03-31T13:17:00Z">
                  <w:rPr>
                    <w:rFonts w:eastAsia="Calibri" w:cs="Times New Roman"/>
                    <w:spacing w:val="-1"/>
                    <w:sz w:val="20"/>
                    <w:szCs w:val="20"/>
                    <w:lang w:val="sv-SE"/>
                  </w:rPr>
                </w:rPrChange>
              </w:rPr>
            </w:pPr>
            <w:r w:rsidRPr="000C61CC">
              <w:rPr>
                <w:spacing w:val="-1"/>
                <w:szCs w:val="20"/>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0C61CC" w:rsidRDefault="008A6494" w:rsidP="008A6494">
            <w:pPr>
              <w:widowControl/>
              <w:spacing w:line="226" w:lineRule="exact"/>
              <w:ind w:left="102"/>
              <w:rPr>
                <w:rFonts w:cs="Times New Roman"/>
                <w:spacing w:val="-1"/>
                <w:sz w:val="20"/>
                <w:szCs w:val="20"/>
                <w:lang w:val="sv-SE"/>
                <w:rPrChange w:id="2721"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0C61CC" w:rsidRDefault="008A6494" w:rsidP="008A6494">
            <w:pPr>
              <w:widowControl/>
              <w:spacing w:line="226" w:lineRule="exact"/>
              <w:ind w:left="102"/>
              <w:rPr>
                <w:rFonts w:cs="Times New Roman"/>
                <w:spacing w:val="-1"/>
                <w:sz w:val="20"/>
                <w:szCs w:val="20"/>
                <w:lang w:val="sv-SE"/>
                <w:rPrChange w:id="2722" w:author="Björn Genfors" w:date="2014-03-31T13:17:00Z">
                  <w:rPr>
                    <w:rFonts w:eastAsia="Calibri" w:cs="Times New Roman"/>
                    <w:spacing w:val="-1"/>
                    <w:sz w:val="20"/>
                    <w:szCs w:val="20"/>
                    <w:lang w:val="sv-SE"/>
                  </w:rPr>
                </w:rPrChange>
              </w:rPr>
            </w:pPr>
            <w:r w:rsidRPr="0023722C">
              <w:rPr>
                <w:spacing w:val="-1"/>
                <w:szCs w:val="20"/>
              </w:rPr>
              <w:t xml:space="preserve">Postadress för den organisation som författaren är uppdragstagare på. </w:t>
            </w:r>
            <w:r w:rsidRPr="0023722C">
              <w:rPr>
                <w:szCs w:val="20"/>
              </w:rPr>
              <w:t>Skrivs på ett så naturligt sätt som möjligt, exempelvis:</w:t>
            </w:r>
            <w:r w:rsidRPr="0023722C">
              <w:rPr>
                <w:szCs w:val="20"/>
              </w:rPr>
              <w:br/>
              <w:t>”Storgatan 12</w:t>
            </w:r>
            <w:r w:rsidRPr="0023722C">
              <w:rPr>
                <w:szCs w:val="20"/>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0C61CC" w:rsidRDefault="008A6494" w:rsidP="003A6D72">
            <w:pPr>
              <w:widowControl/>
              <w:spacing w:line="226" w:lineRule="exact"/>
              <w:ind w:left="102"/>
              <w:jc w:val="center"/>
              <w:rPr>
                <w:rFonts w:cs="Times New Roman"/>
                <w:spacing w:val="-1"/>
                <w:sz w:val="20"/>
                <w:szCs w:val="20"/>
                <w:lang w:val="sv-SE"/>
                <w:rPrChange w:id="272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0C61CC" w:rsidRDefault="008A6494" w:rsidP="008A6494">
            <w:pPr>
              <w:widowControl/>
              <w:spacing w:line="229" w:lineRule="exact"/>
              <w:ind w:left="102"/>
              <w:rPr>
                <w:rFonts w:cs="Times New Roman"/>
                <w:spacing w:val="-1"/>
                <w:sz w:val="20"/>
                <w:szCs w:val="20"/>
                <w:lang w:val="sv-SE"/>
                <w:rPrChange w:id="2724" w:author="Björn Genfors" w:date="2014-03-31T13:17:00Z">
                  <w:rPr>
                    <w:rFonts w:eastAsia="Calibri" w:cs="Times New Roman"/>
                    <w:spacing w:val="-1"/>
                    <w:sz w:val="20"/>
                    <w:szCs w:val="20"/>
                    <w:lang w:val="sv-SE"/>
                  </w:rPr>
                </w:rPrChange>
              </w:rPr>
            </w:pPr>
            <w:r w:rsidRPr="000C61CC">
              <w:rPr>
                <w:spacing w:val="-1"/>
                <w:szCs w:val="20"/>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0C61CC" w:rsidRDefault="008A6494" w:rsidP="008A6494">
            <w:pPr>
              <w:widowControl/>
              <w:spacing w:line="226" w:lineRule="exact"/>
              <w:ind w:left="102"/>
              <w:rPr>
                <w:rFonts w:cs="Times New Roman"/>
                <w:spacing w:val="-1"/>
                <w:sz w:val="20"/>
                <w:szCs w:val="20"/>
                <w:lang w:val="sv-SE"/>
                <w:rPrChange w:id="2725" w:author="Björn Genfors" w:date="2014-03-31T13:17:00Z">
                  <w:rPr>
                    <w:rFonts w:eastAsia="Calibri" w:cs="Times New Roman"/>
                    <w:spacing w:val="-1"/>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0C61CC" w:rsidRDefault="008A6494" w:rsidP="008A6494">
            <w:pPr>
              <w:widowControl/>
              <w:spacing w:line="226" w:lineRule="exact"/>
              <w:ind w:left="102"/>
              <w:rPr>
                <w:rFonts w:cs="Times New Roman"/>
                <w:spacing w:val="-1"/>
                <w:sz w:val="20"/>
                <w:szCs w:val="20"/>
                <w:lang w:val="sv-SE"/>
                <w:rPrChange w:id="2726" w:author="Björn Genfors" w:date="2014-03-31T13:17:00Z">
                  <w:rPr>
                    <w:rFonts w:eastAsia="Calibri" w:cs="Times New Roman"/>
                    <w:spacing w:val="-1"/>
                    <w:sz w:val="20"/>
                    <w:szCs w:val="20"/>
                    <w:lang w:val="sv-SE"/>
                  </w:rPr>
                </w:rPrChange>
              </w:rPr>
            </w:pPr>
            <w:r w:rsidRPr="0023722C">
              <w:rPr>
                <w:szCs w:val="20"/>
              </w:rPr>
              <w:t>Text som anger namnet pa</w:t>
            </w:r>
            <w:r w:rsidRPr="0023722C">
              <w:rPr>
                <w:rFonts w:ascii="Times New Roman" w:hAnsi="Times New Roman"/>
                <w:szCs w:val="20"/>
              </w:rPr>
              <w:t>̊</w:t>
            </w:r>
            <w:r w:rsidRPr="0023722C">
              <w:rPr>
                <w:szCs w:val="20"/>
              </w:rPr>
              <w:t xml:space="preserve"> plats eller ort fo</w:t>
            </w:r>
            <w:r w:rsidRPr="0023722C">
              <w:rPr>
                <w:rFonts w:cs="Georgia"/>
                <w:szCs w:val="20"/>
              </w:rPr>
              <w:t>̈</w:t>
            </w:r>
            <w:r w:rsidRPr="0023722C">
              <w:rPr>
                <w:szCs w:val="20"/>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0C61CC" w:rsidRDefault="008A6494" w:rsidP="003A6D72">
            <w:pPr>
              <w:widowControl/>
              <w:spacing w:line="226" w:lineRule="exact"/>
              <w:ind w:left="102"/>
              <w:jc w:val="center"/>
              <w:rPr>
                <w:rFonts w:cs="Times New Roman"/>
                <w:spacing w:val="-1"/>
                <w:sz w:val="20"/>
                <w:szCs w:val="20"/>
                <w:lang w:val="sv-SE"/>
                <w:rPrChange w:id="272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0C61CC"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0C61CC" w:rsidRDefault="008A6494" w:rsidP="008A6494">
            <w:pPr>
              <w:widowControl/>
              <w:spacing w:line="229" w:lineRule="exact"/>
              <w:ind w:left="102"/>
              <w:rPr>
                <w:rFonts w:cs="Times New Roman"/>
                <w:sz w:val="20"/>
                <w:szCs w:val="20"/>
                <w:lang w:val="sv-SE"/>
                <w:rPrChange w:id="2728" w:author="Björn Genfors" w:date="2014-03-31T13:17:00Z">
                  <w:rPr>
                    <w:rFonts w:eastAsia="Calibri" w:cs="Times New Roman"/>
                    <w:sz w:val="20"/>
                    <w:szCs w:val="20"/>
                    <w:lang w:val="sv-SE"/>
                  </w:rPr>
                </w:rPrChange>
              </w:rPr>
            </w:pPr>
            <w:r w:rsidRPr="000C61CC">
              <w:rPr>
                <w:spacing w:val="-1"/>
                <w:szCs w:val="20"/>
              </w:rPr>
              <w:t>../../../healthcareProfessionalCareUnitHSAId</w:t>
            </w:r>
          </w:p>
          <w:p w14:paraId="7AD11221" w14:textId="77777777" w:rsidR="008A6494" w:rsidRPr="000C61CC" w:rsidRDefault="008A6494" w:rsidP="008A6494">
            <w:pPr>
              <w:widowControl/>
              <w:spacing w:line="226" w:lineRule="exact"/>
              <w:ind w:left="102"/>
              <w:rPr>
                <w:rFonts w:cs="Times New Roman"/>
                <w:spacing w:val="-1"/>
                <w:sz w:val="20"/>
                <w:szCs w:val="20"/>
                <w:lang w:val="sv-SE"/>
                <w:rPrChange w:id="2729"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0C61CC" w:rsidRDefault="008A6494" w:rsidP="008A6494">
            <w:pPr>
              <w:widowControl/>
              <w:spacing w:line="229" w:lineRule="exact"/>
              <w:ind w:left="102"/>
              <w:rPr>
                <w:rFonts w:cs="Times New Roman"/>
                <w:sz w:val="20"/>
                <w:szCs w:val="20"/>
                <w:lang w:val="sv-SE"/>
                <w:rPrChange w:id="2730" w:author="Björn Genfors" w:date="2014-03-31T13:17:00Z">
                  <w:rPr>
                    <w:rFonts w:eastAsia="Calibri" w:cs="Times New Roman"/>
                    <w:sz w:val="20"/>
                    <w:szCs w:val="20"/>
                    <w:lang w:val="sv-SE"/>
                  </w:rPr>
                </w:rPrChange>
              </w:rPr>
            </w:pPr>
            <w:r w:rsidRPr="000C61CC">
              <w:rPr>
                <w:spacing w:val="-1"/>
                <w:szCs w:val="20"/>
              </w:rPr>
              <w:t>HSAIdType</w:t>
            </w:r>
          </w:p>
          <w:p w14:paraId="5243A68C" w14:textId="77777777" w:rsidR="008A6494" w:rsidRPr="000C61CC" w:rsidRDefault="008A6494" w:rsidP="008A6494">
            <w:pPr>
              <w:widowControl/>
              <w:spacing w:line="226" w:lineRule="exact"/>
              <w:ind w:left="102"/>
              <w:rPr>
                <w:rFonts w:cs="Times New Roman"/>
                <w:spacing w:val="-1"/>
                <w:sz w:val="20"/>
                <w:szCs w:val="20"/>
                <w:lang w:val="sv-SE"/>
                <w:rPrChange w:id="2731" w:author="Björn Genfors" w:date="2014-03-31T13:17:00Z">
                  <w:rPr>
                    <w:rFonts w:eastAsia="Calibri" w:cs="Times New Roman"/>
                    <w:spacing w:val="-1"/>
                    <w:sz w:val="20"/>
                    <w:szCs w:val="20"/>
                    <w:lang w:val="sv-SE"/>
                  </w:rPr>
                </w:rPrChange>
              </w:rPr>
            </w:pPr>
          </w:p>
          <w:p w14:paraId="0859178A" w14:textId="77777777" w:rsidR="008A6494" w:rsidRPr="000C61CC" w:rsidRDefault="008A6494" w:rsidP="008A6494">
            <w:pPr>
              <w:widowControl/>
              <w:spacing w:line="226" w:lineRule="exact"/>
              <w:ind w:left="102"/>
              <w:rPr>
                <w:rFonts w:cs="Times New Roman"/>
                <w:spacing w:val="-1"/>
                <w:sz w:val="20"/>
                <w:szCs w:val="20"/>
                <w:lang w:val="sv-SE"/>
                <w:rPrChange w:id="2732"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0C61CC" w:rsidRDefault="008A6494" w:rsidP="008A6494">
            <w:pPr>
              <w:widowControl/>
              <w:spacing w:line="229" w:lineRule="exact"/>
              <w:ind w:left="102"/>
              <w:rPr>
                <w:rFonts w:cs="Times New Roman"/>
                <w:sz w:val="20"/>
                <w:szCs w:val="20"/>
                <w:lang w:val="sv-SE"/>
                <w:rPrChange w:id="2733" w:author="Björn Genfors" w:date="2014-03-31T13:17:00Z">
                  <w:rPr>
                    <w:rFonts w:eastAsia="Calibri" w:cs="Times New Roman"/>
                    <w:sz w:val="20"/>
                    <w:szCs w:val="20"/>
                    <w:lang w:val="sv-SE"/>
                  </w:rPr>
                </w:rPrChange>
              </w:rPr>
            </w:pPr>
            <w:r w:rsidRPr="000C61CC">
              <w:rPr>
                <w:szCs w:val="20"/>
              </w:rPr>
              <w:t>HSA-id för Vårdenhet.</w:t>
            </w:r>
          </w:p>
          <w:p w14:paraId="660050B5" w14:textId="77777777" w:rsidR="008A6494" w:rsidRPr="000C61CC" w:rsidRDefault="008A6494" w:rsidP="008A6494">
            <w:pPr>
              <w:widowControl/>
              <w:spacing w:line="229" w:lineRule="exact"/>
              <w:ind w:left="102"/>
              <w:rPr>
                <w:rFonts w:cs="Times New Roman"/>
                <w:sz w:val="20"/>
                <w:szCs w:val="20"/>
                <w:lang w:val="sv-SE"/>
                <w:rPrChange w:id="2734" w:author="Björn Genfors" w:date="2014-03-31T13:17:00Z">
                  <w:rPr>
                    <w:rFonts w:eastAsia="Calibri" w:cs="Times New Roman"/>
                    <w:sz w:val="20"/>
                    <w:szCs w:val="20"/>
                    <w:lang w:val="sv-SE"/>
                  </w:rPr>
                </w:rPrChange>
              </w:rPr>
            </w:pPr>
          </w:p>
          <w:p w14:paraId="352512E3" w14:textId="77777777" w:rsidR="008A6494" w:rsidRPr="000C61CC" w:rsidRDefault="008A6494" w:rsidP="008A6494">
            <w:pPr>
              <w:widowControl/>
              <w:spacing w:line="226" w:lineRule="exact"/>
              <w:ind w:left="102"/>
              <w:rPr>
                <w:rFonts w:cs="Times New Roman"/>
                <w:spacing w:val="-1"/>
                <w:sz w:val="20"/>
                <w:szCs w:val="20"/>
                <w:lang w:val="sv-SE"/>
                <w:rPrChange w:id="2735"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0C61CC" w:rsidRDefault="008A6494" w:rsidP="003A6D72">
            <w:pPr>
              <w:widowControl/>
              <w:spacing w:line="226" w:lineRule="exact"/>
              <w:ind w:left="102"/>
              <w:jc w:val="center"/>
              <w:rPr>
                <w:rFonts w:cs="Times New Roman"/>
                <w:spacing w:val="-1"/>
                <w:sz w:val="20"/>
                <w:szCs w:val="20"/>
                <w:lang w:val="sv-SE"/>
                <w:rPrChange w:id="2736"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0C61CC" w:rsidRDefault="008A6494" w:rsidP="008A6494">
            <w:pPr>
              <w:widowControl/>
              <w:spacing w:line="226" w:lineRule="exact"/>
              <w:ind w:left="102"/>
              <w:rPr>
                <w:rFonts w:cs="Times New Roman"/>
                <w:spacing w:val="-1"/>
                <w:sz w:val="20"/>
                <w:szCs w:val="20"/>
                <w:lang w:val="sv-SE"/>
                <w:rPrChange w:id="2737" w:author="Björn Genfors" w:date="2014-03-31T13:17:00Z">
                  <w:rPr>
                    <w:rFonts w:eastAsia="Calibri" w:cs="Times New Roman"/>
                    <w:spacing w:val="-1"/>
                    <w:sz w:val="20"/>
                    <w:szCs w:val="20"/>
                    <w:lang w:val="sv-SE"/>
                  </w:rPr>
                </w:rPrChange>
              </w:rPr>
            </w:pPr>
            <w:r w:rsidRPr="000C61CC">
              <w:rPr>
                <w:spacing w:val="-1"/>
                <w:szCs w:val="20"/>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0C61CC" w:rsidRDefault="008A6494" w:rsidP="008A6494">
            <w:pPr>
              <w:widowControl/>
              <w:spacing w:line="226" w:lineRule="exact"/>
              <w:ind w:left="102"/>
              <w:rPr>
                <w:rFonts w:cs="Times New Roman"/>
                <w:spacing w:val="-1"/>
                <w:sz w:val="20"/>
                <w:szCs w:val="20"/>
                <w:lang w:val="sv-SE"/>
                <w:rPrChange w:id="2738" w:author="Björn Genfors" w:date="2014-03-31T13:17:00Z">
                  <w:rPr>
                    <w:rFonts w:eastAsia="Calibri" w:cs="Times New Roman"/>
                    <w:spacing w:val="-1"/>
                    <w:sz w:val="20"/>
                    <w:szCs w:val="20"/>
                    <w:lang w:val="sv-SE"/>
                  </w:rPr>
                </w:rPrChange>
              </w:rPr>
            </w:pPr>
            <w:r w:rsidRPr="000C61CC">
              <w:rPr>
                <w:spacing w:val="-1"/>
                <w:szCs w:val="20"/>
              </w:rPr>
              <w:t>HSAIdType</w:t>
            </w:r>
          </w:p>
          <w:p w14:paraId="7289DF32" w14:textId="77777777" w:rsidR="008A6494" w:rsidRPr="000C61CC" w:rsidRDefault="008A6494" w:rsidP="008A6494">
            <w:pPr>
              <w:widowControl/>
              <w:spacing w:line="226" w:lineRule="exact"/>
              <w:ind w:left="102"/>
              <w:rPr>
                <w:rFonts w:cs="Times New Roman"/>
                <w:spacing w:val="-1"/>
                <w:sz w:val="20"/>
                <w:szCs w:val="20"/>
                <w:lang w:val="sv-SE"/>
                <w:rPrChange w:id="2739"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0C61CC" w:rsidRDefault="008A6494" w:rsidP="008A6494">
            <w:pPr>
              <w:widowControl/>
              <w:spacing w:line="226" w:lineRule="exact"/>
              <w:ind w:left="102"/>
              <w:rPr>
                <w:rFonts w:cs="Times New Roman"/>
                <w:spacing w:val="-1"/>
                <w:sz w:val="20"/>
                <w:szCs w:val="20"/>
                <w:lang w:val="sv-SE"/>
                <w:rPrChange w:id="2740" w:author="Björn Genfors" w:date="2014-03-31T13:17:00Z">
                  <w:rPr>
                    <w:rFonts w:eastAsia="Calibri" w:cs="Times New Roman"/>
                    <w:spacing w:val="-1"/>
                    <w:sz w:val="20"/>
                    <w:szCs w:val="20"/>
                    <w:lang w:val="sv-SE"/>
                  </w:rPr>
                </w:rPrChange>
              </w:rPr>
            </w:pPr>
            <w:r w:rsidRPr="0023722C">
              <w:rPr>
                <w:spacing w:val="-1"/>
                <w:szCs w:val="20"/>
              </w:rPr>
              <w:t>HSA-id för vårdgivaren, som är vårdgivare för den enhet som författaren är uppdragstagare för.</w:t>
            </w:r>
          </w:p>
          <w:p w14:paraId="11CE0B62" w14:textId="77777777" w:rsidR="008A6494" w:rsidRPr="000C61CC" w:rsidRDefault="008A6494" w:rsidP="008A6494">
            <w:pPr>
              <w:widowControl/>
              <w:spacing w:line="226" w:lineRule="exact"/>
              <w:ind w:left="102"/>
              <w:rPr>
                <w:rFonts w:cs="Times New Roman"/>
                <w:spacing w:val="-1"/>
                <w:sz w:val="20"/>
                <w:szCs w:val="20"/>
                <w:lang w:val="sv-SE"/>
                <w:rPrChange w:id="2741"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0C61CC" w:rsidRDefault="008A6494" w:rsidP="003A6D72">
            <w:pPr>
              <w:widowControl/>
              <w:spacing w:line="226" w:lineRule="exact"/>
              <w:ind w:left="102"/>
              <w:jc w:val="center"/>
              <w:rPr>
                <w:rFonts w:cs="Times New Roman"/>
                <w:spacing w:val="-1"/>
                <w:sz w:val="20"/>
                <w:szCs w:val="20"/>
                <w:lang w:val="sv-SE"/>
                <w:rPrChange w:id="2742"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0C61CC"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0C61CC" w:rsidRDefault="008A6494" w:rsidP="008A6494">
            <w:pPr>
              <w:widowControl/>
              <w:spacing w:line="229" w:lineRule="exact"/>
              <w:ind w:left="102"/>
              <w:rPr>
                <w:rFonts w:cs="Times New Roman"/>
                <w:sz w:val="20"/>
                <w:szCs w:val="20"/>
                <w:lang w:val="sv-SE"/>
                <w:rPrChange w:id="2743" w:author="Björn Genfors" w:date="2014-03-31T13:17:00Z">
                  <w:rPr>
                    <w:rFonts w:eastAsia="Calibri" w:cs="Times New Roman"/>
                    <w:sz w:val="20"/>
                    <w:szCs w:val="20"/>
                    <w:lang w:val="sv-SE"/>
                  </w:rPr>
                </w:rPrChange>
              </w:rPr>
            </w:pPr>
            <w:r w:rsidRPr="000C61CC">
              <w:rPr>
                <w:szCs w:val="20"/>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0C61CC" w:rsidRDefault="008A6494" w:rsidP="008A6494">
            <w:pPr>
              <w:widowControl/>
              <w:spacing w:line="226" w:lineRule="exact"/>
              <w:ind w:left="102"/>
              <w:rPr>
                <w:rFonts w:cs="Times New Roman"/>
                <w:spacing w:val="-1"/>
                <w:sz w:val="20"/>
                <w:szCs w:val="20"/>
                <w:lang w:val="sv-SE"/>
                <w:rPrChange w:id="2744" w:author="Björn Genfors" w:date="2014-03-31T13:17:00Z">
                  <w:rPr>
                    <w:rFonts w:eastAsia="Calibri" w:cs="Times New Roman"/>
                    <w:spacing w:val="-1"/>
                    <w:sz w:val="20"/>
                    <w:szCs w:val="20"/>
                    <w:lang w:val="sv-SE"/>
                  </w:rPr>
                </w:rPrChange>
              </w:rPr>
            </w:pPr>
            <w:r w:rsidRPr="000C61CC">
              <w:rPr>
                <w:szCs w:val="20"/>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0C61CC" w:rsidRDefault="008A6494" w:rsidP="008A6494">
            <w:pPr>
              <w:widowControl/>
              <w:spacing w:line="229" w:lineRule="exact"/>
              <w:ind w:left="102"/>
              <w:rPr>
                <w:rFonts w:cs="Times New Roman"/>
                <w:sz w:val="20"/>
                <w:szCs w:val="20"/>
                <w:lang w:val="sv-SE"/>
                <w:rPrChange w:id="2745" w:author="Björn Genfors" w:date="2014-03-31T13:17:00Z">
                  <w:rPr>
                    <w:rFonts w:eastAsia="Calibri" w:cs="Times New Roman"/>
                    <w:sz w:val="20"/>
                    <w:szCs w:val="20"/>
                    <w:lang w:val="sv-SE"/>
                  </w:rPr>
                </w:rPrChange>
              </w:rPr>
            </w:pPr>
            <w:r w:rsidRPr="0023722C">
              <w:rPr>
                <w:szCs w:val="20"/>
              </w:rPr>
              <w:t>Information om vem som signerat informationen i dokumentet.</w:t>
            </w:r>
          </w:p>
          <w:p w14:paraId="67778E22" w14:textId="77777777" w:rsidR="008A6494" w:rsidRPr="000C61CC" w:rsidRDefault="008A6494" w:rsidP="008A6494">
            <w:pPr>
              <w:widowControl/>
              <w:spacing w:line="226" w:lineRule="exact"/>
              <w:ind w:left="102"/>
              <w:rPr>
                <w:rFonts w:cs="Times New Roman"/>
                <w:spacing w:val="-1"/>
                <w:sz w:val="20"/>
                <w:szCs w:val="20"/>
                <w:lang w:val="sv-SE"/>
                <w:rPrChange w:id="2746"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0C61CC" w:rsidRDefault="008A6494" w:rsidP="003A6D72">
            <w:pPr>
              <w:widowControl/>
              <w:spacing w:line="226" w:lineRule="exact"/>
              <w:ind w:left="102"/>
              <w:jc w:val="center"/>
              <w:rPr>
                <w:rFonts w:cs="Times New Roman"/>
                <w:spacing w:val="-1"/>
                <w:sz w:val="20"/>
                <w:szCs w:val="20"/>
                <w:lang w:val="sv-SE"/>
                <w:rPrChange w:id="2747" w:author="Björn Genfors" w:date="2014-03-31T13:17:00Z">
                  <w:rPr>
                    <w:rFonts w:eastAsia="Calibri" w:cs="Times New Roman"/>
                    <w:spacing w:val="-1"/>
                    <w:sz w:val="20"/>
                    <w:szCs w:val="20"/>
                    <w:lang w:val="sv-SE"/>
                  </w:rPr>
                </w:rPrChange>
              </w:rPr>
            </w:pPr>
            <w:r w:rsidRPr="000C61CC">
              <w:rPr>
                <w:szCs w:val="20"/>
              </w:rPr>
              <w:t>0..1</w:t>
            </w:r>
          </w:p>
        </w:tc>
      </w:tr>
      <w:tr w:rsidR="008A6494" w:rsidRPr="00B72356"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0C61CC" w:rsidRDefault="008A6494" w:rsidP="008A6494">
            <w:pPr>
              <w:widowControl/>
              <w:spacing w:line="229" w:lineRule="exact"/>
              <w:ind w:left="102"/>
              <w:rPr>
                <w:rFonts w:cs="Times New Roman"/>
                <w:sz w:val="20"/>
                <w:szCs w:val="20"/>
                <w:lang w:val="sv-SE"/>
                <w:rPrChange w:id="2748" w:author="Björn Genfors" w:date="2014-03-31T13:17:00Z">
                  <w:rPr>
                    <w:rFonts w:eastAsia="Calibri" w:cs="Times New Roman"/>
                    <w:sz w:val="20"/>
                    <w:szCs w:val="20"/>
                    <w:lang w:val="sv-SE"/>
                  </w:rPr>
                </w:rPrChange>
              </w:rPr>
            </w:pPr>
            <w:r w:rsidRPr="000C61CC">
              <w:rPr>
                <w:spacing w:val="-1"/>
                <w:szCs w:val="20"/>
              </w:rPr>
              <w:t>../../../</w:t>
            </w:r>
            <w:r w:rsidRPr="000C61CC">
              <w:rPr>
                <w:szCs w:val="20"/>
              </w:rPr>
              <w:t>signatureTime</w:t>
            </w:r>
          </w:p>
          <w:p w14:paraId="3E00FDA1" w14:textId="77777777" w:rsidR="008A6494" w:rsidRPr="000C61CC" w:rsidRDefault="008A6494" w:rsidP="008A6494">
            <w:pPr>
              <w:widowControl/>
              <w:spacing w:line="229" w:lineRule="exact"/>
              <w:ind w:left="102"/>
              <w:rPr>
                <w:rFonts w:cs="Times New Roman"/>
                <w:sz w:val="20"/>
                <w:szCs w:val="20"/>
                <w:lang w:val="sv-SE"/>
                <w:rPrChange w:id="2749"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0C61CC" w:rsidRDefault="008A6494" w:rsidP="008A6494">
            <w:pPr>
              <w:widowControl/>
              <w:spacing w:line="229" w:lineRule="exact"/>
              <w:ind w:left="102"/>
              <w:rPr>
                <w:rFonts w:cs="Times New Roman"/>
                <w:color w:val="FF0000"/>
                <w:sz w:val="20"/>
                <w:szCs w:val="20"/>
                <w:lang w:val="sv-SE"/>
                <w:rPrChange w:id="2750" w:author="Björn Genfors" w:date="2014-03-31T13:17:00Z">
                  <w:rPr>
                    <w:rFonts w:eastAsia="Calibri" w:cs="Times New Roman"/>
                    <w:color w:val="FF0000"/>
                    <w:sz w:val="20"/>
                    <w:szCs w:val="20"/>
                    <w:lang w:val="sv-SE"/>
                  </w:rPr>
                </w:rPrChange>
              </w:rPr>
            </w:pPr>
            <w:r w:rsidRPr="000C61CC">
              <w:rPr>
                <w:szCs w:val="20"/>
              </w:rPr>
              <w:t>TimeStampType</w:t>
            </w:r>
          </w:p>
          <w:p w14:paraId="1DDB45BB" w14:textId="77777777" w:rsidR="008A6494" w:rsidRPr="000C61CC" w:rsidRDefault="008A6494" w:rsidP="008A6494">
            <w:pPr>
              <w:widowControl/>
              <w:spacing w:line="229" w:lineRule="exact"/>
              <w:ind w:left="102"/>
              <w:rPr>
                <w:rFonts w:cs="Times New Roman"/>
                <w:sz w:val="20"/>
                <w:szCs w:val="20"/>
                <w:lang w:val="sv-SE"/>
                <w:rPrChange w:id="2751"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0C61CC" w:rsidRDefault="008A6494" w:rsidP="008A6494">
            <w:pPr>
              <w:widowControl/>
              <w:spacing w:line="229" w:lineRule="exact"/>
              <w:ind w:left="102"/>
              <w:rPr>
                <w:rFonts w:cs="Times New Roman"/>
                <w:sz w:val="20"/>
                <w:szCs w:val="20"/>
                <w:lang w:val="sv-SE"/>
                <w:rPrChange w:id="2752" w:author="Björn Genfors" w:date="2014-03-31T13:17:00Z">
                  <w:rPr>
                    <w:rFonts w:eastAsia="Calibri" w:cs="Times New Roman"/>
                    <w:sz w:val="20"/>
                    <w:szCs w:val="20"/>
                    <w:lang w:val="sv-SE"/>
                  </w:rPr>
                </w:rPrChange>
              </w:rPr>
            </w:pPr>
            <w:r w:rsidRPr="000C61CC">
              <w:rPr>
                <w:szCs w:val="20"/>
              </w:rPr>
              <w:t>Tidpunkt för signering.</w:t>
            </w:r>
          </w:p>
          <w:p w14:paraId="5277EFD1" w14:textId="77777777" w:rsidR="008A6494" w:rsidRPr="000C61CC" w:rsidRDefault="008A6494" w:rsidP="008A6494">
            <w:pPr>
              <w:widowControl/>
              <w:spacing w:line="229" w:lineRule="exact"/>
              <w:ind w:left="102"/>
              <w:rPr>
                <w:rFonts w:cs="Times New Roman"/>
                <w:sz w:val="20"/>
                <w:szCs w:val="20"/>
                <w:lang w:val="sv-SE"/>
                <w:rPrChange w:id="2753" w:author="Björn Genfors" w:date="2014-03-31T13:17: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0C61CC" w:rsidRDefault="008A6494" w:rsidP="003A6D72">
            <w:pPr>
              <w:widowControl/>
              <w:spacing w:line="229" w:lineRule="exact"/>
              <w:ind w:left="102"/>
              <w:jc w:val="center"/>
              <w:rPr>
                <w:rFonts w:cs="Times New Roman"/>
                <w:sz w:val="20"/>
                <w:szCs w:val="20"/>
                <w:lang w:val="sv-SE"/>
                <w:rPrChange w:id="2754" w:author="Björn Genfors" w:date="2014-03-31T13:17:00Z">
                  <w:rPr>
                    <w:rFonts w:eastAsia="Calibri" w:cs="Times New Roman"/>
                    <w:sz w:val="20"/>
                    <w:szCs w:val="20"/>
                    <w:lang w:val="sv-SE"/>
                  </w:rPr>
                </w:rPrChange>
              </w:rPr>
            </w:pPr>
            <w:r w:rsidRPr="000C61CC">
              <w:rPr>
                <w:szCs w:val="20"/>
              </w:rPr>
              <w:t>1..1</w:t>
            </w:r>
          </w:p>
        </w:tc>
      </w:tr>
      <w:tr w:rsidR="008A6494" w:rsidRPr="00B72356"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0C61CC" w:rsidRDefault="008A6494" w:rsidP="008A6494">
            <w:pPr>
              <w:widowControl/>
              <w:spacing w:line="229" w:lineRule="exact"/>
              <w:ind w:left="102"/>
              <w:rPr>
                <w:rFonts w:cs="Times New Roman"/>
                <w:sz w:val="20"/>
                <w:szCs w:val="20"/>
                <w:lang w:val="sv-SE"/>
                <w:rPrChange w:id="2755" w:author="Björn Genfors" w:date="2014-03-31T13:17:00Z">
                  <w:rPr>
                    <w:rFonts w:eastAsia="Calibri" w:cs="Times New Roman"/>
                    <w:sz w:val="20"/>
                    <w:szCs w:val="20"/>
                    <w:lang w:val="sv-SE"/>
                  </w:rPr>
                </w:rPrChange>
              </w:rPr>
            </w:pPr>
            <w:r w:rsidRPr="000C61CC">
              <w:rPr>
                <w:szCs w:val="20"/>
              </w:rPr>
              <w:t>../../../legalAuthenticatorHSAId</w:t>
            </w:r>
          </w:p>
          <w:p w14:paraId="6A1FBC4F" w14:textId="77777777" w:rsidR="008A6494" w:rsidRPr="000C61CC" w:rsidRDefault="008A6494" w:rsidP="008A6494">
            <w:pPr>
              <w:widowControl/>
              <w:spacing w:line="226" w:lineRule="exact"/>
              <w:ind w:left="102"/>
              <w:rPr>
                <w:rFonts w:cs="Times New Roman"/>
                <w:spacing w:val="-1"/>
                <w:sz w:val="20"/>
                <w:szCs w:val="20"/>
                <w:lang w:val="sv-SE"/>
                <w:rPrChange w:id="2756" w:author="Björn Genfors" w:date="2014-03-31T13:17: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0C61CC" w:rsidRDefault="008A6494" w:rsidP="008A6494">
            <w:pPr>
              <w:widowControl/>
              <w:spacing w:line="229" w:lineRule="exact"/>
              <w:ind w:left="102"/>
              <w:rPr>
                <w:rFonts w:cs="Times New Roman"/>
                <w:sz w:val="20"/>
                <w:szCs w:val="20"/>
                <w:lang w:val="sv-SE"/>
                <w:rPrChange w:id="2757" w:author="Björn Genfors" w:date="2014-03-31T13:17:00Z">
                  <w:rPr>
                    <w:rFonts w:eastAsia="Calibri" w:cs="Times New Roman"/>
                    <w:sz w:val="20"/>
                    <w:szCs w:val="20"/>
                    <w:lang w:val="sv-SE"/>
                  </w:rPr>
                </w:rPrChange>
              </w:rPr>
            </w:pPr>
            <w:r w:rsidRPr="000C61CC">
              <w:rPr>
                <w:szCs w:val="20"/>
              </w:rPr>
              <w:t>HSAIDType</w:t>
            </w:r>
          </w:p>
          <w:p w14:paraId="27764C2E" w14:textId="77777777" w:rsidR="008A6494" w:rsidRPr="000C61CC" w:rsidRDefault="008A6494" w:rsidP="008A6494">
            <w:pPr>
              <w:widowControl/>
              <w:spacing w:line="229" w:lineRule="exact"/>
              <w:ind w:left="102"/>
              <w:rPr>
                <w:rFonts w:cs="Times New Roman"/>
                <w:sz w:val="20"/>
                <w:szCs w:val="20"/>
                <w:highlight w:val="yellow"/>
                <w:lang w:val="sv-SE"/>
                <w:rPrChange w:id="2758" w:author="Björn Genfors" w:date="2014-03-31T13:17: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0C61CC" w:rsidRDefault="008A6494" w:rsidP="008A6494">
            <w:pPr>
              <w:widowControl/>
              <w:spacing w:line="229" w:lineRule="exact"/>
              <w:ind w:left="102"/>
              <w:rPr>
                <w:rFonts w:cs="Times New Roman"/>
                <w:sz w:val="20"/>
                <w:szCs w:val="20"/>
                <w:lang w:val="sv-SE"/>
                <w:rPrChange w:id="2759" w:author="Björn Genfors" w:date="2014-03-31T13:17:00Z">
                  <w:rPr>
                    <w:rFonts w:eastAsia="Calibri" w:cs="Times New Roman"/>
                    <w:sz w:val="20"/>
                    <w:szCs w:val="20"/>
                    <w:lang w:val="sv-SE"/>
                  </w:rPr>
                </w:rPrChange>
              </w:rPr>
            </w:pPr>
            <w:r w:rsidRPr="0023722C">
              <w:rPr>
                <w:szCs w:val="20"/>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0C61CC" w:rsidRDefault="008A6494" w:rsidP="003A6D72">
            <w:pPr>
              <w:widowControl/>
              <w:spacing w:line="229" w:lineRule="exact"/>
              <w:ind w:left="102"/>
              <w:jc w:val="center"/>
              <w:rPr>
                <w:rFonts w:cs="Times New Roman"/>
                <w:sz w:val="20"/>
                <w:szCs w:val="20"/>
                <w:lang w:val="sv-SE"/>
                <w:rPrChange w:id="2760" w:author="Björn Genfors" w:date="2014-03-31T13:17:00Z">
                  <w:rPr>
                    <w:rFonts w:eastAsia="Calibri" w:cs="Times New Roman"/>
                    <w:sz w:val="20"/>
                    <w:szCs w:val="20"/>
                    <w:lang w:val="sv-SE"/>
                  </w:rPr>
                </w:rPrChange>
              </w:rPr>
            </w:pPr>
            <w:r w:rsidRPr="000C61CC">
              <w:rPr>
                <w:szCs w:val="20"/>
              </w:rPr>
              <w:t>0..1</w:t>
            </w:r>
          </w:p>
        </w:tc>
      </w:tr>
      <w:tr w:rsidR="008A6494" w:rsidRPr="00B72356"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0C61CC" w:rsidRDefault="008A6494" w:rsidP="008A6494">
            <w:pPr>
              <w:widowControl/>
              <w:spacing w:line="229" w:lineRule="exact"/>
              <w:ind w:left="102"/>
              <w:rPr>
                <w:rFonts w:cs="Times New Roman"/>
                <w:sz w:val="20"/>
                <w:szCs w:val="20"/>
                <w:lang w:val="sv-SE"/>
                <w:rPrChange w:id="2761" w:author="Björn Genfors" w:date="2014-03-31T13:17:00Z">
                  <w:rPr>
                    <w:rFonts w:eastAsia="Calibri" w:cs="Times New Roman"/>
                    <w:sz w:val="20"/>
                    <w:szCs w:val="20"/>
                    <w:lang w:val="sv-SE"/>
                  </w:rPr>
                </w:rPrChange>
              </w:rPr>
            </w:pPr>
            <w:r w:rsidRPr="000C61CC">
              <w:rPr>
                <w:szCs w:val="20"/>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0C61CC" w:rsidRDefault="008A6494" w:rsidP="008A6494">
            <w:pPr>
              <w:widowControl/>
              <w:spacing w:line="229" w:lineRule="exact"/>
              <w:ind w:left="102"/>
              <w:rPr>
                <w:rFonts w:cs="Times New Roman"/>
                <w:sz w:val="20"/>
                <w:szCs w:val="20"/>
                <w:lang w:val="sv-SE"/>
                <w:rPrChange w:id="2762"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0C61CC" w:rsidRDefault="008A6494" w:rsidP="008A6494">
            <w:pPr>
              <w:widowControl/>
              <w:spacing w:line="229" w:lineRule="exact"/>
              <w:ind w:left="102"/>
              <w:rPr>
                <w:rFonts w:cs="Times New Roman"/>
                <w:sz w:val="20"/>
                <w:szCs w:val="20"/>
                <w:lang w:val="sv-SE"/>
                <w:rPrChange w:id="2763" w:author="Björn Genfors" w:date="2014-03-31T13:17:00Z">
                  <w:rPr>
                    <w:rFonts w:eastAsia="Calibri" w:cs="Times New Roman"/>
                    <w:sz w:val="20"/>
                    <w:szCs w:val="20"/>
                    <w:lang w:val="sv-SE"/>
                  </w:rPr>
                </w:rPrChange>
              </w:rPr>
            </w:pPr>
            <w:r w:rsidRPr="0023722C">
              <w:rPr>
                <w:szCs w:val="20"/>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0C61CC" w:rsidRDefault="008A6494" w:rsidP="003A6D72">
            <w:pPr>
              <w:widowControl/>
              <w:spacing w:line="229" w:lineRule="exact"/>
              <w:ind w:left="102"/>
              <w:jc w:val="center"/>
              <w:rPr>
                <w:rFonts w:cs="Times New Roman"/>
                <w:sz w:val="20"/>
                <w:szCs w:val="20"/>
                <w:lang w:val="sv-SE"/>
                <w:rPrChange w:id="2764" w:author="Björn Genfors" w:date="2014-03-31T13:17:00Z">
                  <w:rPr>
                    <w:rFonts w:eastAsia="Calibri" w:cs="Times New Roman"/>
                    <w:sz w:val="20"/>
                    <w:szCs w:val="20"/>
                    <w:lang w:val="sv-SE"/>
                  </w:rPr>
                </w:rPrChange>
              </w:rPr>
            </w:pPr>
            <w:r w:rsidRPr="000C61CC">
              <w:rPr>
                <w:szCs w:val="20"/>
              </w:rPr>
              <w:t>0..1</w:t>
            </w:r>
          </w:p>
        </w:tc>
      </w:tr>
      <w:tr w:rsidR="0046663B" w:rsidRPr="00B72356" w14:paraId="454E8B1D" w14:textId="77777777" w:rsidTr="00265DFD">
        <w:trPr>
          <w:trHeight w:val="501"/>
          <w:tblHeader/>
          <w:ins w:id="2765"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0C61CC" w:rsidRDefault="0046663B" w:rsidP="008A6494">
            <w:pPr>
              <w:widowControl/>
              <w:spacing w:line="229" w:lineRule="exact"/>
              <w:ind w:left="102"/>
              <w:rPr>
                <w:ins w:id="2766" w:author="Björn Genfors" w:date="2014-03-28T15:53:00Z"/>
                <w:color w:val="FF0000"/>
                <w:sz w:val="20"/>
                <w:szCs w:val="20"/>
                <w:highlight w:val="yellow"/>
                <w:rPrChange w:id="2767" w:author="Björn Genfors" w:date="2014-03-31T13:17:00Z">
                  <w:rPr>
                    <w:ins w:id="2768" w:author="Björn Genfors" w:date="2014-03-28T15:53:00Z"/>
                    <w:rFonts w:eastAsia="Calibri" w:cs="Times New Roman"/>
                    <w:sz w:val="20"/>
                    <w:szCs w:val="20"/>
                    <w:lang w:val="sv-SE"/>
                  </w:rPr>
                </w:rPrChange>
              </w:rPr>
            </w:pPr>
            <w:ins w:id="2769" w:author="Björn Genfors" w:date="2014-03-28T15:53:00Z">
              <w:r w:rsidRPr="000C61CC">
                <w:rPr>
                  <w:color w:val="FF0000"/>
                  <w:szCs w:val="20"/>
                  <w:highlight w:val="yellow"/>
                  <w:rPrChange w:id="2770" w:author="Björn Genfors" w:date="2014-03-31T13:17: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0C61CC" w:rsidRDefault="0046663B" w:rsidP="008A6494">
            <w:pPr>
              <w:widowControl/>
              <w:spacing w:line="229" w:lineRule="exact"/>
              <w:ind w:left="102"/>
              <w:rPr>
                <w:ins w:id="2771" w:author="Björn Genfors" w:date="2014-03-28T15:53:00Z"/>
                <w:color w:val="FF0000"/>
                <w:sz w:val="20"/>
                <w:szCs w:val="20"/>
                <w:highlight w:val="yellow"/>
                <w:rPrChange w:id="2772" w:author="Björn Genfors" w:date="2014-03-31T13:17:00Z">
                  <w:rPr>
                    <w:ins w:id="2773"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0C61CC" w:rsidRDefault="0046663B" w:rsidP="008A6494">
            <w:pPr>
              <w:widowControl/>
              <w:spacing w:line="229" w:lineRule="exact"/>
              <w:ind w:left="102"/>
              <w:rPr>
                <w:ins w:id="2774" w:author="Björn Genfors" w:date="2014-03-28T15:53:00Z"/>
                <w:color w:val="FF0000"/>
                <w:sz w:val="20"/>
                <w:szCs w:val="20"/>
                <w:highlight w:val="yellow"/>
                <w:rPrChange w:id="2775" w:author="Björn Genfors" w:date="2014-03-31T13:17:00Z">
                  <w:rPr>
                    <w:ins w:id="2776" w:author="Björn Genfors" w:date="2014-03-28T15:53:00Z"/>
                    <w:rFonts w:eastAsia="Calibri" w:cs="Times New Roman"/>
                    <w:sz w:val="20"/>
                    <w:szCs w:val="20"/>
                    <w:lang w:val="sv-SE"/>
                  </w:rPr>
                </w:rPrChange>
              </w:rPr>
            </w:pPr>
            <w:ins w:id="2777" w:author="Björn Genfors" w:date="2014-03-28T15:53:00Z">
              <w:r w:rsidRPr="000C61CC">
                <w:rPr>
                  <w:color w:val="FF0000"/>
                  <w:szCs w:val="20"/>
                  <w:highlight w:val="yellow"/>
                  <w:rPrChange w:id="2778" w:author="Björn Genfors" w:date="2014-03-31T13:17: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0C61CC" w:rsidRDefault="0046663B" w:rsidP="003A6D72">
            <w:pPr>
              <w:widowControl/>
              <w:spacing w:line="229" w:lineRule="exact"/>
              <w:ind w:left="102"/>
              <w:jc w:val="center"/>
              <w:rPr>
                <w:ins w:id="2779" w:author="Björn Genfors" w:date="2014-03-28T15:53:00Z"/>
                <w:color w:val="FF0000"/>
                <w:sz w:val="20"/>
                <w:szCs w:val="20"/>
                <w:rPrChange w:id="2780" w:author="Björn Genfors" w:date="2014-03-31T13:17:00Z">
                  <w:rPr>
                    <w:ins w:id="2781" w:author="Björn Genfors" w:date="2014-03-28T15:53:00Z"/>
                    <w:rFonts w:eastAsia="Calibri" w:cs="Times New Roman"/>
                    <w:sz w:val="20"/>
                    <w:szCs w:val="20"/>
                    <w:lang w:val="sv-SE"/>
                  </w:rPr>
                </w:rPrChange>
              </w:rPr>
            </w:pPr>
            <w:ins w:id="2782" w:author="Björn Genfors" w:date="2014-03-28T15:53:00Z">
              <w:r w:rsidRPr="000C61CC">
                <w:rPr>
                  <w:color w:val="FF0000"/>
                  <w:szCs w:val="20"/>
                  <w:highlight w:val="yellow"/>
                  <w:rPrChange w:id="2783" w:author="Björn Genfors" w:date="2014-03-31T13:17:00Z">
                    <w:rPr>
                      <w:szCs w:val="20"/>
                    </w:rPr>
                  </w:rPrChange>
                </w:rPr>
                <w:t>0..0</w:t>
              </w:r>
            </w:ins>
          </w:p>
        </w:tc>
      </w:tr>
      <w:tr w:rsidR="008A6494" w:rsidRPr="00B72356"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0C61CC" w:rsidRDefault="008A6494" w:rsidP="008A6494">
            <w:pPr>
              <w:widowControl/>
              <w:spacing w:line="229" w:lineRule="exact"/>
              <w:ind w:left="102"/>
              <w:rPr>
                <w:rFonts w:cs="Times New Roman"/>
                <w:sz w:val="20"/>
                <w:szCs w:val="20"/>
                <w:lang w:val="sv-SE"/>
                <w:rPrChange w:id="2784" w:author="Björn Genfors" w:date="2014-03-31T13:17:00Z">
                  <w:rPr>
                    <w:rFonts w:eastAsia="Calibri" w:cs="Times New Roman"/>
                    <w:sz w:val="20"/>
                    <w:szCs w:val="20"/>
                    <w:lang w:val="sv-SE"/>
                  </w:rPr>
                </w:rPrChange>
              </w:rPr>
            </w:pPr>
            <w:r w:rsidRPr="000C61CC">
              <w:rPr>
                <w:szCs w:val="20"/>
              </w:rPr>
              <w:t>../../</w:t>
            </w:r>
            <w:r w:rsidRPr="000C61CC">
              <w:rPr>
                <w:spacing w:val="-1"/>
                <w:szCs w:val="20"/>
              </w:rPr>
              <w:t>approvedForPatient</w:t>
            </w:r>
          </w:p>
          <w:p w14:paraId="1E7516DE" w14:textId="77777777" w:rsidR="008A6494" w:rsidRPr="000C61CC" w:rsidRDefault="008A6494" w:rsidP="008A6494">
            <w:pPr>
              <w:widowControl/>
              <w:spacing w:line="229" w:lineRule="exact"/>
              <w:ind w:left="102"/>
              <w:rPr>
                <w:rFonts w:cs="Times New Roman"/>
                <w:sz w:val="20"/>
                <w:szCs w:val="20"/>
                <w:lang w:val="sv-SE"/>
                <w:rPrChange w:id="2785"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0C61CC" w:rsidRDefault="008A6494" w:rsidP="008A6494">
            <w:pPr>
              <w:widowControl/>
              <w:spacing w:line="229" w:lineRule="exact"/>
              <w:ind w:left="102"/>
              <w:rPr>
                <w:rFonts w:cs="Times New Roman"/>
                <w:color w:val="FF0000"/>
                <w:sz w:val="20"/>
                <w:szCs w:val="20"/>
                <w:lang w:val="sv-SE"/>
                <w:rPrChange w:id="2786" w:author="Björn Genfors" w:date="2014-03-31T13:17:00Z">
                  <w:rPr>
                    <w:rFonts w:eastAsia="Calibri" w:cs="Times New Roman"/>
                    <w:color w:val="FF0000"/>
                    <w:sz w:val="20"/>
                    <w:szCs w:val="20"/>
                    <w:lang w:val="sv-SE"/>
                  </w:rPr>
                </w:rPrChange>
              </w:rPr>
            </w:pPr>
            <w:r w:rsidRPr="000C61CC">
              <w:rPr>
                <w:szCs w:val="20"/>
              </w:rPr>
              <w:t>boolean</w:t>
            </w:r>
          </w:p>
          <w:p w14:paraId="13EBEDDA" w14:textId="77777777" w:rsidR="008A6494" w:rsidRPr="000C61CC" w:rsidRDefault="008A6494" w:rsidP="008A6494">
            <w:pPr>
              <w:widowControl/>
              <w:spacing w:line="229" w:lineRule="exact"/>
              <w:ind w:left="102"/>
              <w:rPr>
                <w:rFonts w:cs="Times New Roman"/>
                <w:sz w:val="20"/>
                <w:szCs w:val="20"/>
                <w:lang w:val="sv-SE"/>
                <w:rPrChange w:id="2787"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0C61CC" w:rsidRDefault="008A6494" w:rsidP="008A6494">
            <w:pPr>
              <w:widowControl/>
              <w:spacing w:line="226" w:lineRule="exact"/>
              <w:ind w:left="102"/>
              <w:rPr>
                <w:rFonts w:cs="Times New Roman"/>
                <w:spacing w:val="-1"/>
                <w:sz w:val="20"/>
                <w:szCs w:val="20"/>
                <w:lang w:val="sv-SE"/>
                <w:rPrChange w:id="2788" w:author="Björn Genfors" w:date="2014-03-31T13:17:00Z">
                  <w:rPr>
                    <w:rFonts w:eastAsia="Calibri" w:cs="Times New Roman"/>
                    <w:spacing w:val="-1"/>
                    <w:sz w:val="20"/>
                    <w:szCs w:val="20"/>
                    <w:lang w:val="sv-SE"/>
                  </w:rPr>
                </w:rPrChange>
              </w:rPr>
            </w:pPr>
            <w:r w:rsidRPr="0023722C">
              <w:rPr>
                <w:spacing w:val="-1"/>
                <w:szCs w:val="20"/>
              </w:rPr>
              <w:t>Anger om information får delas till patient. Värdet sätts i sådant fall till true, i annat fall till false.</w:t>
            </w:r>
          </w:p>
          <w:p w14:paraId="5ABD9F50" w14:textId="77777777" w:rsidR="008A6494" w:rsidRPr="000C61CC" w:rsidRDefault="008A6494" w:rsidP="008A6494">
            <w:pPr>
              <w:widowControl/>
              <w:spacing w:line="226" w:lineRule="exact"/>
              <w:ind w:left="102"/>
              <w:rPr>
                <w:rFonts w:cs="Times New Roman"/>
                <w:spacing w:val="-1"/>
                <w:sz w:val="20"/>
                <w:szCs w:val="20"/>
                <w:lang w:val="sv-SE"/>
                <w:rPrChange w:id="2789"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0C61CC" w:rsidRDefault="008A6494" w:rsidP="003A6D72">
            <w:pPr>
              <w:widowControl/>
              <w:spacing w:line="226" w:lineRule="exact"/>
              <w:ind w:left="102"/>
              <w:jc w:val="center"/>
              <w:rPr>
                <w:rFonts w:cs="Times New Roman"/>
                <w:spacing w:val="-1"/>
                <w:sz w:val="20"/>
                <w:szCs w:val="20"/>
                <w:lang w:val="sv-SE"/>
                <w:rPrChange w:id="2790"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0C61CC" w:rsidRDefault="008A6494" w:rsidP="008A6494">
            <w:pPr>
              <w:widowControl/>
              <w:spacing w:line="229" w:lineRule="exact"/>
              <w:ind w:left="102"/>
              <w:rPr>
                <w:rFonts w:cs="Times New Roman"/>
                <w:sz w:val="20"/>
                <w:szCs w:val="20"/>
                <w:lang w:val="sv-SE"/>
                <w:rPrChange w:id="2791" w:author="Björn Genfors" w:date="2014-03-31T13:17:00Z">
                  <w:rPr>
                    <w:rFonts w:eastAsia="Calibri" w:cs="Times New Roman"/>
                    <w:sz w:val="20"/>
                    <w:szCs w:val="20"/>
                    <w:lang w:val="sv-SE"/>
                  </w:rPr>
                </w:rPrChange>
              </w:rPr>
            </w:pPr>
            <w:r w:rsidRPr="000C61CC">
              <w:rPr>
                <w:szCs w:val="20"/>
              </w:rPr>
              <w:t>../../</w:t>
            </w:r>
            <w:r w:rsidRPr="000C61CC">
              <w:rPr>
                <w:spacing w:val="-1"/>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0C61CC" w:rsidRDefault="008A6494" w:rsidP="008A6494">
            <w:pPr>
              <w:widowControl/>
              <w:spacing w:line="229" w:lineRule="exact"/>
              <w:ind w:left="102"/>
              <w:rPr>
                <w:rFonts w:cs="Times New Roman"/>
                <w:sz w:val="20"/>
                <w:szCs w:val="20"/>
                <w:lang w:val="sv-SE"/>
                <w:rPrChange w:id="2792" w:author="Björn Genfors" w:date="2014-03-31T13:17:00Z">
                  <w:rPr>
                    <w:rFonts w:eastAsia="Calibri" w:cs="Times New Roman"/>
                    <w:sz w:val="20"/>
                    <w:szCs w:val="20"/>
                    <w:lang w:val="sv-SE"/>
                  </w:rPr>
                </w:rPrChange>
              </w:rPr>
            </w:pPr>
            <w:r w:rsidRPr="000C61CC">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0C61CC" w:rsidRDefault="008A6494" w:rsidP="008A6494">
            <w:pPr>
              <w:widowControl/>
              <w:spacing w:line="226" w:lineRule="exact"/>
              <w:ind w:left="102"/>
              <w:rPr>
                <w:rFonts w:cs="Times New Roman"/>
                <w:spacing w:val="-1"/>
                <w:sz w:val="20"/>
                <w:szCs w:val="20"/>
                <w:lang w:val="sv-SE"/>
                <w:rPrChange w:id="2793" w:author="Björn Genfors" w:date="2014-03-31T13:17:00Z">
                  <w:rPr>
                    <w:rFonts w:eastAsia="Calibri" w:cs="Times New Roman"/>
                    <w:spacing w:val="-1"/>
                    <w:sz w:val="20"/>
                    <w:szCs w:val="20"/>
                    <w:lang w:val="sv-SE"/>
                  </w:rPr>
                </w:rPrChange>
              </w:rPr>
            </w:pPr>
            <w:r w:rsidRPr="0023722C">
              <w:rPr>
                <w:spacing w:val="-1"/>
                <w:szCs w:val="20"/>
              </w:rPr>
              <w:t xml:space="preserve">Identitetet för den vård- och omsorgskontakt som föranlett den information som omfattas av dokumentet. </w:t>
            </w:r>
            <w:r w:rsidRPr="000C61CC">
              <w:rPr>
                <w:spacing w:val="-1"/>
                <w:szCs w:val="20"/>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0C61CC" w:rsidRDefault="008A6494" w:rsidP="003A6D72">
            <w:pPr>
              <w:widowControl/>
              <w:spacing w:line="226" w:lineRule="exact"/>
              <w:ind w:left="102"/>
              <w:jc w:val="center"/>
              <w:rPr>
                <w:rFonts w:cs="Times New Roman"/>
                <w:spacing w:val="-1"/>
                <w:sz w:val="20"/>
                <w:szCs w:val="20"/>
                <w:lang w:val="sv-SE"/>
                <w:rPrChange w:id="2794" w:author="Björn Genfors" w:date="2014-03-31T13:17:00Z">
                  <w:rPr>
                    <w:rFonts w:eastAsia="Calibri" w:cs="Times New Roman"/>
                    <w:spacing w:val="-1"/>
                    <w:sz w:val="20"/>
                    <w:szCs w:val="20"/>
                    <w:lang w:val="sv-SE"/>
                  </w:rPr>
                </w:rPrChange>
              </w:rPr>
            </w:pPr>
            <w:r w:rsidRPr="000C61CC">
              <w:rPr>
                <w:spacing w:val="-1"/>
                <w:szCs w:val="20"/>
              </w:rPr>
              <w:t>0..1</w:t>
            </w:r>
          </w:p>
        </w:tc>
      </w:tr>
      <w:tr w:rsidR="009411C6" w:rsidRPr="00B72356" w14:paraId="5506D50F" w14:textId="77777777" w:rsidTr="00265DFD">
        <w:trPr>
          <w:trHeight w:val="904"/>
          <w:tblHeader/>
          <w:ins w:id="2795" w:author="Khaled Daham" w:date="2014-04-04T08:32:00Z"/>
        </w:trPr>
        <w:tc>
          <w:tcPr>
            <w:tcW w:w="2836" w:type="dxa"/>
            <w:tcBorders>
              <w:top w:val="single" w:sz="5" w:space="0" w:color="000000"/>
              <w:left w:val="single" w:sz="5" w:space="0" w:color="000000"/>
              <w:bottom w:val="single" w:sz="5" w:space="0" w:color="000000"/>
              <w:right w:val="single" w:sz="5" w:space="0" w:color="000000"/>
            </w:tcBorders>
          </w:tcPr>
          <w:p w14:paraId="06E9E309" w14:textId="05B97D39" w:rsidR="009411C6" w:rsidRPr="000C61CC" w:rsidRDefault="009411C6" w:rsidP="008A6494">
            <w:pPr>
              <w:spacing w:line="229" w:lineRule="exact"/>
              <w:ind w:left="102"/>
              <w:rPr>
                <w:ins w:id="2796" w:author="Khaled Daham" w:date="2014-04-04T08:32:00Z"/>
                <w:szCs w:val="20"/>
              </w:rPr>
            </w:pPr>
            <w:ins w:id="2797" w:author="Khaled Daham" w:date="2014-04-04T08:32:00Z">
              <w:r>
                <w:rPr>
                  <w:szCs w:val="20"/>
                </w:rPr>
                <w:t>../../nullified</w:t>
              </w:r>
            </w:ins>
          </w:p>
        </w:tc>
        <w:tc>
          <w:tcPr>
            <w:tcW w:w="1559" w:type="dxa"/>
            <w:tcBorders>
              <w:top w:val="single" w:sz="5" w:space="0" w:color="000000"/>
              <w:left w:val="single" w:sz="5" w:space="0" w:color="000000"/>
              <w:bottom w:val="single" w:sz="5" w:space="0" w:color="000000"/>
              <w:right w:val="single" w:sz="5" w:space="0" w:color="000000"/>
            </w:tcBorders>
          </w:tcPr>
          <w:p w14:paraId="55B78338" w14:textId="45208A94" w:rsidR="009411C6" w:rsidRPr="000C61CC" w:rsidRDefault="009411C6" w:rsidP="008A6494">
            <w:pPr>
              <w:spacing w:line="229" w:lineRule="exact"/>
              <w:ind w:left="102"/>
              <w:rPr>
                <w:ins w:id="2798" w:author="Khaled Daham" w:date="2014-04-04T08:32:00Z"/>
                <w:spacing w:val="-1"/>
                <w:szCs w:val="20"/>
              </w:rPr>
            </w:pPr>
            <w:ins w:id="2799" w:author="Khaled Daham" w:date="2014-04-04T08:32:00Z">
              <w:r>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7C31E8F6" w14:textId="0C7128B5" w:rsidR="009411C6" w:rsidRPr="0023722C" w:rsidRDefault="009411C6" w:rsidP="008A6494">
            <w:pPr>
              <w:spacing w:line="226" w:lineRule="exact"/>
              <w:ind w:left="102"/>
              <w:rPr>
                <w:ins w:id="2800" w:author="Khaled Daham" w:date="2014-04-04T08:32:00Z"/>
                <w:spacing w:val="-1"/>
                <w:szCs w:val="20"/>
              </w:rPr>
            </w:pPr>
            <w:ins w:id="2801" w:author="Khaled Daham" w:date="2014-04-04T08:33:00Z">
              <w:r>
                <w:rPr>
                  <w:spacing w:val="-1"/>
                  <w:szCs w:val="20"/>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21C31B9B" w14:textId="6C337288" w:rsidR="009411C6" w:rsidRPr="000C61CC" w:rsidRDefault="009411C6" w:rsidP="003A6D72">
            <w:pPr>
              <w:spacing w:line="226" w:lineRule="exact"/>
              <w:ind w:left="102"/>
              <w:jc w:val="center"/>
              <w:rPr>
                <w:ins w:id="2802" w:author="Khaled Daham" w:date="2014-04-04T08:32:00Z"/>
                <w:spacing w:val="-1"/>
                <w:szCs w:val="20"/>
              </w:rPr>
            </w:pPr>
            <w:ins w:id="2803" w:author="Khaled Daham" w:date="2014-04-04T08:33:00Z">
              <w:r>
                <w:rPr>
                  <w:spacing w:val="-1"/>
                  <w:szCs w:val="20"/>
                </w:rPr>
                <w:t>0..0</w:t>
              </w:r>
            </w:ins>
          </w:p>
        </w:tc>
      </w:tr>
      <w:tr w:rsidR="009411C6" w:rsidRPr="00B72356" w14:paraId="573AFD42" w14:textId="77777777" w:rsidTr="00265DFD">
        <w:trPr>
          <w:trHeight w:val="904"/>
          <w:tblHeader/>
          <w:ins w:id="2804" w:author="Khaled Daham" w:date="2014-04-04T08:33:00Z"/>
        </w:trPr>
        <w:tc>
          <w:tcPr>
            <w:tcW w:w="2836" w:type="dxa"/>
            <w:tcBorders>
              <w:top w:val="single" w:sz="5" w:space="0" w:color="000000"/>
              <w:left w:val="single" w:sz="5" w:space="0" w:color="000000"/>
              <w:bottom w:val="single" w:sz="5" w:space="0" w:color="000000"/>
              <w:right w:val="single" w:sz="5" w:space="0" w:color="000000"/>
            </w:tcBorders>
          </w:tcPr>
          <w:p w14:paraId="348856BC" w14:textId="0D12BDBF" w:rsidR="009411C6" w:rsidRDefault="009411C6" w:rsidP="008A6494">
            <w:pPr>
              <w:spacing w:line="229" w:lineRule="exact"/>
              <w:ind w:left="102"/>
              <w:rPr>
                <w:ins w:id="2805" w:author="Khaled Daham" w:date="2014-04-04T08:33:00Z"/>
                <w:szCs w:val="20"/>
              </w:rPr>
            </w:pPr>
            <w:ins w:id="2806" w:author="Khaled Daham" w:date="2014-04-04T08:33:00Z">
              <w:r>
                <w:rPr>
                  <w:szCs w:val="20"/>
                </w:rPr>
                <w:t>../../nullifiedReason</w:t>
              </w:r>
            </w:ins>
          </w:p>
        </w:tc>
        <w:tc>
          <w:tcPr>
            <w:tcW w:w="1559" w:type="dxa"/>
            <w:tcBorders>
              <w:top w:val="single" w:sz="5" w:space="0" w:color="000000"/>
              <w:left w:val="single" w:sz="5" w:space="0" w:color="000000"/>
              <w:bottom w:val="single" w:sz="5" w:space="0" w:color="000000"/>
              <w:right w:val="single" w:sz="5" w:space="0" w:color="000000"/>
            </w:tcBorders>
          </w:tcPr>
          <w:p w14:paraId="6D742869" w14:textId="276BD9DE" w:rsidR="009411C6" w:rsidRDefault="009411C6" w:rsidP="008A6494">
            <w:pPr>
              <w:spacing w:line="229" w:lineRule="exact"/>
              <w:ind w:left="102"/>
              <w:rPr>
                <w:ins w:id="2807" w:author="Khaled Daham" w:date="2014-04-04T08:33:00Z"/>
                <w:spacing w:val="-1"/>
                <w:szCs w:val="20"/>
              </w:rPr>
            </w:pPr>
            <w:ins w:id="2808" w:author="Khaled Daham" w:date="2014-04-04T08:33:00Z">
              <w:r>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C3F343D" w14:textId="6F91D1EB" w:rsidR="009411C6" w:rsidRDefault="009411C6" w:rsidP="008A6494">
            <w:pPr>
              <w:spacing w:line="226" w:lineRule="exact"/>
              <w:ind w:left="102"/>
              <w:rPr>
                <w:ins w:id="2809" w:author="Khaled Daham" w:date="2014-04-04T08:33:00Z"/>
                <w:spacing w:val="-1"/>
                <w:szCs w:val="20"/>
              </w:rPr>
            </w:pPr>
            <w:ins w:id="2810" w:author="Khaled Daham" w:date="2014-04-04T08:33:00Z">
              <w:r>
                <w:rPr>
                  <w:spacing w:val="-1"/>
                  <w:szCs w:val="20"/>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3FC3D7CF" w14:textId="482F0E05" w:rsidR="009411C6" w:rsidRDefault="009411C6" w:rsidP="003A6D72">
            <w:pPr>
              <w:spacing w:line="226" w:lineRule="exact"/>
              <w:ind w:left="102"/>
              <w:jc w:val="center"/>
              <w:rPr>
                <w:ins w:id="2811" w:author="Khaled Daham" w:date="2014-04-04T08:33:00Z"/>
                <w:spacing w:val="-1"/>
                <w:szCs w:val="20"/>
              </w:rPr>
            </w:pPr>
            <w:ins w:id="2812" w:author="Khaled Daham" w:date="2014-04-04T08:33:00Z">
              <w:r>
                <w:rPr>
                  <w:spacing w:val="-1"/>
                  <w:szCs w:val="20"/>
                </w:rPr>
                <w:t>0..0</w:t>
              </w:r>
            </w:ins>
          </w:p>
        </w:tc>
      </w:tr>
      <w:tr w:rsidR="008A6494" w:rsidRPr="00B72356"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0C61CC" w:rsidRDefault="008A6494" w:rsidP="008A6494">
            <w:pPr>
              <w:widowControl/>
              <w:spacing w:line="229" w:lineRule="exact"/>
              <w:ind w:left="102"/>
              <w:rPr>
                <w:rFonts w:cs="Times New Roman"/>
                <w:sz w:val="20"/>
                <w:szCs w:val="20"/>
                <w:lang w:val="sv-SE"/>
                <w:rPrChange w:id="2813" w:author="Björn Genfors" w:date="2014-03-31T13:17:00Z">
                  <w:rPr>
                    <w:rFonts w:eastAsia="Calibri" w:cs="Times New Roman"/>
                    <w:sz w:val="20"/>
                    <w:szCs w:val="20"/>
                    <w:lang w:val="sv-SE"/>
                  </w:rPr>
                </w:rPrChange>
              </w:rPr>
            </w:pPr>
            <w:r w:rsidRPr="000C61CC">
              <w:rPr>
                <w:szCs w:val="20"/>
              </w:rPr>
              <w:t>../maternityMedicalRecordBody</w:t>
            </w:r>
          </w:p>
          <w:p w14:paraId="3A243C17" w14:textId="77777777" w:rsidR="008A6494" w:rsidRPr="000C61CC" w:rsidRDefault="008A6494" w:rsidP="008A6494">
            <w:pPr>
              <w:widowControl/>
              <w:spacing w:line="229" w:lineRule="exact"/>
              <w:ind w:left="102"/>
              <w:rPr>
                <w:rFonts w:cs="Times New Roman"/>
                <w:sz w:val="20"/>
                <w:szCs w:val="20"/>
                <w:lang w:val="sv-SE"/>
                <w:rPrChange w:id="2814"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0C61CC" w:rsidRDefault="008A6494" w:rsidP="008A6494">
            <w:pPr>
              <w:widowControl/>
              <w:spacing w:line="229" w:lineRule="exact"/>
              <w:ind w:left="102"/>
              <w:rPr>
                <w:rFonts w:cs="Times New Roman"/>
                <w:sz w:val="20"/>
                <w:szCs w:val="20"/>
                <w:lang w:val="sv-SE"/>
                <w:rPrChange w:id="2815" w:author="Björn Genfors" w:date="2014-03-31T13:17:00Z">
                  <w:rPr>
                    <w:rFonts w:eastAsia="Calibri" w:cs="Times New Roman"/>
                    <w:sz w:val="20"/>
                    <w:szCs w:val="20"/>
                    <w:lang w:val="sv-SE"/>
                  </w:rPr>
                </w:rPrChange>
              </w:rPr>
            </w:pPr>
            <w:r w:rsidRPr="000C61CC">
              <w:rPr>
                <w:szCs w:val="20"/>
              </w:rPr>
              <w:t>MaternityMedicalRecordBodyType</w:t>
            </w:r>
          </w:p>
          <w:p w14:paraId="02F36B46" w14:textId="77777777" w:rsidR="008A6494" w:rsidRPr="000C61CC" w:rsidRDefault="008A6494" w:rsidP="008A6494">
            <w:pPr>
              <w:widowControl/>
              <w:spacing w:line="226" w:lineRule="exact"/>
              <w:ind w:left="102"/>
              <w:rPr>
                <w:rFonts w:cs="Times New Roman"/>
                <w:spacing w:val="-1"/>
                <w:sz w:val="20"/>
                <w:szCs w:val="20"/>
                <w:lang w:val="sv-SE"/>
                <w:rPrChange w:id="2816" w:author="Björn Genfors" w:date="2014-03-31T13:17: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0C61CC" w:rsidRDefault="008A6494" w:rsidP="008A6494">
            <w:pPr>
              <w:widowControl/>
              <w:spacing w:line="226" w:lineRule="exact"/>
              <w:ind w:left="102"/>
              <w:rPr>
                <w:rFonts w:cs="Times New Roman"/>
                <w:spacing w:val="-1"/>
                <w:sz w:val="20"/>
                <w:szCs w:val="20"/>
                <w:lang w:val="sv-SE"/>
                <w:rPrChange w:id="2817" w:author="Björn Genfors" w:date="2014-03-31T13:17:00Z">
                  <w:rPr>
                    <w:rFonts w:eastAsia="Calibri" w:cs="Times New Roman"/>
                    <w:spacing w:val="-1"/>
                    <w:sz w:val="20"/>
                    <w:szCs w:val="20"/>
                    <w:lang w:val="sv-SE"/>
                  </w:rPr>
                </w:rPrChange>
              </w:rPr>
            </w:pPr>
            <w:r w:rsidRPr="0023722C">
              <w:rPr>
                <w:spacing w:val="-1"/>
                <w:szCs w:val="20"/>
              </w:rPr>
              <w:t xml:space="preserve">Kan bestå av antingen en </w:t>
            </w:r>
            <w:r w:rsidRPr="0023722C">
              <w:rPr>
                <w:szCs w:val="20"/>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0C61CC" w:rsidRDefault="008A6494" w:rsidP="003A6D72">
            <w:pPr>
              <w:widowControl/>
              <w:spacing w:line="226" w:lineRule="exact"/>
              <w:ind w:left="102"/>
              <w:jc w:val="center"/>
              <w:rPr>
                <w:rFonts w:cs="Times New Roman"/>
                <w:spacing w:val="-1"/>
                <w:sz w:val="20"/>
                <w:szCs w:val="20"/>
                <w:lang w:val="sv-SE"/>
                <w:rPrChange w:id="2818" w:author="Björn Genfors" w:date="2014-03-31T13:17:00Z">
                  <w:rPr>
                    <w:rFonts w:eastAsia="Calibri" w:cs="Times New Roman"/>
                    <w:spacing w:val="-1"/>
                    <w:sz w:val="20"/>
                    <w:szCs w:val="20"/>
                    <w:lang w:val="sv-SE"/>
                  </w:rPr>
                </w:rPrChange>
              </w:rPr>
            </w:pPr>
            <w:r w:rsidRPr="000C61CC">
              <w:rPr>
                <w:spacing w:val="-1"/>
                <w:szCs w:val="20"/>
              </w:rPr>
              <w:t>1..1</w:t>
            </w:r>
          </w:p>
        </w:tc>
        <w:bookmarkStart w:id="2819" w:name="_GoBack"/>
        <w:bookmarkEnd w:id="2819"/>
      </w:tr>
      <w:tr w:rsidR="008A6494" w:rsidRPr="00B72356"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0C61CC" w:rsidRDefault="008A6494" w:rsidP="008A6494">
            <w:pPr>
              <w:widowControl/>
              <w:spacing w:line="229" w:lineRule="exact"/>
              <w:ind w:left="102"/>
              <w:rPr>
                <w:rFonts w:cs="Times New Roman"/>
                <w:b/>
                <w:i/>
                <w:sz w:val="20"/>
                <w:szCs w:val="20"/>
                <w:lang w:val="sv-SE"/>
                <w:rPrChange w:id="2820" w:author="Björn Genfors" w:date="2014-03-31T13:17:00Z">
                  <w:rPr>
                    <w:rFonts w:eastAsia="Calibri" w:cs="Times New Roman"/>
                    <w:b/>
                    <w:i/>
                    <w:sz w:val="20"/>
                    <w:szCs w:val="20"/>
                    <w:lang w:val="sv-SE"/>
                  </w:rPr>
                </w:rPrChange>
              </w:rPr>
            </w:pPr>
            <w:r w:rsidRPr="000C61CC">
              <w:rPr>
                <w:b/>
                <w:i/>
                <w:szCs w:val="20"/>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0C61CC" w:rsidRDefault="008A6494" w:rsidP="008A6494">
            <w:pPr>
              <w:widowControl/>
              <w:spacing w:line="229" w:lineRule="exact"/>
              <w:ind w:left="102"/>
              <w:rPr>
                <w:rFonts w:cs="Times New Roman"/>
                <w:i/>
                <w:spacing w:val="-1"/>
                <w:sz w:val="20"/>
                <w:szCs w:val="20"/>
                <w:lang w:val="sv-SE"/>
                <w:rPrChange w:id="2821" w:author="Björn Genfors" w:date="2014-03-31T13:17:00Z">
                  <w:rPr>
                    <w:rFonts w:eastAsia="Calibri" w:cs="Times New Roman"/>
                    <w:i/>
                    <w:spacing w:val="-1"/>
                    <w:sz w:val="20"/>
                    <w:szCs w:val="20"/>
                    <w:lang w:val="sv-SE"/>
                  </w:rPr>
                </w:rPrChange>
              </w:rPr>
            </w:pPr>
            <w:r w:rsidRPr="000C61CC">
              <w:rPr>
                <w:i/>
                <w:spacing w:val="-1"/>
                <w:szCs w:val="20"/>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0C61CC" w:rsidRDefault="008A6494" w:rsidP="008A6494">
            <w:pPr>
              <w:widowControl/>
              <w:spacing w:line="226" w:lineRule="exact"/>
              <w:ind w:left="102"/>
              <w:rPr>
                <w:rFonts w:cs="Times New Roman"/>
                <w:i/>
                <w:spacing w:val="-1"/>
                <w:sz w:val="20"/>
                <w:szCs w:val="20"/>
                <w:lang w:val="sv-SE"/>
                <w:rPrChange w:id="2822" w:author="Björn Genfors" w:date="2014-03-31T13:17:00Z">
                  <w:rPr>
                    <w:rFonts w:eastAsia="Calibri" w:cs="Times New Roman"/>
                    <w:i/>
                    <w:spacing w:val="-1"/>
                    <w:sz w:val="20"/>
                    <w:szCs w:val="20"/>
                    <w:lang w:val="sv-SE"/>
                  </w:rPr>
                </w:rPrChange>
              </w:rPr>
            </w:pPr>
            <w:r w:rsidRPr="0023722C">
              <w:rPr>
                <w:i/>
                <w:spacing w:val="-1"/>
                <w:szCs w:val="20"/>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0C61CC" w:rsidRDefault="008A6494" w:rsidP="003A6D72">
            <w:pPr>
              <w:widowControl/>
              <w:spacing w:line="226" w:lineRule="exact"/>
              <w:ind w:left="102"/>
              <w:jc w:val="center"/>
              <w:rPr>
                <w:rFonts w:cs="Times New Roman"/>
                <w:i/>
                <w:spacing w:val="-1"/>
                <w:sz w:val="20"/>
                <w:szCs w:val="20"/>
                <w:lang w:val="sv-SE"/>
                <w:rPrChange w:id="2823" w:author="Björn Genfors" w:date="2014-03-31T13:17:00Z">
                  <w:rPr>
                    <w:rFonts w:eastAsia="Calibri" w:cs="Times New Roman"/>
                    <w:i/>
                    <w:spacing w:val="-1"/>
                    <w:sz w:val="20"/>
                    <w:szCs w:val="20"/>
                    <w:lang w:val="sv-SE"/>
                  </w:rPr>
                </w:rPrChange>
              </w:rPr>
            </w:pPr>
            <w:r w:rsidRPr="000C61CC">
              <w:rPr>
                <w:i/>
                <w:spacing w:val="-1"/>
                <w:szCs w:val="20"/>
              </w:rPr>
              <w:t>0..1</w:t>
            </w:r>
          </w:p>
        </w:tc>
      </w:tr>
      <w:tr w:rsidR="008A6494" w:rsidRPr="00B72356"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0C61CC" w:rsidRDefault="008A6494" w:rsidP="008A6494">
            <w:pPr>
              <w:widowControl/>
              <w:spacing w:line="229" w:lineRule="exact"/>
              <w:ind w:left="102"/>
              <w:rPr>
                <w:rFonts w:cs="Times New Roman"/>
                <w:sz w:val="20"/>
                <w:szCs w:val="20"/>
                <w:lang w:val="sv-SE"/>
                <w:rPrChange w:id="2824" w:author="Björn Genfors" w:date="2014-03-31T13:17:00Z">
                  <w:rPr>
                    <w:rFonts w:eastAsia="Calibri" w:cs="Times New Roman"/>
                    <w:sz w:val="20"/>
                    <w:szCs w:val="20"/>
                    <w:lang w:val="sv-SE"/>
                  </w:rPr>
                </w:rPrChange>
              </w:rPr>
            </w:pPr>
            <w:r w:rsidRPr="000C61CC">
              <w:rPr>
                <w:szCs w:val="20"/>
              </w:rPr>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0C61CC" w:rsidRDefault="008A6494" w:rsidP="008A6494">
            <w:pPr>
              <w:widowControl/>
              <w:spacing w:line="229" w:lineRule="exact"/>
              <w:ind w:left="102"/>
              <w:rPr>
                <w:rFonts w:cs="Times New Roman"/>
                <w:sz w:val="20"/>
                <w:szCs w:val="20"/>
                <w:lang w:val="sv-SE"/>
                <w:rPrChange w:id="2825" w:author="Björn Genfors" w:date="2014-03-31T13:17:00Z">
                  <w:rPr>
                    <w:rFonts w:eastAsia="Calibri" w:cs="Times New Roman"/>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0C61CC" w:rsidRDefault="008A6494" w:rsidP="008A6494">
            <w:pPr>
              <w:widowControl/>
              <w:spacing w:line="226" w:lineRule="exact"/>
              <w:ind w:left="102"/>
              <w:rPr>
                <w:rFonts w:cs="Times New Roman"/>
                <w:spacing w:val="-1"/>
                <w:sz w:val="20"/>
                <w:szCs w:val="20"/>
                <w:lang w:val="sv-SE"/>
                <w:rPrChange w:id="2826" w:author="Björn Genfors" w:date="2014-03-31T13:17:00Z">
                  <w:rPr>
                    <w:rFonts w:eastAsia="Calibri" w:cs="Times New Roman"/>
                    <w:spacing w:val="-1"/>
                    <w:sz w:val="20"/>
                    <w:szCs w:val="20"/>
                    <w:lang w:val="sv-SE"/>
                  </w:rPr>
                </w:rPrChange>
              </w:rPr>
            </w:pPr>
            <w:r w:rsidRPr="000C61CC">
              <w:rPr>
                <w:spacing w:val="-1"/>
                <w:szCs w:val="20"/>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0C61CC" w:rsidRDefault="008A6494" w:rsidP="003A6D72">
            <w:pPr>
              <w:widowControl/>
              <w:spacing w:line="226" w:lineRule="exact"/>
              <w:ind w:left="102"/>
              <w:jc w:val="center"/>
              <w:rPr>
                <w:rFonts w:cs="Times New Roman"/>
                <w:spacing w:val="-1"/>
                <w:sz w:val="20"/>
                <w:szCs w:val="20"/>
                <w:lang w:val="sv-SE"/>
                <w:rPrChange w:id="282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0C61CC" w:rsidRDefault="008A6494" w:rsidP="008A6494">
            <w:pPr>
              <w:widowControl/>
              <w:spacing w:line="229" w:lineRule="exact"/>
              <w:ind w:left="102"/>
              <w:rPr>
                <w:rFonts w:cs="Times New Roman"/>
                <w:sz w:val="20"/>
                <w:szCs w:val="20"/>
                <w:lang w:val="sv-SE"/>
                <w:rPrChange w:id="2828" w:author="Björn Genfors" w:date="2014-03-31T13:17:00Z">
                  <w:rPr>
                    <w:rFonts w:eastAsia="Calibri" w:cs="Times New Roman"/>
                    <w:sz w:val="20"/>
                    <w:szCs w:val="20"/>
                    <w:lang w:val="sv-SE"/>
                  </w:rPr>
                </w:rPrChange>
              </w:rPr>
            </w:pPr>
            <w:r w:rsidRPr="000C61CC">
              <w:rPr>
                <w:szCs w:val="20"/>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0C61CC" w:rsidRDefault="008A6494" w:rsidP="008A6494">
            <w:pPr>
              <w:widowControl/>
              <w:spacing w:line="229" w:lineRule="exact"/>
              <w:ind w:left="102"/>
              <w:rPr>
                <w:rFonts w:cs="Times New Roman"/>
                <w:sz w:val="20"/>
                <w:szCs w:val="20"/>
                <w:lang w:val="sv-SE"/>
                <w:rPrChange w:id="2829" w:author="Björn Genfors" w:date="2014-03-31T13:17:00Z">
                  <w:rPr>
                    <w:rFonts w:eastAsia="Calibri" w:cs="Times New Roman"/>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0C61CC" w:rsidRDefault="008A6494" w:rsidP="008A6494">
            <w:pPr>
              <w:widowControl/>
              <w:spacing w:line="226" w:lineRule="exact"/>
              <w:ind w:left="102"/>
              <w:rPr>
                <w:rFonts w:cs="Times New Roman"/>
                <w:spacing w:val="-1"/>
                <w:sz w:val="20"/>
                <w:szCs w:val="20"/>
                <w:lang w:val="sv-SE"/>
                <w:rPrChange w:id="2830" w:author="Björn Genfors" w:date="2014-03-31T13:17:00Z">
                  <w:rPr>
                    <w:rFonts w:eastAsia="Calibri" w:cs="Times New Roman"/>
                    <w:spacing w:val="-1"/>
                    <w:sz w:val="20"/>
                    <w:szCs w:val="20"/>
                    <w:lang w:val="sv-SE"/>
                  </w:rPr>
                </w:rPrChange>
              </w:rPr>
            </w:pPr>
            <w:r w:rsidRPr="000C61CC">
              <w:rPr>
                <w:spacing w:val="-1"/>
                <w:szCs w:val="20"/>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0C61CC" w:rsidRDefault="008A6494" w:rsidP="003A6D72">
            <w:pPr>
              <w:widowControl/>
              <w:spacing w:line="226" w:lineRule="exact"/>
              <w:ind w:left="102"/>
              <w:jc w:val="center"/>
              <w:rPr>
                <w:rFonts w:cs="Times New Roman"/>
                <w:spacing w:val="-1"/>
                <w:sz w:val="20"/>
                <w:szCs w:val="20"/>
                <w:lang w:val="sv-SE"/>
                <w:rPrChange w:id="283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0C61CC" w:rsidRDefault="008A6494" w:rsidP="008A6494">
            <w:pPr>
              <w:widowControl/>
              <w:spacing w:line="229" w:lineRule="exact"/>
              <w:ind w:left="102"/>
              <w:rPr>
                <w:rFonts w:cs="Times New Roman"/>
                <w:sz w:val="20"/>
                <w:szCs w:val="20"/>
                <w:lang w:val="sv-SE"/>
                <w:rPrChange w:id="2832" w:author="Björn Genfors" w:date="2014-03-31T13:17:00Z">
                  <w:rPr>
                    <w:rFonts w:eastAsia="Calibri" w:cs="Times New Roman"/>
                    <w:sz w:val="20"/>
                    <w:szCs w:val="20"/>
                    <w:lang w:val="sv-SE"/>
                  </w:rPr>
                </w:rPrChange>
              </w:rPr>
            </w:pPr>
            <w:r w:rsidRPr="000C61CC">
              <w:rPr>
                <w:szCs w:val="20"/>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0C61CC" w:rsidRDefault="008A6494" w:rsidP="008A6494">
            <w:pPr>
              <w:widowControl/>
              <w:spacing w:line="229" w:lineRule="exact"/>
              <w:ind w:left="102"/>
              <w:rPr>
                <w:rFonts w:cs="Times New Roman"/>
                <w:sz w:val="20"/>
                <w:szCs w:val="20"/>
                <w:lang w:val="sv-SE"/>
                <w:rPrChange w:id="2833" w:author="Björn Genfors" w:date="2014-03-31T13:17:00Z">
                  <w:rPr>
                    <w:rFonts w:eastAsia="Calibri" w:cs="Times New Roman"/>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0C61CC" w:rsidRDefault="008A6494" w:rsidP="008A6494">
            <w:pPr>
              <w:widowControl/>
              <w:spacing w:line="226" w:lineRule="exact"/>
              <w:ind w:left="102"/>
              <w:rPr>
                <w:rFonts w:cs="Times New Roman"/>
                <w:spacing w:val="-1"/>
                <w:sz w:val="20"/>
                <w:szCs w:val="20"/>
                <w:lang w:val="sv-SE"/>
                <w:rPrChange w:id="2834" w:author="Björn Genfors" w:date="2014-03-31T13:17:00Z">
                  <w:rPr>
                    <w:rFonts w:eastAsia="Calibri" w:cs="Times New Roman"/>
                    <w:spacing w:val="-1"/>
                    <w:sz w:val="20"/>
                    <w:szCs w:val="20"/>
                    <w:lang w:val="sv-SE"/>
                  </w:rPr>
                </w:rPrChange>
              </w:rPr>
            </w:pPr>
            <w:r w:rsidRPr="0023722C">
              <w:rPr>
                <w:spacing w:val="-1"/>
                <w:szCs w:val="20"/>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0C61CC" w:rsidRDefault="008A6494" w:rsidP="003A6D72">
            <w:pPr>
              <w:widowControl/>
              <w:spacing w:line="226" w:lineRule="exact"/>
              <w:ind w:left="102"/>
              <w:jc w:val="center"/>
              <w:rPr>
                <w:rFonts w:cs="Times New Roman"/>
                <w:spacing w:val="-1"/>
                <w:sz w:val="20"/>
                <w:szCs w:val="20"/>
                <w:lang w:val="sv-SE"/>
                <w:rPrChange w:id="283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0C61CC" w:rsidRDefault="008A6494" w:rsidP="008A6494">
            <w:pPr>
              <w:widowControl/>
              <w:spacing w:line="229" w:lineRule="exact"/>
              <w:ind w:left="102"/>
              <w:rPr>
                <w:rFonts w:cs="Times New Roman"/>
                <w:sz w:val="20"/>
                <w:szCs w:val="20"/>
                <w:lang w:val="sv-SE"/>
                <w:rPrChange w:id="2836" w:author="Björn Genfors" w:date="2014-03-31T13:17:00Z">
                  <w:rPr>
                    <w:rFonts w:eastAsia="Calibri" w:cs="Times New Roman"/>
                    <w:sz w:val="20"/>
                    <w:szCs w:val="20"/>
                    <w:lang w:val="sv-SE"/>
                  </w:rPr>
                </w:rPrChange>
              </w:rPr>
            </w:pPr>
            <w:r w:rsidRPr="000C61CC">
              <w:rPr>
                <w:szCs w:val="20"/>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0C61CC" w:rsidRDefault="008A6494" w:rsidP="008A6494">
            <w:pPr>
              <w:widowControl/>
              <w:spacing w:line="229" w:lineRule="exact"/>
              <w:ind w:left="102"/>
              <w:rPr>
                <w:rFonts w:cs="Times New Roman"/>
                <w:spacing w:val="-1"/>
                <w:sz w:val="20"/>
                <w:szCs w:val="20"/>
                <w:lang w:val="sv-SE"/>
                <w:rPrChange w:id="2837" w:author="Björn Genfors" w:date="2014-03-31T13:17:00Z">
                  <w:rPr>
                    <w:rFonts w:eastAsia="Calibri" w:cs="Times New Roman"/>
                    <w:spacing w:val="-1"/>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0C61CC" w:rsidRDefault="008A6494" w:rsidP="008A6494">
            <w:pPr>
              <w:widowControl/>
              <w:spacing w:line="226" w:lineRule="exact"/>
              <w:ind w:left="102"/>
              <w:rPr>
                <w:rFonts w:cs="Times New Roman"/>
                <w:spacing w:val="-1"/>
                <w:sz w:val="20"/>
                <w:szCs w:val="20"/>
                <w:lang w:val="sv-SE"/>
                <w:rPrChange w:id="2838" w:author="Björn Genfors" w:date="2014-03-31T13:17:00Z">
                  <w:rPr>
                    <w:rFonts w:eastAsia="Calibri" w:cs="Times New Roman"/>
                    <w:spacing w:val="-1"/>
                    <w:sz w:val="20"/>
                    <w:szCs w:val="20"/>
                    <w:lang w:val="sv-SE"/>
                  </w:rPr>
                </w:rPrChange>
              </w:rPr>
            </w:pPr>
            <w:r w:rsidRPr="0023722C">
              <w:rPr>
                <w:spacing w:val="-1"/>
                <w:szCs w:val="20"/>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0C61CC" w:rsidRDefault="008A6494" w:rsidP="003A6D72">
            <w:pPr>
              <w:widowControl/>
              <w:spacing w:line="226" w:lineRule="exact"/>
              <w:ind w:left="102"/>
              <w:jc w:val="center"/>
              <w:rPr>
                <w:rFonts w:cs="Times New Roman"/>
                <w:spacing w:val="-1"/>
                <w:sz w:val="20"/>
                <w:szCs w:val="20"/>
                <w:lang w:val="sv-SE"/>
                <w:rPrChange w:id="283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0C61CC" w:rsidRDefault="008A6494" w:rsidP="008A6494">
            <w:pPr>
              <w:widowControl/>
              <w:spacing w:line="229" w:lineRule="exact"/>
              <w:ind w:left="102"/>
              <w:rPr>
                <w:rFonts w:cs="Times New Roman"/>
                <w:sz w:val="20"/>
                <w:szCs w:val="20"/>
                <w:lang w:val="sv-SE"/>
                <w:rPrChange w:id="2840" w:author="Björn Genfors" w:date="2014-03-31T13:17:00Z">
                  <w:rPr>
                    <w:rFonts w:eastAsia="Calibri" w:cs="Times New Roman"/>
                    <w:sz w:val="20"/>
                    <w:szCs w:val="20"/>
                    <w:lang w:val="sv-SE"/>
                  </w:rPr>
                </w:rPrChange>
              </w:rPr>
            </w:pPr>
            <w:r w:rsidRPr="000C61CC">
              <w:rPr>
                <w:szCs w:val="20"/>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0C61CC" w:rsidRDefault="008A6494" w:rsidP="008A6494">
            <w:pPr>
              <w:widowControl/>
              <w:spacing w:line="229" w:lineRule="exact"/>
              <w:ind w:left="102"/>
              <w:rPr>
                <w:rFonts w:cs="Times New Roman"/>
                <w:spacing w:val="-1"/>
                <w:sz w:val="20"/>
                <w:szCs w:val="20"/>
                <w:lang w:val="sv-SE"/>
                <w:rPrChange w:id="2841" w:author="Björn Genfors" w:date="2014-03-31T13:17:00Z">
                  <w:rPr>
                    <w:rFonts w:eastAsia="Calibri" w:cs="Times New Roman"/>
                    <w:spacing w:val="-1"/>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0C61CC" w:rsidRDefault="008A6494" w:rsidP="008A6494">
            <w:pPr>
              <w:widowControl/>
              <w:spacing w:line="226" w:lineRule="exact"/>
              <w:ind w:left="102"/>
              <w:rPr>
                <w:rFonts w:cs="Times New Roman"/>
                <w:spacing w:val="-1"/>
                <w:sz w:val="20"/>
                <w:szCs w:val="20"/>
                <w:lang w:val="sv-SE"/>
                <w:rPrChange w:id="2842" w:author="Björn Genfors" w:date="2014-03-31T13:17:00Z">
                  <w:rPr>
                    <w:rFonts w:eastAsia="Calibri" w:cs="Times New Roman"/>
                    <w:spacing w:val="-1"/>
                    <w:sz w:val="20"/>
                    <w:szCs w:val="20"/>
                    <w:lang w:val="sv-SE"/>
                  </w:rPr>
                </w:rPrChange>
              </w:rPr>
            </w:pPr>
            <w:r w:rsidRPr="000C61CC">
              <w:rPr>
                <w:spacing w:val="-1"/>
                <w:szCs w:val="20"/>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0C61CC" w:rsidRDefault="008A6494" w:rsidP="003A6D72">
            <w:pPr>
              <w:widowControl/>
              <w:spacing w:line="226" w:lineRule="exact"/>
              <w:ind w:left="102"/>
              <w:jc w:val="center"/>
              <w:rPr>
                <w:rFonts w:cs="Times New Roman"/>
                <w:spacing w:val="-1"/>
                <w:sz w:val="20"/>
                <w:szCs w:val="20"/>
                <w:lang w:val="sv-SE"/>
                <w:rPrChange w:id="284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0C61CC" w:rsidRDefault="008A6494" w:rsidP="008A6494">
            <w:pPr>
              <w:widowControl/>
              <w:spacing w:line="229" w:lineRule="exact"/>
              <w:ind w:left="102"/>
              <w:rPr>
                <w:rFonts w:cs="Times New Roman"/>
                <w:sz w:val="20"/>
                <w:szCs w:val="20"/>
                <w:lang w:val="sv-SE"/>
                <w:rPrChange w:id="2844" w:author="Björn Genfors" w:date="2014-03-31T13:17:00Z">
                  <w:rPr>
                    <w:rFonts w:eastAsia="Calibri" w:cs="Times New Roman"/>
                    <w:sz w:val="20"/>
                    <w:szCs w:val="20"/>
                    <w:lang w:val="sv-SE"/>
                  </w:rPr>
                </w:rPrChange>
              </w:rPr>
            </w:pPr>
            <w:r w:rsidRPr="000C61CC">
              <w:rPr>
                <w:szCs w:val="20"/>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0C61CC" w:rsidRDefault="008A6494" w:rsidP="008A6494">
            <w:pPr>
              <w:widowControl/>
              <w:spacing w:line="229" w:lineRule="exact"/>
              <w:ind w:left="102"/>
              <w:rPr>
                <w:rFonts w:cs="Times New Roman"/>
                <w:spacing w:val="-1"/>
                <w:sz w:val="20"/>
                <w:szCs w:val="20"/>
                <w:lang w:val="sv-SE"/>
                <w:rPrChange w:id="2845" w:author="Björn Genfors" w:date="2014-03-31T13:17:00Z">
                  <w:rPr>
                    <w:rFonts w:eastAsia="Calibri" w:cs="Times New Roman"/>
                    <w:spacing w:val="-1"/>
                    <w:sz w:val="20"/>
                    <w:szCs w:val="20"/>
                    <w:lang w:val="sv-SE"/>
                  </w:rPr>
                </w:rPrChange>
              </w:rPr>
            </w:pPr>
            <w:r w:rsidRPr="000C61CC">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0C61CC" w:rsidRDefault="008A6494" w:rsidP="008A6494">
            <w:pPr>
              <w:widowControl/>
              <w:spacing w:line="226" w:lineRule="exact"/>
              <w:ind w:left="102"/>
              <w:rPr>
                <w:rFonts w:cs="Times New Roman"/>
                <w:spacing w:val="-1"/>
                <w:sz w:val="20"/>
                <w:szCs w:val="20"/>
                <w:lang w:val="sv-SE"/>
                <w:rPrChange w:id="2846" w:author="Björn Genfors" w:date="2014-03-31T13:17:00Z">
                  <w:rPr>
                    <w:rFonts w:eastAsia="Calibri" w:cs="Times New Roman"/>
                    <w:spacing w:val="-1"/>
                    <w:sz w:val="20"/>
                    <w:szCs w:val="20"/>
                    <w:lang w:val="sv-SE"/>
                  </w:rPr>
                </w:rPrChange>
              </w:rPr>
            </w:pPr>
            <w:r w:rsidRPr="0023722C">
              <w:rPr>
                <w:spacing w:val="-1"/>
                <w:szCs w:val="20"/>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0C61CC" w:rsidRDefault="008A6494" w:rsidP="003A6D72">
            <w:pPr>
              <w:widowControl/>
              <w:spacing w:line="226" w:lineRule="exact"/>
              <w:ind w:left="102"/>
              <w:jc w:val="center"/>
              <w:rPr>
                <w:rFonts w:cs="Times New Roman"/>
                <w:spacing w:val="-1"/>
                <w:sz w:val="20"/>
                <w:szCs w:val="20"/>
                <w:lang w:val="sv-SE"/>
                <w:rPrChange w:id="284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0C61CC" w:rsidRDefault="008A6494" w:rsidP="008A6494">
            <w:pPr>
              <w:widowControl/>
              <w:spacing w:line="229" w:lineRule="exact"/>
              <w:ind w:left="102"/>
              <w:rPr>
                <w:rFonts w:cs="Times New Roman"/>
                <w:sz w:val="20"/>
                <w:szCs w:val="20"/>
                <w:lang w:val="sv-SE"/>
                <w:rPrChange w:id="2848" w:author="Björn Genfors" w:date="2014-03-31T13:17:00Z">
                  <w:rPr>
                    <w:rFonts w:eastAsia="Calibri" w:cs="Times New Roman"/>
                    <w:sz w:val="20"/>
                    <w:szCs w:val="20"/>
                    <w:lang w:val="sv-SE"/>
                  </w:rPr>
                </w:rPrChange>
              </w:rPr>
            </w:pPr>
            <w:r w:rsidRPr="000C61CC">
              <w:rPr>
                <w:szCs w:val="20"/>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0C61CC" w:rsidRDefault="008A6494" w:rsidP="008A6494">
            <w:pPr>
              <w:widowControl/>
              <w:spacing w:line="229" w:lineRule="exact"/>
              <w:ind w:left="102"/>
              <w:rPr>
                <w:rFonts w:cs="Times New Roman"/>
                <w:spacing w:val="-1"/>
                <w:sz w:val="20"/>
                <w:szCs w:val="20"/>
                <w:lang w:val="sv-SE"/>
                <w:rPrChange w:id="2849" w:author="Björn Genfors" w:date="2014-03-31T13:17:00Z">
                  <w:rPr>
                    <w:rFonts w:eastAsia="Calibri" w:cs="Times New Roman"/>
                    <w:spacing w:val="-1"/>
                    <w:sz w:val="20"/>
                    <w:szCs w:val="20"/>
                    <w:lang w:val="sv-SE"/>
                  </w:rPr>
                </w:rPrChange>
              </w:rPr>
            </w:pPr>
            <w:r w:rsidRPr="000C61CC">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0C61CC" w:rsidRDefault="008A6494" w:rsidP="008A6494">
            <w:pPr>
              <w:widowControl/>
              <w:spacing w:line="226" w:lineRule="exact"/>
              <w:ind w:left="102"/>
              <w:rPr>
                <w:rFonts w:cs="Times New Roman"/>
                <w:spacing w:val="-1"/>
                <w:sz w:val="20"/>
                <w:szCs w:val="20"/>
                <w:lang w:val="sv-SE"/>
                <w:rPrChange w:id="2850" w:author="Björn Genfors" w:date="2014-03-31T13:17:00Z">
                  <w:rPr>
                    <w:rFonts w:eastAsia="Calibri" w:cs="Times New Roman"/>
                    <w:spacing w:val="-1"/>
                    <w:sz w:val="20"/>
                    <w:szCs w:val="20"/>
                    <w:lang w:val="sv-SE"/>
                  </w:rPr>
                </w:rPrChange>
              </w:rPr>
            </w:pPr>
            <w:r w:rsidRPr="000C61CC">
              <w:rPr>
                <w:spacing w:val="-1"/>
                <w:szCs w:val="20"/>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0C61CC" w:rsidRDefault="008A6494" w:rsidP="003A6D72">
            <w:pPr>
              <w:widowControl/>
              <w:spacing w:line="226" w:lineRule="exact"/>
              <w:ind w:left="102"/>
              <w:jc w:val="center"/>
              <w:rPr>
                <w:rFonts w:cs="Times New Roman"/>
                <w:spacing w:val="-1"/>
                <w:sz w:val="20"/>
                <w:szCs w:val="20"/>
                <w:lang w:val="sv-SE"/>
                <w:rPrChange w:id="285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0C61CC" w:rsidRDefault="008A6494" w:rsidP="008A6494">
            <w:pPr>
              <w:widowControl/>
              <w:spacing w:line="229" w:lineRule="exact"/>
              <w:ind w:left="102"/>
              <w:rPr>
                <w:rFonts w:cs="Times New Roman"/>
                <w:sz w:val="20"/>
                <w:szCs w:val="20"/>
                <w:lang w:val="sv-SE"/>
                <w:rPrChange w:id="2852" w:author="Björn Genfors" w:date="2014-03-31T13:17:00Z">
                  <w:rPr>
                    <w:rFonts w:eastAsia="Calibri" w:cs="Times New Roman"/>
                    <w:sz w:val="20"/>
                    <w:szCs w:val="20"/>
                    <w:lang w:val="sv-SE"/>
                  </w:rPr>
                </w:rPrChange>
              </w:rPr>
            </w:pPr>
            <w:r w:rsidRPr="000C61CC">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0C61CC" w:rsidRDefault="008A6494" w:rsidP="008A6494">
            <w:pPr>
              <w:widowControl/>
              <w:spacing w:line="229" w:lineRule="exact"/>
              <w:ind w:left="102"/>
              <w:rPr>
                <w:rFonts w:cs="Times New Roman"/>
                <w:spacing w:val="-1"/>
                <w:sz w:val="20"/>
                <w:szCs w:val="20"/>
                <w:lang w:val="sv-SE"/>
                <w:rPrChange w:id="2853" w:author="Björn Genfors" w:date="2014-03-31T13:17:00Z">
                  <w:rPr>
                    <w:rFonts w:eastAsia="Calibri" w:cs="Times New Roman"/>
                    <w:spacing w:val="-1"/>
                    <w:sz w:val="20"/>
                    <w:szCs w:val="20"/>
                    <w:lang w:val="sv-SE"/>
                  </w:rPr>
                </w:rPrChange>
              </w:rPr>
            </w:pPr>
            <w:r w:rsidRPr="000C61CC">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0C61CC" w:rsidRDefault="008A6494" w:rsidP="008A6494">
            <w:pPr>
              <w:widowControl/>
              <w:spacing w:line="226" w:lineRule="exact"/>
              <w:ind w:left="102"/>
              <w:rPr>
                <w:rFonts w:cs="Times New Roman"/>
                <w:spacing w:val="-1"/>
                <w:sz w:val="20"/>
                <w:szCs w:val="20"/>
                <w:lang w:val="sv-SE"/>
                <w:rPrChange w:id="2854" w:author="Björn Genfors" w:date="2014-03-31T13:17:00Z">
                  <w:rPr>
                    <w:rFonts w:eastAsia="Calibri" w:cs="Times New Roman"/>
                    <w:spacing w:val="-1"/>
                    <w:sz w:val="20"/>
                    <w:szCs w:val="20"/>
                    <w:lang w:val="sv-SE"/>
                  </w:rPr>
                </w:rPrChange>
              </w:rPr>
            </w:pPr>
            <w:r w:rsidRPr="000C61CC">
              <w:rPr>
                <w:spacing w:val="-1"/>
                <w:szCs w:val="20"/>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0C61CC" w:rsidRDefault="008A6494" w:rsidP="003A6D72">
            <w:pPr>
              <w:widowControl/>
              <w:spacing w:line="226" w:lineRule="exact"/>
              <w:ind w:left="102"/>
              <w:jc w:val="center"/>
              <w:rPr>
                <w:rFonts w:cs="Times New Roman"/>
                <w:spacing w:val="-1"/>
                <w:sz w:val="20"/>
                <w:szCs w:val="20"/>
                <w:lang w:val="sv-SE"/>
                <w:rPrChange w:id="285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0C61CC" w:rsidRDefault="008A6494" w:rsidP="008A6494">
            <w:pPr>
              <w:widowControl/>
              <w:spacing w:line="229" w:lineRule="exact"/>
              <w:ind w:left="102"/>
              <w:rPr>
                <w:rFonts w:cs="Times New Roman"/>
                <w:sz w:val="20"/>
                <w:szCs w:val="20"/>
                <w:lang w:val="sv-SE"/>
                <w:rPrChange w:id="2856" w:author="Björn Genfors" w:date="2014-03-31T13:17:00Z">
                  <w:rPr>
                    <w:rFonts w:eastAsia="Calibri" w:cs="Times New Roman"/>
                    <w:sz w:val="20"/>
                    <w:szCs w:val="20"/>
                    <w:lang w:val="sv-SE"/>
                  </w:rPr>
                </w:rPrChange>
              </w:rPr>
            </w:pPr>
            <w:r w:rsidRPr="000C61CC">
              <w:rPr>
                <w:szCs w:val="20"/>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0C61CC" w:rsidRDefault="008A6494" w:rsidP="008A6494">
            <w:pPr>
              <w:widowControl/>
              <w:spacing w:line="229" w:lineRule="exact"/>
              <w:ind w:left="102"/>
              <w:rPr>
                <w:rFonts w:cs="Times New Roman"/>
                <w:spacing w:val="-1"/>
                <w:sz w:val="20"/>
                <w:szCs w:val="20"/>
                <w:lang w:val="sv-SE"/>
                <w:rPrChange w:id="2857" w:author="Björn Genfors" w:date="2014-03-31T13:17:00Z">
                  <w:rPr>
                    <w:rFonts w:eastAsia="Calibri" w:cs="Times New Roman"/>
                    <w:spacing w:val="-1"/>
                    <w:sz w:val="20"/>
                    <w:szCs w:val="20"/>
                    <w:lang w:val="sv-SE"/>
                  </w:rPr>
                </w:rPrChange>
              </w:rPr>
            </w:pPr>
            <w:r w:rsidRPr="000C61CC">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0C61CC" w:rsidRDefault="008A6494" w:rsidP="008A6494">
            <w:pPr>
              <w:widowControl/>
              <w:spacing w:line="226" w:lineRule="exact"/>
              <w:ind w:left="102"/>
              <w:rPr>
                <w:rFonts w:cs="Times New Roman"/>
                <w:spacing w:val="-1"/>
                <w:sz w:val="20"/>
                <w:szCs w:val="20"/>
                <w:lang w:val="sv-SE"/>
                <w:rPrChange w:id="2858" w:author="Björn Genfors" w:date="2014-03-31T13:17:00Z">
                  <w:rPr>
                    <w:rFonts w:eastAsia="Calibri" w:cs="Times New Roman"/>
                    <w:spacing w:val="-1"/>
                    <w:sz w:val="20"/>
                    <w:szCs w:val="20"/>
                    <w:lang w:val="sv-SE"/>
                  </w:rPr>
                </w:rPrChange>
              </w:rPr>
            </w:pPr>
            <w:r w:rsidRPr="0023722C">
              <w:rPr>
                <w:spacing w:val="-1"/>
                <w:szCs w:val="20"/>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0C61CC" w:rsidRDefault="008A6494" w:rsidP="003A6D72">
            <w:pPr>
              <w:widowControl/>
              <w:spacing w:line="226" w:lineRule="exact"/>
              <w:ind w:left="102"/>
              <w:jc w:val="center"/>
              <w:rPr>
                <w:rFonts w:cs="Times New Roman"/>
                <w:spacing w:val="-1"/>
                <w:sz w:val="20"/>
                <w:szCs w:val="20"/>
                <w:lang w:val="sv-SE"/>
                <w:rPrChange w:id="285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0C61CC" w:rsidRDefault="008A6494" w:rsidP="008A6494">
            <w:pPr>
              <w:widowControl/>
              <w:spacing w:line="229" w:lineRule="exact"/>
              <w:ind w:left="102"/>
              <w:rPr>
                <w:rFonts w:cs="Times New Roman"/>
                <w:sz w:val="20"/>
                <w:szCs w:val="20"/>
                <w:lang w:val="sv-SE"/>
                <w:rPrChange w:id="2860" w:author="Björn Genfors" w:date="2014-03-31T13:17:00Z">
                  <w:rPr>
                    <w:rFonts w:eastAsia="Calibri" w:cs="Times New Roman"/>
                    <w:sz w:val="20"/>
                    <w:szCs w:val="20"/>
                    <w:lang w:val="sv-SE"/>
                  </w:rPr>
                </w:rPrChange>
              </w:rPr>
            </w:pPr>
            <w:r w:rsidRPr="000C61CC">
              <w:rPr>
                <w:szCs w:val="20"/>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0C61CC" w:rsidRDefault="008A6494" w:rsidP="008A6494">
            <w:pPr>
              <w:widowControl/>
              <w:spacing w:line="229" w:lineRule="exact"/>
              <w:ind w:left="102"/>
              <w:rPr>
                <w:rFonts w:cs="Times New Roman"/>
                <w:spacing w:val="-1"/>
                <w:sz w:val="20"/>
                <w:szCs w:val="20"/>
                <w:lang w:val="sv-SE"/>
                <w:rPrChange w:id="2861" w:author="Björn Genfors" w:date="2014-03-31T13:17:00Z">
                  <w:rPr>
                    <w:rFonts w:eastAsia="Calibri" w:cs="Times New Roman"/>
                    <w:spacing w:val="-1"/>
                    <w:sz w:val="20"/>
                    <w:szCs w:val="20"/>
                    <w:lang w:val="sv-SE"/>
                  </w:rPr>
                </w:rPrChange>
              </w:rPr>
            </w:pPr>
            <w:r w:rsidRPr="000C61CC">
              <w:rPr>
                <w:spacing w:val="-1"/>
                <w:szCs w:val="20"/>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0C61CC" w:rsidRDefault="008A6494" w:rsidP="008A6494">
            <w:pPr>
              <w:widowControl/>
              <w:spacing w:line="226" w:lineRule="exact"/>
              <w:ind w:left="102"/>
              <w:rPr>
                <w:rFonts w:cs="Times New Roman"/>
                <w:spacing w:val="-1"/>
                <w:sz w:val="20"/>
                <w:szCs w:val="20"/>
                <w:lang w:val="sv-SE"/>
                <w:rPrChange w:id="2862" w:author="Björn Genfors" w:date="2014-03-31T13:17:00Z">
                  <w:rPr>
                    <w:rFonts w:eastAsia="Calibri" w:cs="Times New Roman"/>
                    <w:spacing w:val="-1"/>
                    <w:sz w:val="20"/>
                    <w:szCs w:val="20"/>
                    <w:lang w:val="sv-SE"/>
                  </w:rPr>
                </w:rPrChange>
              </w:rPr>
            </w:pPr>
            <w:r w:rsidRPr="0023722C">
              <w:rPr>
                <w:spacing w:val="-1"/>
                <w:szCs w:val="20"/>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0C61CC" w:rsidRDefault="008A6494" w:rsidP="003A6D72">
            <w:pPr>
              <w:widowControl/>
              <w:spacing w:line="226" w:lineRule="exact"/>
              <w:ind w:left="102"/>
              <w:jc w:val="center"/>
              <w:rPr>
                <w:rFonts w:cs="Times New Roman"/>
                <w:spacing w:val="-1"/>
                <w:sz w:val="20"/>
                <w:szCs w:val="20"/>
                <w:lang w:val="sv-SE"/>
                <w:rPrChange w:id="286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0C61CC" w:rsidRDefault="008A6494" w:rsidP="008A6494">
            <w:pPr>
              <w:widowControl/>
              <w:spacing w:line="229" w:lineRule="exact"/>
              <w:ind w:left="102"/>
              <w:rPr>
                <w:rFonts w:cs="Times New Roman"/>
                <w:sz w:val="20"/>
                <w:szCs w:val="20"/>
                <w:lang w:val="sv-SE"/>
                <w:rPrChange w:id="2864" w:author="Björn Genfors" w:date="2014-03-31T13:17:00Z">
                  <w:rPr>
                    <w:rFonts w:eastAsia="Calibri" w:cs="Times New Roman"/>
                    <w:sz w:val="20"/>
                    <w:szCs w:val="20"/>
                    <w:lang w:val="sv-SE"/>
                  </w:rPr>
                </w:rPrChange>
              </w:rPr>
            </w:pPr>
            <w:r w:rsidRPr="000C61CC">
              <w:rPr>
                <w:szCs w:val="20"/>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0C61CC" w:rsidRDefault="008A6494" w:rsidP="008A6494">
            <w:pPr>
              <w:widowControl/>
              <w:spacing w:line="229" w:lineRule="exact"/>
              <w:ind w:left="102"/>
              <w:rPr>
                <w:rFonts w:cs="Times New Roman"/>
                <w:spacing w:val="-1"/>
                <w:sz w:val="20"/>
                <w:szCs w:val="20"/>
                <w:lang w:val="sv-SE"/>
                <w:rPrChange w:id="2865" w:author="Björn Genfors" w:date="2014-03-31T13:17:00Z">
                  <w:rPr>
                    <w:rFonts w:eastAsia="Calibri" w:cs="Times New Roman"/>
                    <w:spacing w:val="-1"/>
                    <w:sz w:val="20"/>
                    <w:szCs w:val="20"/>
                    <w:lang w:val="sv-SE"/>
                  </w:rPr>
                </w:rPrChange>
              </w:rPr>
            </w:pPr>
            <w:r w:rsidRPr="000C61CC">
              <w:rPr>
                <w:szCs w:val="20"/>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0C61CC" w:rsidRDefault="008A6494" w:rsidP="008A6494">
            <w:pPr>
              <w:widowControl/>
              <w:spacing w:line="226" w:lineRule="exact"/>
              <w:ind w:left="102"/>
              <w:rPr>
                <w:rFonts w:cs="Times New Roman"/>
                <w:spacing w:val="-1"/>
                <w:sz w:val="20"/>
                <w:szCs w:val="20"/>
                <w:lang w:val="sv-SE"/>
                <w:rPrChange w:id="2866" w:author="Björn Genfors" w:date="2014-03-31T13:17:00Z">
                  <w:rPr>
                    <w:rFonts w:eastAsia="Calibri" w:cs="Times New Roman"/>
                    <w:spacing w:val="-1"/>
                    <w:sz w:val="20"/>
                    <w:szCs w:val="20"/>
                    <w:lang w:val="sv-SE"/>
                  </w:rPr>
                </w:rPrChange>
              </w:rPr>
            </w:pPr>
            <w:r w:rsidRPr="000C61CC">
              <w:rPr>
                <w:spacing w:val="-1"/>
                <w:szCs w:val="20"/>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0C61CC" w:rsidRDefault="008A6494" w:rsidP="003A6D72">
            <w:pPr>
              <w:widowControl/>
              <w:spacing w:line="226" w:lineRule="exact"/>
              <w:ind w:left="102"/>
              <w:jc w:val="center"/>
              <w:rPr>
                <w:rFonts w:cs="Times New Roman"/>
                <w:spacing w:val="-1"/>
                <w:sz w:val="20"/>
                <w:szCs w:val="20"/>
                <w:lang w:val="sv-SE"/>
                <w:rPrChange w:id="2867" w:author="Björn Genfors" w:date="2014-03-31T13:17:00Z">
                  <w:rPr>
                    <w:rFonts w:eastAsia="Calibri" w:cs="Times New Roman"/>
                    <w:spacing w:val="-1"/>
                    <w:sz w:val="20"/>
                    <w:szCs w:val="20"/>
                    <w:lang w:val="sv-SE"/>
                  </w:rPr>
                </w:rPrChange>
              </w:rPr>
            </w:pPr>
            <w:r w:rsidRPr="000C61CC">
              <w:rPr>
                <w:spacing w:val="-1"/>
                <w:szCs w:val="20"/>
              </w:rPr>
              <w:t>0..*</w:t>
            </w:r>
          </w:p>
        </w:tc>
      </w:tr>
      <w:tr w:rsidR="008A6494" w:rsidRPr="00B72356"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0C61CC" w:rsidRDefault="008A6494" w:rsidP="008A6494">
            <w:pPr>
              <w:widowControl/>
              <w:spacing w:line="229" w:lineRule="exact"/>
              <w:ind w:left="102"/>
              <w:rPr>
                <w:rFonts w:cs="Times New Roman"/>
                <w:sz w:val="20"/>
                <w:szCs w:val="20"/>
                <w:lang w:val="sv-SE"/>
                <w:rPrChange w:id="2868" w:author="Björn Genfors" w:date="2014-03-31T13:17:00Z">
                  <w:rPr>
                    <w:rFonts w:eastAsia="Calibri" w:cs="Times New Roman"/>
                    <w:sz w:val="20"/>
                    <w:szCs w:val="20"/>
                    <w:lang w:val="sv-SE"/>
                  </w:rPr>
                </w:rPrChange>
              </w:rPr>
            </w:pPr>
            <w:r w:rsidRPr="000C61CC">
              <w:rPr>
                <w:szCs w:val="20"/>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0C61CC" w:rsidRDefault="008A6494" w:rsidP="008A6494">
            <w:pPr>
              <w:widowControl/>
              <w:spacing w:line="229" w:lineRule="exact"/>
              <w:ind w:left="102"/>
              <w:rPr>
                <w:rFonts w:cs="Times New Roman"/>
                <w:sz w:val="20"/>
                <w:szCs w:val="20"/>
                <w:lang w:val="sv-SE"/>
                <w:rPrChange w:id="2869"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0C61CC" w:rsidRDefault="008A6494" w:rsidP="008A6494">
            <w:pPr>
              <w:widowControl/>
              <w:spacing w:line="226" w:lineRule="exact"/>
              <w:ind w:left="102"/>
              <w:rPr>
                <w:rFonts w:cs="Times New Roman"/>
                <w:spacing w:val="-1"/>
                <w:sz w:val="20"/>
                <w:szCs w:val="20"/>
                <w:lang w:val="sv-SE"/>
                <w:rPrChange w:id="2870" w:author="Björn Genfors" w:date="2014-03-31T13:17:00Z">
                  <w:rPr>
                    <w:rFonts w:eastAsia="Calibri" w:cs="Times New Roman"/>
                    <w:spacing w:val="-1"/>
                    <w:sz w:val="20"/>
                    <w:szCs w:val="20"/>
                    <w:lang w:val="sv-SE"/>
                  </w:rPr>
                </w:rPrChange>
              </w:rPr>
            </w:pPr>
            <w:r w:rsidRPr="0023722C">
              <w:rPr>
                <w:spacing w:val="-1"/>
                <w:szCs w:val="20"/>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0C61CC" w:rsidRDefault="008A6494" w:rsidP="003A6D72">
            <w:pPr>
              <w:widowControl/>
              <w:spacing w:line="226" w:lineRule="exact"/>
              <w:ind w:left="102"/>
              <w:jc w:val="center"/>
              <w:rPr>
                <w:rFonts w:cs="Times New Roman"/>
                <w:spacing w:val="-1"/>
                <w:sz w:val="20"/>
                <w:szCs w:val="20"/>
                <w:lang w:val="sv-SE"/>
                <w:rPrChange w:id="2871"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0C61CC" w:rsidRDefault="008A6494" w:rsidP="008A6494">
            <w:pPr>
              <w:widowControl/>
              <w:spacing w:line="229" w:lineRule="exact"/>
              <w:ind w:left="102"/>
              <w:rPr>
                <w:rFonts w:cs="Times New Roman"/>
                <w:sz w:val="20"/>
                <w:szCs w:val="20"/>
                <w:lang w:val="sv-SE"/>
                <w:rPrChange w:id="2872" w:author="Björn Genfors" w:date="2014-03-31T13:17:00Z">
                  <w:rPr>
                    <w:rFonts w:eastAsia="Calibri" w:cs="Times New Roman"/>
                    <w:sz w:val="20"/>
                    <w:szCs w:val="20"/>
                    <w:lang w:val="sv-SE"/>
                  </w:rPr>
                </w:rPrChange>
              </w:rPr>
            </w:pPr>
            <w:r w:rsidRPr="000C61CC">
              <w:rPr>
                <w:szCs w:val="20"/>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0C61CC" w:rsidRDefault="008A6494" w:rsidP="008A6494">
            <w:pPr>
              <w:widowControl/>
              <w:spacing w:line="229" w:lineRule="exact"/>
              <w:ind w:left="102"/>
              <w:rPr>
                <w:rFonts w:cs="Times New Roman"/>
                <w:sz w:val="20"/>
                <w:szCs w:val="20"/>
                <w:lang w:val="sv-SE"/>
                <w:rPrChange w:id="2873"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0C61CC" w:rsidRDefault="008A6494" w:rsidP="008A6494">
            <w:pPr>
              <w:widowControl/>
              <w:spacing w:line="226" w:lineRule="exact"/>
              <w:ind w:left="102"/>
              <w:rPr>
                <w:rFonts w:cs="Times New Roman"/>
                <w:spacing w:val="-1"/>
                <w:sz w:val="20"/>
                <w:szCs w:val="20"/>
                <w:lang w:val="sv-SE"/>
                <w:rPrChange w:id="2874" w:author="Björn Genfors" w:date="2014-03-31T13:17:00Z">
                  <w:rPr>
                    <w:rFonts w:eastAsia="Calibri" w:cs="Times New Roman"/>
                    <w:spacing w:val="-1"/>
                    <w:sz w:val="20"/>
                    <w:szCs w:val="20"/>
                    <w:lang w:val="sv-SE"/>
                  </w:rPr>
                </w:rPrChange>
              </w:rPr>
            </w:pPr>
            <w:r w:rsidRPr="0023722C">
              <w:rPr>
                <w:spacing w:val="-1"/>
                <w:szCs w:val="20"/>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0C61CC" w:rsidRDefault="008A6494" w:rsidP="003A6D72">
            <w:pPr>
              <w:widowControl/>
              <w:spacing w:line="226" w:lineRule="exact"/>
              <w:ind w:left="102"/>
              <w:jc w:val="center"/>
              <w:rPr>
                <w:rFonts w:cs="Times New Roman"/>
                <w:spacing w:val="-1"/>
                <w:sz w:val="20"/>
                <w:szCs w:val="20"/>
                <w:lang w:val="sv-SE"/>
                <w:rPrChange w:id="2875"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0C61CC" w:rsidRDefault="008A6494" w:rsidP="008A6494">
            <w:pPr>
              <w:widowControl/>
              <w:spacing w:line="229" w:lineRule="exact"/>
              <w:ind w:left="102"/>
              <w:rPr>
                <w:rFonts w:cs="Times New Roman"/>
                <w:sz w:val="20"/>
                <w:szCs w:val="20"/>
                <w:lang w:val="sv-SE"/>
                <w:rPrChange w:id="2876" w:author="Björn Genfors" w:date="2014-03-31T13:17:00Z">
                  <w:rPr>
                    <w:rFonts w:eastAsia="Calibri" w:cs="Times New Roman"/>
                    <w:sz w:val="20"/>
                    <w:szCs w:val="20"/>
                    <w:lang w:val="sv-SE"/>
                  </w:rPr>
                </w:rPrChange>
              </w:rPr>
            </w:pPr>
            <w:r w:rsidRPr="000C61CC">
              <w:rPr>
                <w:szCs w:val="20"/>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0C61CC" w:rsidRDefault="008A6494" w:rsidP="008A6494">
            <w:pPr>
              <w:widowControl/>
              <w:spacing w:line="229" w:lineRule="exact"/>
              <w:ind w:left="102"/>
              <w:rPr>
                <w:rFonts w:cs="Times New Roman"/>
                <w:sz w:val="20"/>
                <w:szCs w:val="20"/>
                <w:lang w:val="sv-SE"/>
                <w:rPrChange w:id="2877" w:author="Björn Genfors" w:date="2014-03-31T13:17:00Z">
                  <w:rPr>
                    <w:rFonts w:eastAsia="Calibri" w:cs="Times New Roman"/>
                    <w:sz w:val="20"/>
                    <w:szCs w:val="20"/>
                    <w:lang w:val="sv-SE"/>
                  </w:rPr>
                </w:rPrChange>
              </w:rPr>
            </w:pPr>
            <w:r w:rsidRPr="000C61CC">
              <w:rPr>
                <w:szCs w:val="20"/>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0C61CC" w:rsidRDefault="008A6494" w:rsidP="008A6494">
            <w:pPr>
              <w:widowControl/>
              <w:spacing w:line="229" w:lineRule="exact"/>
              <w:ind w:left="102"/>
              <w:rPr>
                <w:rFonts w:cs="Times New Roman"/>
                <w:sz w:val="20"/>
                <w:szCs w:val="20"/>
                <w:lang w:val="sv-SE"/>
                <w:rPrChange w:id="2878" w:author="Björn Genfors" w:date="2014-03-31T13:17:00Z">
                  <w:rPr>
                    <w:rFonts w:eastAsia="Calibri" w:cs="Times New Roman"/>
                    <w:sz w:val="20"/>
                    <w:szCs w:val="20"/>
                    <w:lang w:val="sv-SE"/>
                  </w:rPr>
                </w:rPrChange>
              </w:rPr>
            </w:pPr>
            <w:r w:rsidRPr="000C61CC">
              <w:rPr>
                <w:szCs w:val="20"/>
              </w:rPr>
              <w:t xml:space="preserve">Graviditet förlossning enligt kodverk: </w:t>
            </w:r>
          </w:p>
          <w:p w14:paraId="038DF31A" w14:textId="77777777" w:rsidR="008A6494" w:rsidRPr="000C61CC" w:rsidRDefault="008A6494" w:rsidP="008A6494">
            <w:pPr>
              <w:widowControl/>
              <w:spacing w:line="229" w:lineRule="exact"/>
              <w:ind w:left="102"/>
              <w:rPr>
                <w:rFonts w:cs="Times New Roman"/>
                <w:sz w:val="20"/>
                <w:szCs w:val="20"/>
                <w:lang w:val="sv-SE"/>
                <w:rPrChange w:id="2879" w:author="Björn Genfors" w:date="2014-03-31T13:17: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B72356"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B72356" w:rsidRDefault="008A6494" w:rsidP="008A6494">
                  <w:pPr>
                    <w:spacing w:line="229" w:lineRule="exact"/>
                    <w:ind w:left="102"/>
                    <w:rPr>
                      <w:szCs w:val="20"/>
                    </w:rPr>
                  </w:pPr>
                  <w:r w:rsidRPr="00B72356">
                    <w:rPr>
                      <w:szCs w:val="20"/>
                    </w:rPr>
                    <w:t xml:space="preserve">0 = Ej angivet, </w:t>
                  </w:r>
                </w:p>
              </w:tc>
            </w:tr>
            <w:tr w:rsidR="008A6494" w:rsidRPr="00B72356"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B72356" w:rsidRDefault="008A6494" w:rsidP="008A6494">
                  <w:pPr>
                    <w:spacing w:line="229" w:lineRule="exact"/>
                    <w:ind w:left="102"/>
                    <w:rPr>
                      <w:szCs w:val="20"/>
                    </w:rPr>
                  </w:pPr>
                  <w:r w:rsidRPr="00B72356">
                    <w:rPr>
                      <w:szCs w:val="20"/>
                    </w:rPr>
                    <w:t>1 = X-gravid,</w:t>
                  </w:r>
                </w:p>
              </w:tc>
            </w:tr>
            <w:tr w:rsidR="008A6494" w:rsidRPr="00B72356"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B72356" w:rsidRDefault="008A6494" w:rsidP="008A6494">
                  <w:pPr>
                    <w:spacing w:line="229" w:lineRule="exact"/>
                    <w:ind w:left="102"/>
                    <w:rPr>
                      <w:szCs w:val="20"/>
                    </w:rPr>
                  </w:pPr>
                  <w:r w:rsidRPr="00B72356">
                    <w:rPr>
                      <w:szCs w:val="20"/>
                    </w:rPr>
                    <w:t>2 = Spontan abort,</w:t>
                  </w:r>
                </w:p>
              </w:tc>
            </w:tr>
            <w:tr w:rsidR="008A6494" w:rsidRPr="00B72356"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B72356" w:rsidRDefault="008A6494" w:rsidP="008A6494">
                  <w:pPr>
                    <w:spacing w:line="229" w:lineRule="exact"/>
                    <w:ind w:left="102"/>
                    <w:rPr>
                      <w:szCs w:val="20"/>
                    </w:rPr>
                  </w:pPr>
                  <w:r w:rsidRPr="00B72356">
                    <w:rPr>
                      <w:szCs w:val="20"/>
                    </w:rPr>
                    <w:t>4 = Dödfött,</w:t>
                  </w:r>
                </w:p>
              </w:tc>
            </w:tr>
            <w:tr w:rsidR="008A6494" w:rsidRPr="00B72356"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B72356" w:rsidRDefault="008A6494" w:rsidP="008A6494">
                  <w:pPr>
                    <w:spacing w:line="229" w:lineRule="exact"/>
                    <w:ind w:left="102"/>
                    <w:rPr>
                      <w:szCs w:val="20"/>
                    </w:rPr>
                  </w:pPr>
                  <w:r w:rsidRPr="00B72356">
                    <w:rPr>
                      <w:szCs w:val="20"/>
                    </w:rPr>
                    <w:t>5 = Levande fött</w:t>
                  </w:r>
                </w:p>
              </w:tc>
            </w:tr>
          </w:tbl>
          <w:p w14:paraId="6F7F1FE4" w14:textId="77777777" w:rsidR="008A6494" w:rsidRPr="000C61CC" w:rsidRDefault="008A6494" w:rsidP="008A6494">
            <w:pPr>
              <w:widowControl/>
              <w:spacing w:line="226" w:lineRule="exact"/>
              <w:ind w:left="102"/>
              <w:rPr>
                <w:rFonts w:cs="Times New Roman"/>
                <w:spacing w:val="-1"/>
                <w:sz w:val="20"/>
                <w:szCs w:val="20"/>
                <w:lang w:val="sv-SE"/>
                <w:rPrChange w:id="2880"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0C61CC" w:rsidRDefault="008A6494" w:rsidP="003A6D72">
            <w:pPr>
              <w:widowControl/>
              <w:spacing w:line="226" w:lineRule="exact"/>
              <w:ind w:left="102"/>
              <w:jc w:val="center"/>
              <w:rPr>
                <w:rFonts w:cs="Times New Roman"/>
                <w:spacing w:val="-1"/>
                <w:sz w:val="20"/>
                <w:szCs w:val="20"/>
                <w:lang w:val="sv-SE"/>
                <w:rPrChange w:id="288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0C61CC" w:rsidRDefault="008A6494" w:rsidP="008A6494">
            <w:pPr>
              <w:widowControl/>
              <w:spacing w:line="229" w:lineRule="exact"/>
              <w:ind w:left="102"/>
              <w:rPr>
                <w:rFonts w:cs="Times New Roman"/>
                <w:sz w:val="20"/>
                <w:szCs w:val="20"/>
                <w:lang w:val="sv-SE"/>
                <w:rPrChange w:id="2882" w:author="Björn Genfors" w:date="2014-03-31T13:17:00Z">
                  <w:rPr>
                    <w:rFonts w:eastAsia="Calibri" w:cs="Times New Roman"/>
                    <w:sz w:val="20"/>
                    <w:szCs w:val="20"/>
                    <w:lang w:val="sv-SE"/>
                  </w:rPr>
                </w:rPrChange>
              </w:rPr>
            </w:pPr>
            <w:r w:rsidRPr="000C61CC">
              <w:rPr>
                <w:szCs w:val="20"/>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0C61CC" w:rsidRDefault="008A6494" w:rsidP="008A6494">
            <w:pPr>
              <w:widowControl/>
              <w:spacing w:line="229" w:lineRule="exact"/>
              <w:ind w:left="102"/>
              <w:rPr>
                <w:rFonts w:cs="Times New Roman"/>
                <w:sz w:val="20"/>
                <w:szCs w:val="20"/>
                <w:lang w:val="sv-SE"/>
                <w:rPrChange w:id="2883"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0C61CC" w:rsidRDefault="008A6494" w:rsidP="008A6494">
            <w:pPr>
              <w:widowControl/>
              <w:spacing w:line="226" w:lineRule="exact"/>
              <w:ind w:left="102"/>
              <w:rPr>
                <w:rFonts w:cs="Times New Roman"/>
                <w:spacing w:val="-1"/>
                <w:sz w:val="20"/>
                <w:szCs w:val="20"/>
                <w:lang w:val="sv-SE"/>
                <w:rPrChange w:id="2884" w:author="Björn Genfors" w:date="2014-03-31T13:17:00Z">
                  <w:rPr>
                    <w:rFonts w:eastAsia="Calibri" w:cs="Times New Roman"/>
                    <w:spacing w:val="-1"/>
                    <w:sz w:val="20"/>
                    <w:szCs w:val="20"/>
                    <w:lang w:val="sv-SE"/>
                  </w:rPr>
                </w:rPrChange>
              </w:rPr>
            </w:pPr>
            <w:r w:rsidRPr="000C61CC">
              <w:rPr>
                <w:spacing w:val="-1"/>
                <w:szCs w:val="20"/>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0C61CC" w:rsidRDefault="008A6494" w:rsidP="003A6D72">
            <w:pPr>
              <w:widowControl/>
              <w:spacing w:line="226" w:lineRule="exact"/>
              <w:ind w:left="102"/>
              <w:jc w:val="center"/>
              <w:rPr>
                <w:rFonts w:cs="Times New Roman"/>
                <w:spacing w:val="-1"/>
                <w:sz w:val="20"/>
                <w:szCs w:val="20"/>
                <w:lang w:val="sv-SE"/>
                <w:rPrChange w:id="288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0C61CC" w:rsidRDefault="008A6494" w:rsidP="008A6494">
            <w:pPr>
              <w:widowControl/>
              <w:spacing w:line="229" w:lineRule="exact"/>
              <w:ind w:left="102"/>
              <w:rPr>
                <w:rFonts w:cs="Times New Roman"/>
                <w:sz w:val="20"/>
                <w:szCs w:val="20"/>
                <w:lang w:val="sv-SE"/>
                <w:rPrChange w:id="2886" w:author="Björn Genfors" w:date="2014-03-31T13:17:00Z">
                  <w:rPr>
                    <w:rFonts w:eastAsia="Calibri" w:cs="Times New Roman"/>
                    <w:sz w:val="20"/>
                    <w:szCs w:val="20"/>
                    <w:lang w:val="sv-SE"/>
                  </w:rPr>
                </w:rPrChange>
              </w:rPr>
            </w:pPr>
            <w:r w:rsidRPr="000C61CC">
              <w:rPr>
                <w:szCs w:val="20"/>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0C61CC" w:rsidRDefault="008A6494" w:rsidP="008A6494">
            <w:pPr>
              <w:widowControl/>
              <w:spacing w:line="229" w:lineRule="exact"/>
              <w:ind w:left="102"/>
              <w:rPr>
                <w:rFonts w:cs="Times New Roman"/>
                <w:sz w:val="20"/>
                <w:szCs w:val="20"/>
                <w:lang w:val="sv-SE"/>
                <w:rPrChange w:id="2887"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0C61CC" w:rsidRDefault="008A6494" w:rsidP="008A6494">
            <w:pPr>
              <w:widowControl/>
              <w:spacing w:line="226" w:lineRule="exact"/>
              <w:ind w:left="102"/>
              <w:rPr>
                <w:rFonts w:cs="Times New Roman"/>
                <w:spacing w:val="-1"/>
                <w:sz w:val="20"/>
                <w:szCs w:val="20"/>
                <w:lang w:val="sv-SE"/>
                <w:rPrChange w:id="2888" w:author="Björn Genfors" w:date="2014-03-31T13:17:00Z">
                  <w:rPr>
                    <w:rFonts w:eastAsia="Calibri" w:cs="Times New Roman"/>
                    <w:spacing w:val="-1"/>
                    <w:sz w:val="20"/>
                    <w:szCs w:val="20"/>
                    <w:lang w:val="sv-SE"/>
                  </w:rPr>
                </w:rPrChange>
              </w:rPr>
            </w:pPr>
            <w:r w:rsidRPr="000C61CC">
              <w:rPr>
                <w:spacing w:val="-1"/>
                <w:szCs w:val="20"/>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0C61CC" w:rsidRDefault="008A6494" w:rsidP="003A6D72">
            <w:pPr>
              <w:widowControl/>
              <w:spacing w:line="226" w:lineRule="exact"/>
              <w:ind w:left="102"/>
              <w:jc w:val="center"/>
              <w:rPr>
                <w:rFonts w:cs="Times New Roman"/>
                <w:spacing w:val="-1"/>
                <w:sz w:val="20"/>
                <w:szCs w:val="20"/>
                <w:lang w:val="sv-SE"/>
                <w:rPrChange w:id="288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0C61CC" w:rsidRDefault="008A6494" w:rsidP="008A6494">
            <w:pPr>
              <w:widowControl/>
              <w:spacing w:line="229" w:lineRule="exact"/>
              <w:ind w:left="102"/>
              <w:rPr>
                <w:rFonts w:cs="Times New Roman"/>
                <w:sz w:val="20"/>
                <w:szCs w:val="20"/>
                <w:lang w:val="sv-SE"/>
                <w:rPrChange w:id="2890" w:author="Björn Genfors" w:date="2014-03-31T13:17:00Z">
                  <w:rPr>
                    <w:rFonts w:eastAsia="Calibri" w:cs="Times New Roman"/>
                    <w:sz w:val="20"/>
                    <w:szCs w:val="20"/>
                    <w:lang w:val="sv-SE"/>
                  </w:rPr>
                </w:rPrChange>
              </w:rPr>
            </w:pPr>
            <w:r w:rsidRPr="000C61CC">
              <w:rPr>
                <w:szCs w:val="20"/>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0C61CC" w:rsidRDefault="008A6494" w:rsidP="008A6494">
            <w:pPr>
              <w:widowControl/>
              <w:spacing w:line="229" w:lineRule="exact"/>
              <w:ind w:left="102"/>
              <w:rPr>
                <w:rFonts w:cs="Times New Roman"/>
                <w:sz w:val="20"/>
                <w:szCs w:val="20"/>
                <w:lang w:val="sv-SE"/>
                <w:rPrChange w:id="2891" w:author="Björn Genfors" w:date="2014-03-31T13:17:00Z">
                  <w:rPr>
                    <w:rFonts w:eastAsia="Calibri" w:cs="Times New Roman"/>
                    <w:sz w:val="20"/>
                    <w:szCs w:val="20"/>
                    <w:lang w:val="sv-SE"/>
                  </w:rPr>
                </w:rPrChange>
              </w:rPr>
            </w:pPr>
            <w:r w:rsidRPr="000C61CC">
              <w:rPr>
                <w:szCs w:val="20"/>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0C61CC" w:rsidRDefault="008A6494" w:rsidP="008A6494">
            <w:pPr>
              <w:widowControl/>
              <w:spacing w:line="226" w:lineRule="exact"/>
              <w:ind w:left="102"/>
              <w:rPr>
                <w:rFonts w:cs="Times New Roman"/>
                <w:spacing w:val="-1"/>
                <w:sz w:val="20"/>
                <w:szCs w:val="20"/>
                <w:lang w:val="sv-SE"/>
                <w:rPrChange w:id="2892" w:author="Björn Genfors" w:date="2014-03-31T13:17:00Z">
                  <w:rPr>
                    <w:rFonts w:eastAsia="Calibri" w:cs="Times New Roman"/>
                    <w:spacing w:val="-1"/>
                    <w:sz w:val="20"/>
                    <w:szCs w:val="20"/>
                    <w:lang w:val="sv-SE"/>
                  </w:rPr>
                </w:rPrChange>
              </w:rPr>
            </w:pPr>
            <w:r w:rsidRPr="0023722C">
              <w:rPr>
                <w:spacing w:val="-1"/>
                <w:szCs w:val="20"/>
              </w:rPr>
              <w:t>Kön, giltiga värden 0,1,2 och 9 enligt kodverk med OID 1.2.752.129.2.2.1.1:</w:t>
            </w:r>
          </w:p>
          <w:p w14:paraId="2AA49659" w14:textId="77777777" w:rsidR="008A6494" w:rsidRPr="000C61CC" w:rsidRDefault="008A6494" w:rsidP="008A6494">
            <w:pPr>
              <w:widowControl/>
              <w:spacing w:line="226" w:lineRule="exact"/>
              <w:ind w:left="102"/>
              <w:rPr>
                <w:rFonts w:cs="Times New Roman"/>
                <w:spacing w:val="-1"/>
                <w:sz w:val="20"/>
                <w:szCs w:val="20"/>
                <w:lang w:val="sv-SE"/>
                <w:rPrChange w:id="2893" w:author="Björn Genfors" w:date="2014-03-31T13:17:00Z">
                  <w:rPr>
                    <w:rFonts w:eastAsia="Calibri" w:cs="Times New Roman"/>
                    <w:spacing w:val="-1"/>
                    <w:sz w:val="20"/>
                    <w:szCs w:val="20"/>
                    <w:lang w:val="sv-SE"/>
                  </w:rPr>
                </w:rPrChange>
              </w:rPr>
            </w:pPr>
          </w:p>
          <w:p w14:paraId="0728A88E" w14:textId="77777777" w:rsidR="008A6494" w:rsidRPr="000C61CC" w:rsidRDefault="008A6494" w:rsidP="008A6494">
            <w:pPr>
              <w:widowControl/>
              <w:spacing w:line="226" w:lineRule="exact"/>
              <w:ind w:left="102"/>
              <w:rPr>
                <w:rFonts w:cs="Times New Roman"/>
                <w:spacing w:val="-1"/>
                <w:sz w:val="20"/>
                <w:szCs w:val="20"/>
                <w:lang w:val="sv-SE"/>
                <w:rPrChange w:id="2894" w:author="Björn Genfors" w:date="2014-03-31T13:17:00Z">
                  <w:rPr>
                    <w:rFonts w:eastAsia="Calibri" w:cs="Times New Roman"/>
                    <w:spacing w:val="-1"/>
                    <w:sz w:val="20"/>
                    <w:szCs w:val="20"/>
                    <w:lang w:val="sv-SE"/>
                  </w:rPr>
                </w:rPrChange>
              </w:rPr>
            </w:pPr>
            <w:r w:rsidRPr="000C61CC">
              <w:rPr>
                <w:spacing w:val="-1"/>
                <w:szCs w:val="20"/>
              </w:rPr>
              <w:t>0 = okänt,</w:t>
            </w:r>
          </w:p>
          <w:p w14:paraId="3DD7095B" w14:textId="77777777" w:rsidR="008A6494" w:rsidRPr="000C61CC" w:rsidRDefault="008A6494" w:rsidP="008A6494">
            <w:pPr>
              <w:widowControl/>
              <w:spacing w:line="226" w:lineRule="exact"/>
              <w:ind w:left="102"/>
              <w:rPr>
                <w:rFonts w:cs="Times New Roman"/>
                <w:spacing w:val="-1"/>
                <w:sz w:val="20"/>
                <w:szCs w:val="20"/>
                <w:lang w:val="sv-SE"/>
                <w:rPrChange w:id="2895" w:author="Björn Genfors" w:date="2014-03-31T13:17:00Z">
                  <w:rPr>
                    <w:rFonts w:eastAsia="Calibri" w:cs="Times New Roman"/>
                    <w:spacing w:val="-1"/>
                    <w:sz w:val="20"/>
                    <w:szCs w:val="20"/>
                    <w:lang w:val="sv-SE"/>
                  </w:rPr>
                </w:rPrChange>
              </w:rPr>
            </w:pPr>
            <w:r w:rsidRPr="000C61CC">
              <w:rPr>
                <w:spacing w:val="-1"/>
                <w:szCs w:val="20"/>
              </w:rPr>
              <w:t>1 = man,</w:t>
            </w:r>
          </w:p>
          <w:p w14:paraId="7D8EC39E" w14:textId="77777777" w:rsidR="008A6494" w:rsidRPr="000C61CC" w:rsidRDefault="008A6494" w:rsidP="008A6494">
            <w:pPr>
              <w:widowControl/>
              <w:spacing w:line="226" w:lineRule="exact"/>
              <w:ind w:left="102"/>
              <w:rPr>
                <w:rFonts w:cs="Times New Roman"/>
                <w:spacing w:val="-1"/>
                <w:sz w:val="20"/>
                <w:szCs w:val="20"/>
                <w:lang w:val="sv-SE"/>
                <w:rPrChange w:id="2896" w:author="Björn Genfors" w:date="2014-03-31T13:17:00Z">
                  <w:rPr>
                    <w:rFonts w:eastAsia="Calibri" w:cs="Times New Roman"/>
                    <w:spacing w:val="-1"/>
                    <w:sz w:val="20"/>
                    <w:szCs w:val="20"/>
                    <w:lang w:val="sv-SE"/>
                  </w:rPr>
                </w:rPrChange>
              </w:rPr>
            </w:pPr>
            <w:r w:rsidRPr="000C61CC">
              <w:rPr>
                <w:spacing w:val="-1"/>
                <w:szCs w:val="20"/>
              </w:rPr>
              <w:t>2 = kvinna,</w:t>
            </w:r>
          </w:p>
          <w:p w14:paraId="68F38340" w14:textId="77777777" w:rsidR="008A6494" w:rsidRPr="000C61CC" w:rsidRDefault="008A6494" w:rsidP="008A6494">
            <w:pPr>
              <w:widowControl/>
              <w:spacing w:line="226" w:lineRule="exact"/>
              <w:ind w:left="102"/>
              <w:rPr>
                <w:rFonts w:cs="Times New Roman"/>
                <w:spacing w:val="-1"/>
                <w:sz w:val="20"/>
                <w:szCs w:val="20"/>
                <w:lang w:val="sv-SE"/>
                <w:rPrChange w:id="2897" w:author="Björn Genfors" w:date="2014-03-31T13:17:00Z">
                  <w:rPr>
                    <w:rFonts w:eastAsia="Calibri" w:cs="Times New Roman"/>
                    <w:spacing w:val="-1"/>
                    <w:sz w:val="20"/>
                    <w:szCs w:val="20"/>
                    <w:lang w:val="sv-SE"/>
                  </w:rPr>
                </w:rPrChange>
              </w:rPr>
            </w:pPr>
            <w:r w:rsidRPr="000C61CC">
              <w:rPr>
                <w:spacing w:val="-1"/>
                <w:szCs w:val="20"/>
              </w:rPr>
              <w:t>9 = ej tillämpligt</w:t>
            </w:r>
          </w:p>
          <w:p w14:paraId="60FF1C05" w14:textId="77777777" w:rsidR="008A6494" w:rsidRPr="000C61CC" w:rsidRDefault="008A6494" w:rsidP="008A6494">
            <w:pPr>
              <w:widowControl/>
              <w:spacing w:line="226" w:lineRule="exact"/>
              <w:ind w:left="102"/>
              <w:rPr>
                <w:rFonts w:cs="Times New Roman"/>
                <w:spacing w:val="-1"/>
                <w:sz w:val="20"/>
                <w:szCs w:val="20"/>
                <w:lang w:val="sv-SE"/>
                <w:rPrChange w:id="2898"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0C61CC" w:rsidRDefault="008A6494" w:rsidP="003A6D72">
            <w:pPr>
              <w:widowControl/>
              <w:spacing w:line="226" w:lineRule="exact"/>
              <w:ind w:left="102"/>
              <w:jc w:val="center"/>
              <w:rPr>
                <w:rFonts w:cs="Times New Roman"/>
                <w:spacing w:val="-1"/>
                <w:sz w:val="20"/>
                <w:szCs w:val="20"/>
                <w:lang w:val="sv-SE"/>
                <w:rPrChange w:id="289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0C61CC" w:rsidRDefault="008A6494" w:rsidP="008A6494">
            <w:pPr>
              <w:widowControl/>
              <w:spacing w:line="229" w:lineRule="exact"/>
              <w:ind w:left="102"/>
              <w:rPr>
                <w:rFonts w:cs="Times New Roman"/>
                <w:sz w:val="20"/>
                <w:szCs w:val="20"/>
                <w:lang w:val="sv-SE"/>
                <w:rPrChange w:id="2900" w:author="Björn Genfors" w:date="2014-03-31T13:17:00Z">
                  <w:rPr>
                    <w:rFonts w:eastAsia="Calibri" w:cs="Times New Roman"/>
                    <w:sz w:val="20"/>
                    <w:szCs w:val="20"/>
                    <w:lang w:val="sv-SE"/>
                  </w:rPr>
                </w:rPrChange>
              </w:rPr>
            </w:pPr>
            <w:r w:rsidRPr="000C61CC">
              <w:rPr>
                <w:szCs w:val="20"/>
              </w:rPr>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0C61CC" w:rsidRDefault="008A6494" w:rsidP="008A6494">
            <w:pPr>
              <w:widowControl/>
              <w:spacing w:line="229" w:lineRule="exact"/>
              <w:ind w:left="102"/>
              <w:rPr>
                <w:rFonts w:cs="Times New Roman"/>
                <w:sz w:val="20"/>
                <w:szCs w:val="20"/>
                <w:lang w:val="sv-SE"/>
                <w:rPrChange w:id="2901"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0C61CC" w:rsidRDefault="008A6494" w:rsidP="008A6494">
            <w:pPr>
              <w:widowControl/>
              <w:spacing w:line="226" w:lineRule="exact"/>
              <w:ind w:left="102"/>
              <w:rPr>
                <w:rFonts w:cs="Times New Roman"/>
                <w:spacing w:val="-1"/>
                <w:sz w:val="20"/>
                <w:szCs w:val="20"/>
                <w:lang w:val="sv-SE"/>
                <w:rPrChange w:id="2902" w:author="Björn Genfors" w:date="2014-03-31T13:17:00Z">
                  <w:rPr>
                    <w:rFonts w:eastAsia="Calibri" w:cs="Times New Roman"/>
                    <w:spacing w:val="-1"/>
                    <w:sz w:val="20"/>
                    <w:szCs w:val="20"/>
                    <w:lang w:val="sv-SE"/>
                  </w:rPr>
                </w:rPrChange>
              </w:rPr>
            </w:pPr>
            <w:r w:rsidRPr="000C61CC">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0C61CC" w:rsidRDefault="008A6494" w:rsidP="003A6D72">
            <w:pPr>
              <w:widowControl/>
              <w:spacing w:line="226" w:lineRule="exact"/>
              <w:ind w:left="102"/>
              <w:jc w:val="center"/>
              <w:rPr>
                <w:rFonts w:cs="Times New Roman"/>
                <w:spacing w:val="-1"/>
                <w:sz w:val="20"/>
                <w:szCs w:val="20"/>
                <w:lang w:val="sv-SE"/>
                <w:rPrChange w:id="290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0C61CC" w:rsidRDefault="008A6494" w:rsidP="008A6494">
            <w:pPr>
              <w:widowControl/>
              <w:spacing w:line="229" w:lineRule="exact"/>
              <w:ind w:left="102"/>
              <w:rPr>
                <w:rFonts w:cs="Times New Roman"/>
                <w:sz w:val="20"/>
                <w:szCs w:val="20"/>
                <w:lang w:val="sv-SE"/>
                <w:rPrChange w:id="2904" w:author="Björn Genfors" w:date="2014-03-31T13:17:00Z">
                  <w:rPr>
                    <w:rFonts w:eastAsia="Calibri" w:cs="Times New Roman"/>
                    <w:sz w:val="20"/>
                    <w:szCs w:val="20"/>
                    <w:lang w:val="sv-SE"/>
                  </w:rPr>
                </w:rPrChange>
              </w:rPr>
            </w:pPr>
            <w:r w:rsidRPr="000C61CC">
              <w:rPr>
                <w:szCs w:val="20"/>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0C61CC" w:rsidRDefault="008A6494" w:rsidP="008A6494">
            <w:pPr>
              <w:widowControl/>
              <w:spacing w:line="229" w:lineRule="exact"/>
              <w:ind w:left="102"/>
              <w:rPr>
                <w:rFonts w:cs="Times New Roman"/>
                <w:sz w:val="20"/>
                <w:szCs w:val="20"/>
                <w:lang w:val="sv-SE"/>
                <w:rPrChange w:id="2905"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0C61CC" w:rsidRDefault="008A6494" w:rsidP="008A6494">
            <w:pPr>
              <w:widowControl/>
              <w:spacing w:line="226" w:lineRule="exact"/>
              <w:ind w:left="102"/>
              <w:rPr>
                <w:rFonts w:cs="Times New Roman"/>
                <w:spacing w:val="-1"/>
                <w:sz w:val="20"/>
                <w:szCs w:val="20"/>
                <w:lang w:val="sv-SE"/>
                <w:rPrChange w:id="2906" w:author="Björn Genfors" w:date="2014-03-31T13:17:00Z">
                  <w:rPr>
                    <w:rFonts w:eastAsia="Calibri" w:cs="Times New Roman"/>
                    <w:spacing w:val="-1"/>
                    <w:sz w:val="20"/>
                    <w:szCs w:val="20"/>
                    <w:lang w:val="sv-SE"/>
                  </w:rPr>
                </w:rPrChange>
              </w:rPr>
            </w:pPr>
            <w:r w:rsidRPr="000C61CC">
              <w:rPr>
                <w:spacing w:val="-1"/>
                <w:szCs w:val="20"/>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0C61CC" w:rsidRDefault="008A6494" w:rsidP="003A6D72">
            <w:pPr>
              <w:widowControl/>
              <w:spacing w:line="226" w:lineRule="exact"/>
              <w:ind w:left="102"/>
              <w:jc w:val="center"/>
              <w:rPr>
                <w:rFonts w:cs="Times New Roman"/>
                <w:spacing w:val="-1"/>
                <w:sz w:val="20"/>
                <w:szCs w:val="20"/>
                <w:lang w:val="sv-SE"/>
                <w:rPrChange w:id="290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0C61CC" w:rsidRDefault="008A6494" w:rsidP="008A6494">
            <w:pPr>
              <w:widowControl/>
              <w:spacing w:line="229" w:lineRule="exact"/>
              <w:ind w:left="102"/>
              <w:rPr>
                <w:rFonts w:cs="Times New Roman"/>
                <w:sz w:val="20"/>
                <w:szCs w:val="20"/>
                <w:lang w:val="sv-SE"/>
                <w:rPrChange w:id="2908" w:author="Björn Genfors" w:date="2014-03-31T13:17:00Z">
                  <w:rPr>
                    <w:rFonts w:eastAsia="Calibri" w:cs="Times New Roman"/>
                    <w:sz w:val="20"/>
                    <w:szCs w:val="20"/>
                    <w:lang w:val="sv-SE"/>
                  </w:rPr>
                </w:rPrChange>
              </w:rPr>
            </w:pPr>
            <w:r w:rsidRPr="000C61CC">
              <w:rPr>
                <w:szCs w:val="20"/>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0C61CC" w:rsidRDefault="008A6494" w:rsidP="008A6494">
            <w:pPr>
              <w:widowControl/>
              <w:spacing w:line="229" w:lineRule="exact"/>
              <w:ind w:left="102"/>
              <w:rPr>
                <w:rFonts w:cs="Times New Roman"/>
                <w:sz w:val="20"/>
                <w:szCs w:val="20"/>
                <w:lang w:val="sv-SE"/>
                <w:rPrChange w:id="2909"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0C61CC" w:rsidRDefault="008A6494" w:rsidP="008A6494">
            <w:pPr>
              <w:widowControl/>
              <w:spacing w:line="226" w:lineRule="exact"/>
              <w:ind w:left="102"/>
              <w:rPr>
                <w:rFonts w:cs="Times New Roman"/>
                <w:spacing w:val="-1"/>
                <w:sz w:val="20"/>
                <w:szCs w:val="20"/>
                <w:lang w:val="sv-SE"/>
                <w:rPrChange w:id="2910" w:author="Björn Genfors" w:date="2014-03-31T13:17:00Z">
                  <w:rPr>
                    <w:rFonts w:eastAsia="Calibri" w:cs="Times New Roman"/>
                    <w:spacing w:val="-1"/>
                    <w:sz w:val="20"/>
                    <w:szCs w:val="20"/>
                    <w:lang w:val="sv-SE"/>
                  </w:rPr>
                </w:rPrChange>
              </w:rPr>
            </w:pPr>
            <w:r w:rsidRPr="000C61CC">
              <w:rPr>
                <w:spacing w:val="-1"/>
                <w:szCs w:val="20"/>
              </w:rPr>
              <w:t xml:space="preserve">Trombos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0C61CC" w:rsidRDefault="008A6494" w:rsidP="003A6D72">
            <w:pPr>
              <w:widowControl/>
              <w:spacing w:line="226" w:lineRule="exact"/>
              <w:ind w:left="102"/>
              <w:jc w:val="center"/>
              <w:rPr>
                <w:rFonts w:cs="Times New Roman"/>
                <w:spacing w:val="-1"/>
                <w:sz w:val="20"/>
                <w:szCs w:val="20"/>
                <w:lang w:val="sv-SE"/>
                <w:rPrChange w:id="291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0C61CC" w:rsidRDefault="008A6494" w:rsidP="008A6494">
            <w:pPr>
              <w:widowControl/>
              <w:spacing w:line="229" w:lineRule="exact"/>
              <w:ind w:left="102"/>
              <w:rPr>
                <w:rFonts w:cs="Times New Roman"/>
                <w:sz w:val="20"/>
                <w:szCs w:val="20"/>
                <w:lang w:val="sv-SE"/>
                <w:rPrChange w:id="2912" w:author="Björn Genfors" w:date="2014-03-31T13:17:00Z">
                  <w:rPr>
                    <w:rFonts w:eastAsia="Calibri" w:cs="Times New Roman"/>
                    <w:sz w:val="20"/>
                    <w:szCs w:val="20"/>
                    <w:lang w:val="sv-SE"/>
                  </w:rPr>
                </w:rPrChange>
              </w:rPr>
            </w:pPr>
            <w:r w:rsidRPr="000C61CC">
              <w:rPr>
                <w:szCs w:val="20"/>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0C61CC" w:rsidRDefault="008A6494" w:rsidP="008A6494">
            <w:pPr>
              <w:widowControl/>
              <w:spacing w:line="229" w:lineRule="exact"/>
              <w:ind w:left="102"/>
              <w:rPr>
                <w:rFonts w:cs="Times New Roman"/>
                <w:sz w:val="20"/>
                <w:szCs w:val="20"/>
                <w:lang w:val="sv-SE"/>
                <w:rPrChange w:id="2913"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0C61CC" w:rsidRDefault="008A6494" w:rsidP="008A6494">
            <w:pPr>
              <w:widowControl/>
              <w:spacing w:line="226" w:lineRule="exact"/>
              <w:ind w:left="102"/>
              <w:rPr>
                <w:rFonts w:cs="Times New Roman"/>
                <w:spacing w:val="-1"/>
                <w:sz w:val="20"/>
                <w:szCs w:val="20"/>
                <w:lang w:val="sv-SE"/>
                <w:rPrChange w:id="2914" w:author="Björn Genfors" w:date="2014-03-31T13:17:00Z">
                  <w:rPr>
                    <w:rFonts w:eastAsia="Calibri" w:cs="Times New Roman"/>
                    <w:spacing w:val="-1"/>
                    <w:sz w:val="20"/>
                    <w:szCs w:val="20"/>
                    <w:lang w:val="sv-SE"/>
                  </w:rPr>
                </w:rPrChange>
              </w:rPr>
            </w:pPr>
            <w:r w:rsidRPr="000C61CC">
              <w:rPr>
                <w:spacing w:val="-1"/>
                <w:szCs w:val="20"/>
              </w:rPr>
              <w:t xml:space="preserve">Endokrina sjukdomar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0C61CC" w:rsidRDefault="008A6494" w:rsidP="003A6D72">
            <w:pPr>
              <w:widowControl/>
              <w:spacing w:line="226" w:lineRule="exact"/>
              <w:ind w:left="102"/>
              <w:jc w:val="center"/>
              <w:rPr>
                <w:rFonts w:cs="Times New Roman"/>
                <w:spacing w:val="-1"/>
                <w:sz w:val="20"/>
                <w:szCs w:val="20"/>
                <w:lang w:val="sv-SE"/>
                <w:rPrChange w:id="291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0C61CC" w:rsidRDefault="008A6494" w:rsidP="008A6494">
            <w:pPr>
              <w:widowControl/>
              <w:spacing w:line="229" w:lineRule="exact"/>
              <w:ind w:left="102"/>
              <w:rPr>
                <w:rFonts w:cs="Times New Roman"/>
                <w:sz w:val="20"/>
                <w:szCs w:val="20"/>
                <w:lang w:val="sv-SE"/>
                <w:rPrChange w:id="2916" w:author="Björn Genfors" w:date="2014-03-31T13:17:00Z">
                  <w:rPr>
                    <w:rFonts w:eastAsia="Calibri" w:cs="Times New Roman"/>
                    <w:sz w:val="20"/>
                    <w:szCs w:val="20"/>
                    <w:lang w:val="sv-SE"/>
                  </w:rPr>
                </w:rPrChange>
              </w:rPr>
            </w:pPr>
            <w:r w:rsidRPr="000C61CC">
              <w:rPr>
                <w:szCs w:val="20"/>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0C61CC" w:rsidRDefault="008A6494" w:rsidP="008A6494">
            <w:pPr>
              <w:widowControl/>
              <w:spacing w:line="229" w:lineRule="exact"/>
              <w:ind w:left="102"/>
              <w:rPr>
                <w:rFonts w:cs="Times New Roman"/>
                <w:sz w:val="20"/>
                <w:szCs w:val="20"/>
                <w:lang w:val="sv-SE"/>
                <w:rPrChange w:id="2917"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0C61CC" w:rsidRDefault="008A6494" w:rsidP="008A6494">
            <w:pPr>
              <w:widowControl/>
              <w:spacing w:line="226" w:lineRule="exact"/>
              <w:ind w:left="102"/>
              <w:rPr>
                <w:rFonts w:cs="Times New Roman"/>
                <w:spacing w:val="-1"/>
                <w:sz w:val="20"/>
                <w:szCs w:val="20"/>
                <w:lang w:val="sv-SE"/>
                <w:rPrChange w:id="2918" w:author="Björn Genfors" w:date="2014-03-31T13:17:00Z">
                  <w:rPr>
                    <w:rFonts w:eastAsia="Calibri" w:cs="Times New Roman"/>
                    <w:spacing w:val="-1"/>
                    <w:sz w:val="20"/>
                    <w:szCs w:val="20"/>
                    <w:lang w:val="sv-SE"/>
                  </w:rPr>
                </w:rPrChange>
              </w:rPr>
            </w:pPr>
            <w:r w:rsidRPr="000C61CC">
              <w:rPr>
                <w:spacing w:val="-1"/>
                <w:szCs w:val="20"/>
              </w:rPr>
              <w:t xml:space="preserve">Upprepade urinvägsinfektioner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0C61CC" w:rsidRDefault="008A6494" w:rsidP="003A6D72">
            <w:pPr>
              <w:widowControl/>
              <w:spacing w:line="226" w:lineRule="exact"/>
              <w:ind w:left="102"/>
              <w:jc w:val="center"/>
              <w:rPr>
                <w:rFonts w:cs="Times New Roman"/>
                <w:spacing w:val="-1"/>
                <w:sz w:val="20"/>
                <w:szCs w:val="20"/>
                <w:lang w:val="sv-SE"/>
                <w:rPrChange w:id="291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0C61CC" w:rsidRDefault="008A6494" w:rsidP="008A6494">
            <w:pPr>
              <w:widowControl/>
              <w:spacing w:line="229" w:lineRule="exact"/>
              <w:ind w:left="102"/>
              <w:rPr>
                <w:rFonts w:cs="Times New Roman"/>
                <w:sz w:val="20"/>
                <w:szCs w:val="20"/>
                <w:lang w:val="sv-SE"/>
                <w:rPrChange w:id="2920" w:author="Björn Genfors" w:date="2014-03-31T13:17:00Z">
                  <w:rPr>
                    <w:rFonts w:eastAsia="Calibri" w:cs="Times New Roman"/>
                    <w:sz w:val="20"/>
                    <w:szCs w:val="20"/>
                    <w:lang w:val="sv-SE"/>
                  </w:rPr>
                </w:rPrChange>
              </w:rPr>
            </w:pPr>
            <w:r w:rsidRPr="000C61CC">
              <w:rPr>
                <w:szCs w:val="20"/>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0C61CC" w:rsidRDefault="008A6494" w:rsidP="008A6494">
            <w:pPr>
              <w:widowControl/>
              <w:spacing w:line="229" w:lineRule="exact"/>
              <w:ind w:left="102"/>
              <w:rPr>
                <w:rFonts w:cs="Times New Roman"/>
                <w:sz w:val="20"/>
                <w:szCs w:val="20"/>
                <w:lang w:val="sv-SE"/>
                <w:rPrChange w:id="2921"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0C61CC" w:rsidRDefault="008A6494" w:rsidP="008A6494">
            <w:pPr>
              <w:widowControl/>
              <w:spacing w:line="226" w:lineRule="exact"/>
              <w:ind w:left="102"/>
              <w:rPr>
                <w:rFonts w:cs="Times New Roman"/>
                <w:spacing w:val="-1"/>
                <w:sz w:val="20"/>
                <w:szCs w:val="20"/>
                <w:lang w:val="sv-SE"/>
                <w:rPrChange w:id="2922" w:author="Björn Genfors" w:date="2014-03-31T13:17:00Z">
                  <w:rPr>
                    <w:rFonts w:eastAsia="Calibri" w:cs="Times New Roman"/>
                    <w:spacing w:val="-1"/>
                    <w:sz w:val="20"/>
                    <w:szCs w:val="20"/>
                    <w:lang w:val="sv-SE"/>
                  </w:rPr>
                </w:rPrChange>
              </w:rPr>
            </w:pPr>
            <w:r w:rsidRPr="000C61CC">
              <w:rPr>
                <w:spacing w:val="-1"/>
                <w:szCs w:val="20"/>
              </w:rPr>
              <w:t xml:space="preserve">Diabetes mellitus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0C61CC" w:rsidRDefault="008A6494" w:rsidP="003A6D72">
            <w:pPr>
              <w:widowControl/>
              <w:spacing w:line="226" w:lineRule="exact"/>
              <w:ind w:left="102"/>
              <w:jc w:val="center"/>
              <w:rPr>
                <w:rFonts w:cs="Times New Roman"/>
                <w:spacing w:val="-1"/>
                <w:sz w:val="20"/>
                <w:szCs w:val="20"/>
                <w:lang w:val="sv-SE"/>
                <w:rPrChange w:id="292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0C61CC" w:rsidRDefault="008A6494" w:rsidP="008A6494">
            <w:pPr>
              <w:widowControl/>
              <w:spacing w:line="229" w:lineRule="exact"/>
              <w:ind w:left="102"/>
              <w:rPr>
                <w:rFonts w:cs="Times New Roman"/>
                <w:sz w:val="20"/>
                <w:szCs w:val="20"/>
                <w:lang w:val="sv-SE"/>
                <w:rPrChange w:id="2924" w:author="Björn Genfors" w:date="2014-03-31T13:17:00Z">
                  <w:rPr>
                    <w:rFonts w:eastAsia="Calibri" w:cs="Times New Roman"/>
                    <w:sz w:val="20"/>
                    <w:szCs w:val="20"/>
                    <w:lang w:val="sv-SE"/>
                  </w:rPr>
                </w:rPrChange>
              </w:rPr>
            </w:pPr>
            <w:r w:rsidRPr="000C61CC">
              <w:rPr>
                <w:szCs w:val="20"/>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0C61CC" w:rsidRDefault="008A6494" w:rsidP="008A6494">
            <w:pPr>
              <w:widowControl/>
              <w:spacing w:line="229" w:lineRule="exact"/>
              <w:ind w:left="102"/>
              <w:rPr>
                <w:rFonts w:cs="Times New Roman"/>
                <w:sz w:val="20"/>
                <w:szCs w:val="20"/>
                <w:lang w:val="sv-SE"/>
                <w:rPrChange w:id="2925" w:author="Björn Genfors" w:date="2014-03-31T13:17:00Z">
                  <w:rPr>
                    <w:rFonts w:eastAsia="Calibri" w:cs="Times New Roman"/>
                    <w:sz w:val="20"/>
                    <w:szCs w:val="20"/>
                    <w:lang w:val="sv-SE"/>
                  </w:rPr>
                </w:rPrChange>
              </w:rPr>
            </w:pPr>
            <w:r w:rsidRPr="000C61CC">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0C61CC" w:rsidRDefault="008A6494" w:rsidP="008A6494">
            <w:pPr>
              <w:widowControl/>
              <w:spacing w:line="226" w:lineRule="exact"/>
              <w:ind w:left="102"/>
              <w:rPr>
                <w:rFonts w:cs="Times New Roman"/>
                <w:spacing w:val="-1"/>
                <w:sz w:val="20"/>
                <w:szCs w:val="20"/>
                <w:lang w:val="sv-SE"/>
                <w:rPrChange w:id="2926" w:author="Björn Genfors" w:date="2014-03-31T13:17:00Z">
                  <w:rPr>
                    <w:rFonts w:eastAsia="Calibri" w:cs="Times New Roman"/>
                    <w:spacing w:val="-1"/>
                    <w:sz w:val="20"/>
                    <w:szCs w:val="20"/>
                    <w:lang w:val="sv-SE"/>
                  </w:rPr>
                </w:rPrChange>
              </w:rPr>
            </w:pPr>
            <w:r w:rsidRPr="0023722C">
              <w:rPr>
                <w:spacing w:val="-1"/>
                <w:szCs w:val="20"/>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0C61CC" w:rsidRDefault="008A6494" w:rsidP="003A6D72">
            <w:pPr>
              <w:widowControl/>
              <w:spacing w:line="226" w:lineRule="exact"/>
              <w:ind w:left="102"/>
              <w:jc w:val="center"/>
              <w:rPr>
                <w:rFonts w:cs="Times New Roman"/>
                <w:spacing w:val="-1"/>
                <w:sz w:val="20"/>
                <w:szCs w:val="20"/>
                <w:lang w:val="sv-SE"/>
                <w:rPrChange w:id="2927" w:author="Björn Genfors" w:date="2014-03-31T13:17:00Z">
                  <w:rPr>
                    <w:rFonts w:eastAsia="Calibri" w:cs="Times New Roman"/>
                    <w:spacing w:val="-1"/>
                    <w:sz w:val="20"/>
                    <w:szCs w:val="20"/>
                    <w:lang w:val="sv-SE"/>
                  </w:rPr>
                </w:rPrChange>
              </w:rPr>
            </w:pPr>
            <w:r w:rsidRPr="000C61CC">
              <w:rPr>
                <w:spacing w:val="-1"/>
                <w:szCs w:val="20"/>
              </w:rPr>
              <w:t>0..*</w:t>
            </w:r>
          </w:p>
        </w:tc>
      </w:tr>
      <w:tr w:rsidR="008A6494" w:rsidRPr="00B72356"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0C61CC" w:rsidRDefault="008A6494" w:rsidP="008A6494">
            <w:pPr>
              <w:widowControl/>
              <w:spacing w:line="229" w:lineRule="exact"/>
              <w:ind w:left="102"/>
              <w:rPr>
                <w:rFonts w:cs="Times New Roman"/>
                <w:sz w:val="20"/>
                <w:szCs w:val="20"/>
                <w:lang w:val="sv-SE"/>
                <w:rPrChange w:id="2928" w:author="Björn Genfors" w:date="2014-03-31T13:17:00Z">
                  <w:rPr>
                    <w:rFonts w:eastAsia="Calibri" w:cs="Times New Roman"/>
                    <w:sz w:val="20"/>
                    <w:szCs w:val="20"/>
                    <w:lang w:val="sv-SE"/>
                  </w:rPr>
                </w:rPrChange>
              </w:rPr>
            </w:pPr>
            <w:r w:rsidRPr="000C61CC">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0C61CC" w:rsidRDefault="008A6494" w:rsidP="008A6494">
            <w:pPr>
              <w:widowControl/>
              <w:spacing w:line="229" w:lineRule="exact"/>
              <w:ind w:left="102"/>
              <w:rPr>
                <w:rFonts w:cs="Times New Roman"/>
                <w:sz w:val="20"/>
                <w:szCs w:val="20"/>
                <w:lang w:val="sv-SE"/>
                <w:rPrChange w:id="2929"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0C61CC" w:rsidRDefault="008A6494" w:rsidP="008A6494">
            <w:pPr>
              <w:widowControl/>
              <w:spacing w:line="226" w:lineRule="exact"/>
              <w:ind w:left="102"/>
              <w:rPr>
                <w:rFonts w:cs="Times New Roman"/>
                <w:spacing w:val="-1"/>
                <w:sz w:val="20"/>
                <w:szCs w:val="20"/>
                <w:lang w:val="sv-SE"/>
                <w:rPrChange w:id="2930" w:author="Björn Genfors" w:date="2014-03-31T13:17:00Z">
                  <w:rPr>
                    <w:rFonts w:eastAsia="Calibri" w:cs="Times New Roman"/>
                    <w:spacing w:val="-1"/>
                    <w:sz w:val="20"/>
                    <w:szCs w:val="20"/>
                    <w:lang w:val="sv-SE"/>
                  </w:rPr>
                </w:rPrChange>
              </w:rPr>
            </w:pPr>
            <w:r w:rsidRPr="000C61CC">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0C61CC" w:rsidRDefault="008A6494" w:rsidP="003A6D72">
            <w:pPr>
              <w:widowControl/>
              <w:spacing w:line="226" w:lineRule="exact"/>
              <w:ind w:left="102"/>
              <w:jc w:val="center"/>
              <w:rPr>
                <w:rFonts w:cs="Times New Roman"/>
                <w:spacing w:val="-1"/>
                <w:sz w:val="20"/>
                <w:szCs w:val="20"/>
                <w:lang w:val="sv-SE"/>
                <w:rPrChange w:id="2931" w:author="Björn Genfors" w:date="2014-03-31T13:17:00Z">
                  <w:rPr>
                    <w:rFonts w:eastAsia="Calibri" w:cs="Times New Roman"/>
                    <w:spacing w:val="-1"/>
                    <w:sz w:val="20"/>
                    <w:szCs w:val="20"/>
                    <w:lang w:val="sv-SE"/>
                  </w:rPr>
                </w:rPrChange>
              </w:rPr>
            </w:pPr>
            <w:r w:rsidRPr="000C61CC">
              <w:rPr>
                <w:spacing w:val="-1"/>
                <w:szCs w:val="20"/>
              </w:rPr>
              <w:t>1..1</w:t>
            </w:r>
          </w:p>
        </w:tc>
      </w:tr>
      <w:tr w:rsidR="008A6494" w:rsidRPr="00B72356"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0C61CC" w:rsidRDefault="008A6494" w:rsidP="008A6494">
            <w:pPr>
              <w:widowControl/>
              <w:spacing w:line="229" w:lineRule="exact"/>
              <w:ind w:left="102"/>
              <w:rPr>
                <w:rFonts w:cs="Times New Roman"/>
                <w:sz w:val="20"/>
                <w:szCs w:val="20"/>
                <w:lang w:val="sv-SE"/>
                <w:rPrChange w:id="2932" w:author="Björn Genfors" w:date="2014-03-31T13:17:00Z">
                  <w:rPr>
                    <w:rFonts w:eastAsia="Calibri" w:cs="Times New Roman"/>
                    <w:sz w:val="20"/>
                    <w:szCs w:val="20"/>
                    <w:lang w:val="sv-SE"/>
                  </w:rPr>
                </w:rPrChange>
              </w:rPr>
            </w:pPr>
            <w:r w:rsidRPr="000C61CC">
              <w:rPr>
                <w:szCs w:val="20"/>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0C61CC" w:rsidRDefault="008A6494" w:rsidP="008A6494">
            <w:pPr>
              <w:widowControl/>
              <w:spacing w:line="229" w:lineRule="exact"/>
              <w:ind w:left="102"/>
              <w:rPr>
                <w:rFonts w:cs="Times New Roman"/>
                <w:sz w:val="20"/>
                <w:szCs w:val="20"/>
                <w:lang w:val="sv-SE"/>
                <w:rPrChange w:id="2933" w:author="Björn Genfors" w:date="2014-03-31T13:17:00Z">
                  <w:rPr>
                    <w:rFonts w:eastAsia="Calibri" w:cs="Times New Roman"/>
                    <w:sz w:val="20"/>
                    <w:szCs w:val="20"/>
                    <w:lang w:val="sv-SE"/>
                  </w:rPr>
                </w:rPrChange>
              </w:rPr>
            </w:pPr>
            <w:r w:rsidRPr="000C61CC">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0C61CC" w:rsidRDefault="008A6494" w:rsidP="008A6494">
            <w:pPr>
              <w:widowControl/>
              <w:spacing w:line="226" w:lineRule="exact"/>
              <w:ind w:left="102"/>
              <w:rPr>
                <w:rFonts w:cs="Times New Roman"/>
                <w:spacing w:val="-1"/>
                <w:sz w:val="20"/>
                <w:szCs w:val="20"/>
                <w:lang w:val="sv-SE"/>
                <w:rPrChange w:id="2934" w:author="Björn Genfors" w:date="2014-03-31T13:17:00Z">
                  <w:rPr>
                    <w:rFonts w:eastAsia="Calibri" w:cs="Times New Roman"/>
                    <w:spacing w:val="-1"/>
                    <w:sz w:val="20"/>
                    <w:szCs w:val="20"/>
                    <w:lang w:val="sv-SE"/>
                  </w:rPr>
                </w:rPrChange>
              </w:rPr>
            </w:pPr>
            <w:r w:rsidRPr="0023722C">
              <w:rPr>
                <w:spacing w:val="-1"/>
                <w:szCs w:val="20"/>
              </w:rPr>
              <w:t xml:space="preserve">Bedömning vid 1:a besök: basprogram </w:t>
            </w:r>
            <w:r w:rsidRPr="0023722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0C61CC" w:rsidRDefault="008A6494" w:rsidP="003A6D72">
            <w:pPr>
              <w:widowControl/>
              <w:spacing w:line="226" w:lineRule="exact"/>
              <w:ind w:left="102"/>
              <w:jc w:val="center"/>
              <w:rPr>
                <w:rFonts w:cs="Times New Roman"/>
                <w:spacing w:val="-1"/>
                <w:sz w:val="20"/>
                <w:szCs w:val="20"/>
                <w:lang w:val="sv-SE"/>
                <w:rPrChange w:id="293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0C61CC" w:rsidRDefault="008A6494" w:rsidP="008A6494">
            <w:pPr>
              <w:widowControl/>
              <w:spacing w:line="229" w:lineRule="exact"/>
              <w:ind w:left="102"/>
              <w:rPr>
                <w:rFonts w:cs="Times New Roman"/>
                <w:b/>
                <w:i/>
                <w:sz w:val="20"/>
                <w:szCs w:val="20"/>
                <w:lang w:val="sv-SE"/>
                <w:rPrChange w:id="2936" w:author="Björn Genfors" w:date="2014-03-31T13:17:00Z">
                  <w:rPr>
                    <w:rFonts w:eastAsia="Calibri" w:cs="Times New Roman"/>
                    <w:b/>
                    <w:i/>
                    <w:sz w:val="20"/>
                    <w:szCs w:val="20"/>
                    <w:lang w:val="sv-SE"/>
                  </w:rPr>
                </w:rPrChange>
              </w:rPr>
            </w:pPr>
            <w:r w:rsidRPr="000C61CC">
              <w:rPr>
                <w:b/>
                <w:i/>
                <w:szCs w:val="20"/>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0C61CC" w:rsidRDefault="008A6494" w:rsidP="008A6494">
            <w:pPr>
              <w:widowControl/>
              <w:spacing w:line="229" w:lineRule="exact"/>
              <w:ind w:left="102"/>
              <w:rPr>
                <w:rFonts w:cs="Times New Roman"/>
                <w:i/>
                <w:sz w:val="20"/>
                <w:szCs w:val="20"/>
                <w:lang w:val="sv-SE"/>
                <w:rPrChange w:id="2937" w:author="Björn Genfors" w:date="2014-03-31T13:17:00Z">
                  <w:rPr>
                    <w:rFonts w:eastAsia="Calibri" w:cs="Times New Roman"/>
                    <w:i/>
                    <w:sz w:val="20"/>
                    <w:szCs w:val="20"/>
                    <w:lang w:val="sv-SE"/>
                  </w:rPr>
                </w:rPrChange>
              </w:rPr>
            </w:pPr>
            <w:r w:rsidRPr="000C61CC">
              <w:rPr>
                <w:i/>
                <w:szCs w:val="20"/>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0C61CC" w:rsidRDefault="008A6494" w:rsidP="008A6494">
            <w:pPr>
              <w:widowControl/>
              <w:spacing w:line="226" w:lineRule="exact"/>
              <w:ind w:left="102"/>
              <w:rPr>
                <w:rFonts w:cs="Times New Roman"/>
                <w:i/>
                <w:spacing w:val="-1"/>
                <w:sz w:val="20"/>
                <w:szCs w:val="20"/>
                <w:lang w:val="sv-SE"/>
                <w:rPrChange w:id="2938" w:author="Björn Genfors" w:date="2014-03-31T13:17:00Z">
                  <w:rPr>
                    <w:rFonts w:eastAsia="Calibri" w:cs="Times New Roman"/>
                    <w:i/>
                    <w:spacing w:val="-1"/>
                    <w:sz w:val="20"/>
                    <w:szCs w:val="20"/>
                    <w:lang w:val="sv-SE"/>
                  </w:rPr>
                </w:rPrChange>
              </w:rPr>
            </w:pPr>
            <w:r w:rsidRPr="000C61CC">
              <w:rPr>
                <w:i/>
                <w:spacing w:val="-1"/>
                <w:szCs w:val="20"/>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0C61CC" w:rsidRDefault="008A6494" w:rsidP="003A6D72">
            <w:pPr>
              <w:widowControl/>
              <w:spacing w:line="226" w:lineRule="exact"/>
              <w:ind w:left="102"/>
              <w:jc w:val="center"/>
              <w:rPr>
                <w:rFonts w:cs="Times New Roman"/>
                <w:i/>
                <w:spacing w:val="-1"/>
                <w:sz w:val="20"/>
                <w:szCs w:val="20"/>
                <w:lang w:val="sv-SE"/>
                <w:rPrChange w:id="2939" w:author="Björn Genfors" w:date="2014-03-31T13:17:00Z">
                  <w:rPr>
                    <w:rFonts w:eastAsia="Calibri" w:cs="Times New Roman"/>
                    <w:i/>
                    <w:spacing w:val="-1"/>
                    <w:sz w:val="20"/>
                    <w:szCs w:val="20"/>
                    <w:lang w:val="sv-SE"/>
                  </w:rPr>
                </w:rPrChange>
              </w:rPr>
            </w:pPr>
            <w:r w:rsidRPr="000C61CC">
              <w:rPr>
                <w:i/>
                <w:spacing w:val="-1"/>
                <w:szCs w:val="20"/>
              </w:rPr>
              <w:t>0..1</w:t>
            </w:r>
          </w:p>
        </w:tc>
      </w:tr>
      <w:tr w:rsidR="008A6494" w:rsidRPr="00B72356"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0C61CC" w:rsidRDefault="008A6494" w:rsidP="008A6494">
            <w:pPr>
              <w:widowControl/>
              <w:spacing w:line="229" w:lineRule="exact"/>
              <w:ind w:left="102"/>
              <w:rPr>
                <w:rFonts w:cs="Times New Roman"/>
                <w:sz w:val="20"/>
                <w:szCs w:val="20"/>
                <w:lang w:val="sv-SE"/>
                <w:rPrChange w:id="2940" w:author="Björn Genfors" w:date="2014-03-31T13:17:00Z">
                  <w:rPr>
                    <w:rFonts w:eastAsia="Calibri" w:cs="Times New Roman"/>
                    <w:sz w:val="20"/>
                    <w:szCs w:val="20"/>
                    <w:lang w:val="sv-SE"/>
                  </w:rPr>
                </w:rPrChange>
              </w:rPr>
            </w:pPr>
            <w:r w:rsidRPr="000C61CC">
              <w:rPr>
                <w:szCs w:val="20"/>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0C61CC" w:rsidRDefault="008A6494" w:rsidP="008A6494">
            <w:pPr>
              <w:widowControl/>
              <w:spacing w:line="229" w:lineRule="exact"/>
              <w:ind w:left="102"/>
              <w:rPr>
                <w:rFonts w:cs="Times New Roman"/>
                <w:sz w:val="20"/>
                <w:szCs w:val="20"/>
                <w:lang w:val="sv-SE"/>
                <w:rPrChange w:id="2941"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0C61CC" w:rsidRDefault="008A6494" w:rsidP="008A6494">
            <w:pPr>
              <w:widowControl/>
              <w:spacing w:line="226" w:lineRule="exact"/>
              <w:ind w:left="102"/>
              <w:rPr>
                <w:rFonts w:cs="Times New Roman"/>
                <w:spacing w:val="-1"/>
                <w:sz w:val="20"/>
                <w:szCs w:val="20"/>
                <w:lang w:val="sv-SE"/>
                <w:rPrChange w:id="2942" w:author="Björn Genfors" w:date="2014-03-31T13:17:00Z">
                  <w:rPr>
                    <w:rFonts w:eastAsia="Calibri" w:cs="Times New Roman"/>
                    <w:spacing w:val="-1"/>
                    <w:sz w:val="20"/>
                    <w:szCs w:val="20"/>
                    <w:lang w:val="sv-SE"/>
                  </w:rPr>
                </w:rPrChange>
              </w:rPr>
            </w:pPr>
            <w:r w:rsidRPr="000C61CC">
              <w:rPr>
                <w:spacing w:val="-1"/>
                <w:szCs w:val="20"/>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0C61CC" w:rsidRDefault="008A6494" w:rsidP="003A6D72">
            <w:pPr>
              <w:widowControl/>
              <w:spacing w:line="226" w:lineRule="exact"/>
              <w:ind w:left="102"/>
              <w:jc w:val="center"/>
              <w:rPr>
                <w:rFonts w:cs="Times New Roman"/>
                <w:spacing w:val="-1"/>
                <w:sz w:val="20"/>
                <w:szCs w:val="20"/>
                <w:lang w:val="sv-SE"/>
                <w:rPrChange w:id="2943"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0C61CC" w:rsidRDefault="008A6494" w:rsidP="008A6494">
            <w:pPr>
              <w:widowControl/>
              <w:spacing w:line="229" w:lineRule="exact"/>
              <w:ind w:left="102"/>
              <w:rPr>
                <w:rFonts w:cs="Times New Roman"/>
                <w:sz w:val="20"/>
                <w:szCs w:val="20"/>
                <w:lang w:val="sv-SE"/>
                <w:rPrChange w:id="2944" w:author="Björn Genfors" w:date="2014-03-31T13:17:00Z">
                  <w:rPr>
                    <w:rFonts w:eastAsia="Calibri" w:cs="Times New Roman"/>
                    <w:sz w:val="20"/>
                    <w:szCs w:val="20"/>
                    <w:lang w:val="sv-SE"/>
                  </w:rPr>
                </w:rPrChange>
              </w:rPr>
            </w:pPr>
            <w:r w:rsidRPr="000C61CC">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0C61CC" w:rsidRDefault="008A6494" w:rsidP="008A6494">
            <w:pPr>
              <w:widowControl/>
              <w:spacing w:line="229" w:lineRule="exact"/>
              <w:ind w:left="102"/>
              <w:rPr>
                <w:rFonts w:cs="Times New Roman"/>
                <w:sz w:val="20"/>
                <w:szCs w:val="20"/>
                <w:lang w:val="sv-SE"/>
                <w:rPrChange w:id="2945"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0C61CC" w:rsidRDefault="008A6494" w:rsidP="008A6494">
            <w:pPr>
              <w:widowControl/>
              <w:spacing w:line="226" w:lineRule="exact"/>
              <w:ind w:left="102"/>
              <w:rPr>
                <w:rFonts w:cs="Times New Roman"/>
                <w:spacing w:val="-1"/>
                <w:sz w:val="20"/>
                <w:szCs w:val="20"/>
                <w:lang w:val="sv-SE"/>
                <w:rPrChange w:id="2946" w:author="Björn Genfors" w:date="2014-03-31T13:17:00Z">
                  <w:rPr>
                    <w:rFonts w:eastAsia="Calibri" w:cs="Times New Roman"/>
                    <w:spacing w:val="-1"/>
                    <w:sz w:val="20"/>
                    <w:szCs w:val="20"/>
                    <w:lang w:val="sv-SE"/>
                  </w:rPr>
                </w:rPrChange>
              </w:rPr>
            </w:pPr>
            <w:r w:rsidRPr="000C61CC">
              <w:rPr>
                <w:spacing w:val="-1"/>
                <w:szCs w:val="20"/>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0C61CC" w:rsidRDefault="008A6494" w:rsidP="003A6D72">
            <w:pPr>
              <w:widowControl/>
              <w:spacing w:line="226" w:lineRule="exact"/>
              <w:ind w:left="102"/>
              <w:jc w:val="center"/>
              <w:rPr>
                <w:rFonts w:cs="Times New Roman"/>
                <w:spacing w:val="-1"/>
                <w:sz w:val="20"/>
                <w:szCs w:val="20"/>
                <w:lang w:val="sv-SE"/>
                <w:rPrChange w:id="2947"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0C61CC" w:rsidRDefault="008A6494" w:rsidP="008A6494">
            <w:pPr>
              <w:widowControl/>
              <w:spacing w:line="229" w:lineRule="exact"/>
              <w:ind w:left="102"/>
              <w:rPr>
                <w:rFonts w:cs="Times New Roman"/>
                <w:sz w:val="20"/>
                <w:szCs w:val="20"/>
                <w:lang w:val="sv-SE"/>
                <w:rPrChange w:id="2948" w:author="Björn Genfors" w:date="2014-03-31T13:17:00Z">
                  <w:rPr>
                    <w:rFonts w:eastAsia="Calibri" w:cs="Times New Roman"/>
                    <w:sz w:val="20"/>
                    <w:szCs w:val="20"/>
                    <w:lang w:val="sv-SE"/>
                  </w:rPr>
                </w:rPrChange>
              </w:rPr>
            </w:pPr>
            <w:r w:rsidRPr="000C61CC">
              <w:rPr>
                <w:szCs w:val="20"/>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0C61CC" w:rsidRDefault="008A6494" w:rsidP="008A6494">
            <w:pPr>
              <w:widowControl/>
              <w:spacing w:line="229" w:lineRule="exact"/>
              <w:ind w:left="102"/>
              <w:rPr>
                <w:rFonts w:cs="Times New Roman"/>
                <w:sz w:val="20"/>
                <w:szCs w:val="20"/>
                <w:lang w:val="sv-SE"/>
                <w:rPrChange w:id="2949"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0C61CC" w:rsidRDefault="008A6494" w:rsidP="008A6494">
            <w:pPr>
              <w:widowControl/>
              <w:spacing w:line="226" w:lineRule="exact"/>
              <w:ind w:left="102"/>
              <w:rPr>
                <w:rFonts w:cs="Times New Roman"/>
                <w:spacing w:val="-1"/>
                <w:sz w:val="20"/>
                <w:szCs w:val="20"/>
                <w:lang w:val="sv-SE"/>
                <w:rPrChange w:id="2950" w:author="Björn Genfors" w:date="2014-03-31T13:17:00Z">
                  <w:rPr>
                    <w:rFonts w:eastAsia="Calibri" w:cs="Times New Roman"/>
                    <w:spacing w:val="-1"/>
                    <w:sz w:val="20"/>
                    <w:szCs w:val="20"/>
                    <w:lang w:val="sv-SE"/>
                  </w:rPr>
                </w:rPrChange>
              </w:rPr>
            </w:pPr>
            <w:r w:rsidRPr="000C61CC">
              <w:rPr>
                <w:spacing w:val="-1"/>
                <w:szCs w:val="20"/>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0C61CC" w:rsidRDefault="008A6494" w:rsidP="003A6D72">
            <w:pPr>
              <w:widowControl/>
              <w:spacing w:line="226" w:lineRule="exact"/>
              <w:ind w:left="102"/>
              <w:jc w:val="center"/>
              <w:rPr>
                <w:rFonts w:cs="Times New Roman"/>
                <w:spacing w:val="-1"/>
                <w:sz w:val="20"/>
                <w:szCs w:val="20"/>
                <w:lang w:val="sv-SE"/>
                <w:rPrChange w:id="2951"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0C61CC" w:rsidRDefault="008A6494" w:rsidP="008A6494">
            <w:pPr>
              <w:widowControl/>
              <w:spacing w:line="229" w:lineRule="exact"/>
              <w:ind w:left="102"/>
              <w:rPr>
                <w:rFonts w:cs="Times New Roman"/>
                <w:sz w:val="20"/>
                <w:szCs w:val="20"/>
                <w:lang w:val="sv-SE"/>
                <w:rPrChange w:id="2952" w:author="Björn Genfors" w:date="2014-03-31T13:17:00Z">
                  <w:rPr>
                    <w:rFonts w:eastAsia="Calibri" w:cs="Times New Roman"/>
                    <w:sz w:val="20"/>
                    <w:szCs w:val="20"/>
                    <w:lang w:val="sv-SE"/>
                  </w:rPr>
                </w:rPrChange>
              </w:rPr>
            </w:pPr>
            <w:r w:rsidRPr="000C61CC">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0C61CC" w:rsidRDefault="008A6494" w:rsidP="008A6494">
            <w:pPr>
              <w:widowControl/>
              <w:spacing w:line="229" w:lineRule="exact"/>
              <w:ind w:left="102"/>
              <w:rPr>
                <w:rFonts w:cs="Times New Roman"/>
                <w:sz w:val="20"/>
                <w:szCs w:val="20"/>
                <w:lang w:val="sv-SE"/>
                <w:rPrChange w:id="2953"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0C61CC" w:rsidRDefault="008A6494" w:rsidP="008A6494">
            <w:pPr>
              <w:widowControl/>
              <w:spacing w:line="226" w:lineRule="exact"/>
              <w:ind w:left="102"/>
              <w:rPr>
                <w:rFonts w:cs="Times New Roman"/>
                <w:spacing w:val="-1"/>
                <w:sz w:val="20"/>
                <w:szCs w:val="20"/>
                <w:lang w:val="sv-SE"/>
                <w:rPrChange w:id="2954" w:author="Björn Genfors" w:date="2014-03-31T13:17:00Z">
                  <w:rPr>
                    <w:rFonts w:eastAsia="Calibri" w:cs="Times New Roman"/>
                    <w:spacing w:val="-1"/>
                    <w:sz w:val="20"/>
                    <w:szCs w:val="20"/>
                    <w:lang w:val="sv-SE"/>
                  </w:rPr>
                </w:rPrChange>
              </w:rPr>
            </w:pPr>
            <w:r w:rsidRPr="000C61CC">
              <w:rPr>
                <w:spacing w:val="-1"/>
                <w:szCs w:val="20"/>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0C61CC" w:rsidRDefault="008A6494" w:rsidP="003A6D72">
            <w:pPr>
              <w:widowControl/>
              <w:spacing w:line="226" w:lineRule="exact"/>
              <w:ind w:left="102"/>
              <w:jc w:val="center"/>
              <w:rPr>
                <w:rFonts w:cs="Times New Roman"/>
                <w:spacing w:val="-1"/>
                <w:sz w:val="20"/>
                <w:szCs w:val="20"/>
                <w:lang w:val="sv-SE"/>
                <w:rPrChange w:id="2955"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0C61CC" w:rsidRDefault="008A6494" w:rsidP="008A6494">
            <w:pPr>
              <w:widowControl/>
              <w:spacing w:line="229" w:lineRule="exact"/>
              <w:ind w:left="102"/>
              <w:rPr>
                <w:rFonts w:cs="Times New Roman"/>
                <w:sz w:val="20"/>
                <w:szCs w:val="20"/>
                <w:lang w:val="sv-SE"/>
                <w:rPrChange w:id="2956" w:author="Björn Genfors" w:date="2014-03-31T13:17:00Z">
                  <w:rPr>
                    <w:rFonts w:eastAsia="Calibri" w:cs="Times New Roman"/>
                    <w:sz w:val="20"/>
                    <w:szCs w:val="20"/>
                    <w:lang w:val="sv-SE"/>
                  </w:rPr>
                </w:rPrChange>
              </w:rPr>
            </w:pPr>
            <w:r w:rsidRPr="000C61CC">
              <w:rPr>
                <w:szCs w:val="20"/>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0C61CC" w:rsidRDefault="008A6494" w:rsidP="008A6494">
            <w:pPr>
              <w:widowControl/>
              <w:spacing w:line="229" w:lineRule="exact"/>
              <w:ind w:left="102"/>
              <w:rPr>
                <w:rFonts w:cs="Times New Roman"/>
                <w:sz w:val="20"/>
                <w:szCs w:val="20"/>
                <w:lang w:val="sv-SE"/>
                <w:rPrChange w:id="2957"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0C61CC" w:rsidRDefault="008A6494" w:rsidP="008A6494">
            <w:pPr>
              <w:widowControl/>
              <w:spacing w:line="226" w:lineRule="exact"/>
              <w:ind w:left="102"/>
              <w:rPr>
                <w:rFonts w:cs="Times New Roman"/>
                <w:spacing w:val="-1"/>
                <w:sz w:val="20"/>
                <w:szCs w:val="20"/>
                <w:lang w:val="sv-SE"/>
                <w:rPrChange w:id="2958" w:author="Björn Genfors" w:date="2014-03-31T13:17:00Z">
                  <w:rPr>
                    <w:rFonts w:eastAsia="Calibri" w:cs="Times New Roman"/>
                    <w:spacing w:val="-1"/>
                    <w:sz w:val="20"/>
                    <w:szCs w:val="20"/>
                    <w:lang w:val="sv-SE"/>
                  </w:rPr>
                </w:rPrChange>
              </w:rPr>
            </w:pPr>
            <w:r w:rsidRPr="000C61CC">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0C61CC" w:rsidRDefault="008A6494" w:rsidP="003A6D72">
            <w:pPr>
              <w:widowControl/>
              <w:spacing w:line="226" w:lineRule="exact"/>
              <w:ind w:left="102"/>
              <w:jc w:val="center"/>
              <w:rPr>
                <w:rFonts w:cs="Times New Roman"/>
                <w:spacing w:val="-1"/>
                <w:sz w:val="20"/>
                <w:szCs w:val="20"/>
                <w:lang w:val="sv-SE"/>
                <w:rPrChange w:id="2959" w:author="Björn Genfors" w:date="2014-03-31T13:17:00Z">
                  <w:rPr>
                    <w:rFonts w:eastAsia="Calibri" w:cs="Times New Roman"/>
                    <w:spacing w:val="-1"/>
                    <w:sz w:val="20"/>
                    <w:szCs w:val="20"/>
                    <w:lang w:val="sv-SE"/>
                  </w:rPr>
                </w:rPrChange>
              </w:rPr>
            </w:pPr>
            <w:r w:rsidRPr="000C61CC">
              <w:rPr>
                <w:spacing w:val="-1"/>
                <w:szCs w:val="20"/>
              </w:rPr>
              <w:t>0..1</w:t>
            </w:r>
          </w:p>
        </w:tc>
      </w:tr>
      <w:tr w:rsidR="008A6494" w:rsidRPr="00B72356"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0C61CC" w:rsidRDefault="008A6494" w:rsidP="008A6494">
            <w:pPr>
              <w:widowControl/>
              <w:spacing w:line="229" w:lineRule="exact"/>
              <w:ind w:left="102"/>
              <w:rPr>
                <w:rFonts w:cs="Times New Roman"/>
                <w:sz w:val="20"/>
                <w:szCs w:val="20"/>
                <w:lang w:val="sv-SE"/>
                <w:rPrChange w:id="2960" w:author="Björn Genfors" w:date="2014-03-31T13:17:00Z">
                  <w:rPr>
                    <w:rFonts w:eastAsia="Calibri" w:cs="Times New Roman"/>
                    <w:sz w:val="20"/>
                    <w:szCs w:val="20"/>
                    <w:lang w:val="sv-SE"/>
                  </w:rPr>
                </w:rPrChange>
              </w:rPr>
            </w:pPr>
            <w:r w:rsidRPr="000C61CC">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0C61CC" w:rsidRDefault="008A6494" w:rsidP="008A6494">
            <w:pPr>
              <w:widowControl/>
              <w:spacing w:line="229" w:lineRule="exact"/>
              <w:ind w:left="102"/>
              <w:rPr>
                <w:rFonts w:cs="Times New Roman"/>
                <w:sz w:val="20"/>
                <w:szCs w:val="20"/>
                <w:lang w:val="sv-SE"/>
                <w:rPrChange w:id="2961"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0C61CC" w:rsidRDefault="008A6494" w:rsidP="008A6494">
            <w:pPr>
              <w:widowControl/>
              <w:spacing w:line="226" w:lineRule="exact"/>
              <w:ind w:left="102"/>
              <w:rPr>
                <w:rFonts w:cs="Times New Roman"/>
                <w:spacing w:val="-1"/>
                <w:sz w:val="20"/>
                <w:szCs w:val="20"/>
                <w:lang w:val="sv-SE"/>
                <w:rPrChange w:id="2962" w:author="Björn Genfors" w:date="2014-03-31T13:17:00Z">
                  <w:rPr>
                    <w:rFonts w:eastAsia="Calibri" w:cs="Times New Roman"/>
                    <w:spacing w:val="-1"/>
                    <w:sz w:val="20"/>
                    <w:szCs w:val="20"/>
                    <w:lang w:val="sv-SE"/>
                  </w:rPr>
                </w:rPrChange>
              </w:rPr>
            </w:pPr>
            <w:r w:rsidRPr="000C61CC">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0C61CC" w:rsidRDefault="008A6494" w:rsidP="003A6D72">
            <w:pPr>
              <w:widowControl/>
              <w:spacing w:line="226" w:lineRule="exact"/>
              <w:ind w:left="102"/>
              <w:jc w:val="center"/>
              <w:rPr>
                <w:rFonts w:cs="Times New Roman"/>
                <w:spacing w:val="-1"/>
                <w:sz w:val="20"/>
                <w:szCs w:val="20"/>
                <w:lang w:val="sv-SE"/>
                <w:rPrChange w:id="2963" w:author="Björn Genfors" w:date="2014-03-31T13:17:00Z">
                  <w:rPr>
                    <w:rFonts w:eastAsia="Calibri" w:cs="Times New Roman"/>
                    <w:spacing w:val="-1"/>
                    <w:sz w:val="20"/>
                    <w:szCs w:val="20"/>
                    <w:lang w:val="sv-SE"/>
                  </w:rPr>
                </w:rPrChange>
              </w:rPr>
            </w:pPr>
            <w:r w:rsidRPr="000C61CC">
              <w:rPr>
                <w:spacing w:val="-1"/>
                <w:szCs w:val="20"/>
              </w:rPr>
              <w:t>0..1</w:t>
            </w:r>
          </w:p>
        </w:tc>
      </w:tr>
      <w:tr w:rsidR="0093168E" w:rsidRPr="00B72356"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0C61CC" w:rsidRDefault="0093168E" w:rsidP="008A6494">
            <w:pPr>
              <w:widowControl/>
              <w:spacing w:line="229" w:lineRule="exact"/>
              <w:ind w:left="102"/>
              <w:rPr>
                <w:sz w:val="20"/>
                <w:szCs w:val="20"/>
                <w:highlight w:val="yellow"/>
                <w:lang w:val="sv-SE"/>
                <w:rPrChange w:id="2964" w:author="Björn Genfors" w:date="2014-03-31T13:17:00Z">
                  <w:rPr>
                    <w:rFonts w:eastAsia="Calibri" w:cs="Times New Roman"/>
                    <w:sz w:val="20"/>
                    <w:szCs w:val="20"/>
                    <w:highlight w:val="yellow"/>
                    <w:lang w:val="sv-SE"/>
                  </w:rPr>
                </w:rPrChange>
              </w:rPr>
            </w:pPr>
            <w:r w:rsidRPr="000C61CC">
              <w:rPr>
                <w:szCs w:val="20"/>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0C61CC" w:rsidRDefault="0093168E" w:rsidP="008A6494">
            <w:pPr>
              <w:widowControl/>
              <w:spacing w:line="229" w:lineRule="exact"/>
              <w:ind w:left="102"/>
              <w:rPr>
                <w:sz w:val="20"/>
                <w:szCs w:val="20"/>
                <w:highlight w:val="yellow"/>
                <w:lang w:val="sv-SE"/>
                <w:rPrChange w:id="2965" w:author="Björn Genfors" w:date="2014-03-31T13:17:00Z">
                  <w:rPr>
                    <w:rFonts w:eastAsia="Calibri" w:cs="Times New Roman"/>
                    <w:sz w:val="20"/>
                    <w:szCs w:val="20"/>
                    <w:highlight w:val="yellow"/>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0C61CC" w:rsidRDefault="0093168E" w:rsidP="00CC412F">
            <w:pPr>
              <w:widowControl/>
              <w:spacing w:line="226" w:lineRule="exact"/>
              <w:ind w:left="102"/>
              <w:rPr>
                <w:spacing w:val="-1"/>
                <w:sz w:val="20"/>
                <w:szCs w:val="20"/>
                <w:lang w:val="sv-SE"/>
                <w:rPrChange w:id="2966" w:author="Björn Genfors" w:date="2014-03-31T13:17:00Z">
                  <w:rPr>
                    <w:rFonts w:eastAsia="Calibri" w:cs="Times New Roman"/>
                    <w:spacing w:val="-1"/>
                    <w:sz w:val="20"/>
                    <w:szCs w:val="20"/>
                    <w:lang w:val="sv-SE"/>
                  </w:rPr>
                </w:rPrChange>
              </w:rPr>
            </w:pPr>
            <w:r w:rsidRPr="0023722C">
              <w:rPr>
                <w:spacing w:val="-1"/>
                <w:szCs w:val="20"/>
              </w:rPr>
              <w:t>Proteinuri - Protein i urinet [massa / volym]</w:t>
            </w:r>
          </w:p>
          <w:p w14:paraId="374D9CDD" w14:textId="6E88D09C" w:rsidR="0093168E" w:rsidRPr="000C61CC" w:rsidRDefault="0093168E" w:rsidP="008A6494">
            <w:pPr>
              <w:widowControl/>
              <w:spacing w:line="226" w:lineRule="exact"/>
              <w:ind w:left="102"/>
              <w:rPr>
                <w:spacing w:val="-1"/>
                <w:sz w:val="20"/>
                <w:szCs w:val="20"/>
                <w:highlight w:val="yellow"/>
                <w:lang w:val="sv-SE"/>
                <w:rPrChange w:id="2967" w:author="Björn Genfors" w:date="2014-03-31T13:17:00Z">
                  <w:rPr>
                    <w:rFonts w:eastAsia="Calibri" w:cs="Times New Roman"/>
                    <w:spacing w:val="-1"/>
                    <w:sz w:val="20"/>
                    <w:szCs w:val="20"/>
                    <w:highlight w:val="yellow"/>
                    <w:lang w:val="sv-SE"/>
                  </w:rPr>
                </w:rPrChange>
              </w:rPr>
            </w:pPr>
            <w:r w:rsidRPr="0023722C">
              <w:rPr>
                <w:spacing w:val="-1"/>
                <w:szCs w:val="20"/>
              </w:rPr>
              <w:t xml:space="preserve">Mängden protein skall alltså anges i g/l eller motsvarande. </w:t>
            </w:r>
            <w:r w:rsidRPr="000C61CC">
              <w:rPr>
                <w:spacing w:val="-1"/>
                <w:szCs w:val="20"/>
              </w:rPr>
              <w:t>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0C61CC" w:rsidRDefault="0093168E" w:rsidP="003A6D72">
            <w:pPr>
              <w:widowControl/>
              <w:spacing w:line="226" w:lineRule="exact"/>
              <w:ind w:left="102"/>
              <w:jc w:val="center"/>
              <w:rPr>
                <w:spacing w:val="-1"/>
                <w:sz w:val="20"/>
                <w:szCs w:val="20"/>
                <w:highlight w:val="yellow"/>
                <w:lang w:val="sv-SE"/>
                <w:rPrChange w:id="2968" w:author="Björn Genfors" w:date="2014-03-31T13:17:00Z">
                  <w:rPr>
                    <w:rFonts w:eastAsia="Calibri" w:cs="Times New Roman"/>
                    <w:spacing w:val="-1"/>
                    <w:sz w:val="20"/>
                    <w:szCs w:val="20"/>
                    <w:highlight w:val="yellow"/>
                    <w:lang w:val="sv-SE"/>
                  </w:rPr>
                </w:rPrChange>
              </w:rPr>
            </w:pPr>
            <w:r w:rsidRPr="000C61CC">
              <w:rPr>
                <w:spacing w:val="-1"/>
                <w:szCs w:val="20"/>
              </w:rPr>
              <w:t>0..1</w:t>
            </w:r>
          </w:p>
        </w:tc>
      </w:tr>
      <w:tr w:rsidR="0093168E" w:rsidRPr="00B72356"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0C61CC" w:rsidRDefault="0093168E" w:rsidP="008A6494">
            <w:pPr>
              <w:widowControl/>
              <w:spacing w:line="229" w:lineRule="exact"/>
              <w:ind w:left="102"/>
              <w:rPr>
                <w:sz w:val="20"/>
                <w:szCs w:val="20"/>
                <w:highlight w:val="yellow"/>
                <w:lang w:val="sv-SE"/>
                <w:rPrChange w:id="2969" w:author="Björn Genfors" w:date="2014-03-31T13:17:00Z">
                  <w:rPr>
                    <w:rFonts w:eastAsia="Calibri" w:cs="Times New Roman"/>
                    <w:sz w:val="20"/>
                    <w:szCs w:val="20"/>
                    <w:highlight w:val="yellow"/>
                    <w:lang w:val="sv-SE"/>
                  </w:rPr>
                </w:rPrChange>
              </w:rPr>
            </w:pPr>
            <w:r w:rsidRPr="000C61CC">
              <w:rPr>
                <w:szCs w:val="20"/>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0C61CC" w:rsidRDefault="0093168E" w:rsidP="008A6494">
            <w:pPr>
              <w:widowControl/>
              <w:spacing w:line="229" w:lineRule="exact"/>
              <w:ind w:left="102"/>
              <w:rPr>
                <w:sz w:val="20"/>
                <w:szCs w:val="20"/>
                <w:highlight w:val="yellow"/>
                <w:lang w:val="sv-SE"/>
                <w:rPrChange w:id="2970" w:author="Björn Genfors" w:date="2014-03-31T13:17:00Z">
                  <w:rPr>
                    <w:rFonts w:eastAsia="Calibri" w:cs="Times New Roman"/>
                    <w:sz w:val="20"/>
                    <w:szCs w:val="20"/>
                    <w:highlight w:val="yellow"/>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0C61CC" w:rsidRDefault="0093168E" w:rsidP="00CC412F">
            <w:pPr>
              <w:widowControl/>
              <w:spacing w:line="226" w:lineRule="exact"/>
              <w:ind w:left="102"/>
              <w:rPr>
                <w:spacing w:val="-1"/>
                <w:sz w:val="20"/>
                <w:szCs w:val="20"/>
                <w:lang w:val="sv-SE"/>
                <w:rPrChange w:id="2971" w:author="Björn Genfors" w:date="2014-03-31T13:17:00Z">
                  <w:rPr>
                    <w:rFonts w:eastAsia="Calibri" w:cs="Times New Roman"/>
                    <w:spacing w:val="-1"/>
                    <w:sz w:val="20"/>
                    <w:szCs w:val="20"/>
                    <w:lang w:val="sv-SE"/>
                  </w:rPr>
                </w:rPrChange>
              </w:rPr>
            </w:pPr>
            <w:r w:rsidRPr="0023722C">
              <w:rPr>
                <w:spacing w:val="-1"/>
                <w:szCs w:val="20"/>
              </w:rPr>
              <w:t>Glucosuri - Glucos i urinet [antal / volym]</w:t>
            </w:r>
          </w:p>
          <w:p w14:paraId="58BB8205" w14:textId="77777777" w:rsidR="0093168E" w:rsidRPr="000C61CC" w:rsidRDefault="0093168E" w:rsidP="00CC412F">
            <w:pPr>
              <w:widowControl/>
              <w:spacing w:line="226" w:lineRule="exact"/>
              <w:ind w:left="102"/>
              <w:rPr>
                <w:spacing w:val="-1"/>
                <w:sz w:val="20"/>
                <w:szCs w:val="20"/>
                <w:lang w:val="sv-SE"/>
                <w:rPrChange w:id="2972" w:author="Björn Genfors" w:date="2014-03-31T13:17:00Z">
                  <w:rPr>
                    <w:rFonts w:eastAsia="Calibri" w:cs="Times New Roman"/>
                    <w:spacing w:val="-1"/>
                    <w:sz w:val="20"/>
                    <w:szCs w:val="20"/>
                    <w:lang w:val="sv-SE"/>
                  </w:rPr>
                </w:rPrChange>
              </w:rPr>
            </w:pPr>
            <w:r w:rsidRPr="0023722C">
              <w:rPr>
                <w:spacing w:val="-1"/>
                <w:szCs w:val="20"/>
              </w:rPr>
              <w:t>Förväntad enhet är mmol/l. Använd INTE mätstickans kodning (0, 1+, 2+…)</w:t>
            </w:r>
          </w:p>
          <w:p w14:paraId="0F1AF5D0" w14:textId="2C77E03F" w:rsidR="0093168E" w:rsidRPr="000C61CC" w:rsidRDefault="0093168E" w:rsidP="008A6494">
            <w:pPr>
              <w:widowControl/>
              <w:spacing w:line="226" w:lineRule="exact"/>
              <w:ind w:left="102"/>
              <w:rPr>
                <w:spacing w:val="-1"/>
                <w:sz w:val="20"/>
                <w:szCs w:val="20"/>
                <w:highlight w:val="yellow"/>
                <w:lang w:val="sv-SE"/>
                <w:rPrChange w:id="2973" w:author="Björn Genfors" w:date="2014-03-31T13:17:00Z">
                  <w:rPr>
                    <w:rFonts w:eastAsia="Calibri" w:cs="Times New Roman"/>
                    <w:spacing w:val="-1"/>
                    <w:sz w:val="20"/>
                    <w:szCs w:val="20"/>
                    <w:highlight w:val="yellow"/>
                    <w:lang w:val="sv-SE"/>
                  </w:rPr>
                </w:rPrChange>
              </w:rPr>
            </w:pPr>
            <w:r w:rsidRPr="0023722C">
              <w:rPr>
                <w:spacing w:val="-1"/>
                <w:szCs w:val="20"/>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0C61CC" w:rsidRDefault="0093168E" w:rsidP="003A6D72">
            <w:pPr>
              <w:widowControl/>
              <w:spacing w:line="226" w:lineRule="exact"/>
              <w:ind w:left="102"/>
              <w:jc w:val="center"/>
              <w:rPr>
                <w:spacing w:val="-1"/>
                <w:sz w:val="20"/>
                <w:szCs w:val="20"/>
                <w:highlight w:val="yellow"/>
                <w:lang w:val="sv-SE"/>
                <w:rPrChange w:id="2974" w:author="Björn Genfors" w:date="2014-03-31T13:17:00Z">
                  <w:rPr>
                    <w:rFonts w:eastAsia="Calibri" w:cs="Times New Roman"/>
                    <w:spacing w:val="-1"/>
                    <w:sz w:val="20"/>
                    <w:szCs w:val="20"/>
                    <w:highlight w:val="yellow"/>
                    <w:lang w:val="sv-SE"/>
                  </w:rPr>
                </w:rPrChange>
              </w:rPr>
            </w:pPr>
            <w:r w:rsidRPr="000C61CC">
              <w:rPr>
                <w:spacing w:val="-1"/>
                <w:szCs w:val="20"/>
              </w:rPr>
              <w:t>0..1</w:t>
            </w:r>
          </w:p>
        </w:tc>
      </w:tr>
      <w:tr w:rsidR="00000D1C" w:rsidRPr="00B72356"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0C61CC" w:rsidRDefault="00000D1C" w:rsidP="008A6494">
            <w:pPr>
              <w:widowControl/>
              <w:spacing w:line="229" w:lineRule="exact"/>
              <w:ind w:left="102"/>
              <w:rPr>
                <w:rFonts w:cs="Times New Roman"/>
                <w:sz w:val="20"/>
                <w:szCs w:val="20"/>
                <w:lang w:val="sv-SE"/>
                <w:rPrChange w:id="2975" w:author="Björn Genfors" w:date="2014-03-31T13:17:00Z">
                  <w:rPr>
                    <w:rFonts w:eastAsia="Calibri" w:cs="Times New Roman"/>
                    <w:sz w:val="20"/>
                    <w:szCs w:val="20"/>
                    <w:lang w:val="sv-SE"/>
                  </w:rPr>
                </w:rPrChange>
              </w:rPr>
            </w:pPr>
            <w:r w:rsidRPr="000C61CC">
              <w:rPr>
                <w:szCs w:val="20"/>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0C61CC" w:rsidRDefault="00000D1C" w:rsidP="008A6494">
            <w:pPr>
              <w:widowControl/>
              <w:spacing w:line="229" w:lineRule="exact"/>
              <w:ind w:left="102"/>
              <w:rPr>
                <w:rFonts w:cs="Times New Roman"/>
                <w:sz w:val="20"/>
                <w:szCs w:val="20"/>
                <w:lang w:val="sv-SE"/>
                <w:rPrChange w:id="2976" w:author="Björn Genfors" w:date="2014-03-31T13:17:00Z">
                  <w:rPr>
                    <w:rFonts w:eastAsia="Calibri" w:cs="Times New Roman"/>
                    <w:sz w:val="20"/>
                    <w:szCs w:val="20"/>
                    <w:lang w:val="sv-SE"/>
                  </w:rPr>
                </w:rPrChange>
              </w:rPr>
            </w:pPr>
            <w:r w:rsidRPr="000C61CC">
              <w:rPr>
                <w:szCs w:val="20"/>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0C61CC" w:rsidRDefault="00000D1C" w:rsidP="008A6494">
            <w:pPr>
              <w:widowControl/>
              <w:spacing w:line="226" w:lineRule="exact"/>
              <w:ind w:left="102"/>
              <w:rPr>
                <w:rFonts w:cs="Times New Roman"/>
                <w:spacing w:val="-1"/>
                <w:sz w:val="20"/>
                <w:szCs w:val="20"/>
                <w:lang w:val="sv-SE"/>
                <w:rPrChange w:id="2977" w:author="Björn Genfors" w:date="2014-03-31T13:17:00Z">
                  <w:rPr>
                    <w:rFonts w:eastAsia="Calibri" w:cs="Times New Roman"/>
                    <w:spacing w:val="-1"/>
                    <w:sz w:val="20"/>
                    <w:szCs w:val="20"/>
                    <w:lang w:val="sv-SE"/>
                  </w:rPr>
                </w:rPrChange>
              </w:rPr>
            </w:pPr>
            <w:r w:rsidRPr="000C61CC">
              <w:rPr>
                <w:spacing w:val="-1"/>
                <w:szCs w:val="20"/>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0C61CC" w:rsidRDefault="00000D1C" w:rsidP="003A6D72">
            <w:pPr>
              <w:widowControl/>
              <w:spacing w:line="226" w:lineRule="exact"/>
              <w:ind w:left="102"/>
              <w:jc w:val="center"/>
              <w:rPr>
                <w:rFonts w:cs="Times New Roman"/>
                <w:spacing w:val="-1"/>
                <w:sz w:val="20"/>
                <w:szCs w:val="20"/>
                <w:lang w:val="sv-SE"/>
                <w:rPrChange w:id="2978"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0C61CC" w:rsidRDefault="00000D1C" w:rsidP="008A6494">
            <w:pPr>
              <w:widowControl/>
              <w:spacing w:line="229" w:lineRule="exact"/>
              <w:ind w:left="102"/>
              <w:rPr>
                <w:rFonts w:cs="Times New Roman"/>
                <w:sz w:val="20"/>
                <w:szCs w:val="20"/>
                <w:lang w:val="sv-SE"/>
                <w:rPrChange w:id="2979" w:author="Björn Genfors" w:date="2014-03-31T13:17:00Z">
                  <w:rPr>
                    <w:rFonts w:eastAsia="Calibri" w:cs="Times New Roman"/>
                    <w:sz w:val="20"/>
                    <w:szCs w:val="20"/>
                    <w:lang w:val="sv-SE"/>
                  </w:rPr>
                </w:rPrChange>
              </w:rPr>
            </w:pPr>
            <w:r w:rsidRPr="000C61CC">
              <w:rPr>
                <w:szCs w:val="20"/>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0C61CC" w:rsidRDefault="00000D1C" w:rsidP="008A6494">
            <w:pPr>
              <w:widowControl/>
              <w:spacing w:line="229" w:lineRule="exact"/>
              <w:ind w:left="102"/>
              <w:rPr>
                <w:rFonts w:cs="Times New Roman"/>
                <w:sz w:val="20"/>
                <w:szCs w:val="20"/>
                <w:lang w:val="sv-SE"/>
                <w:rPrChange w:id="2980" w:author="Björn Genfors" w:date="2014-03-31T13:17:00Z">
                  <w:rPr>
                    <w:rFonts w:eastAsia="Calibri" w:cs="Times New Roman"/>
                    <w:sz w:val="20"/>
                    <w:szCs w:val="20"/>
                    <w:lang w:val="sv-SE"/>
                  </w:rPr>
                </w:rPrChange>
              </w:rPr>
            </w:pPr>
            <w:r w:rsidRPr="000C61CC">
              <w:rPr>
                <w:szCs w:val="20"/>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0C61CC" w:rsidRDefault="00000D1C" w:rsidP="008A6494">
            <w:pPr>
              <w:widowControl/>
              <w:spacing w:line="226" w:lineRule="exact"/>
              <w:ind w:left="102"/>
              <w:rPr>
                <w:rFonts w:cs="Times New Roman"/>
                <w:spacing w:val="-1"/>
                <w:sz w:val="20"/>
                <w:szCs w:val="20"/>
                <w:lang w:val="sv-SE"/>
                <w:rPrChange w:id="2981" w:author="Björn Genfors" w:date="2014-03-31T13:17:00Z">
                  <w:rPr>
                    <w:rFonts w:eastAsia="Calibri" w:cs="Times New Roman"/>
                    <w:spacing w:val="-1"/>
                    <w:sz w:val="20"/>
                    <w:szCs w:val="20"/>
                    <w:lang w:val="sv-SE"/>
                  </w:rPr>
                </w:rPrChange>
              </w:rPr>
            </w:pPr>
            <w:r w:rsidRPr="0023722C">
              <w:rPr>
                <w:spacing w:val="-1"/>
                <w:szCs w:val="20"/>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0C61CC" w:rsidRDefault="00000D1C" w:rsidP="003A6D72">
            <w:pPr>
              <w:widowControl/>
              <w:spacing w:line="226" w:lineRule="exact"/>
              <w:ind w:left="102"/>
              <w:jc w:val="center"/>
              <w:rPr>
                <w:rFonts w:cs="Times New Roman"/>
                <w:spacing w:val="-1"/>
                <w:sz w:val="20"/>
                <w:szCs w:val="20"/>
                <w:lang w:val="sv-SE"/>
                <w:rPrChange w:id="2982"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0C61CC" w:rsidRDefault="00000D1C" w:rsidP="008A6494">
            <w:pPr>
              <w:widowControl/>
              <w:spacing w:line="229" w:lineRule="exact"/>
              <w:ind w:left="102"/>
              <w:rPr>
                <w:rFonts w:cs="Times New Roman"/>
                <w:sz w:val="20"/>
                <w:szCs w:val="20"/>
                <w:lang w:val="sv-SE"/>
                <w:rPrChange w:id="2983" w:author="Björn Genfors" w:date="2014-03-31T13:17:00Z">
                  <w:rPr>
                    <w:rFonts w:eastAsia="Calibri" w:cs="Times New Roman"/>
                    <w:sz w:val="20"/>
                    <w:szCs w:val="20"/>
                    <w:lang w:val="sv-SE"/>
                  </w:rPr>
                </w:rPrChange>
              </w:rPr>
            </w:pPr>
            <w:r w:rsidRPr="000C61CC">
              <w:rPr>
                <w:szCs w:val="20"/>
              </w:rPr>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0C61CC" w:rsidRDefault="00000D1C" w:rsidP="008A6494">
            <w:pPr>
              <w:widowControl/>
              <w:spacing w:line="229" w:lineRule="exact"/>
              <w:ind w:left="102"/>
              <w:rPr>
                <w:rFonts w:cs="Times New Roman"/>
                <w:sz w:val="20"/>
                <w:szCs w:val="20"/>
                <w:lang w:val="sv-SE"/>
                <w:rPrChange w:id="2984"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0C61CC" w:rsidRDefault="00000D1C" w:rsidP="005B612A">
            <w:pPr>
              <w:widowControl/>
              <w:spacing w:line="226" w:lineRule="exact"/>
              <w:ind w:left="102"/>
              <w:rPr>
                <w:rFonts w:cs="Times New Roman"/>
                <w:spacing w:val="-1"/>
                <w:sz w:val="20"/>
                <w:szCs w:val="20"/>
                <w:lang w:val="sv-SE"/>
                <w:rPrChange w:id="2985" w:author="Björn Genfors" w:date="2014-03-31T13:17:00Z">
                  <w:rPr>
                    <w:rFonts w:eastAsia="Calibri" w:cs="Times New Roman"/>
                    <w:spacing w:val="-1"/>
                    <w:sz w:val="20"/>
                    <w:szCs w:val="20"/>
                    <w:lang w:val="sv-SE"/>
                  </w:rPr>
                </w:rPrChange>
              </w:rPr>
            </w:pPr>
            <w:r w:rsidRPr="0023722C">
              <w:rPr>
                <w:spacing w:val="-1"/>
                <w:szCs w:val="20"/>
              </w:rPr>
              <w:t>p-glukos – blodsocker [antal / volym]</w:t>
            </w:r>
          </w:p>
          <w:p w14:paraId="281B1FDA" w14:textId="5EEB3779" w:rsidR="00000D1C" w:rsidRPr="000C61CC" w:rsidRDefault="00000D1C" w:rsidP="008A6494">
            <w:pPr>
              <w:widowControl/>
              <w:spacing w:line="226" w:lineRule="exact"/>
              <w:ind w:left="102"/>
              <w:rPr>
                <w:rFonts w:cs="Times New Roman"/>
                <w:spacing w:val="-1"/>
                <w:sz w:val="20"/>
                <w:szCs w:val="20"/>
                <w:lang w:val="sv-SE"/>
                <w:rPrChange w:id="2986" w:author="Björn Genfors" w:date="2014-03-31T13:17:00Z">
                  <w:rPr>
                    <w:rFonts w:eastAsia="Calibri" w:cs="Times New Roman"/>
                    <w:spacing w:val="-1"/>
                    <w:sz w:val="20"/>
                    <w:szCs w:val="20"/>
                    <w:lang w:val="sv-SE"/>
                  </w:rPr>
                </w:rPrChange>
              </w:rPr>
            </w:pPr>
            <w:r w:rsidRPr="0023722C">
              <w:rPr>
                <w:spacing w:val="-1"/>
                <w:szCs w:val="20"/>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0C61CC" w:rsidRDefault="00000D1C" w:rsidP="003A6D72">
            <w:pPr>
              <w:widowControl/>
              <w:spacing w:line="226" w:lineRule="exact"/>
              <w:ind w:left="102"/>
              <w:jc w:val="center"/>
              <w:rPr>
                <w:rFonts w:cs="Times New Roman"/>
                <w:spacing w:val="-1"/>
                <w:sz w:val="20"/>
                <w:szCs w:val="20"/>
                <w:lang w:val="sv-SE"/>
                <w:rPrChange w:id="2987"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0C61CC" w:rsidRDefault="00000D1C" w:rsidP="008A6494">
            <w:pPr>
              <w:widowControl/>
              <w:spacing w:line="229" w:lineRule="exact"/>
              <w:ind w:left="102"/>
              <w:rPr>
                <w:rFonts w:cs="Times New Roman"/>
                <w:sz w:val="20"/>
                <w:szCs w:val="20"/>
                <w:lang w:val="sv-SE"/>
                <w:rPrChange w:id="2988" w:author="Björn Genfors" w:date="2014-03-31T13:17:00Z">
                  <w:rPr>
                    <w:rFonts w:eastAsia="Calibri" w:cs="Times New Roman"/>
                    <w:sz w:val="20"/>
                    <w:szCs w:val="20"/>
                    <w:lang w:val="sv-SE"/>
                  </w:rPr>
                </w:rPrChange>
              </w:rPr>
            </w:pPr>
            <w:r w:rsidRPr="000C61CC">
              <w:rPr>
                <w:szCs w:val="20"/>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0C61CC" w:rsidRDefault="00000D1C" w:rsidP="008A6494">
            <w:pPr>
              <w:widowControl/>
              <w:spacing w:line="229" w:lineRule="exact"/>
              <w:ind w:left="102"/>
              <w:rPr>
                <w:rFonts w:cs="Times New Roman"/>
                <w:sz w:val="20"/>
                <w:szCs w:val="20"/>
                <w:lang w:val="sv-SE"/>
                <w:rPrChange w:id="2989" w:author="Björn Genfors" w:date="2014-03-31T13:17:00Z">
                  <w:rPr>
                    <w:rFonts w:eastAsia="Calibri" w:cs="Times New Roman"/>
                    <w:sz w:val="20"/>
                    <w:szCs w:val="20"/>
                    <w:lang w:val="sv-SE"/>
                  </w:rPr>
                </w:rPrChange>
              </w:rPr>
            </w:pPr>
            <w:r w:rsidRPr="000C61CC">
              <w:rPr>
                <w:szCs w:val="20"/>
              </w:rPr>
              <w:t>FetalPositionCodeEnum</w:t>
            </w:r>
          </w:p>
          <w:p w14:paraId="62D2F208" w14:textId="77777777" w:rsidR="00000D1C" w:rsidRPr="000C61CC" w:rsidRDefault="00000D1C" w:rsidP="008A6494">
            <w:pPr>
              <w:widowControl/>
              <w:spacing w:line="229" w:lineRule="exact"/>
              <w:ind w:left="102"/>
              <w:rPr>
                <w:rFonts w:cs="Times New Roman"/>
                <w:sz w:val="20"/>
                <w:szCs w:val="20"/>
                <w:lang w:val="sv-SE"/>
                <w:rPrChange w:id="2990" w:author="Björn Genfors" w:date="2014-03-31T13:17: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0C61CC" w:rsidRDefault="00000D1C" w:rsidP="008A6494">
            <w:pPr>
              <w:widowControl/>
              <w:spacing w:line="226" w:lineRule="exact"/>
              <w:ind w:left="102"/>
              <w:rPr>
                <w:rFonts w:cs="Times New Roman"/>
                <w:spacing w:val="-1"/>
                <w:sz w:val="20"/>
                <w:szCs w:val="20"/>
                <w:lang w:val="sv-SE"/>
                <w:rPrChange w:id="2991" w:author="Björn Genfors" w:date="2014-03-31T13:17:00Z">
                  <w:rPr>
                    <w:rFonts w:eastAsia="Calibri" w:cs="Times New Roman"/>
                    <w:spacing w:val="-1"/>
                    <w:sz w:val="20"/>
                    <w:szCs w:val="20"/>
                    <w:lang w:val="sv-SE"/>
                  </w:rPr>
                </w:rPrChange>
              </w:rPr>
            </w:pPr>
            <w:r w:rsidRPr="0023722C">
              <w:rPr>
                <w:spacing w:val="-1"/>
                <w:szCs w:val="20"/>
              </w:rPr>
              <w:t>Fosterläge enligt kodverk:</w:t>
            </w:r>
          </w:p>
          <w:p w14:paraId="6C29D772" w14:textId="77777777" w:rsidR="00000D1C" w:rsidRPr="000C61CC" w:rsidRDefault="00000D1C" w:rsidP="008A6494">
            <w:pPr>
              <w:widowControl/>
              <w:spacing w:line="226" w:lineRule="exact"/>
              <w:ind w:left="102"/>
              <w:rPr>
                <w:rFonts w:cs="Times New Roman"/>
                <w:spacing w:val="-1"/>
                <w:sz w:val="20"/>
                <w:szCs w:val="20"/>
                <w:lang w:val="sv-SE"/>
                <w:rPrChange w:id="2992" w:author="Björn Genfors" w:date="2014-03-31T13:17:00Z">
                  <w:rPr>
                    <w:rFonts w:eastAsia="Calibri" w:cs="Times New Roman"/>
                    <w:spacing w:val="-1"/>
                    <w:sz w:val="20"/>
                    <w:szCs w:val="20"/>
                    <w:lang w:val="sv-SE"/>
                  </w:rPr>
                </w:rPrChange>
              </w:rPr>
            </w:pPr>
          </w:p>
          <w:p w14:paraId="1C3B28D4" w14:textId="77777777" w:rsidR="00000D1C" w:rsidRPr="000C61CC" w:rsidRDefault="00000D1C" w:rsidP="008A6494">
            <w:pPr>
              <w:widowControl/>
              <w:spacing w:line="226" w:lineRule="exact"/>
              <w:ind w:left="102"/>
              <w:rPr>
                <w:rFonts w:cs="Times New Roman"/>
                <w:spacing w:val="-1"/>
                <w:sz w:val="20"/>
                <w:szCs w:val="20"/>
                <w:lang w:val="sv-SE"/>
                <w:rPrChange w:id="2993" w:author="Björn Genfors" w:date="2014-03-31T13:17:00Z">
                  <w:rPr>
                    <w:rFonts w:eastAsia="Calibri" w:cs="Times New Roman"/>
                    <w:spacing w:val="-1"/>
                    <w:sz w:val="20"/>
                    <w:szCs w:val="20"/>
                    <w:lang w:val="sv-SE"/>
                  </w:rPr>
                </w:rPrChange>
              </w:rPr>
            </w:pPr>
            <w:r w:rsidRPr="0023722C">
              <w:rPr>
                <w:spacing w:val="-1"/>
                <w:szCs w:val="20"/>
              </w:rPr>
              <w:t>0 = head (huvud )</w:t>
            </w:r>
          </w:p>
          <w:p w14:paraId="2499FC99" w14:textId="77777777" w:rsidR="00000D1C" w:rsidRPr="000C61CC" w:rsidRDefault="00000D1C" w:rsidP="008A6494">
            <w:pPr>
              <w:widowControl/>
              <w:spacing w:line="226" w:lineRule="exact"/>
              <w:ind w:left="102"/>
              <w:rPr>
                <w:rFonts w:cs="Times New Roman"/>
                <w:spacing w:val="-1"/>
                <w:sz w:val="20"/>
                <w:szCs w:val="20"/>
                <w:lang w:val="sv-SE"/>
                <w:rPrChange w:id="2994" w:author="Björn Genfors" w:date="2014-03-31T13:17:00Z">
                  <w:rPr>
                    <w:rFonts w:eastAsia="Calibri" w:cs="Times New Roman"/>
                    <w:spacing w:val="-1"/>
                    <w:sz w:val="20"/>
                    <w:szCs w:val="20"/>
                    <w:lang w:val="sv-SE"/>
                  </w:rPr>
                </w:rPrChange>
              </w:rPr>
            </w:pPr>
            <w:r w:rsidRPr="0023722C">
              <w:rPr>
                <w:spacing w:val="-1"/>
                <w:szCs w:val="20"/>
              </w:rPr>
              <w:t>1 = breech (säte)</w:t>
            </w:r>
          </w:p>
          <w:p w14:paraId="427C3A2C" w14:textId="77777777" w:rsidR="00000D1C" w:rsidRPr="000C61CC" w:rsidRDefault="00000D1C" w:rsidP="008A6494">
            <w:pPr>
              <w:widowControl/>
              <w:spacing w:line="226" w:lineRule="exact"/>
              <w:ind w:left="102"/>
              <w:rPr>
                <w:rFonts w:cs="Times New Roman"/>
                <w:spacing w:val="-1"/>
                <w:sz w:val="20"/>
                <w:szCs w:val="20"/>
                <w:lang w:val="sv-SE"/>
                <w:rPrChange w:id="2995" w:author="Björn Genfors" w:date="2014-03-31T13:17:00Z">
                  <w:rPr>
                    <w:rFonts w:eastAsia="Calibri" w:cs="Times New Roman"/>
                    <w:spacing w:val="-1"/>
                    <w:sz w:val="20"/>
                    <w:szCs w:val="20"/>
                    <w:lang w:val="sv-SE"/>
                  </w:rPr>
                </w:rPrChange>
              </w:rPr>
            </w:pPr>
            <w:r w:rsidRPr="0023722C">
              <w:rPr>
                <w:spacing w:val="-1"/>
                <w:szCs w:val="20"/>
              </w:rPr>
              <w:t xml:space="preserve">2 = oblique (snedläge) </w:t>
            </w:r>
          </w:p>
          <w:p w14:paraId="32D0737D" w14:textId="77777777" w:rsidR="00000D1C" w:rsidRPr="000C61CC" w:rsidRDefault="00000D1C" w:rsidP="008A6494">
            <w:pPr>
              <w:widowControl/>
              <w:spacing w:line="226" w:lineRule="exact"/>
              <w:ind w:left="102"/>
              <w:rPr>
                <w:rFonts w:cs="Times New Roman"/>
                <w:spacing w:val="-1"/>
                <w:sz w:val="20"/>
                <w:szCs w:val="20"/>
                <w:lang w:val="sv-SE"/>
                <w:rPrChange w:id="2996" w:author="Björn Genfors" w:date="2014-03-31T13:17:00Z">
                  <w:rPr>
                    <w:rFonts w:eastAsia="Calibri" w:cs="Times New Roman"/>
                    <w:spacing w:val="-1"/>
                    <w:sz w:val="20"/>
                    <w:szCs w:val="20"/>
                    <w:lang w:val="sv-SE"/>
                  </w:rPr>
                </w:rPrChange>
              </w:rPr>
            </w:pPr>
            <w:r w:rsidRPr="0023722C">
              <w:rPr>
                <w:spacing w:val="-1"/>
                <w:szCs w:val="20"/>
              </w:rPr>
              <w:t>3 = transverse (tvärläge)</w:t>
            </w:r>
          </w:p>
          <w:p w14:paraId="01EB6385" w14:textId="77777777" w:rsidR="00000D1C" w:rsidRPr="000C61CC" w:rsidRDefault="00000D1C" w:rsidP="008A6494">
            <w:pPr>
              <w:widowControl/>
              <w:spacing w:line="226" w:lineRule="exact"/>
              <w:rPr>
                <w:rFonts w:cs="Times New Roman"/>
                <w:spacing w:val="-1"/>
                <w:sz w:val="20"/>
                <w:szCs w:val="20"/>
                <w:lang w:val="sv-SE"/>
                <w:rPrChange w:id="2997" w:author="Björn Genfors" w:date="2014-03-31T13:17: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0C61CC" w:rsidRDefault="00000D1C" w:rsidP="003A6D72">
            <w:pPr>
              <w:widowControl/>
              <w:spacing w:line="226" w:lineRule="exact"/>
              <w:ind w:left="102"/>
              <w:jc w:val="center"/>
              <w:rPr>
                <w:rFonts w:cs="Times New Roman"/>
                <w:spacing w:val="-1"/>
                <w:sz w:val="20"/>
                <w:szCs w:val="20"/>
                <w:lang w:val="sv-SE"/>
                <w:rPrChange w:id="2998"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0C61CC" w:rsidRDefault="00000D1C" w:rsidP="008A6494">
            <w:pPr>
              <w:widowControl/>
              <w:spacing w:line="229" w:lineRule="exact"/>
              <w:ind w:left="102"/>
              <w:rPr>
                <w:rFonts w:cs="Times New Roman"/>
                <w:sz w:val="20"/>
                <w:szCs w:val="20"/>
                <w:lang w:val="sv-SE"/>
                <w:rPrChange w:id="2999" w:author="Björn Genfors" w:date="2014-03-31T13:17:00Z">
                  <w:rPr>
                    <w:rFonts w:eastAsia="Calibri" w:cs="Times New Roman"/>
                    <w:sz w:val="20"/>
                    <w:szCs w:val="20"/>
                    <w:lang w:val="sv-SE"/>
                  </w:rPr>
                </w:rPrChange>
              </w:rPr>
            </w:pPr>
            <w:r w:rsidRPr="000C61CC">
              <w:rPr>
                <w:szCs w:val="20"/>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0C61CC" w:rsidRDefault="00000D1C" w:rsidP="008A6494">
            <w:pPr>
              <w:widowControl/>
              <w:spacing w:line="229" w:lineRule="exact"/>
              <w:ind w:left="102"/>
              <w:rPr>
                <w:rFonts w:cs="Times New Roman"/>
                <w:sz w:val="20"/>
                <w:szCs w:val="20"/>
                <w:lang w:val="sv-SE"/>
                <w:rPrChange w:id="3000" w:author="Björn Genfors" w:date="2014-03-31T13:17:00Z">
                  <w:rPr>
                    <w:rFonts w:eastAsia="Calibri" w:cs="Times New Roman"/>
                    <w:sz w:val="20"/>
                    <w:szCs w:val="20"/>
                    <w:lang w:val="sv-SE"/>
                  </w:rPr>
                </w:rPrChange>
              </w:rPr>
            </w:pPr>
            <w:r w:rsidRPr="000C61CC">
              <w:rPr>
                <w:szCs w:val="20"/>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0C61CC" w:rsidRDefault="00000D1C" w:rsidP="008A6494">
            <w:pPr>
              <w:widowControl/>
              <w:spacing w:line="226" w:lineRule="exact"/>
              <w:ind w:left="102"/>
              <w:rPr>
                <w:rFonts w:cs="Times New Roman"/>
                <w:spacing w:val="-1"/>
                <w:sz w:val="20"/>
                <w:szCs w:val="20"/>
                <w:lang w:val="sv-SE"/>
                <w:rPrChange w:id="3001" w:author="Björn Genfors" w:date="2014-03-31T13:17:00Z">
                  <w:rPr>
                    <w:rFonts w:eastAsia="Calibri" w:cs="Times New Roman"/>
                    <w:spacing w:val="-1"/>
                    <w:sz w:val="20"/>
                    <w:szCs w:val="20"/>
                    <w:lang w:val="sv-SE"/>
                  </w:rPr>
                </w:rPrChange>
              </w:rPr>
            </w:pPr>
            <w:r w:rsidRPr="0023722C">
              <w:rPr>
                <w:spacing w:val="-1"/>
                <w:szCs w:val="20"/>
              </w:rPr>
              <w:t>Föregående fosterdel enligt kodverk:</w:t>
            </w:r>
          </w:p>
          <w:p w14:paraId="1B6407BB" w14:textId="77777777" w:rsidR="00000D1C" w:rsidRPr="000C61CC" w:rsidRDefault="00000D1C" w:rsidP="008A6494">
            <w:pPr>
              <w:widowControl/>
              <w:spacing w:line="226" w:lineRule="exact"/>
              <w:ind w:left="102"/>
              <w:rPr>
                <w:rFonts w:cs="Times New Roman"/>
                <w:spacing w:val="-1"/>
                <w:sz w:val="20"/>
                <w:szCs w:val="20"/>
                <w:lang w:val="sv-SE"/>
                <w:rPrChange w:id="3002" w:author="Björn Genfors" w:date="2014-03-31T13:17:00Z">
                  <w:rPr>
                    <w:rFonts w:eastAsia="Calibri" w:cs="Times New Roman"/>
                    <w:spacing w:val="-1"/>
                    <w:sz w:val="20"/>
                    <w:szCs w:val="20"/>
                    <w:lang w:val="sv-SE"/>
                  </w:rPr>
                </w:rPrChange>
              </w:rPr>
            </w:pPr>
          </w:p>
          <w:p w14:paraId="67894A7A" w14:textId="77777777" w:rsidR="00000D1C" w:rsidRPr="000C61CC" w:rsidRDefault="00000D1C" w:rsidP="008A6494">
            <w:pPr>
              <w:widowControl/>
              <w:spacing w:line="226" w:lineRule="exact"/>
              <w:ind w:left="102"/>
              <w:rPr>
                <w:rFonts w:cs="Times New Roman"/>
                <w:spacing w:val="-1"/>
                <w:sz w:val="20"/>
                <w:szCs w:val="20"/>
                <w:lang w:val="sv-SE"/>
                <w:rPrChange w:id="3003" w:author="Björn Genfors" w:date="2014-03-31T13:17:00Z">
                  <w:rPr>
                    <w:rFonts w:eastAsia="Calibri" w:cs="Times New Roman"/>
                    <w:spacing w:val="-1"/>
                    <w:sz w:val="20"/>
                    <w:szCs w:val="20"/>
                    <w:lang w:val="sv-SE"/>
                  </w:rPr>
                </w:rPrChange>
              </w:rPr>
            </w:pPr>
            <w:r w:rsidRPr="0023722C">
              <w:rPr>
                <w:spacing w:val="-1"/>
                <w:szCs w:val="20"/>
              </w:rPr>
              <w:t>0= mobile (rörligt),</w:t>
            </w:r>
          </w:p>
          <w:p w14:paraId="18FB1758" w14:textId="77777777" w:rsidR="00000D1C" w:rsidRPr="000C61CC" w:rsidRDefault="00000D1C" w:rsidP="008A6494">
            <w:pPr>
              <w:widowControl/>
              <w:spacing w:line="226" w:lineRule="exact"/>
              <w:ind w:left="102"/>
              <w:rPr>
                <w:rFonts w:cs="Times New Roman"/>
                <w:spacing w:val="-1"/>
                <w:sz w:val="20"/>
                <w:szCs w:val="20"/>
                <w:lang w:val="sv-SE"/>
                <w:rPrChange w:id="3004" w:author="Björn Genfors" w:date="2014-03-31T13:17:00Z">
                  <w:rPr>
                    <w:rFonts w:eastAsia="Calibri" w:cs="Times New Roman"/>
                    <w:spacing w:val="-1"/>
                    <w:sz w:val="20"/>
                    <w:szCs w:val="20"/>
                    <w:lang w:val="sv-SE"/>
                  </w:rPr>
                </w:rPrChange>
              </w:rPr>
            </w:pPr>
            <w:r w:rsidRPr="000C61CC">
              <w:rPr>
                <w:spacing w:val="-1"/>
                <w:szCs w:val="20"/>
              </w:rPr>
              <w:t>1 = movable (ruckbart),</w:t>
            </w:r>
          </w:p>
          <w:p w14:paraId="73BB4975" w14:textId="77777777" w:rsidR="00000D1C" w:rsidRPr="000C61CC" w:rsidRDefault="00000D1C" w:rsidP="008A6494">
            <w:pPr>
              <w:widowControl/>
              <w:spacing w:line="226" w:lineRule="exact"/>
              <w:ind w:left="102"/>
              <w:rPr>
                <w:rFonts w:cs="Times New Roman"/>
                <w:spacing w:val="-1"/>
                <w:sz w:val="20"/>
                <w:szCs w:val="20"/>
                <w:lang w:val="sv-SE"/>
                <w:rPrChange w:id="3005" w:author="Björn Genfors" w:date="2014-03-31T13:17:00Z">
                  <w:rPr>
                    <w:rFonts w:eastAsia="Calibri" w:cs="Times New Roman"/>
                    <w:spacing w:val="-1"/>
                    <w:sz w:val="20"/>
                    <w:szCs w:val="20"/>
                    <w:lang w:val="sv-SE"/>
                  </w:rPr>
                </w:rPrChange>
              </w:rPr>
            </w:pPr>
            <w:r w:rsidRPr="000C61CC">
              <w:rPr>
                <w:spacing w:val="-1"/>
                <w:szCs w:val="20"/>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0C61CC" w:rsidRDefault="00000D1C" w:rsidP="003A6D72">
            <w:pPr>
              <w:widowControl/>
              <w:spacing w:line="226" w:lineRule="exact"/>
              <w:ind w:left="102"/>
              <w:jc w:val="center"/>
              <w:rPr>
                <w:rFonts w:cs="Times New Roman"/>
                <w:spacing w:val="-1"/>
                <w:sz w:val="20"/>
                <w:szCs w:val="20"/>
                <w:lang w:val="sv-SE"/>
                <w:rPrChange w:id="3006"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0498E0E2" w14:textId="77777777" w:rsidTr="00B72356">
        <w:tblPrEx>
          <w:tblW w:w="9640" w:type="dxa"/>
          <w:tblInd w:w="-136" w:type="dxa"/>
          <w:tblLayout w:type="fixed"/>
          <w:tblLook w:val="01E0" w:firstRow="1" w:lastRow="1" w:firstColumn="1" w:lastColumn="1" w:noHBand="0" w:noVBand="0"/>
          <w:tblPrExChange w:id="3007" w:author="Björn Genfors" w:date="2014-03-31T13:18:00Z">
            <w:tblPrEx>
              <w:tblW w:w="9640" w:type="dxa"/>
              <w:tblInd w:w="-136" w:type="dxa"/>
              <w:tblLayout w:type="fixed"/>
              <w:tblLook w:val="01E0" w:firstRow="1" w:lastRow="1" w:firstColumn="1" w:lastColumn="1" w:noHBand="0" w:noVBand="0"/>
            </w:tblPrEx>
          </w:tblPrExChange>
        </w:tblPrEx>
        <w:trPr>
          <w:trHeight w:hRule="exact" w:val="422"/>
          <w:tblHeader/>
          <w:trPrChange w:id="3008" w:author="Björn Genfors" w:date="2014-03-31T13:18:00Z">
            <w:trPr>
              <w:gridBefore w:val="1"/>
              <w:gridAfter w:val="0"/>
              <w:trHeight w:hRule="exact" w:val="559"/>
              <w:tblHeader/>
            </w:trPr>
          </w:trPrChange>
        </w:trPr>
        <w:tc>
          <w:tcPr>
            <w:tcW w:w="2836" w:type="dxa"/>
            <w:tcBorders>
              <w:top w:val="single" w:sz="5" w:space="0" w:color="000000"/>
              <w:left w:val="single" w:sz="5" w:space="0" w:color="000000"/>
              <w:bottom w:val="single" w:sz="5" w:space="0" w:color="000000"/>
              <w:right w:val="single" w:sz="5" w:space="0" w:color="000000"/>
            </w:tcBorders>
            <w:tcPrChange w:id="3009"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16697195" w14:textId="77777777" w:rsidR="00000D1C" w:rsidRPr="000C61CC" w:rsidRDefault="00000D1C" w:rsidP="008A6494">
            <w:pPr>
              <w:widowControl/>
              <w:spacing w:line="229" w:lineRule="exact"/>
              <w:ind w:left="102"/>
              <w:rPr>
                <w:rFonts w:cs="Times New Roman"/>
                <w:sz w:val="20"/>
                <w:szCs w:val="20"/>
                <w:lang w:val="sv-SE"/>
                <w:rPrChange w:id="3010" w:author="Björn Genfors" w:date="2014-03-31T13:17:00Z">
                  <w:rPr>
                    <w:rFonts w:eastAsia="Calibri" w:cs="Times New Roman"/>
                    <w:sz w:val="20"/>
                    <w:szCs w:val="20"/>
                    <w:lang w:val="sv-SE"/>
                  </w:rPr>
                </w:rPrChange>
              </w:rPr>
            </w:pPr>
            <w:r w:rsidRPr="000C61CC">
              <w:rPr>
                <w:szCs w:val="20"/>
              </w:rPr>
              <w:t>../../../fetalHeartRate</w:t>
            </w:r>
          </w:p>
        </w:tc>
        <w:tc>
          <w:tcPr>
            <w:tcW w:w="1559" w:type="dxa"/>
            <w:tcBorders>
              <w:top w:val="single" w:sz="5" w:space="0" w:color="000000"/>
              <w:left w:val="single" w:sz="5" w:space="0" w:color="000000"/>
              <w:bottom w:val="single" w:sz="5" w:space="0" w:color="000000"/>
              <w:right w:val="single" w:sz="5" w:space="0" w:color="000000"/>
            </w:tcBorders>
            <w:tcPrChange w:id="3011"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66371CC5" w14:textId="77777777" w:rsidR="00000D1C" w:rsidRPr="000C61CC" w:rsidRDefault="00000D1C" w:rsidP="008A6494">
            <w:pPr>
              <w:widowControl/>
              <w:spacing w:line="229" w:lineRule="exact"/>
              <w:ind w:left="102"/>
              <w:rPr>
                <w:rFonts w:cs="Times New Roman"/>
                <w:sz w:val="20"/>
                <w:szCs w:val="20"/>
                <w:lang w:val="sv-SE"/>
                <w:rPrChange w:id="3012"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Change w:id="3013"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6B57A1E2" w14:textId="77777777" w:rsidR="00000D1C" w:rsidRPr="000C61CC" w:rsidRDefault="00000D1C" w:rsidP="008A6494">
            <w:pPr>
              <w:widowControl/>
              <w:spacing w:line="226" w:lineRule="exact"/>
              <w:ind w:left="102"/>
              <w:rPr>
                <w:rFonts w:cs="Times New Roman"/>
                <w:spacing w:val="-1"/>
                <w:sz w:val="20"/>
                <w:szCs w:val="20"/>
                <w:lang w:val="sv-SE"/>
                <w:rPrChange w:id="3014" w:author="Björn Genfors" w:date="2014-03-31T13:17:00Z">
                  <w:rPr>
                    <w:rFonts w:eastAsia="Calibri" w:cs="Times New Roman"/>
                    <w:spacing w:val="-1"/>
                    <w:sz w:val="20"/>
                    <w:szCs w:val="20"/>
                    <w:lang w:val="sv-SE"/>
                  </w:rPr>
                </w:rPrChange>
              </w:rPr>
            </w:pPr>
            <w:r w:rsidRPr="0023722C">
              <w:rPr>
                <w:spacing w:val="-1"/>
                <w:szCs w:val="20"/>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Change w:id="3015"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1BEA3FA8" w14:textId="77777777" w:rsidR="00000D1C" w:rsidRPr="000C61CC" w:rsidRDefault="00000D1C" w:rsidP="003A6D72">
            <w:pPr>
              <w:widowControl/>
              <w:spacing w:line="226" w:lineRule="exact"/>
              <w:ind w:left="102"/>
              <w:jc w:val="center"/>
              <w:rPr>
                <w:rFonts w:cs="Times New Roman"/>
                <w:spacing w:val="-1"/>
                <w:sz w:val="20"/>
                <w:szCs w:val="20"/>
                <w:lang w:val="sv-SE"/>
                <w:rPrChange w:id="3016"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3533829E" w14:textId="77777777" w:rsidTr="00B72356">
        <w:tblPrEx>
          <w:tblW w:w="9640" w:type="dxa"/>
          <w:tblInd w:w="-136" w:type="dxa"/>
          <w:tblLayout w:type="fixed"/>
          <w:tblLook w:val="01E0" w:firstRow="1" w:lastRow="1" w:firstColumn="1" w:lastColumn="1" w:noHBand="0" w:noVBand="0"/>
          <w:tblPrExChange w:id="3017" w:author="Björn Genfors" w:date="2014-03-31T13:18:00Z">
            <w:tblPrEx>
              <w:tblW w:w="9640" w:type="dxa"/>
              <w:tblInd w:w="-136" w:type="dxa"/>
              <w:tblLayout w:type="fixed"/>
              <w:tblLook w:val="01E0" w:firstRow="1" w:lastRow="1" w:firstColumn="1" w:lastColumn="1" w:noHBand="0" w:noVBand="0"/>
            </w:tblPrEx>
          </w:tblPrExChange>
        </w:tblPrEx>
        <w:trPr>
          <w:trHeight w:hRule="exact" w:val="1280"/>
          <w:tblHeader/>
          <w:trPrChange w:id="3018" w:author="Björn Genfors" w:date="2014-03-31T13:18:00Z">
            <w:trPr>
              <w:gridBefore w:val="1"/>
              <w:gridAfter w:val="0"/>
              <w:trHeight w:hRule="exact" w:val="1541"/>
              <w:tblHeader/>
            </w:trPr>
          </w:trPrChange>
        </w:trPr>
        <w:tc>
          <w:tcPr>
            <w:tcW w:w="2836" w:type="dxa"/>
            <w:tcBorders>
              <w:top w:val="single" w:sz="5" w:space="0" w:color="000000"/>
              <w:left w:val="single" w:sz="5" w:space="0" w:color="000000"/>
              <w:bottom w:val="single" w:sz="5" w:space="0" w:color="000000"/>
              <w:right w:val="single" w:sz="5" w:space="0" w:color="000000"/>
            </w:tcBorders>
            <w:tcPrChange w:id="3019"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77F7F133" w14:textId="77777777" w:rsidR="00000D1C" w:rsidRPr="000C61CC" w:rsidRDefault="00000D1C" w:rsidP="008A6494">
            <w:pPr>
              <w:widowControl/>
              <w:spacing w:line="229" w:lineRule="exact"/>
              <w:ind w:left="102"/>
              <w:rPr>
                <w:rFonts w:cs="Times New Roman"/>
                <w:sz w:val="20"/>
                <w:szCs w:val="20"/>
                <w:lang w:val="sv-SE"/>
                <w:rPrChange w:id="3020" w:author="Björn Genfors" w:date="2014-03-31T13:17:00Z">
                  <w:rPr>
                    <w:rFonts w:eastAsia="Calibri" w:cs="Times New Roman"/>
                    <w:sz w:val="20"/>
                    <w:szCs w:val="20"/>
                    <w:lang w:val="sv-SE"/>
                  </w:rPr>
                </w:rPrChange>
              </w:rPr>
            </w:pPr>
            <w:r w:rsidRPr="000C61CC">
              <w:rPr>
                <w:szCs w:val="20"/>
              </w:rPr>
              <w:t>../../../typeOfLeave</w:t>
            </w:r>
          </w:p>
        </w:tc>
        <w:tc>
          <w:tcPr>
            <w:tcW w:w="1559" w:type="dxa"/>
            <w:tcBorders>
              <w:top w:val="single" w:sz="5" w:space="0" w:color="000000"/>
              <w:left w:val="single" w:sz="5" w:space="0" w:color="000000"/>
              <w:bottom w:val="single" w:sz="5" w:space="0" w:color="000000"/>
              <w:right w:val="single" w:sz="5" w:space="0" w:color="000000"/>
            </w:tcBorders>
            <w:tcPrChange w:id="3021"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7DED2D15" w14:textId="77777777" w:rsidR="00000D1C" w:rsidRPr="000C61CC" w:rsidRDefault="00000D1C" w:rsidP="008A6494">
            <w:pPr>
              <w:widowControl/>
              <w:spacing w:line="229" w:lineRule="exact"/>
              <w:ind w:left="102"/>
              <w:rPr>
                <w:rFonts w:cs="Times New Roman"/>
                <w:sz w:val="20"/>
                <w:szCs w:val="20"/>
                <w:lang w:val="sv-SE"/>
                <w:rPrChange w:id="3022" w:author="Björn Genfors" w:date="2014-03-31T13:17:00Z">
                  <w:rPr>
                    <w:rFonts w:eastAsia="Calibri" w:cs="Times New Roman"/>
                    <w:sz w:val="20"/>
                    <w:szCs w:val="20"/>
                    <w:lang w:val="sv-SE"/>
                  </w:rPr>
                </w:rPrChange>
              </w:rPr>
            </w:pPr>
            <w:r w:rsidRPr="000C61CC">
              <w:rPr>
                <w:szCs w:val="20"/>
              </w:rPr>
              <w:t>TypeOfLeaveCodeEnum</w:t>
            </w:r>
          </w:p>
        </w:tc>
        <w:tc>
          <w:tcPr>
            <w:tcW w:w="3969" w:type="dxa"/>
            <w:tcBorders>
              <w:top w:val="single" w:sz="5" w:space="0" w:color="000000"/>
              <w:left w:val="single" w:sz="5" w:space="0" w:color="000000"/>
              <w:bottom w:val="single" w:sz="5" w:space="0" w:color="000000"/>
              <w:right w:val="single" w:sz="5" w:space="0" w:color="000000"/>
            </w:tcBorders>
            <w:tcPrChange w:id="3023"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E76CB4" w14:textId="77777777" w:rsidR="00000D1C" w:rsidRPr="000C61CC" w:rsidRDefault="00000D1C" w:rsidP="008A6494">
            <w:pPr>
              <w:widowControl/>
              <w:spacing w:line="226" w:lineRule="exact"/>
              <w:ind w:left="102"/>
              <w:rPr>
                <w:rFonts w:cs="Times New Roman"/>
                <w:spacing w:val="-1"/>
                <w:sz w:val="20"/>
                <w:szCs w:val="20"/>
                <w:lang w:val="sv-SE"/>
                <w:rPrChange w:id="3024" w:author="Björn Genfors" w:date="2014-03-31T13:17:00Z">
                  <w:rPr>
                    <w:rFonts w:eastAsia="Calibri" w:cs="Times New Roman"/>
                    <w:spacing w:val="-1"/>
                    <w:sz w:val="20"/>
                    <w:szCs w:val="20"/>
                    <w:lang w:val="sv-SE"/>
                  </w:rPr>
                </w:rPrChange>
              </w:rPr>
            </w:pPr>
            <w:r w:rsidRPr="0023722C">
              <w:rPr>
                <w:spacing w:val="-1"/>
                <w:szCs w:val="20"/>
              </w:rPr>
              <w:t>Typ av ledighet enligt kodverk</w:t>
            </w:r>
          </w:p>
          <w:p w14:paraId="5F41E26C" w14:textId="77777777" w:rsidR="00000D1C" w:rsidRPr="000C61CC" w:rsidRDefault="00000D1C" w:rsidP="008A6494">
            <w:pPr>
              <w:widowControl/>
              <w:spacing w:line="226" w:lineRule="exact"/>
              <w:ind w:left="102"/>
              <w:rPr>
                <w:rFonts w:cs="Times New Roman"/>
                <w:spacing w:val="-1"/>
                <w:sz w:val="20"/>
                <w:szCs w:val="20"/>
                <w:lang w:val="sv-SE"/>
                <w:rPrChange w:id="3025" w:author="Björn Genfors" w:date="2014-03-31T13:17:00Z">
                  <w:rPr>
                    <w:rFonts w:eastAsia="Calibri" w:cs="Times New Roman"/>
                    <w:spacing w:val="-1"/>
                    <w:sz w:val="20"/>
                    <w:szCs w:val="20"/>
                    <w:lang w:val="sv-SE"/>
                  </w:rPr>
                </w:rPrChange>
              </w:rPr>
            </w:pPr>
          </w:p>
          <w:p w14:paraId="7D982970" w14:textId="77777777" w:rsidR="00000D1C" w:rsidRPr="000C61CC" w:rsidRDefault="00000D1C" w:rsidP="008A6494">
            <w:pPr>
              <w:widowControl/>
              <w:spacing w:line="226" w:lineRule="exact"/>
              <w:ind w:left="102"/>
              <w:rPr>
                <w:rFonts w:cs="Times New Roman"/>
                <w:spacing w:val="-1"/>
                <w:sz w:val="20"/>
                <w:szCs w:val="20"/>
                <w:lang w:val="sv-SE"/>
                <w:rPrChange w:id="3026" w:author="Björn Genfors" w:date="2014-03-31T13:17:00Z">
                  <w:rPr>
                    <w:rFonts w:eastAsia="Calibri" w:cs="Times New Roman"/>
                    <w:spacing w:val="-1"/>
                    <w:sz w:val="20"/>
                    <w:szCs w:val="20"/>
                    <w:lang w:val="sv-SE"/>
                  </w:rPr>
                </w:rPrChange>
              </w:rPr>
            </w:pPr>
            <w:r w:rsidRPr="0023722C">
              <w:rPr>
                <w:spacing w:val="-1"/>
                <w:szCs w:val="20"/>
              </w:rPr>
              <w:t>0 = Sjukskrivning,</w:t>
            </w:r>
          </w:p>
          <w:p w14:paraId="517AB695" w14:textId="77777777" w:rsidR="00000D1C" w:rsidRPr="000C61CC" w:rsidRDefault="00000D1C" w:rsidP="008A6494">
            <w:pPr>
              <w:widowControl/>
              <w:spacing w:line="226" w:lineRule="exact"/>
              <w:ind w:left="102"/>
              <w:rPr>
                <w:rFonts w:cs="Times New Roman"/>
                <w:spacing w:val="-1"/>
                <w:sz w:val="20"/>
                <w:szCs w:val="20"/>
                <w:lang w:val="sv-SE"/>
                <w:rPrChange w:id="3027" w:author="Björn Genfors" w:date="2014-03-31T13:17:00Z">
                  <w:rPr>
                    <w:rFonts w:eastAsia="Calibri" w:cs="Times New Roman"/>
                    <w:spacing w:val="-1"/>
                    <w:sz w:val="20"/>
                    <w:szCs w:val="20"/>
                    <w:lang w:val="sv-SE"/>
                  </w:rPr>
                </w:rPrChange>
              </w:rPr>
            </w:pPr>
            <w:r w:rsidRPr="000C61CC">
              <w:rPr>
                <w:spacing w:val="-1"/>
                <w:szCs w:val="20"/>
              </w:rPr>
              <w:t>1 = Havandekapsledighet,</w:t>
            </w:r>
          </w:p>
          <w:p w14:paraId="6BBB4692" w14:textId="77777777" w:rsidR="00000D1C" w:rsidRPr="000C61CC" w:rsidRDefault="00000D1C" w:rsidP="008A6494">
            <w:pPr>
              <w:widowControl/>
              <w:spacing w:line="226" w:lineRule="exact"/>
              <w:ind w:left="102"/>
              <w:rPr>
                <w:rFonts w:cs="Times New Roman"/>
                <w:spacing w:val="-1"/>
                <w:sz w:val="20"/>
                <w:szCs w:val="20"/>
                <w:lang w:val="sv-SE"/>
                <w:rPrChange w:id="3028" w:author="Björn Genfors" w:date="2014-03-31T13:17:00Z">
                  <w:rPr>
                    <w:rFonts w:eastAsia="Calibri" w:cs="Times New Roman"/>
                    <w:spacing w:val="-1"/>
                    <w:sz w:val="20"/>
                    <w:szCs w:val="20"/>
                    <w:lang w:val="sv-SE"/>
                  </w:rPr>
                </w:rPrChange>
              </w:rPr>
            </w:pPr>
            <w:r w:rsidRPr="000C61CC">
              <w:rPr>
                <w:spacing w:val="-1"/>
                <w:szCs w:val="20"/>
              </w:rPr>
              <w:t>2 = Föräldrarledighet</w:t>
            </w:r>
          </w:p>
        </w:tc>
        <w:tc>
          <w:tcPr>
            <w:tcW w:w="1276" w:type="dxa"/>
            <w:tcBorders>
              <w:top w:val="single" w:sz="5" w:space="0" w:color="000000"/>
              <w:left w:val="single" w:sz="5" w:space="0" w:color="000000"/>
              <w:bottom w:val="single" w:sz="5" w:space="0" w:color="000000"/>
              <w:right w:val="single" w:sz="5" w:space="0" w:color="000000"/>
            </w:tcBorders>
            <w:tcPrChange w:id="3029"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A8F4415" w14:textId="77777777" w:rsidR="00000D1C" w:rsidRPr="000C61CC" w:rsidRDefault="00000D1C" w:rsidP="003A6D72">
            <w:pPr>
              <w:widowControl/>
              <w:spacing w:line="226" w:lineRule="exact"/>
              <w:ind w:left="102"/>
              <w:jc w:val="center"/>
              <w:rPr>
                <w:rFonts w:cs="Times New Roman"/>
                <w:spacing w:val="-1"/>
                <w:sz w:val="20"/>
                <w:szCs w:val="20"/>
                <w:lang w:val="sv-SE"/>
                <w:rPrChange w:id="3030"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0C61CC" w:rsidRDefault="00000D1C" w:rsidP="008A6494">
            <w:pPr>
              <w:widowControl/>
              <w:spacing w:line="229" w:lineRule="exact"/>
              <w:ind w:left="102"/>
              <w:rPr>
                <w:rFonts w:cs="Times New Roman"/>
                <w:sz w:val="20"/>
                <w:szCs w:val="20"/>
                <w:lang w:val="sv-SE"/>
                <w:rPrChange w:id="3031" w:author="Björn Genfors" w:date="2014-03-31T13:17:00Z">
                  <w:rPr>
                    <w:rFonts w:eastAsia="Calibri" w:cs="Times New Roman"/>
                    <w:sz w:val="20"/>
                    <w:szCs w:val="20"/>
                    <w:lang w:val="sv-SE"/>
                  </w:rPr>
                </w:rPrChange>
              </w:rPr>
            </w:pPr>
            <w:r w:rsidRPr="000C61CC">
              <w:rPr>
                <w:szCs w:val="20"/>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0C61CC" w:rsidRDefault="00000D1C" w:rsidP="008A6494">
            <w:pPr>
              <w:widowControl/>
              <w:spacing w:line="229" w:lineRule="exact"/>
              <w:ind w:left="102"/>
              <w:rPr>
                <w:rFonts w:cs="Times New Roman"/>
                <w:sz w:val="20"/>
                <w:szCs w:val="20"/>
                <w:lang w:val="sv-SE"/>
                <w:rPrChange w:id="3032" w:author="Björn Genfors" w:date="2014-03-31T13:17:00Z">
                  <w:rPr>
                    <w:rFonts w:eastAsia="Calibri" w:cs="Times New Roman"/>
                    <w:sz w:val="20"/>
                    <w:szCs w:val="20"/>
                    <w:lang w:val="sv-SE"/>
                  </w:rPr>
                </w:rPrChange>
              </w:rPr>
            </w:pPr>
            <w:r w:rsidRPr="000C61CC">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0C61CC" w:rsidRDefault="00000D1C" w:rsidP="008A6494">
            <w:pPr>
              <w:widowControl/>
              <w:spacing w:line="226" w:lineRule="exact"/>
              <w:ind w:left="102"/>
              <w:rPr>
                <w:rFonts w:cs="Times New Roman"/>
                <w:spacing w:val="-1"/>
                <w:sz w:val="20"/>
                <w:szCs w:val="20"/>
                <w:lang w:val="sv-SE"/>
                <w:rPrChange w:id="3033" w:author="Björn Genfors" w:date="2014-03-31T13:17:00Z">
                  <w:rPr>
                    <w:rFonts w:eastAsia="Calibri" w:cs="Times New Roman"/>
                    <w:spacing w:val="-1"/>
                    <w:sz w:val="20"/>
                    <w:szCs w:val="20"/>
                    <w:lang w:val="sv-SE"/>
                  </w:rPr>
                </w:rPrChange>
              </w:rPr>
            </w:pPr>
            <w:r w:rsidRPr="0023722C">
              <w:rPr>
                <w:spacing w:val="-1"/>
                <w:szCs w:val="20"/>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0C61CC" w:rsidRDefault="00000D1C" w:rsidP="003A6D72">
            <w:pPr>
              <w:widowControl/>
              <w:spacing w:line="226" w:lineRule="exact"/>
              <w:ind w:left="102"/>
              <w:jc w:val="center"/>
              <w:rPr>
                <w:rFonts w:cs="Times New Roman"/>
                <w:spacing w:val="-1"/>
                <w:sz w:val="20"/>
                <w:szCs w:val="20"/>
                <w:lang w:val="sv-SE"/>
                <w:rPrChange w:id="3034" w:author="Björn Genfors" w:date="2014-03-31T13:17:00Z">
                  <w:rPr>
                    <w:rFonts w:eastAsia="Calibri" w:cs="Times New Roman"/>
                    <w:spacing w:val="-1"/>
                    <w:sz w:val="20"/>
                    <w:szCs w:val="20"/>
                    <w:lang w:val="sv-SE"/>
                  </w:rPr>
                </w:rPrChange>
              </w:rPr>
            </w:pPr>
            <w:r w:rsidRPr="000C61CC">
              <w:rPr>
                <w:spacing w:val="-1"/>
                <w:szCs w:val="20"/>
              </w:rPr>
              <w:t>0..*</w:t>
            </w:r>
          </w:p>
        </w:tc>
      </w:tr>
      <w:tr w:rsidR="00000D1C" w:rsidRPr="00B72356"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0C61CC" w:rsidRDefault="00000D1C" w:rsidP="008A6494">
            <w:pPr>
              <w:widowControl/>
              <w:spacing w:line="229" w:lineRule="exact"/>
              <w:ind w:left="102"/>
              <w:rPr>
                <w:rFonts w:cs="Times New Roman"/>
                <w:sz w:val="20"/>
                <w:szCs w:val="20"/>
                <w:lang w:val="sv-SE"/>
                <w:rPrChange w:id="3035" w:author="Björn Genfors" w:date="2014-03-31T13:17:00Z">
                  <w:rPr>
                    <w:rFonts w:eastAsia="Calibri" w:cs="Times New Roman"/>
                    <w:sz w:val="20"/>
                    <w:szCs w:val="20"/>
                    <w:lang w:val="sv-SE"/>
                  </w:rPr>
                </w:rPrChange>
              </w:rPr>
            </w:pPr>
            <w:r w:rsidRPr="000C61CC">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0C61CC" w:rsidRDefault="00000D1C" w:rsidP="008A6494">
            <w:pPr>
              <w:widowControl/>
              <w:spacing w:line="229" w:lineRule="exact"/>
              <w:ind w:left="102"/>
              <w:rPr>
                <w:rFonts w:cs="Times New Roman"/>
                <w:sz w:val="20"/>
                <w:szCs w:val="20"/>
                <w:lang w:val="sv-SE"/>
                <w:rPrChange w:id="3036"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0C61CC" w:rsidRDefault="00000D1C" w:rsidP="008A6494">
            <w:pPr>
              <w:widowControl/>
              <w:spacing w:line="226" w:lineRule="exact"/>
              <w:ind w:left="102"/>
              <w:rPr>
                <w:rFonts w:cs="Times New Roman"/>
                <w:spacing w:val="-1"/>
                <w:sz w:val="20"/>
                <w:szCs w:val="20"/>
                <w:lang w:val="sv-SE"/>
                <w:rPrChange w:id="3037" w:author="Björn Genfors" w:date="2014-03-31T13:17:00Z">
                  <w:rPr>
                    <w:rFonts w:eastAsia="Calibri" w:cs="Times New Roman"/>
                    <w:spacing w:val="-1"/>
                    <w:sz w:val="20"/>
                    <w:szCs w:val="20"/>
                    <w:lang w:val="sv-SE"/>
                  </w:rPr>
                </w:rPrChange>
              </w:rPr>
            </w:pPr>
            <w:r w:rsidRPr="000C61CC">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0C61CC" w:rsidRDefault="00000D1C" w:rsidP="003A6D72">
            <w:pPr>
              <w:widowControl/>
              <w:spacing w:line="226" w:lineRule="exact"/>
              <w:ind w:left="102"/>
              <w:jc w:val="center"/>
              <w:rPr>
                <w:rFonts w:cs="Times New Roman"/>
                <w:spacing w:val="-1"/>
                <w:sz w:val="20"/>
                <w:szCs w:val="20"/>
                <w:lang w:val="sv-SE"/>
                <w:rPrChange w:id="3038" w:author="Björn Genfors" w:date="2014-03-31T13:17:00Z">
                  <w:rPr>
                    <w:rFonts w:eastAsia="Calibri" w:cs="Times New Roman"/>
                    <w:spacing w:val="-1"/>
                    <w:sz w:val="20"/>
                    <w:szCs w:val="20"/>
                    <w:lang w:val="sv-SE"/>
                  </w:rPr>
                </w:rPrChange>
              </w:rPr>
            </w:pPr>
            <w:r w:rsidRPr="000C61CC">
              <w:rPr>
                <w:spacing w:val="-1"/>
                <w:szCs w:val="20"/>
              </w:rPr>
              <w:t>1..1</w:t>
            </w:r>
          </w:p>
          <w:p w14:paraId="42AEFEEC" w14:textId="77777777" w:rsidR="00000D1C" w:rsidRPr="000C61CC" w:rsidRDefault="00000D1C" w:rsidP="003A6D72">
            <w:pPr>
              <w:widowControl/>
              <w:spacing w:line="226" w:lineRule="exact"/>
              <w:ind w:left="102"/>
              <w:jc w:val="center"/>
              <w:rPr>
                <w:rFonts w:cs="Times New Roman"/>
                <w:spacing w:val="-1"/>
                <w:sz w:val="20"/>
                <w:szCs w:val="20"/>
                <w:lang w:val="sv-SE"/>
                <w:rPrChange w:id="3039" w:author="Björn Genfors" w:date="2014-03-31T13:17:00Z">
                  <w:rPr>
                    <w:rFonts w:eastAsia="Calibri" w:cs="Times New Roman"/>
                    <w:spacing w:val="-1"/>
                    <w:sz w:val="20"/>
                    <w:szCs w:val="20"/>
                    <w:lang w:val="sv-SE"/>
                  </w:rPr>
                </w:rPrChange>
              </w:rPr>
            </w:pPr>
          </w:p>
        </w:tc>
      </w:tr>
      <w:tr w:rsidR="00000D1C" w:rsidRPr="00B72356"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0C61CC" w:rsidRDefault="00000D1C" w:rsidP="008A6494">
            <w:pPr>
              <w:widowControl/>
              <w:spacing w:line="229" w:lineRule="exact"/>
              <w:ind w:left="102"/>
              <w:rPr>
                <w:rFonts w:cs="Times New Roman"/>
                <w:sz w:val="20"/>
                <w:szCs w:val="20"/>
                <w:lang w:val="sv-SE"/>
                <w:rPrChange w:id="3040" w:author="Björn Genfors" w:date="2014-03-31T13:17:00Z">
                  <w:rPr>
                    <w:rFonts w:eastAsia="Calibri" w:cs="Times New Roman"/>
                    <w:sz w:val="20"/>
                    <w:szCs w:val="20"/>
                    <w:lang w:val="sv-SE"/>
                  </w:rPr>
                </w:rPrChange>
              </w:rPr>
            </w:pPr>
            <w:r w:rsidRPr="000C61CC">
              <w:rPr>
                <w:szCs w:val="20"/>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0C61CC" w:rsidRDefault="00000D1C" w:rsidP="008A6494">
            <w:pPr>
              <w:widowControl/>
              <w:spacing w:line="229" w:lineRule="exact"/>
              <w:ind w:left="102"/>
              <w:rPr>
                <w:rFonts w:cs="Times New Roman"/>
                <w:sz w:val="20"/>
                <w:szCs w:val="20"/>
                <w:lang w:val="sv-SE"/>
                <w:rPrChange w:id="3041"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0C61CC" w:rsidRDefault="00000D1C" w:rsidP="008A6494">
            <w:pPr>
              <w:widowControl/>
              <w:spacing w:line="226" w:lineRule="exact"/>
              <w:ind w:left="102"/>
              <w:rPr>
                <w:rFonts w:cs="Times New Roman"/>
                <w:spacing w:val="-1"/>
                <w:sz w:val="20"/>
                <w:szCs w:val="20"/>
                <w:lang w:val="sv-SE"/>
                <w:rPrChange w:id="3042" w:author="Björn Genfors" w:date="2014-03-31T13:17:00Z">
                  <w:rPr>
                    <w:rFonts w:eastAsia="Calibri" w:cs="Times New Roman"/>
                    <w:spacing w:val="-1"/>
                    <w:sz w:val="20"/>
                    <w:szCs w:val="20"/>
                    <w:lang w:val="sv-SE"/>
                  </w:rPr>
                </w:rPrChange>
              </w:rPr>
            </w:pPr>
            <w:r w:rsidRPr="000C61CC">
              <w:rPr>
                <w:spacing w:val="-1"/>
                <w:szCs w:val="20"/>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0C61CC" w:rsidRDefault="00000D1C" w:rsidP="003A6D72">
            <w:pPr>
              <w:widowControl/>
              <w:spacing w:line="226" w:lineRule="exact"/>
              <w:ind w:left="102"/>
              <w:jc w:val="center"/>
              <w:rPr>
                <w:rFonts w:cs="Times New Roman"/>
                <w:spacing w:val="-1"/>
                <w:sz w:val="20"/>
                <w:szCs w:val="20"/>
                <w:lang w:val="sv-SE"/>
                <w:rPrChange w:id="3043"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0C61CC" w:rsidRDefault="00000D1C" w:rsidP="008A6494">
            <w:pPr>
              <w:widowControl/>
              <w:spacing w:line="229" w:lineRule="exact"/>
              <w:ind w:left="102"/>
              <w:rPr>
                <w:rFonts w:cs="Times New Roman"/>
                <w:b/>
                <w:i/>
                <w:sz w:val="20"/>
                <w:szCs w:val="20"/>
                <w:lang w:val="sv-SE"/>
                <w:rPrChange w:id="3044" w:author="Björn Genfors" w:date="2014-03-31T13:17:00Z">
                  <w:rPr>
                    <w:rFonts w:eastAsia="Calibri" w:cs="Times New Roman"/>
                    <w:b/>
                    <w:i/>
                    <w:sz w:val="20"/>
                    <w:szCs w:val="20"/>
                    <w:lang w:val="sv-SE"/>
                  </w:rPr>
                </w:rPrChange>
              </w:rPr>
            </w:pPr>
            <w:r w:rsidRPr="000C61CC">
              <w:rPr>
                <w:b/>
                <w:i/>
                <w:szCs w:val="20"/>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0C61CC" w:rsidRDefault="00000D1C" w:rsidP="008A6494">
            <w:pPr>
              <w:widowControl/>
              <w:spacing w:line="229" w:lineRule="exact"/>
              <w:ind w:left="102"/>
              <w:rPr>
                <w:rFonts w:cs="Times New Roman"/>
                <w:i/>
                <w:sz w:val="20"/>
                <w:szCs w:val="20"/>
                <w:lang w:val="sv-SE"/>
                <w:rPrChange w:id="3045" w:author="Björn Genfors" w:date="2014-03-31T13:17:00Z">
                  <w:rPr>
                    <w:rFonts w:eastAsia="Calibri" w:cs="Times New Roman"/>
                    <w:i/>
                    <w:sz w:val="20"/>
                    <w:szCs w:val="20"/>
                    <w:lang w:val="sv-SE"/>
                  </w:rPr>
                </w:rPrChange>
              </w:rPr>
            </w:pPr>
            <w:r w:rsidRPr="000C61CC">
              <w:rPr>
                <w:i/>
                <w:szCs w:val="20"/>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0C61CC" w:rsidRDefault="00000D1C" w:rsidP="008A6494">
            <w:pPr>
              <w:widowControl/>
              <w:spacing w:line="226" w:lineRule="exact"/>
              <w:ind w:left="102"/>
              <w:rPr>
                <w:rFonts w:cs="Times New Roman"/>
                <w:i/>
                <w:spacing w:val="-1"/>
                <w:sz w:val="20"/>
                <w:szCs w:val="20"/>
                <w:lang w:val="sv-SE"/>
                <w:rPrChange w:id="3046" w:author="Björn Genfors" w:date="2014-03-31T13:17:00Z">
                  <w:rPr>
                    <w:rFonts w:eastAsia="Calibri" w:cs="Times New Roman"/>
                    <w:i/>
                    <w:spacing w:val="-1"/>
                    <w:sz w:val="20"/>
                    <w:szCs w:val="20"/>
                    <w:lang w:val="sv-SE"/>
                  </w:rPr>
                </w:rPrChange>
              </w:rPr>
            </w:pPr>
            <w:r w:rsidRPr="000C61CC">
              <w:rPr>
                <w:i/>
                <w:spacing w:val="-1"/>
                <w:szCs w:val="20"/>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0C61CC" w:rsidRDefault="00000D1C" w:rsidP="003A6D72">
            <w:pPr>
              <w:widowControl/>
              <w:spacing w:line="226" w:lineRule="exact"/>
              <w:ind w:left="102"/>
              <w:jc w:val="center"/>
              <w:rPr>
                <w:rFonts w:cs="Times New Roman"/>
                <w:i/>
                <w:spacing w:val="-1"/>
                <w:sz w:val="20"/>
                <w:szCs w:val="20"/>
                <w:lang w:val="sv-SE"/>
                <w:rPrChange w:id="3047" w:author="Björn Genfors" w:date="2014-03-31T13:17:00Z">
                  <w:rPr>
                    <w:rFonts w:eastAsia="Calibri" w:cs="Times New Roman"/>
                    <w:i/>
                    <w:spacing w:val="-1"/>
                    <w:sz w:val="20"/>
                    <w:szCs w:val="20"/>
                    <w:lang w:val="sv-SE"/>
                  </w:rPr>
                </w:rPrChange>
              </w:rPr>
            </w:pPr>
            <w:r w:rsidRPr="000C61CC">
              <w:rPr>
                <w:i/>
                <w:spacing w:val="-1"/>
                <w:szCs w:val="20"/>
              </w:rPr>
              <w:t>0..1</w:t>
            </w:r>
          </w:p>
        </w:tc>
      </w:tr>
      <w:tr w:rsidR="00000D1C" w:rsidRPr="00B72356"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0C61CC" w:rsidRDefault="00000D1C" w:rsidP="008A6494">
            <w:pPr>
              <w:widowControl/>
              <w:spacing w:line="229" w:lineRule="exact"/>
              <w:ind w:left="102"/>
              <w:rPr>
                <w:rFonts w:cs="Times New Roman"/>
                <w:sz w:val="20"/>
                <w:szCs w:val="20"/>
                <w:lang w:val="sv-SE"/>
                <w:rPrChange w:id="3048" w:author="Björn Genfors" w:date="2014-03-31T13:17:00Z">
                  <w:rPr>
                    <w:rFonts w:eastAsia="Calibri" w:cs="Times New Roman"/>
                    <w:sz w:val="20"/>
                    <w:szCs w:val="20"/>
                    <w:lang w:val="sv-SE"/>
                  </w:rPr>
                </w:rPrChange>
              </w:rPr>
            </w:pPr>
            <w:r w:rsidRPr="000C61CC">
              <w:rPr>
                <w:szCs w:val="20"/>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0C61CC" w:rsidRDefault="00000D1C" w:rsidP="008A6494">
            <w:pPr>
              <w:widowControl/>
              <w:spacing w:line="229" w:lineRule="exact"/>
              <w:ind w:left="102"/>
              <w:rPr>
                <w:rFonts w:cs="Times New Roman"/>
                <w:sz w:val="20"/>
                <w:szCs w:val="20"/>
                <w:lang w:val="sv-SE"/>
                <w:rPrChange w:id="3049" w:author="Björn Genfors" w:date="2014-03-31T13:17:00Z">
                  <w:rPr>
                    <w:rFonts w:eastAsia="Calibri" w:cs="Times New Roman"/>
                    <w:sz w:val="20"/>
                    <w:szCs w:val="20"/>
                    <w:lang w:val="sv-SE"/>
                  </w:rPr>
                </w:rPrChange>
              </w:rPr>
            </w:pPr>
            <w:r w:rsidRPr="000C61CC">
              <w:rPr>
                <w:szCs w:val="20"/>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0C61CC" w:rsidRDefault="00000D1C" w:rsidP="008A6494">
            <w:pPr>
              <w:widowControl/>
              <w:spacing w:line="226" w:lineRule="exact"/>
              <w:ind w:left="102"/>
              <w:rPr>
                <w:rFonts w:cs="Times New Roman"/>
                <w:spacing w:val="-1"/>
                <w:sz w:val="20"/>
                <w:szCs w:val="20"/>
                <w:lang w:val="sv-SE"/>
                <w:rPrChange w:id="3050" w:author="Björn Genfors" w:date="2014-03-31T13:17:00Z">
                  <w:rPr>
                    <w:rFonts w:eastAsia="Calibri" w:cs="Times New Roman"/>
                    <w:spacing w:val="-1"/>
                    <w:sz w:val="20"/>
                    <w:szCs w:val="20"/>
                    <w:lang w:val="sv-SE"/>
                  </w:rPr>
                </w:rPrChange>
              </w:rPr>
            </w:pPr>
            <w:r w:rsidRPr="000C61CC">
              <w:rPr>
                <w:spacing w:val="-1"/>
                <w:szCs w:val="20"/>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0C61CC" w:rsidRDefault="00000D1C" w:rsidP="003A6D72">
            <w:pPr>
              <w:widowControl/>
              <w:spacing w:line="226" w:lineRule="exact"/>
              <w:ind w:left="102"/>
              <w:jc w:val="center"/>
              <w:rPr>
                <w:rFonts w:cs="Times New Roman"/>
                <w:spacing w:val="-1"/>
                <w:sz w:val="20"/>
                <w:szCs w:val="20"/>
                <w:lang w:val="sv-SE"/>
                <w:rPrChange w:id="3051"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0C61CC" w:rsidRDefault="00000D1C" w:rsidP="008A6494">
            <w:pPr>
              <w:widowControl/>
              <w:spacing w:line="229" w:lineRule="exact"/>
              <w:ind w:left="102"/>
              <w:rPr>
                <w:rFonts w:cs="Times New Roman"/>
                <w:sz w:val="20"/>
                <w:szCs w:val="20"/>
                <w:lang w:val="sv-SE"/>
                <w:rPrChange w:id="3052" w:author="Björn Genfors" w:date="2014-03-31T13:17:00Z">
                  <w:rPr>
                    <w:rFonts w:eastAsia="Calibri" w:cs="Times New Roman"/>
                    <w:sz w:val="20"/>
                    <w:szCs w:val="20"/>
                    <w:lang w:val="sv-SE"/>
                  </w:rPr>
                </w:rPrChange>
              </w:rPr>
            </w:pPr>
            <w:r w:rsidRPr="000C61CC">
              <w:rPr>
                <w:szCs w:val="20"/>
              </w:rPr>
              <w:t>../../../../breastfeeding</w:t>
            </w:r>
          </w:p>
          <w:p w14:paraId="33D18339" w14:textId="77777777" w:rsidR="00000D1C" w:rsidRPr="000C61CC" w:rsidRDefault="00000D1C" w:rsidP="008A6494">
            <w:pPr>
              <w:widowControl/>
              <w:spacing w:line="229" w:lineRule="exact"/>
              <w:ind w:left="102"/>
              <w:rPr>
                <w:rFonts w:cs="Times New Roman"/>
                <w:sz w:val="20"/>
                <w:szCs w:val="20"/>
                <w:lang w:val="sv-SE"/>
                <w:rPrChange w:id="3053"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0C61CC" w:rsidRDefault="00000D1C" w:rsidP="008A6494">
            <w:pPr>
              <w:widowControl/>
              <w:spacing w:line="229" w:lineRule="exact"/>
              <w:ind w:left="102"/>
              <w:rPr>
                <w:rFonts w:cs="Times New Roman"/>
                <w:sz w:val="20"/>
                <w:szCs w:val="20"/>
                <w:lang w:val="sv-SE"/>
                <w:rPrChange w:id="3054"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0C61CC" w:rsidRDefault="00000D1C" w:rsidP="008A6494">
            <w:pPr>
              <w:widowControl/>
              <w:spacing w:line="226" w:lineRule="exact"/>
              <w:ind w:left="102"/>
              <w:rPr>
                <w:rFonts w:cs="Times New Roman"/>
                <w:spacing w:val="-1"/>
                <w:sz w:val="20"/>
                <w:szCs w:val="20"/>
                <w:lang w:val="sv-SE"/>
                <w:rPrChange w:id="3055" w:author="Björn Genfors" w:date="2014-03-31T13:17:00Z">
                  <w:rPr>
                    <w:rFonts w:eastAsia="Calibri" w:cs="Times New Roman"/>
                    <w:spacing w:val="-1"/>
                    <w:sz w:val="20"/>
                    <w:szCs w:val="20"/>
                    <w:lang w:val="sv-SE"/>
                  </w:rPr>
                </w:rPrChange>
              </w:rPr>
            </w:pPr>
            <w:r w:rsidRPr="000C61CC">
              <w:rPr>
                <w:spacing w:val="-1"/>
                <w:szCs w:val="20"/>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0C61CC" w:rsidRDefault="00000D1C" w:rsidP="003A6D72">
            <w:pPr>
              <w:widowControl/>
              <w:spacing w:line="226" w:lineRule="exact"/>
              <w:ind w:left="102"/>
              <w:jc w:val="center"/>
              <w:rPr>
                <w:rFonts w:cs="Times New Roman"/>
                <w:spacing w:val="-1"/>
                <w:sz w:val="20"/>
                <w:szCs w:val="20"/>
                <w:lang w:val="sv-SE"/>
                <w:rPrChange w:id="3056"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0C61CC" w:rsidRDefault="00000D1C" w:rsidP="008A6494">
            <w:pPr>
              <w:widowControl/>
              <w:spacing w:line="229" w:lineRule="exact"/>
              <w:ind w:left="102"/>
              <w:rPr>
                <w:rFonts w:cs="Times New Roman"/>
                <w:sz w:val="20"/>
                <w:szCs w:val="20"/>
                <w:lang w:val="sv-SE"/>
                <w:rPrChange w:id="3057" w:author="Björn Genfors" w:date="2014-03-31T13:17:00Z">
                  <w:rPr>
                    <w:rFonts w:eastAsia="Calibri" w:cs="Times New Roman"/>
                    <w:sz w:val="20"/>
                    <w:szCs w:val="20"/>
                    <w:lang w:val="sv-SE"/>
                  </w:rPr>
                </w:rPrChange>
              </w:rPr>
            </w:pPr>
            <w:r w:rsidRPr="000C61CC">
              <w:rPr>
                <w:szCs w:val="20"/>
              </w:rPr>
              <w:t>../../../../bloodPressureSystolic</w:t>
            </w:r>
          </w:p>
          <w:p w14:paraId="53A2257F" w14:textId="77777777" w:rsidR="00000D1C" w:rsidRPr="000C61CC" w:rsidRDefault="00000D1C" w:rsidP="008A6494">
            <w:pPr>
              <w:widowControl/>
              <w:spacing w:line="229" w:lineRule="exact"/>
              <w:ind w:left="102"/>
              <w:rPr>
                <w:rFonts w:cs="Times New Roman"/>
                <w:sz w:val="20"/>
                <w:szCs w:val="20"/>
                <w:lang w:val="sv-SE"/>
                <w:rPrChange w:id="3058" w:author="Björn Genfors" w:date="2014-03-31T13:17: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0C61CC" w:rsidRDefault="00000D1C" w:rsidP="008A6494">
            <w:pPr>
              <w:widowControl/>
              <w:spacing w:line="229" w:lineRule="exact"/>
              <w:ind w:left="102"/>
              <w:rPr>
                <w:rFonts w:cs="Times New Roman"/>
                <w:sz w:val="20"/>
                <w:szCs w:val="20"/>
                <w:lang w:val="sv-SE"/>
                <w:rPrChange w:id="3059"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0C61CC" w:rsidRDefault="00000D1C" w:rsidP="008A6494">
            <w:pPr>
              <w:widowControl/>
              <w:spacing w:line="226" w:lineRule="exact"/>
              <w:ind w:left="102"/>
              <w:rPr>
                <w:rFonts w:cs="Times New Roman"/>
                <w:spacing w:val="-1"/>
                <w:sz w:val="20"/>
                <w:szCs w:val="20"/>
                <w:lang w:val="sv-SE"/>
                <w:rPrChange w:id="3060" w:author="Björn Genfors" w:date="2014-03-31T13:17:00Z">
                  <w:rPr>
                    <w:rFonts w:eastAsia="Calibri" w:cs="Times New Roman"/>
                    <w:spacing w:val="-1"/>
                    <w:sz w:val="20"/>
                    <w:szCs w:val="20"/>
                    <w:lang w:val="sv-SE"/>
                  </w:rPr>
                </w:rPrChange>
              </w:rPr>
            </w:pPr>
            <w:r w:rsidRPr="000C61CC">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0C61CC" w:rsidRDefault="00000D1C" w:rsidP="003A6D72">
            <w:pPr>
              <w:widowControl/>
              <w:spacing w:line="226" w:lineRule="exact"/>
              <w:ind w:left="102"/>
              <w:jc w:val="center"/>
              <w:rPr>
                <w:rFonts w:cs="Times New Roman"/>
                <w:spacing w:val="-1"/>
                <w:sz w:val="20"/>
                <w:szCs w:val="20"/>
                <w:lang w:val="sv-SE"/>
                <w:rPrChange w:id="3061"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0C61CC" w:rsidRDefault="00000D1C" w:rsidP="008A6494">
            <w:pPr>
              <w:widowControl/>
              <w:spacing w:line="229" w:lineRule="exact"/>
              <w:ind w:left="102"/>
              <w:rPr>
                <w:rFonts w:cs="Times New Roman"/>
                <w:sz w:val="20"/>
                <w:szCs w:val="20"/>
                <w:lang w:val="sv-SE"/>
                <w:rPrChange w:id="3062" w:author="Björn Genfors" w:date="2014-03-31T13:17:00Z">
                  <w:rPr>
                    <w:rFonts w:eastAsia="Calibri" w:cs="Times New Roman"/>
                    <w:sz w:val="20"/>
                    <w:szCs w:val="20"/>
                    <w:lang w:val="sv-SE"/>
                  </w:rPr>
                </w:rPrChange>
              </w:rPr>
            </w:pPr>
            <w:r w:rsidRPr="000C61CC">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0C61CC" w:rsidRDefault="00000D1C" w:rsidP="008A6494">
            <w:pPr>
              <w:widowControl/>
              <w:spacing w:line="229" w:lineRule="exact"/>
              <w:ind w:left="102"/>
              <w:rPr>
                <w:rFonts w:cs="Times New Roman"/>
                <w:sz w:val="20"/>
                <w:szCs w:val="20"/>
                <w:lang w:val="sv-SE"/>
                <w:rPrChange w:id="3063"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0C61CC" w:rsidRDefault="00000D1C" w:rsidP="008A6494">
            <w:pPr>
              <w:widowControl/>
              <w:spacing w:line="226" w:lineRule="exact"/>
              <w:ind w:left="102"/>
              <w:rPr>
                <w:rFonts w:cs="Times New Roman"/>
                <w:spacing w:val="-1"/>
                <w:sz w:val="20"/>
                <w:szCs w:val="20"/>
                <w:lang w:val="sv-SE"/>
                <w:rPrChange w:id="3064" w:author="Björn Genfors" w:date="2014-03-31T13:17:00Z">
                  <w:rPr>
                    <w:rFonts w:eastAsia="Calibri" w:cs="Times New Roman"/>
                    <w:spacing w:val="-1"/>
                    <w:sz w:val="20"/>
                    <w:szCs w:val="20"/>
                    <w:lang w:val="sv-SE"/>
                  </w:rPr>
                </w:rPrChange>
              </w:rPr>
            </w:pPr>
            <w:r w:rsidRPr="000C61CC">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0C61CC" w:rsidRDefault="00000D1C" w:rsidP="003A6D72">
            <w:pPr>
              <w:widowControl/>
              <w:spacing w:line="226" w:lineRule="exact"/>
              <w:ind w:left="102"/>
              <w:jc w:val="center"/>
              <w:rPr>
                <w:rFonts w:cs="Times New Roman"/>
                <w:spacing w:val="-1"/>
                <w:sz w:val="20"/>
                <w:szCs w:val="20"/>
                <w:lang w:val="sv-SE"/>
                <w:rPrChange w:id="3065"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0C61CC" w:rsidRDefault="00000D1C" w:rsidP="008A6494">
            <w:pPr>
              <w:widowControl/>
              <w:spacing w:line="229" w:lineRule="exact"/>
              <w:ind w:left="102"/>
              <w:rPr>
                <w:rFonts w:cs="Times New Roman"/>
                <w:sz w:val="20"/>
                <w:szCs w:val="20"/>
                <w:lang w:val="sv-SE"/>
                <w:rPrChange w:id="3066" w:author="Björn Genfors" w:date="2014-03-31T13:17:00Z">
                  <w:rPr>
                    <w:rFonts w:eastAsia="Calibri" w:cs="Times New Roman"/>
                    <w:sz w:val="20"/>
                    <w:szCs w:val="20"/>
                    <w:lang w:val="sv-SE"/>
                  </w:rPr>
                </w:rPrChange>
              </w:rPr>
            </w:pPr>
            <w:r w:rsidRPr="000C61CC">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0C61CC" w:rsidRDefault="00000D1C" w:rsidP="008A6494">
            <w:pPr>
              <w:widowControl/>
              <w:spacing w:line="229" w:lineRule="exact"/>
              <w:ind w:left="102"/>
              <w:rPr>
                <w:rFonts w:cs="Times New Roman"/>
                <w:sz w:val="20"/>
                <w:szCs w:val="20"/>
                <w:lang w:val="sv-SE"/>
                <w:rPrChange w:id="3067"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0C61CC" w:rsidRDefault="00000D1C" w:rsidP="008A6494">
            <w:pPr>
              <w:widowControl/>
              <w:spacing w:line="226" w:lineRule="exact"/>
              <w:ind w:left="102"/>
              <w:rPr>
                <w:rFonts w:cs="Times New Roman"/>
                <w:spacing w:val="-1"/>
                <w:sz w:val="20"/>
                <w:szCs w:val="20"/>
                <w:lang w:val="sv-SE"/>
                <w:rPrChange w:id="3068" w:author="Björn Genfors" w:date="2014-03-31T13:17:00Z">
                  <w:rPr>
                    <w:rFonts w:eastAsia="Calibri" w:cs="Times New Roman"/>
                    <w:spacing w:val="-1"/>
                    <w:sz w:val="20"/>
                    <w:szCs w:val="20"/>
                    <w:lang w:val="sv-SE"/>
                  </w:rPr>
                </w:rPrChange>
              </w:rPr>
            </w:pPr>
            <w:r w:rsidRPr="0023722C">
              <w:rPr>
                <w:spacing w:val="-1"/>
                <w:szCs w:val="20"/>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0C61CC" w:rsidRDefault="00000D1C" w:rsidP="003A6D72">
            <w:pPr>
              <w:widowControl/>
              <w:spacing w:line="226" w:lineRule="exact"/>
              <w:ind w:left="102"/>
              <w:jc w:val="center"/>
              <w:rPr>
                <w:rFonts w:cs="Times New Roman"/>
                <w:spacing w:val="-1"/>
                <w:sz w:val="20"/>
                <w:szCs w:val="20"/>
                <w:lang w:val="sv-SE"/>
                <w:rPrChange w:id="3069"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0C61CC" w:rsidRDefault="00000D1C" w:rsidP="008A6494">
            <w:pPr>
              <w:widowControl/>
              <w:spacing w:line="229" w:lineRule="exact"/>
              <w:ind w:left="102"/>
              <w:rPr>
                <w:rFonts w:cs="Times New Roman"/>
                <w:sz w:val="20"/>
                <w:szCs w:val="20"/>
                <w:lang w:val="sv-SE"/>
                <w:rPrChange w:id="3070" w:author="Björn Genfors" w:date="2014-03-31T13:17:00Z">
                  <w:rPr>
                    <w:rFonts w:eastAsia="Calibri" w:cs="Times New Roman"/>
                    <w:sz w:val="20"/>
                    <w:szCs w:val="20"/>
                    <w:lang w:val="sv-SE"/>
                  </w:rPr>
                </w:rPrChange>
              </w:rPr>
            </w:pPr>
            <w:r w:rsidRPr="000C61CC">
              <w:rPr>
                <w:szCs w:val="20"/>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0C61CC" w:rsidRDefault="00000D1C" w:rsidP="008A6494">
            <w:pPr>
              <w:widowControl/>
              <w:spacing w:line="229" w:lineRule="exact"/>
              <w:ind w:left="102"/>
              <w:rPr>
                <w:rFonts w:cs="Times New Roman"/>
                <w:sz w:val="20"/>
                <w:szCs w:val="20"/>
                <w:lang w:val="sv-SE"/>
                <w:rPrChange w:id="3071"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0C61CC" w:rsidRDefault="00000D1C" w:rsidP="008A6494">
            <w:pPr>
              <w:widowControl/>
              <w:spacing w:line="226" w:lineRule="exact"/>
              <w:ind w:left="102"/>
              <w:rPr>
                <w:rFonts w:cs="Times New Roman"/>
                <w:spacing w:val="-1"/>
                <w:sz w:val="20"/>
                <w:szCs w:val="20"/>
                <w:lang w:val="sv-SE"/>
                <w:rPrChange w:id="3072" w:author="Björn Genfors" w:date="2014-03-31T13:17:00Z">
                  <w:rPr>
                    <w:rFonts w:eastAsia="Calibri" w:cs="Times New Roman"/>
                    <w:spacing w:val="-1"/>
                    <w:sz w:val="20"/>
                    <w:szCs w:val="20"/>
                    <w:lang w:val="sv-SE"/>
                  </w:rPr>
                </w:rPrChange>
              </w:rPr>
            </w:pPr>
            <w:r w:rsidRPr="0023722C">
              <w:rPr>
                <w:spacing w:val="-1"/>
                <w:szCs w:val="20"/>
              </w:rPr>
              <w:t xml:space="preserve">Sår/bristningar/klipp utan anmärkning </w:t>
            </w:r>
            <w:r w:rsidRPr="0023722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0C61CC" w:rsidRDefault="00000D1C" w:rsidP="003A6D72">
            <w:pPr>
              <w:widowControl/>
              <w:spacing w:line="226" w:lineRule="exact"/>
              <w:ind w:left="102"/>
              <w:jc w:val="center"/>
              <w:rPr>
                <w:rFonts w:cs="Times New Roman"/>
                <w:spacing w:val="-1"/>
                <w:sz w:val="20"/>
                <w:szCs w:val="20"/>
                <w:lang w:val="sv-SE"/>
                <w:rPrChange w:id="3073"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0C61CC" w:rsidRDefault="00000D1C" w:rsidP="008A6494">
            <w:pPr>
              <w:widowControl/>
              <w:spacing w:line="229" w:lineRule="exact"/>
              <w:ind w:left="102"/>
              <w:rPr>
                <w:rFonts w:cs="Times New Roman"/>
                <w:sz w:val="20"/>
                <w:szCs w:val="20"/>
                <w:lang w:val="sv-SE"/>
                <w:rPrChange w:id="3074" w:author="Björn Genfors" w:date="2014-03-31T13:17:00Z">
                  <w:rPr>
                    <w:rFonts w:eastAsia="Calibri" w:cs="Times New Roman"/>
                    <w:sz w:val="20"/>
                    <w:szCs w:val="20"/>
                    <w:lang w:val="sv-SE"/>
                  </w:rPr>
                </w:rPrChange>
              </w:rPr>
            </w:pPr>
            <w:r w:rsidRPr="000C61CC">
              <w:rPr>
                <w:szCs w:val="20"/>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0C61CC" w:rsidRDefault="00000D1C" w:rsidP="008A6494">
            <w:pPr>
              <w:widowControl/>
              <w:spacing w:line="229" w:lineRule="exact"/>
              <w:ind w:left="102"/>
              <w:rPr>
                <w:rFonts w:cs="Times New Roman"/>
                <w:sz w:val="20"/>
                <w:szCs w:val="20"/>
                <w:lang w:val="sv-SE"/>
                <w:rPrChange w:id="3075"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0C61CC" w:rsidRDefault="00000D1C" w:rsidP="008A6494">
            <w:pPr>
              <w:widowControl/>
              <w:spacing w:line="226" w:lineRule="exact"/>
              <w:ind w:left="102"/>
              <w:rPr>
                <w:rFonts w:cs="Times New Roman"/>
                <w:spacing w:val="-1"/>
                <w:sz w:val="20"/>
                <w:szCs w:val="20"/>
                <w:lang w:val="sv-SE"/>
                <w:rPrChange w:id="3076" w:author="Björn Genfors" w:date="2014-03-31T13:17:00Z">
                  <w:rPr>
                    <w:rFonts w:eastAsia="Calibri" w:cs="Times New Roman"/>
                    <w:spacing w:val="-1"/>
                    <w:sz w:val="20"/>
                    <w:szCs w:val="20"/>
                    <w:lang w:val="sv-SE"/>
                  </w:rPr>
                </w:rPrChange>
              </w:rPr>
            </w:pPr>
            <w:r w:rsidRPr="000C61CC">
              <w:rPr>
                <w:spacing w:val="-1"/>
                <w:szCs w:val="20"/>
              </w:rPr>
              <w:t xml:space="preserve">Suturer borttagna </w:t>
            </w:r>
            <w:r w:rsidRPr="000C61C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0C61CC" w:rsidRDefault="00000D1C" w:rsidP="003A6D72">
            <w:pPr>
              <w:widowControl/>
              <w:spacing w:line="226" w:lineRule="exact"/>
              <w:ind w:left="102"/>
              <w:jc w:val="center"/>
              <w:rPr>
                <w:rFonts w:cs="Times New Roman"/>
                <w:spacing w:val="-1"/>
                <w:sz w:val="20"/>
                <w:szCs w:val="20"/>
                <w:lang w:val="sv-SE"/>
                <w:rPrChange w:id="3077"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0C61CC" w:rsidRDefault="00000D1C" w:rsidP="008A6494">
            <w:pPr>
              <w:widowControl/>
              <w:spacing w:line="229" w:lineRule="exact"/>
              <w:ind w:left="102"/>
              <w:rPr>
                <w:rFonts w:cs="Times New Roman"/>
                <w:sz w:val="20"/>
                <w:szCs w:val="20"/>
                <w:lang w:val="sv-SE"/>
                <w:rPrChange w:id="3078" w:author="Björn Genfors" w:date="2014-03-31T13:17:00Z">
                  <w:rPr>
                    <w:rFonts w:eastAsia="Calibri" w:cs="Times New Roman"/>
                    <w:sz w:val="20"/>
                    <w:szCs w:val="20"/>
                    <w:lang w:val="sv-SE"/>
                  </w:rPr>
                </w:rPrChange>
              </w:rPr>
            </w:pPr>
            <w:r w:rsidRPr="000C61CC">
              <w:rPr>
                <w:szCs w:val="20"/>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0C61CC" w:rsidRDefault="00000D1C" w:rsidP="008A6494">
            <w:pPr>
              <w:widowControl/>
              <w:spacing w:line="229" w:lineRule="exact"/>
              <w:ind w:left="102"/>
              <w:rPr>
                <w:rFonts w:cs="Times New Roman"/>
                <w:sz w:val="20"/>
                <w:szCs w:val="20"/>
                <w:lang w:val="sv-SE"/>
                <w:rPrChange w:id="3079"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0C61CC" w:rsidRDefault="00000D1C" w:rsidP="008A6494">
            <w:pPr>
              <w:widowControl/>
              <w:spacing w:line="226" w:lineRule="exact"/>
              <w:ind w:left="102"/>
              <w:rPr>
                <w:rFonts w:cs="Times New Roman"/>
                <w:spacing w:val="-1"/>
                <w:sz w:val="20"/>
                <w:szCs w:val="20"/>
                <w:lang w:val="sv-SE"/>
                <w:rPrChange w:id="3080" w:author="Björn Genfors" w:date="2014-03-31T13:17:00Z">
                  <w:rPr>
                    <w:rFonts w:eastAsia="Calibri" w:cs="Times New Roman"/>
                    <w:spacing w:val="-1"/>
                    <w:sz w:val="20"/>
                    <w:szCs w:val="20"/>
                    <w:lang w:val="sv-SE"/>
                  </w:rPr>
                </w:rPrChange>
              </w:rPr>
            </w:pPr>
            <w:r w:rsidRPr="0023722C">
              <w:rPr>
                <w:spacing w:val="-1"/>
                <w:szCs w:val="20"/>
              </w:rPr>
              <w:t xml:space="preserve">Bäckenbotten utan anmärkning </w:t>
            </w:r>
            <w:r w:rsidRPr="0023722C">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0C61CC" w:rsidRDefault="00000D1C" w:rsidP="003A6D72">
            <w:pPr>
              <w:widowControl/>
              <w:spacing w:line="226" w:lineRule="exact"/>
              <w:ind w:left="102"/>
              <w:jc w:val="center"/>
              <w:rPr>
                <w:rFonts w:cs="Times New Roman"/>
                <w:spacing w:val="-1"/>
                <w:sz w:val="20"/>
                <w:szCs w:val="20"/>
                <w:lang w:val="sv-SE"/>
                <w:rPrChange w:id="3081"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0C61CC" w:rsidRDefault="00000D1C" w:rsidP="008A6494">
            <w:pPr>
              <w:widowControl/>
              <w:spacing w:line="229" w:lineRule="exact"/>
              <w:ind w:left="102"/>
              <w:rPr>
                <w:rFonts w:cs="Times New Roman"/>
                <w:sz w:val="20"/>
                <w:szCs w:val="20"/>
                <w:lang w:val="sv-SE"/>
                <w:rPrChange w:id="3082" w:author="Björn Genfors" w:date="2014-03-31T13:17:00Z">
                  <w:rPr>
                    <w:rFonts w:eastAsia="Calibri" w:cs="Times New Roman"/>
                    <w:sz w:val="20"/>
                    <w:szCs w:val="20"/>
                    <w:lang w:val="sv-SE"/>
                  </w:rPr>
                </w:rPrChange>
              </w:rPr>
            </w:pPr>
            <w:r w:rsidRPr="000C61CC">
              <w:rPr>
                <w:szCs w:val="20"/>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0C61CC" w:rsidRDefault="00000D1C" w:rsidP="008A6494">
            <w:pPr>
              <w:widowControl/>
              <w:spacing w:line="226" w:lineRule="exact"/>
              <w:ind w:left="102"/>
              <w:rPr>
                <w:rFonts w:cs="Times New Roman"/>
                <w:sz w:val="20"/>
                <w:szCs w:val="20"/>
                <w:lang w:val="sv-SE"/>
                <w:rPrChange w:id="3083" w:author="Björn Genfors" w:date="2014-03-31T13:17:00Z">
                  <w:rPr>
                    <w:rFonts w:eastAsia="Calibri" w:cs="Times New Roman"/>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0C61CC" w:rsidRDefault="00000D1C" w:rsidP="008A6494">
            <w:pPr>
              <w:widowControl/>
              <w:spacing w:line="226" w:lineRule="exact"/>
              <w:ind w:left="102"/>
              <w:rPr>
                <w:rFonts w:cs="Times New Roman"/>
                <w:spacing w:val="-1"/>
                <w:sz w:val="20"/>
                <w:szCs w:val="20"/>
                <w:lang w:val="sv-SE"/>
                <w:rPrChange w:id="3084" w:author="Björn Genfors" w:date="2014-03-31T13:17:00Z">
                  <w:rPr>
                    <w:rFonts w:eastAsia="Calibri" w:cs="Times New Roman"/>
                    <w:spacing w:val="-1"/>
                    <w:sz w:val="20"/>
                    <w:szCs w:val="20"/>
                    <w:lang w:val="sv-SE"/>
                  </w:rPr>
                </w:rPrChange>
              </w:rPr>
            </w:pPr>
            <w:r w:rsidRPr="0023722C">
              <w:rPr>
                <w:szCs w:val="20"/>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0C61CC" w:rsidRDefault="00000D1C" w:rsidP="003A6D72">
            <w:pPr>
              <w:widowControl/>
              <w:spacing w:line="226" w:lineRule="exact"/>
              <w:ind w:left="102"/>
              <w:jc w:val="center"/>
              <w:rPr>
                <w:rFonts w:cs="Times New Roman"/>
                <w:spacing w:val="-1"/>
                <w:sz w:val="20"/>
                <w:szCs w:val="20"/>
                <w:lang w:val="sv-SE"/>
                <w:rPrChange w:id="3085"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0C61CC" w:rsidRDefault="00000D1C" w:rsidP="008A6494">
            <w:pPr>
              <w:widowControl/>
              <w:spacing w:line="229" w:lineRule="exact"/>
              <w:ind w:left="102"/>
              <w:rPr>
                <w:rFonts w:cs="Times New Roman"/>
                <w:sz w:val="20"/>
                <w:szCs w:val="20"/>
                <w:lang w:val="sv-SE"/>
                <w:rPrChange w:id="3086" w:author="Björn Genfors" w:date="2014-03-31T13:17:00Z">
                  <w:rPr>
                    <w:rFonts w:eastAsia="Calibri" w:cs="Times New Roman"/>
                    <w:sz w:val="20"/>
                    <w:szCs w:val="20"/>
                    <w:lang w:val="sv-SE"/>
                  </w:rPr>
                </w:rPrChange>
              </w:rPr>
            </w:pPr>
            <w:r w:rsidRPr="000C61CC">
              <w:rPr>
                <w:szCs w:val="20"/>
              </w:rPr>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0C61CC" w:rsidRDefault="00000D1C" w:rsidP="008A6494">
            <w:pPr>
              <w:widowControl/>
              <w:spacing w:line="226" w:lineRule="exact"/>
              <w:ind w:left="102"/>
              <w:rPr>
                <w:rFonts w:cs="Times New Roman"/>
                <w:spacing w:val="-1"/>
                <w:sz w:val="20"/>
                <w:szCs w:val="20"/>
                <w:lang w:val="sv-SE"/>
                <w:rPrChange w:id="3087" w:author="Björn Genfors" w:date="2014-03-31T13:17:00Z">
                  <w:rPr>
                    <w:rFonts w:eastAsia="Calibri" w:cs="Times New Roman"/>
                    <w:spacing w:val="-1"/>
                    <w:sz w:val="20"/>
                    <w:szCs w:val="20"/>
                    <w:lang w:val="sv-SE"/>
                  </w:rPr>
                </w:rPrChange>
              </w:rPr>
            </w:pPr>
            <w:r w:rsidRPr="000C61CC">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0C61CC" w:rsidRDefault="00000D1C" w:rsidP="008A6494">
            <w:pPr>
              <w:widowControl/>
              <w:spacing w:line="226" w:lineRule="exact"/>
              <w:ind w:left="102"/>
              <w:rPr>
                <w:rFonts w:cs="Times New Roman"/>
                <w:spacing w:val="-1"/>
                <w:sz w:val="20"/>
                <w:szCs w:val="20"/>
                <w:lang w:val="sv-SE"/>
                <w:rPrChange w:id="3088" w:author="Björn Genfors" w:date="2014-03-31T13:17:00Z">
                  <w:rPr>
                    <w:rFonts w:eastAsia="Calibri" w:cs="Times New Roman"/>
                    <w:spacing w:val="-1"/>
                    <w:sz w:val="20"/>
                    <w:szCs w:val="20"/>
                    <w:lang w:val="sv-SE"/>
                  </w:rPr>
                </w:rPrChange>
              </w:rPr>
            </w:pPr>
            <w:r w:rsidRPr="0023722C">
              <w:rPr>
                <w:spacing w:val="-1"/>
                <w:szCs w:val="20"/>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0C61CC" w:rsidRDefault="00000D1C" w:rsidP="003A6D72">
            <w:pPr>
              <w:widowControl/>
              <w:spacing w:line="226" w:lineRule="exact"/>
              <w:ind w:left="102"/>
              <w:jc w:val="center"/>
              <w:rPr>
                <w:rFonts w:cs="Times New Roman"/>
                <w:spacing w:val="-1"/>
                <w:sz w:val="20"/>
                <w:szCs w:val="20"/>
                <w:lang w:val="sv-SE"/>
                <w:rPrChange w:id="3089"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0C61CC" w:rsidRDefault="00000D1C" w:rsidP="008A6494">
            <w:pPr>
              <w:widowControl/>
              <w:spacing w:line="229" w:lineRule="exact"/>
              <w:ind w:left="102"/>
              <w:rPr>
                <w:rFonts w:cs="Times New Roman"/>
                <w:sz w:val="20"/>
                <w:szCs w:val="20"/>
                <w:lang w:val="sv-SE"/>
                <w:rPrChange w:id="3090" w:author="Björn Genfors" w:date="2014-03-31T13:17:00Z">
                  <w:rPr>
                    <w:rFonts w:eastAsia="Calibri" w:cs="Times New Roman"/>
                    <w:sz w:val="20"/>
                    <w:szCs w:val="20"/>
                    <w:lang w:val="sv-SE"/>
                  </w:rPr>
                </w:rPrChange>
              </w:rPr>
            </w:pPr>
            <w:r w:rsidRPr="000C61CC">
              <w:rPr>
                <w:szCs w:val="20"/>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0C61CC" w:rsidRDefault="00000D1C" w:rsidP="008A6494">
            <w:pPr>
              <w:widowControl/>
              <w:spacing w:line="226" w:lineRule="exact"/>
              <w:ind w:left="102"/>
              <w:rPr>
                <w:rFonts w:cs="Times New Roman"/>
                <w:sz w:val="20"/>
                <w:szCs w:val="20"/>
                <w:lang w:val="sv-SE"/>
                <w:rPrChange w:id="3091" w:author="Björn Genfors" w:date="2014-03-31T13:17:00Z">
                  <w:rPr>
                    <w:rFonts w:eastAsia="Calibri" w:cs="Times New Roman"/>
                    <w:sz w:val="20"/>
                    <w:szCs w:val="20"/>
                    <w:lang w:val="sv-SE"/>
                  </w:rPr>
                </w:rPrChange>
              </w:rPr>
            </w:pPr>
            <w:r w:rsidRPr="000C61CC">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0C61CC" w:rsidRDefault="00000D1C" w:rsidP="006878CE">
            <w:pPr>
              <w:widowControl/>
              <w:spacing w:line="226" w:lineRule="exact"/>
              <w:ind w:left="142"/>
              <w:rPr>
                <w:rFonts w:cs="Times New Roman"/>
                <w:spacing w:val="-1"/>
                <w:sz w:val="20"/>
                <w:szCs w:val="20"/>
                <w:lang w:val="sv-SE"/>
                <w:rPrChange w:id="3092" w:author="Björn Genfors" w:date="2014-03-31T13:17:00Z">
                  <w:rPr>
                    <w:rFonts w:eastAsia="Calibri" w:cs="Times New Roman"/>
                    <w:spacing w:val="-1"/>
                    <w:sz w:val="20"/>
                    <w:szCs w:val="20"/>
                    <w:lang w:val="sv-SE"/>
                  </w:rPr>
                </w:rPrChange>
              </w:rPr>
            </w:pPr>
            <w:r w:rsidRPr="0023722C">
              <w:rPr>
                <w:spacing w:val="-1"/>
                <w:szCs w:val="20"/>
              </w:rPr>
              <w:t xml:space="preserve">Kommentar till uterus med anmärkning. Kan endast anges då </w:t>
            </w:r>
            <w:r w:rsidRPr="0023722C">
              <w:rPr>
                <w:szCs w:val="20"/>
              </w:rPr>
              <w:t>uterusContracted</w:t>
            </w:r>
            <w:r w:rsidRPr="0023722C">
              <w:rPr>
                <w:spacing w:val="-1"/>
                <w:szCs w:val="20"/>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0C61CC" w:rsidRDefault="00000D1C" w:rsidP="003A6D72">
            <w:pPr>
              <w:widowControl/>
              <w:spacing w:line="226" w:lineRule="exact"/>
              <w:ind w:left="102"/>
              <w:jc w:val="center"/>
              <w:rPr>
                <w:rFonts w:cs="Times New Roman"/>
                <w:spacing w:val="-1"/>
                <w:sz w:val="20"/>
                <w:szCs w:val="20"/>
                <w:lang w:val="sv-SE"/>
                <w:rPrChange w:id="3093"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05BE3CD" w14:textId="77777777" w:rsidTr="00B72356">
        <w:tblPrEx>
          <w:tblW w:w="9640" w:type="dxa"/>
          <w:tblInd w:w="-136" w:type="dxa"/>
          <w:tblLayout w:type="fixed"/>
          <w:tblLook w:val="01E0" w:firstRow="1" w:lastRow="1" w:firstColumn="1" w:lastColumn="1" w:noHBand="0" w:noVBand="0"/>
          <w:tblPrExChange w:id="3094" w:author="Björn Genfors" w:date="2014-03-31T13:18:00Z">
            <w:tblPrEx>
              <w:tblW w:w="9640" w:type="dxa"/>
              <w:tblInd w:w="-136" w:type="dxa"/>
              <w:tblLayout w:type="fixed"/>
              <w:tblLook w:val="01E0" w:firstRow="1" w:lastRow="1" w:firstColumn="1" w:lastColumn="1" w:noHBand="0" w:noVBand="0"/>
            </w:tblPrEx>
          </w:tblPrExChange>
        </w:tblPrEx>
        <w:trPr>
          <w:trHeight w:hRule="exact" w:val="718"/>
          <w:tblHeader/>
          <w:trPrChange w:id="3095" w:author="Björn Genfors" w:date="2014-03-31T13:18:00Z">
            <w:trPr>
              <w:gridBefore w:val="1"/>
              <w:gridAfter w:val="0"/>
              <w:trHeight w:hRule="exact" w:val="872"/>
              <w:tblHeader/>
            </w:trPr>
          </w:trPrChange>
        </w:trPr>
        <w:tc>
          <w:tcPr>
            <w:tcW w:w="2836" w:type="dxa"/>
            <w:tcBorders>
              <w:top w:val="single" w:sz="5" w:space="0" w:color="000000"/>
              <w:left w:val="single" w:sz="5" w:space="0" w:color="000000"/>
              <w:bottom w:val="single" w:sz="5" w:space="0" w:color="000000"/>
              <w:right w:val="single" w:sz="5" w:space="0" w:color="000000"/>
            </w:tcBorders>
            <w:tcPrChange w:id="3096"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5522B748" w14:textId="77777777" w:rsidR="00000D1C" w:rsidRPr="000C61CC" w:rsidRDefault="00000D1C" w:rsidP="008A6494">
            <w:pPr>
              <w:widowControl/>
              <w:spacing w:line="229" w:lineRule="exact"/>
              <w:ind w:left="102"/>
              <w:rPr>
                <w:rFonts w:cs="Times New Roman"/>
                <w:sz w:val="20"/>
                <w:szCs w:val="20"/>
                <w:lang w:val="sv-SE"/>
                <w:rPrChange w:id="3097" w:author="Björn Genfors" w:date="2014-03-31T13:17:00Z">
                  <w:rPr>
                    <w:rFonts w:eastAsia="Calibri" w:cs="Times New Roman"/>
                    <w:sz w:val="20"/>
                    <w:szCs w:val="20"/>
                    <w:lang w:val="sv-SE"/>
                  </w:rPr>
                </w:rPrChange>
              </w:rPr>
            </w:pPr>
            <w:r w:rsidRPr="000C61CC">
              <w:rPr>
                <w:szCs w:val="20"/>
              </w:rPr>
              <w:t>../../../childPostDeliveryRecord</w:t>
            </w:r>
          </w:p>
        </w:tc>
        <w:tc>
          <w:tcPr>
            <w:tcW w:w="1559" w:type="dxa"/>
            <w:tcBorders>
              <w:top w:val="single" w:sz="5" w:space="0" w:color="000000"/>
              <w:left w:val="single" w:sz="5" w:space="0" w:color="000000"/>
              <w:bottom w:val="single" w:sz="5" w:space="0" w:color="000000"/>
              <w:right w:val="single" w:sz="5" w:space="0" w:color="000000"/>
            </w:tcBorders>
            <w:tcPrChange w:id="3098"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FDE20DF" w14:textId="77777777" w:rsidR="00000D1C" w:rsidRPr="000C61CC" w:rsidRDefault="00000D1C" w:rsidP="008A6494">
            <w:pPr>
              <w:widowControl/>
              <w:spacing w:line="226" w:lineRule="exact"/>
              <w:ind w:left="102"/>
              <w:rPr>
                <w:rFonts w:cs="Times New Roman"/>
                <w:sz w:val="20"/>
                <w:szCs w:val="20"/>
                <w:lang w:val="sv-SE"/>
                <w:rPrChange w:id="3099" w:author="Björn Genfors" w:date="2014-03-31T13:17:00Z">
                  <w:rPr>
                    <w:rFonts w:eastAsia="Calibri" w:cs="Times New Roman"/>
                    <w:sz w:val="20"/>
                    <w:szCs w:val="20"/>
                    <w:lang w:val="sv-SE"/>
                  </w:rPr>
                </w:rPrChange>
              </w:rPr>
            </w:pPr>
            <w:r w:rsidRPr="000C61CC">
              <w:rPr>
                <w:szCs w:val="20"/>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Change w:id="3100"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779FCB13" w14:textId="77777777" w:rsidR="00000D1C" w:rsidRPr="000C61CC" w:rsidRDefault="00000D1C" w:rsidP="008A6494">
            <w:pPr>
              <w:widowControl/>
              <w:spacing w:line="226" w:lineRule="exact"/>
              <w:ind w:left="102"/>
              <w:rPr>
                <w:rFonts w:cs="Times New Roman"/>
                <w:spacing w:val="-1"/>
                <w:sz w:val="20"/>
                <w:szCs w:val="20"/>
                <w:lang w:val="sv-SE"/>
                <w:rPrChange w:id="3101" w:author="Björn Genfors" w:date="2014-03-31T13:17:00Z">
                  <w:rPr>
                    <w:rFonts w:eastAsia="Calibri" w:cs="Times New Roman"/>
                    <w:spacing w:val="-1"/>
                    <w:sz w:val="20"/>
                    <w:szCs w:val="20"/>
                    <w:lang w:val="sv-SE"/>
                  </w:rPr>
                </w:rPrChange>
              </w:rPr>
            </w:pPr>
            <w:r w:rsidRPr="0023722C">
              <w:rPr>
                <w:spacing w:val="-1"/>
                <w:szCs w:val="20"/>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Change w:id="3102"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483E7D5B" w14:textId="77777777" w:rsidR="00000D1C" w:rsidRPr="000C61CC" w:rsidRDefault="00000D1C" w:rsidP="003A6D72">
            <w:pPr>
              <w:widowControl/>
              <w:spacing w:line="226" w:lineRule="exact"/>
              <w:ind w:left="102"/>
              <w:jc w:val="center"/>
              <w:rPr>
                <w:rFonts w:cs="Times New Roman"/>
                <w:spacing w:val="-1"/>
                <w:sz w:val="20"/>
                <w:szCs w:val="20"/>
                <w:lang w:val="sv-SE"/>
                <w:rPrChange w:id="3103" w:author="Björn Genfors" w:date="2014-03-31T13:17:00Z">
                  <w:rPr>
                    <w:rFonts w:eastAsia="Calibri" w:cs="Times New Roman"/>
                    <w:spacing w:val="-1"/>
                    <w:sz w:val="20"/>
                    <w:szCs w:val="20"/>
                    <w:lang w:val="sv-SE"/>
                  </w:rPr>
                </w:rPrChange>
              </w:rPr>
            </w:pPr>
            <w:r w:rsidRPr="000C61CC">
              <w:rPr>
                <w:spacing w:val="-1"/>
                <w:szCs w:val="20"/>
              </w:rPr>
              <w:t>1..*</w:t>
            </w:r>
          </w:p>
        </w:tc>
      </w:tr>
      <w:tr w:rsidR="00000D1C" w:rsidRPr="00B72356"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0C61CC" w:rsidRDefault="00000D1C" w:rsidP="008A6494">
            <w:pPr>
              <w:widowControl/>
              <w:spacing w:line="229" w:lineRule="exact"/>
              <w:ind w:left="102"/>
              <w:rPr>
                <w:rFonts w:cs="Times New Roman"/>
                <w:sz w:val="20"/>
                <w:szCs w:val="20"/>
                <w:lang w:val="sv-SE"/>
                <w:rPrChange w:id="3104" w:author="Björn Genfors" w:date="2014-03-31T13:17:00Z">
                  <w:rPr>
                    <w:rFonts w:eastAsia="Calibri" w:cs="Times New Roman"/>
                    <w:sz w:val="20"/>
                    <w:szCs w:val="20"/>
                    <w:lang w:val="sv-SE"/>
                  </w:rPr>
                </w:rPrChange>
              </w:rPr>
            </w:pPr>
            <w:r w:rsidRPr="000C61CC">
              <w:rPr>
                <w:szCs w:val="20"/>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0C61CC" w:rsidRDefault="00000D1C" w:rsidP="008A6494">
            <w:pPr>
              <w:widowControl/>
              <w:spacing w:line="226" w:lineRule="exact"/>
              <w:ind w:left="102"/>
              <w:rPr>
                <w:rFonts w:cs="Times New Roman"/>
                <w:sz w:val="20"/>
                <w:szCs w:val="20"/>
                <w:lang w:val="sv-SE"/>
                <w:rPrChange w:id="3105" w:author="Björn Genfors" w:date="2014-03-31T13:17:00Z">
                  <w:rPr>
                    <w:rFonts w:eastAsia="Calibri" w:cs="Times New Roman"/>
                    <w:sz w:val="20"/>
                    <w:szCs w:val="20"/>
                    <w:lang w:val="sv-SE"/>
                  </w:rPr>
                </w:rPrChange>
              </w:rPr>
            </w:pPr>
            <w:r w:rsidRPr="000C61CC">
              <w:rPr>
                <w:szCs w:val="20"/>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0C61CC" w:rsidRDefault="00000D1C" w:rsidP="008A6494">
            <w:pPr>
              <w:widowControl/>
              <w:spacing w:line="226" w:lineRule="exact"/>
              <w:ind w:left="102"/>
              <w:rPr>
                <w:rFonts w:cs="Times New Roman"/>
                <w:spacing w:val="-1"/>
                <w:sz w:val="20"/>
                <w:szCs w:val="20"/>
                <w:lang w:val="sv-SE"/>
                <w:rPrChange w:id="3106" w:author="Björn Genfors" w:date="2014-03-31T13:17:00Z">
                  <w:rPr>
                    <w:rFonts w:eastAsia="Calibri" w:cs="Times New Roman"/>
                    <w:spacing w:val="-1"/>
                    <w:sz w:val="20"/>
                    <w:szCs w:val="20"/>
                    <w:lang w:val="sv-SE"/>
                  </w:rPr>
                </w:rPrChange>
              </w:rPr>
            </w:pPr>
            <w:r w:rsidRPr="0023722C">
              <w:rPr>
                <w:spacing w:val="-1"/>
                <w:szCs w:val="20"/>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0C61CC" w:rsidRDefault="00000D1C" w:rsidP="003A6D72">
            <w:pPr>
              <w:widowControl/>
              <w:spacing w:line="226" w:lineRule="exact"/>
              <w:ind w:left="102"/>
              <w:jc w:val="center"/>
              <w:rPr>
                <w:rFonts w:cs="Times New Roman"/>
                <w:spacing w:val="-1"/>
                <w:sz w:val="20"/>
                <w:szCs w:val="20"/>
                <w:lang w:val="sv-SE"/>
                <w:rPrChange w:id="3107" w:author="Björn Genfors" w:date="2014-03-31T13:17:00Z">
                  <w:rPr>
                    <w:rFonts w:eastAsia="Calibri" w:cs="Times New Roman"/>
                    <w:spacing w:val="-1"/>
                    <w:sz w:val="20"/>
                    <w:szCs w:val="20"/>
                    <w:lang w:val="sv-SE"/>
                  </w:rPr>
                </w:rPrChange>
              </w:rPr>
            </w:pPr>
            <w:r w:rsidRPr="000C61CC">
              <w:rPr>
                <w:spacing w:val="-1"/>
                <w:szCs w:val="20"/>
              </w:rPr>
              <w:t>1..1</w:t>
            </w:r>
          </w:p>
        </w:tc>
      </w:tr>
      <w:tr w:rsidR="00000D1C" w:rsidRPr="00B72356"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0C61CC" w:rsidRDefault="00000D1C" w:rsidP="008A6494">
            <w:pPr>
              <w:widowControl/>
              <w:spacing w:line="229" w:lineRule="exact"/>
              <w:ind w:left="102"/>
              <w:rPr>
                <w:rFonts w:cs="Times New Roman"/>
                <w:sz w:val="20"/>
                <w:szCs w:val="20"/>
                <w:lang w:val="sv-SE"/>
                <w:rPrChange w:id="3108" w:author="Björn Genfors" w:date="2014-03-31T13:17:00Z">
                  <w:rPr>
                    <w:rFonts w:eastAsia="Calibri" w:cs="Times New Roman"/>
                    <w:sz w:val="20"/>
                    <w:szCs w:val="20"/>
                    <w:lang w:val="sv-SE"/>
                  </w:rPr>
                </w:rPrChange>
              </w:rPr>
            </w:pPr>
            <w:r w:rsidRPr="000C61CC">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0C61CC" w:rsidRDefault="00000D1C" w:rsidP="008A6494">
            <w:pPr>
              <w:widowControl/>
              <w:spacing w:line="226" w:lineRule="exact"/>
              <w:ind w:left="102"/>
              <w:rPr>
                <w:rFonts w:cs="Times New Roman"/>
                <w:sz w:val="20"/>
                <w:szCs w:val="20"/>
                <w:lang w:val="sv-SE"/>
                <w:rPrChange w:id="3109" w:author="Björn Genfors" w:date="2014-03-31T13:17:00Z">
                  <w:rPr>
                    <w:rFonts w:eastAsia="Calibri" w:cs="Times New Roman"/>
                    <w:sz w:val="20"/>
                    <w:szCs w:val="20"/>
                    <w:lang w:val="sv-SE"/>
                  </w:rPr>
                </w:rPrChange>
              </w:rPr>
            </w:pPr>
            <w:r w:rsidRPr="000C61CC">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0C61CC" w:rsidRDefault="00000D1C" w:rsidP="008A6494">
            <w:pPr>
              <w:widowControl/>
              <w:spacing w:line="226" w:lineRule="exact"/>
              <w:ind w:left="102"/>
              <w:rPr>
                <w:rFonts w:cs="Times New Roman"/>
                <w:spacing w:val="-1"/>
                <w:sz w:val="20"/>
                <w:szCs w:val="20"/>
                <w:lang w:val="sv-SE"/>
                <w:rPrChange w:id="3110" w:author="Björn Genfors" w:date="2014-03-31T13:17:00Z">
                  <w:rPr>
                    <w:rFonts w:eastAsia="Calibri" w:cs="Times New Roman"/>
                    <w:spacing w:val="-1"/>
                    <w:sz w:val="20"/>
                    <w:szCs w:val="20"/>
                    <w:lang w:val="sv-SE"/>
                  </w:rPr>
                </w:rPrChange>
              </w:rPr>
            </w:pPr>
            <w:r w:rsidRPr="000C61CC">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0C61CC" w:rsidRDefault="00000D1C" w:rsidP="003A6D72">
            <w:pPr>
              <w:widowControl/>
              <w:spacing w:line="226" w:lineRule="exact"/>
              <w:ind w:left="102"/>
              <w:jc w:val="center"/>
              <w:rPr>
                <w:rFonts w:cs="Times New Roman"/>
                <w:spacing w:val="-1"/>
                <w:sz w:val="20"/>
                <w:szCs w:val="20"/>
                <w:lang w:val="sv-SE"/>
                <w:rPrChange w:id="3111"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0C61CC" w:rsidRDefault="00000D1C" w:rsidP="008A6494">
            <w:pPr>
              <w:widowControl/>
              <w:spacing w:line="229" w:lineRule="exact"/>
              <w:ind w:left="102"/>
              <w:rPr>
                <w:rFonts w:cs="Times New Roman"/>
                <w:sz w:val="20"/>
                <w:szCs w:val="20"/>
                <w:lang w:val="sv-SE"/>
                <w:rPrChange w:id="3112" w:author="Björn Genfors" w:date="2014-03-31T13:17:00Z">
                  <w:rPr>
                    <w:rFonts w:eastAsia="Calibri" w:cs="Times New Roman"/>
                    <w:sz w:val="20"/>
                    <w:szCs w:val="20"/>
                    <w:lang w:val="sv-SE"/>
                  </w:rPr>
                </w:rPrChange>
              </w:rPr>
            </w:pPr>
            <w:r w:rsidRPr="000C61CC">
              <w:rPr>
                <w:szCs w:val="20"/>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0C61CC" w:rsidRDefault="00000D1C" w:rsidP="008A6494">
            <w:pPr>
              <w:widowControl/>
              <w:spacing w:line="226" w:lineRule="exact"/>
              <w:ind w:left="102"/>
              <w:rPr>
                <w:rFonts w:cs="Times New Roman"/>
                <w:sz w:val="20"/>
                <w:szCs w:val="20"/>
                <w:lang w:val="sv-SE"/>
                <w:rPrChange w:id="3113"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0C61CC" w:rsidRDefault="00000D1C" w:rsidP="008A6494">
            <w:pPr>
              <w:widowControl/>
              <w:spacing w:line="226" w:lineRule="exact"/>
              <w:ind w:left="102"/>
              <w:rPr>
                <w:rFonts w:cs="Times New Roman"/>
                <w:spacing w:val="-1"/>
                <w:sz w:val="20"/>
                <w:szCs w:val="20"/>
                <w:lang w:val="sv-SE"/>
                <w:rPrChange w:id="3114" w:author="Björn Genfors" w:date="2014-03-31T13:17:00Z">
                  <w:rPr>
                    <w:rFonts w:eastAsia="Calibri" w:cs="Times New Roman"/>
                    <w:spacing w:val="-1"/>
                    <w:sz w:val="20"/>
                    <w:szCs w:val="20"/>
                    <w:lang w:val="sv-SE"/>
                  </w:rPr>
                </w:rPrChange>
              </w:rPr>
            </w:pPr>
            <w:r w:rsidRPr="000C61CC">
              <w:rPr>
                <w:spacing w:val="-1"/>
                <w:szCs w:val="20"/>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0C61CC" w:rsidRDefault="00000D1C" w:rsidP="003A6D72">
            <w:pPr>
              <w:widowControl/>
              <w:spacing w:line="226" w:lineRule="exact"/>
              <w:ind w:left="102"/>
              <w:jc w:val="center"/>
              <w:rPr>
                <w:rFonts w:cs="Times New Roman"/>
                <w:spacing w:val="-1"/>
                <w:sz w:val="20"/>
                <w:szCs w:val="20"/>
                <w:lang w:val="sv-SE"/>
                <w:rPrChange w:id="3115"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0C61CC" w:rsidRDefault="00000D1C" w:rsidP="008A6494">
            <w:pPr>
              <w:widowControl/>
              <w:spacing w:line="229" w:lineRule="exact"/>
              <w:ind w:left="102"/>
              <w:rPr>
                <w:rFonts w:cs="Times New Roman"/>
                <w:sz w:val="20"/>
                <w:szCs w:val="20"/>
                <w:lang w:val="sv-SE"/>
                <w:rPrChange w:id="3116" w:author="Björn Genfors" w:date="2014-03-31T13:17:00Z">
                  <w:rPr>
                    <w:rFonts w:eastAsia="Calibri" w:cs="Times New Roman"/>
                    <w:sz w:val="20"/>
                    <w:szCs w:val="20"/>
                    <w:lang w:val="sv-SE"/>
                  </w:rPr>
                </w:rPrChange>
              </w:rPr>
            </w:pPr>
            <w:r w:rsidRPr="000C61CC">
              <w:rPr>
                <w:szCs w:val="20"/>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0C61CC" w:rsidRDefault="00000D1C" w:rsidP="008A6494">
            <w:pPr>
              <w:widowControl/>
              <w:spacing w:line="226" w:lineRule="exact"/>
              <w:ind w:left="102"/>
              <w:rPr>
                <w:rFonts w:cs="Times New Roman"/>
                <w:sz w:val="20"/>
                <w:szCs w:val="20"/>
                <w:lang w:val="sv-SE"/>
                <w:rPrChange w:id="3117"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0C61CC" w:rsidRDefault="00000D1C" w:rsidP="008A6494">
            <w:pPr>
              <w:widowControl/>
              <w:spacing w:line="226" w:lineRule="exact"/>
              <w:ind w:left="102"/>
              <w:rPr>
                <w:rFonts w:cs="Times New Roman"/>
                <w:spacing w:val="-1"/>
                <w:sz w:val="20"/>
                <w:szCs w:val="20"/>
                <w:lang w:val="sv-SE"/>
                <w:rPrChange w:id="3118" w:author="Björn Genfors" w:date="2014-03-31T13:17:00Z">
                  <w:rPr>
                    <w:rFonts w:eastAsia="Calibri" w:cs="Times New Roman"/>
                    <w:spacing w:val="-1"/>
                    <w:sz w:val="20"/>
                    <w:szCs w:val="20"/>
                    <w:lang w:val="sv-SE"/>
                  </w:rPr>
                </w:rPrChange>
              </w:rPr>
            </w:pPr>
            <w:r w:rsidRPr="000C61CC">
              <w:rPr>
                <w:spacing w:val="-1"/>
                <w:szCs w:val="20"/>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0C61CC" w:rsidRDefault="00000D1C" w:rsidP="003A6D72">
            <w:pPr>
              <w:widowControl/>
              <w:spacing w:line="226" w:lineRule="exact"/>
              <w:ind w:left="102"/>
              <w:jc w:val="center"/>
              <w:rPr>
                <w:rFonts w:cs="Times New Roman"/>
                <w:spacing w:val="-1"/>
                <w:sz w:val="20"/>
                <w:szCs w:val="20"/>
                <w:lang w:val="sv-SE"/>
                <w:rPrChange w:id="3119" w:author="Björn Genfors" w:date="2014-03-31T13:17:00Z">
                  <w:rPr>
                    <w:rFonts w:eastAsia="Calibri" w:cs="Times New Roman"/>
                    <w:spacing w:val="-1"/>
                    <w:sz w:val="20"/>
                    <w:szCs w:val="20"/>
                    <w:lang w:val="sv-SE"/>
                  </w:rPr>
                </w:rPrChange>
              </w:rPr>
            </w:pPr>
            <w:r w:rsidRPr="000C61CC">
              <w:rPr>
                <w:spacing w:val="-1"/>
                <w:szCs w:val="20"/>
              </w:rPr>
              <w:t>0..1</w:t>
            </w:r>
          </w:p>
        </w:tc>
      </w:tr>
      <w:tr w:rsidR="00000D1C" w:rsidRPr="00B72356"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0C61CC" w:rsidRDefault="00000D1C" w:rsidP="008A6494">
            <w:pPr>
              <w:widowControl/>
              <w:spacing w:line="229" w:lineRule="exact"/>
              <w:ind w:left="102"/>
              <w:rPr>
                <w:rFonts w:cs="Times New Roman"/>
                <w:sz w:val="20"/>
                <w:szCs w:val="20"/>
                <w:lang w:val="sv-SE"/>
                <w:rPrChange w:id="3120" w:author="Björn Genfors" w:date="2014-03-31T13:17:00Z">
                  <w:rPr>
                    <w:rFonts w:eastAsia="Calibri" w:cs="Times New Roman"/>
                    <w:sz w:val="20"/>
                    <w:szCs w:val="20"/>
                    <w:lang w:val="sv-SE"/>
                  </w:rPr>
                </w:rPrChange>
              </w:rPr>
            </w:pPr>
            <w:r w:rsidRPr="000C61CC">
              <w:rPr>
                <w:szCs w:val="20"/>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0C61CC" w:rsidRDefault="00000D1C" w:rsidP="008A6494">
            <w:pPr>
              <w:widowControl/>
              <w:spacing w:line="226" w:lineRule="exact"/>
              <w:ind w:left="102"/>
              <w:rPr>
                <w:rFonts w:cs="Times New Roman"/>
                <w:sz w:val="20"/>
                <w:szCs w:val="20"/>
                <w:lang w:val="sv-SE"/>
                <w:rPrChange w:id="3121" w:author="Björn Genfors" w:date="2014-03-31T13:17:00Z">
                  <w:rPr>
                    <w:rFonts w:eastAsia="Calibri" w:cs="Times New Roman"/>
                    <w:sz w:val="20"/>
                    <w:szCs w:val="20"/>
                    <w:lang w:val="sv-SE"/>
                  </w:rPr>
                </w:rPrChange>
              </w:rPr>
            </w:pPr>
            <w:r w:rsidRPr="000C61CC">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0C61CC" w:rsidRDefault="00000D1C" w:rsidP="008A6494">
            <w:pPr>
              <w:widowControl/>
              <w:spacing w:line="226" w:lineRule="exact"/>
              <w:ind w:left="102"/>
              <w:rPr>
                <w:rFonts w:cs="Times New Roman"/>
                <w:spacing w:val="-1"/>
                <w:sz w:val="20"/>
                <w:szCs w:val="20"/>
                <w:lang w:val="sv-SE"/>
                <w:rPrChange w:id="3122" w:author="Björn Genfors" w:date="2014-03-31T13:17:00Z">
                  <w:rPr>
                    <w:rFonts w:eastAsia="Calibri" w:cs="Times New Roman"/>
                    <w:spacing w:val="-1"/>
                    <w:sz w:val="20"/>
                    <w:szCs w:val="20"/>
                    <w:lang w:val="sv-SE"/>
                  </w:rPr>
                </w:rPrChange>
              </w:rPr>
            </w:pPr>
            <w:r w:rsidRPr="000C61CC">
              <w:rPr>
                <w:spacing w:val="-1"/>
                <w:szCs w:val="20"/>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0C61CC" w:rsidRDefault="00000D1C" w:rsidP="003A6D72">
            <w:pPr>
              <w:widowControl/>
              <w:spacing w:line="226" w:lineRule="exact"/>
              <w:ind w:left="102"/>
              <w:jc w:val="center"/>
              <w:rPr>
                <w:rFonts w:cs="Times New Roman"/>
                <w:spacing w:val="-1"/>
                <w:sz w:val="20"/>
                <w:szCs w:val="20"/>
                <w:lang w:val="sv-SE"/>
                <w:rPrChange w:id="3123" w:author="Björn Genfors" w:date="2014-03-31T13:17:00Z">
                  <w:rPr>
                    <w:rFonts w:eastAsia="Calibri" w:cs="Times New Roman"/>
                    <w:spacing w:val="-1"/>
                    <w:sz w:val="20"/>
                    <w:szCs w:val="20"/>
                    <w:lang w:val="sv-SE"/>
                  </w:rPr>
                </w:rPrChange>
              </w:rPr>
            </w:pPr>
            <w:r w:rsidRPr="000C61CC">
              <w:rPr>
                <w:spacing w:val="-1"/>
                <w:szCs w:val="20"/>
              </w:rPr>
              <w:t>0..1</w:t>
            </w:r>
          </w:p>
        </w:tc>
      </w:tr>
      <w:tr w:rsidR="00327A85" w:rsidRPr="00B72356" w14:paraId="5B05D2AF" w14:textId="77777777" w:rsidTr="00265DFD">
        <w:trPr>
          <w:trHeight w:hRule="exact" w:val="559"/>
          <w:tblHeader/>
          <w:ins w:id="312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0C61CC" w:rsidRDefault="00327A85" w:rsidP="00327A85">
            <w:pPr>
              <w:widowControl/>
              <w:spacing w:line="229" w:lineRule="exact"/>
              <w:ind w:left="102"/>
              <w:rPr>
                <w:ins w:id="3125" w:author="Björn Genfors" w:date="2014-03-28T14:31:00Z"/>
                <w:sz w:val="20"/>
                <w:szCs w:val="20"/>
                <w:rPrChange w:id="3126" w:author="Björn Genfors" w:date="2014-03-31T13:17:00Z">
                  <w:rPr>
                    <w:ins w:id="3127" w:author="Björn Genfors" w:date="2014-03-28T14:31:00Z"/>
                    <w:rFonts w:eastAsia="Calibri" w:cs="Times New Roman"/>
                    <w:sz w:val="20"/>
                    <w:szCs w:val="20"/>
                    <w:lang w:val="sv-SE"/>
                  </w:rPr>
                </w:rPrChange>
              </w:rPr>
            </w:pPr>
            <w:ins w:id="3128" w:author="Björn Genfors" w:date="2014-03-28T14:31:00Z">
              <w:r w:rsidRPr="000C61CC">
                <w:rPr>
                  <w:rFonts w:cs="Arial"/>
                  <w:szCs w:val="20"/>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0C61CC" w:rsidRDefault="00327A85" w:rsidP="00327A85">
            <w:pPr>
              <w:widowControl/>
              <w:spacing w:line="226" w:lineRule="exact"/>
              <w:ind w:left="102"/>
              <w:rPr>
                <w:ins w:id="3129" w:author="Björn Genfors" w:date="2014-03-28T14:31:00Z"/>
                <w:sz w:val="20"/>
                <w:szCs w:val="20"/>
                <w:rPrChange w:id="3130" w:author="Björn Genfors" w:date="2014-03-31T13:17:00Z">
                  <w:rPr>
                    <w:ins w:id="3131" w:author="Björn Genfors" w:date="2014-03-28T14:31:00Z"/>
                    <w:rFonts w:eastAsia="Calibri" w:cs="Times New Roman"/>
                    <w:sz w:val="20"/>
                    <w:szCs w:val="20"/>
                    <w:lang w:val="sv-SE"/>
                  </w:rPr>
                </w:rPrChange>
              </w:rPr>
            </w:pPr>
            <w:ins w:id="3132" w:author="Björn Genfors" w:date="2014-03-28T14:31:00Z">
              <w:r w:rsidRPr="000C61CC">
                <w:rPr>
                  <w:spacing w:val="-1"/>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0C61CC" w:rsidRDefault="00327A85" w:rsidP="00327A85">
            <w:pPr>
              <w:widowControl/>
              <w:spacing w:line="226" w:lineRule="exact"/>
              <w:ind w:left="102"/>
              <w:rPr>
                <w:ins w:id="3133" w:author="Björn Genfors" w:date="2014-03-28T14:31:00Z"/>
                <w:spacing w:val="-1"/>
                <w:sz w:val="20"/>
                <w:szCs w:val="20"/>
                <w:lang w:val="sv-SE"/>
                <w:rPrChange w:id="3134" w:author="Björn Genfors" w:date="2014-03-31T13:17:00Z">
                  <w:rPr>
                    <w:ins w:id="3135" w:author="Björn Genfors" w:date="2014-03-28T14:31:00Z"/>
                    <w:rFonts w:eastAsia="Calibri" w:cs="Times New Roman"/>
                    <w:spacing w:val="-1"/>
                    <w:sz w:val="20"/>
                    <w:szCs w:val="20"/>
                    <w:lang w:val="sv-SE"/>
                  </w:rPr>
                </w:rPrChange>
              </w:rPr>
            </w:pPr>
            <w:ins w:id="3136" w:author="Björn Genfors" w:date="2014-03-28T14:31:00Z">
              <w:r w:rsidRPr="0023722C">
                <w:rPr>
                  <w:szCs w:val="20"/>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0C61CC" w:rsidRDefault="00327A85" w:rsidP="00327A85">
            <w:pPr>
              <w:widowControl/>
              <w:spacing w:line="226" w:lineRule="exact"/>
              <w:ind w:left="102"/>
              <w:jc w:val="center"/>
              <w:rPr>
                <w:ins w:id="3137" w:author="Björn Genfors" w:date="2014-03-28T14:31:00Z"/>
                <w:spacing w:val="-1"/>
                <w:sz w:val="20"/>
                <w:szCs w:val="20"/>
                <w:rPrChange w:id="3138" w:author="Björn Genfors" w:date="2014-03-31T13:17:00Z">
                  <w:rPr>
                    <w:ins w:id="3139" w:author="Björn Genfors" w:date="2014-03-28T14:31:00Z"/>
                    <w:rFonts w:eastAsia="Calibri" w:cs="Times New Roman"/>
                    <w:spacing w:val="-1"/>
                    <w:sz w:val="20"/>
                    <w:szCs w:val="20"/>
                    <w:lang w:val="sv-SE"/>
                  </w:rPr>
                </w:rPrChange>
              </w:rPr>
            </w:pPr>
            <w:ins w:id="3140" w:author="Björn Genfors" w:date="2014-03-28T14:31:00Z">
              <w:r w:rsidRPr="000C61CC">
                <w:rPr>
                  <w:szCs w:val="20"/>
                </w:rPr>
                <w:t>1..1</w:t>
              </w:r>
            </w:ins>
          </w:p>
        </w:tc>
      </w:tr>
      <w:tr w:rsidR="00327A85" w:rsidRPr="00B72356" w14:paraId="2582A2EA" w14:textId="77777777" w:rsidTr="00265DFD">
        <w:trPr>
          <w:trHeight w:hRule="exact" w:val="559"/>
          <w:tblHeader/>
          <w:ins w:id="314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0C61CC" w:rsidRDefault="00327A85" w:rsidP="00327A85">
            <w:pPr>
              <w:widowControl/>
              <w:spacing w:line="229" w:lineRule="exact"/>
              <w:ind w:left="102"/>
              <w:rPr>
                <w:ins w:id="3142" w:author="Björn Genfors" w:date="2014-03-28T14:31:00Z"/>
                <w:sz w:val="20"/>
                <w:szCs w:val="20"/>
                <w:rPrChange w:id="3143" w:author="Björn Genfors" w:date="2014-03-31T13:17:00Z">
                  <w:rPr>
                    <w:ins w:id="3144" w:author="Björn Genfors" w:date="2014-03-28T14:31:00Z"/>
                    <w:rFonts w:eastAsia="Calibri" w:cs="Times New Roman"/>
                    <w:sz w:val="20"/>
                    <w:szCs w:val="20"/>
                    <w:lang w:val="sv-SE"/>
                  </w:rPr>
                </w:rPrChange>
              </w:rPr>
            </w:pPr>
            <w:ins w:id="3145" w:author="Björn Genfors" w:date="2014-03-28T14:31:00Z">
              <w:r w:rsidRPr="000C61CC">
                <w:rPr>
                  <w:rFonts w:cs="Arial"/>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0C61CC" w:rsidRDefault="00327A85" w:rsidP="00327A85">
            <w:pPr>
              <w:widowControl/>
              <w:spacing w:line="226" w:lineRule="exact"/>
              <w:ind w:left="102"/>
              <w:rPr>
                <w:ins w:id="3146" w:author="Björn Genfors" w:date="2014-03-28T14:31:00Z"/>
                <w:sz w:val="20"/>
                <w:szCs w:val="20"/>
                <w:rPrChange w:id="3147" w:author="Björn Genfors" w:date="2014-03-31T13:17:00Z">
                  <w:rPr>
                    <w:ins w:id="3148" w:author="Björn Genfors" w:date="2014-03-28T14:31:00Z"/>
                    <w:rFonts w:eastAsia="Calibri" w:cs="Times New Roman"/>
                    <w:sz w:val="20"/>
                    <w:szCs w:val="20"/>
                    <w:lang w:val="sv-SE"/>
                  </w:rPr>
                </w:rPrChange>
              </w:rPr>
            </w:pPr>
            <w:ins w:id="3149" w:author="Björn Genfors" w:date="2014-03-28T14:31:00Z">
              <w:r w:rsidRPr="000C61CC">
                <w:rPr>
                  <w:spacing w:val="-1"/>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0C61CC" w:rsidRDefault="00327A85" w:rsidP="00327A85">
            <w:pPr>
              <w:widowControl/>
              <w:spacing w:line="226" w:lineRule="exact"/>
              <w:ind w:left="102"/>
              <w:rPr>
                <w:ins w:id="3150" w:author="Björn Genfors" w:date="2014-03-28T14:31:00Z"/>
                <w:spacing w:val="-1"/>
                <w:sz w:val="20"/>
                <w:szCs w:val="20"/>
                <w:lang w:val="sv-SE"/>
                <w:rPrChange w:id="3151" w:author="Björn Genfors" w:date="2014-03-31T13:17:00Z">
                  <w:rPr>
                    <w:ins w:id="3152" w:author="Björn Genfors" w:date="2014-03-28T14:31:00Z"/>
                    <w:rFonts w:eastAsia="Calibri" w:cs="Times New Roman"/>
                    <w:spacing w:val="-1"/>
                    <w:sz w:val="20"/>
                    <w:szCs w:val="20"/>
                    <w:lang w:val="sv-SE"/>
                  </w:rPr>
                </w:rPrChange>
              </w:rPr>
            </w:pPr>
            <w:ins w:id="3153" w:author="Björn Genfors" w:date="2014-03-28T14:31:00Z">
              <w:r w:rsidRPr="0023722C">
                <w:rPr>
                  <w:szCs w:val="20"/>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0C61CC" w:rsidRDefault="00327A85" w:rsidP="00327A85">
            <w:pPr>
              <w:widowControl/>
              <w:spacing w:line="226" w:lineRule="exact"/>
              <w:ind w:left="102"/>
              <w:jc w:val="center"/>
              <w:rPr>
                <w:ins w:id="3154" w:author="Björn Genfors" w:date="2014-03-28T14:31:00Z"/>
                <w:spacing w:val="-1"/>
                <w:sz w:val="20"/>
                <w:szCs w:val="20"/>
                <w:rPrChange w:id="3155" w:author="Björn Genfors" w:date="2014-03-31T13:17:00Z">
                  <w:rPr>
                    <w:ins w:id="3156" w:author="Björn Genfors" w:date="2014-03-28T14:31:00Z"/>
                    <w:rFonts w:eastAsia="Calibri" w:cs="Times New Roman"/>
                    <w:spacing w:val="-1"/>
                    <w:sz w:val="20"/>
                    <w:szCs w:val="20"/>
                    <w:lang w:val="sv-SE"/>
                  </w:rPr>
                </w:rPrChange>
              </w:rPr>
            </w:pPr>
            <w:ins w:id="3157" w:author="Björn Genfors" w:date="2014-03-28T14:31:00Z">
              <w:r w:rsidRPr="000C61CC">
                <w:rPr>
                  <w:szCs w:val="20"/>
                </w:rPr>
                <w:t>1..1</w:t>
              </w:r>
            </w:ins>
          </w:p>
        </w:tc>
      </w:tr>
      <w:tr w:rsidR="00327A85" w:rsidRPr="00B72356" w14:paraId="617425FD" w14:textId="77777777" w:rsidTr="00265DFD">
        <w:trPr>
          <w:trHeight w:hRule="exact" w:val="559"/>
          <w:tblHeader/>
          <w:ins w:id="3158"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0C61CC" w:rsidRDefault="00327A85" w:rsidP="00327A85">
            <w:pPr>
              <w:widowControl/>
              <w:spacing w:line="229" w:lineRule="exact"/>
              <w:ind w:left="102"/>
              <w:rPr>
                <w:ins w:id="3159" w:author="Björn Genfors" w:date="2014-03-28T14:31:00Z"/>
                <w:sz w:val="20"/>
                <w:szCs w:val="20"/>
                <w:rPrChange w:id="3160" w:author="Björn Genfors" w:date="2014-03-31T13:17:00Z">
                  <w:rPr>
                    <w:ins w:id="3161" w:author="Björn Genfors" w:date="2014-03-28T14:31:00Z"/>
                    <w:rFonts w:eastAsia="Calibri" w:cs="Times New Roman"/>
                    <w:sz w:val="20"/>
                    <w:szCs w:val="20"/>
                    <w:lang w:val="sv-SE"/>
                  </w:rPr>
                </w:rPrChange>
              </w:rPr>
            </w:pPr>
            <w:ins w:id="3162" w:author="Björn Genfors" w:date="2014-03-28T14:31:00Z">
              <w:r w:rsidRPr="000C61CC">
                <w:rPr>
                  <w:rFonts w:cs="Arial"/>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0C61CC" w:rsidRDefault="00327A85" w:rsidP="00327A85">
            <w:pPr>
              <w:widowControl/>
              <w:spacing w:line="226" w:lineRule="exact"/>
              <w:ind w:left="102"/>
              <w:rPr>
                <w:ins w:id="3163" w:author="Björn Genfors" w:date="2014-03-28T14:31:00Z"/>
                <w:sz w:val="20"/>
                <w:szCs w:val="20"/>
                <w:rPrChange w:id="3164" w:author="Björn Genfors" w:date="2014-03-31T13:17:00Z">
                  <w:rPr>
                    <w:ins w:id="3165" w:author="Björn Genfors" w:date="2014-03-28T14:31:00Z"/>
                    <w:rFonts w:eastAsia="Calibri" w:cs="Times New Roman"/>
                    <w:sz w:val="20"/>
                    <w:szCs w:val="20"/>
                    <w:lang w:val="sv-SE"/>
                  </w:rPr>
                </w:rPrChange>
              </w:rPr>
            </w:pPr>
            <w:ins w:id="3166" w:author="Björn Genfors" w:date="2014-03-28T14:31:00Z">
              <w:r w:rsidRPr="000C61CC">
                <w:rPr>
                  <w:spacing w:val="-1"/>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0C61CC" w:rsidRDefault="00327A85" w:rsidP="00327A85">
            <w:pPr>
              <w:widowControl/>
              <w:spacing w:line="226" w:lineRule="exact"/>
              <w:ind w:left="102"/>
              <w:rPr>
                <w:ins w:id="3167" w:author="Björn Genfors" w:date="2014-03-28T14:31:00Z"/>
                <w:spacing w:val="-1"/>
                <w:sz w:val="20"/>
                <w:szCs w:val="20"/>
                <w:lang w:val="sv-SE"/>
                <w:rPrChange w:id="3168" w:author="Björn Genfors" w:date="2014-03-31T13:17:00Z">
                  <w:rPr>
                    <w:ins w:id="3169" w:author="Björn Genfors" w:date="2014-03-28T14:31:00Z"/>
                    <w:rFonts w:eastAsia="Calibri" w:cs="Times New Roman"/>
                    <w:spacing w:val="-1"/>
                    <w:sz w:val="20"/>
                    <w:szCs w:val="20"/>
                    <w:lang w:val="sv-SE"/>
                  </w:rPr>
                </w:rPrChange>
              </w:rPr>
            </w:pPr>
            <w:ins w:id="3170" w:author="Björn Genfors" w:date="2014-03-28T14:31:00Z">
              <w:r w:rsidRPr="0023722C">
                <w:rPr>
                  <w:szCs w:val="20"/>
                </w:rPr>
                <w:t xml:space="preserve">Sätts endast om resultCode är ERROR, se kapitel </w:t>
              </w:r>
              <w:r w:rsidRPr="000C61CC">
                <w:rPr>
                  <w:rFonts w:eastAsia="Calibri" w:cs="Times New Roman"/>
                  <w:sz w:val="20"/>
                  <w:szCs w:val="20"/>
                  <w:lang w:val="sv-SE"/>
                  <w:rPrChange w:id="3171" w:author="Björn Genfors" w:date="2014-03-31T13:17:00Z">
                    <w:rPr>
                      <w:szCs w:val="20"/>
                    </w:rPr>
                  </w:rPrChange>
                </w:rPr>
                <w:fldChar w:fldCharType="begin"/>
              </w:r>
              <w:r w:rsidRPr="0023722C">
                <w:rPr>
                  <w:szCs w:val="20"/>
                </w:rPr>
                <w:instrText xml:space="preserve"> REF _Ref383780140 \r \h  \* MERGEFORMAT </w:instrText>
              </w:r>
            </w:ins>
            <w:r w:rsidRPr="000C61CC">
              <w:rPr>
                <w:rFonts w:eastAsia="Calibri" w:cs="Times New Roman"/>
                <w:sz w:val="20"/>
                <w:szCs w:val="20"/>
                <w:lang w:val="sv-SE"/>
                <w:rPrChange w:id="3172" w:author="Björn Genfors" w:date="2014-03-31T13:17:00Z">
                  <w:rPr>
                    <w:rFonts w:eastAsia="Calibri" w:cs="Times New Roman"/>
                    <w:sz w:val="20"/>
                    <w:szCs w:val="20"/>
                    <w:lang w:val="sv-SE"/>
                  </w:rPr>
                </w:rPrChange>
              </w:rPr>
            </w:r>
            <w:ins w:id="3173" w:author="Björn Genfors" w:date="2014-03-28T14:31:00Z">
              <w:r w:rsidRPr="000C61CC">
                <w:rPr>
                  <w:rFonts w:eastAsia="Calibri" w:cs="Times New Roman"/>
                  <w:sz w:val="20"/>
                  <w:szCs w:val="20"/>
                  <w:lang w:val="sv-SE"/>
                  <w:rPrChange w:id="3174" w:author="Björn Genfors" w:date="2014-03-31T13:17:00Z">
                    <w:rPr>
                      <w:szCs w:val="20"/>
                    </w:rPr>
                  </w:rPrChange>
                </w:rPr>
                <w:fldChar w:fldCharType="separate"/>
              </w:r>
            </w:ins>
            <w:ins w:id="3175" w:author="Björn Genfors" w:date="2014-03-31T13:27:00Z">
              <w:r w:rsidR="002F320B">
                <w:rPr>
                  <w:sz w:val="20"/>
                  <w:szCs w:val="20"/>
                  <w:lang w:val="sv-SE"/>
                </w:rPr>
                <w:t>4.3</w:t>
              </w:r>
            </w:ins>
            <w:ins w:id="3176" w:author="Björn Genfors" w:date="2014-03-28T14:31:00Z">
              <w:r w:rsidRPr="000C61CC">
                <w:rPr>
                  <w:rFonts w:eastAsia="Calibri" w:cs="Times New Roman"/>
                  <w:sz w:val="20"/>
                  <w:szCs w:val="20"/>
                  <w:lang w:val="sv-SE"/>
                  <w:rPrChange w:id="3177" w:author="Björn Genfors" w:date="2014-03-31T13:17:00Z">
                    <w:rPr>
                      <w:szCs w:val="20"/>
                    </w:rPr>
                  </w:rPrChange>
                </w:rPr>
                <w:fldChar w:fldCharType="end"/>
              </w:r>
              <w:r w:rsidRPr="0023722C">
                <w:rPr>
                  <w:szCs w:val="20"/>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0C61CC" w:rsidRDefault="00327A85" w:rsidP="00327A85">
            <w:pPr>
              <w:widowControl/>
              <w:spacing w:line="226" w:lineRule="exact"/>
              <w:ind w:left="102"/>
              <w:jc w:val="center"/>
              <w:rPr>
                <w:ins w:id="3178" w:author="Björn Genfors" w:date="2014-03-28T14:31:00Z"/>
                <w:spacing w:val="-1"/>
                <w:sz w:val="20"/>
                <w:szCs w:val="20"/>
                <w:rPrChange w:id="3179" w:author="Björn Genfors" w:date="2014-03-31T13:17:00Z">
                  <w:rPr>
                    <w:ins w:id="3180" w:author="Björn Genfors" w:date="2014-03-28T14:31:00Z"/>
                    <w:rFonts w:eastAsia="Calibri" w:cs="Times New Roman"/>
                    <w:spacing w:val="-1"/>
                    <w:sz w:val="20"/>
                    <w:szCs w:val="20"/>
                    <w:lang w:val="sv-SE"/>
                  </w:rPr>
                </w:rPrChange>
              </w:rPr>
            </w:pPr>
            <w:ins w:id="3181" w:author="Björn Genfors" w:date="2014-03-28T14:31:00Z">
              <w:r w:rsidRPr="000C61CC">
                <w:rPr>
                  <w:szCs w:val="20"/>
                </w:rPr>
                <w:t>0..1</w:t>
              </w:r>
            </w:ins>
          </w:p>
        </w:tc>
      </w:tr>
      <w:tr w:rsidR="00327A85" w:rsidRPr="00B72356" w14:paraId="7F76F230" w14:textId="77777777" w:rsidTr="00265DFD">
        <w:trPr>
          <w:trHeight w:hRule="exact" w:val="559"/>
          <w:tblHeader/>
          <w:ins w:id="3182"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0C61CC" w:rsidRDefault="00327A85" w:rsidP="00327A85">
            <w:pPr>
              <w:widowControl/>
              <w:spacing w:line="229" w:lineRule="exact"/>
              <w:ind w:left="102"/>
              <w:rPr>
                <w:ins w:id="3183" w:author="Björn Genfors" w:date="2014-03-28T14:31:00Z"/>
                <w:sz w:val="20"/>
                <w:szCs w:val="20"/>
                <w:rPrChange w:id="3184" w:author="Björn Genfors" w:date="2014-03-31T13:17:00Z">
                  <w:rPr>
                    <w:ins w:id="3185" w:author="Björn Genfors" w:date="2014-03-28T14:31:00Z"/>
                    <w:rFonts w:eastAsia="Calibri" w:cs="Times New Roman"/>
                    <w:sz w:val="20"/>
                    <w:szCs w:val="20"/>
                    <w:lang w:val="sv-SE"/>
                  </w:rPr>
                </w:rPrChange>
              </w:rPr>
            </w:pPr>
            <w:ins w:id="3186" w:author="Björn Genfors" w:date="2014-03-28T14:31:00Z">
              <w:r w:rsidRPr="000C61CC">
                <w:rPr>
                  <w:rFonts w:cs="Arial"/>
                  <w:szCs w:val="20"/>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0C61CC" w:rsidRDefault="00327A85" w:rsidP="00327A85">
            <w:pPr>
              <w:widowControl/>
              <w:spacing w:line="226" w:lineRule="exact"/>
              <w:ind w:left="102"/>
              <w:rPr>
                <w:ins w:id="3187" w:author="Björn Genfors" w:date="2014-03-28T14:31:00Z"/>
                <w:sz w:val="20"/>
                <w:szCs w:val="20"/>
                <w:rPrChange w:id="3188" w:author="Björn Genfors" w:date="2014-03-31T13:17:00Z">
                  <w:rPr>
                    <w:ins w:id="3189" w:author="Björn Genfors" w:date="2014-03-28T14:31:00Z"/>
                    <w:rFonts w:eastAsia="Calibri" w:cs="Times New Roman"/>
                    <w:sz w:val="20"/>
                    <w:szCs w:val="20"/>
                    <w:lang w:val="sv-SE"/>
                  </w:rPr>
                </w:rPrChange>
              </w:rPr>
            </w:pPr>
            <w:ins w:id="3190" w:author="Björn Genfors" w:date="2014-03-28T14:31:00Z">
              <w:r w:rsidRPr="000C61CC">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0C61CC" w:rsidRDefault="00327A85" w:rsidP="00327A85">
            <w:pPr>
              <w:widowControl/>
              <w:spacing w:line="226" w:lineRule="exact"/>
              <w:ind w:left="102"/>
              <w:rPr>
                <w:ins w:id="3191" w:author="Björn Genfors" w:date="2014-03-28T14:31:00Z"/>
                <w:spacing w:val="-1"/>
                <w:sz w:val="20"/>
                <w:szCs w:val="20"/>
                <w:rPrChange w:id="3192" w:author="Björn Genfors" w:date="2014-03-31T13:17:00Z">
                  <w:rPr>
                    <w:ins w:id="3193" w:author="Björn Genfors" w:date="2014-03-28T14:31:00Z"/>
                    <w:rFonts w:eastAsia="Calibri" w:cs="Times New Roman"/>
                    <w:spacing w:val="-1"/>
                    <w:sz w:val="20"/>
                    <w:szCs w:val="20"/>
                    <w:lang w:val="sv-SE"/>
                  </w:rPr>
                </w:rPrChange>
              </w:rPr>
            </w:pPr>
            <w:ins w:id="3194" w:author="Björn Genfors" w:date="2014-03-28T14:31:00Z">
              <w:r w:rsidRPr="000C61CC">
                <w:rPr>
                  <w:szCs w:val="20"/>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0C61CC" w:rsidRDefault="00327A85" w:rsidP="00327A85">
            <w:pPr>
              <w:widowControl/>
              <w:spacing w:line="226" w:lineRule="exact"/>
              <w:ind w:left="102"/>
              <w:jc w:val="center"/>
              <w:rPr>
                <w:ins w:id="3195" w:author="Björn Genfors" w:date="2014-03-28T14:31:00Z"/>
                <w:spacing w:val="-1"/>
                <w:sz w:val="20"/>
                <w:szCs w:val="20"/>
                <w:rPrChange w:id="3196" w:author="Björn Genfors" w:date="2014-03-31T13:17:00Z">
                  <w:rPr>
                    <w:ins w:id="3197" w:author="Björn Genfors" w:date="2014-03-28T14:31:00Z"/>
                    <w:rFonts w:eastAsia="Calibri" w:cs="Times New Roman"/>
                    <w:spacing w:val="-1"/>
                    <w:sz w:val="20"/>
                    <w:szCs w:val="20"/>
                    <w:lang w:val="sv-SE"/>
                  </w:rPr>
                </w:rPrChange>
              </w:rPr>
            </w:pPr>
            <w:ins w:id="3198" w:author="Björn Genfors" w:date="2014-03-28T14:31:00Z">
              <w:r w:rsidRPr="000C61CC">
                <w:rPr>
                  <w:szCs w:val="20"/>
                </w:rPr>
                <w:t>0..1</w:t>
              </w:r>
            </w:ins>
          </w:p>
        </w:tc>
      </w:tr>
      <w:tr w:rsidR="00327A85" w:rsidRPr="00B72356" w14:paraId="74910995" w14:textId="77777777" w:rsidTr="00265DFD">
        <w:trPr>
          <w:trHeight w:hRule="exact" w:val="559"/>
          <w:tblHeader/>
          <w:ins w:id="3199"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0C61CC" w:rsidRDefault="00327A85" w:rsidP="00327A85">
            <w:pPr>
              <w:widowControl/>
              <w:spacing w:line="229" w:lineRule="exact"/>
              <w:ind w:left="102"/>
              <w:rPr>
                <w:ins w:id="3200" w:author="Björn Genfors" w:date="2014-03-28T14:31:00Z"/>
                <w:sz w:val="20"/>
                <w:szCs w:val="20"/>
                <w:rPrChange w:id="3201" w:author="Björn Genfors" w:date="2014-03-31T13:17:00Z">
                  <w:rPr>
                    <w:ins w:id="3202" w:author="Björn Genfors" w:date="2014-03-28T14:31:00Z"/>
                    <w:rFonts w:eastAsia="Calibri" w:cs="Times New Roman"/>
                    <w:sz w:val="20"/>
                    <w:szCs w:val="20"/>
                    <w:lang w:val="sv-SE"/>
                  </w:rPr>
                </w:rPrChange>
              </w:rPr>
            </w:pPr>
            <w:ins w:id="3203" w:author="Björn Genfors" w:date="2014-03-28T14:31:00Z">
              <w:r w:rsidRPr="000C61CC">
                <w:rPr>
                  <w:rFonts w:cs="Arial"/>
                  <w:szCs w:val="20"/>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0C61CC" w:rsidRDefault="00327A85" w:rsidP="00327A85">
            <w:pPr>
              <w:widowControl/>
              <w:spacing w:line="226" w:lineRule="exact"/>
              <w:ind w:left="102"/>
              <w:rPr>
                <w:ins w:id="3204" w:author="Björn Genfors" w:date="2014-03-28T14:31:00Z"/>
                <w:sz w:val="20"/>
                <w:szCs w:val="20"/>
                <w:rPrChange w:id="3205" w:author="Björn Genfors" w:date="2014-03-31T13:17:00Z">
                  <w:rPr>
                    <w:ins w:id="3206" w:author="Björn Genfors" w:date="2014-03-28T14:31:00Z"/>
                    <w:rFonts w:eastAsia="Calibri" w:cs="Times New Roman"/>
                    <w:sz w:val="20"/>
                    <w:szCs w:val="20"/>
                    <w:lang w:val="sv-SE"/>
                  </w:rPr>
                </w:rPrChange>
              </w:rPr>
            </w:pPr>
            <w:ins w:id="3207" w:author="Björn Genfors" w:date="2014-03-28T14:31:00Z">
              <w:r w:rsidRPr="000C61CC">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0C61CC" w:rsidRDefault="00327A85" w:rsidP="00327A85">
            <w:pPr>
              <w:widowControl/>
              <w:spacing w:line="226" w:lineRule="exact"/>
              <w:ind w:left="102"/>
              <w:rPr>
                <w:ins w:id="3208" w:author="Björn Genfors" w:date="2014-03-28T14:31:00Z"/>
                <w:spacing w:val="-1"/>
                <w:sz w:val="20"/>
                <w:szCs w:val="20"/>
                <w:lang w:val="sv-SE"/>
                <w:rPrChange w:id="3209" w:author="Björn Genfors" w:date="2014-03-31T13:17:00Z">
                  <w:rPr>
                    <w:ins w:id="3210" w:author="Björn Genfors" w:date="2014-03-28T14:31:00Z"/>
                    <w:rFonts w:eastAsia="Calibri" w:cs="Times New Roman"/>
                    <w:spacing w:val="-1"/>
                    <w:sz w:val="20"/>
                    <w:szCs w:val="20"/>
                    <w:lang w:val="sv-SE"/>
                  </w:rPr>
                </w:rPrChange>
              </w:rPr>
            </w:pPr>
            <w:ins w:id="3211" w:author="Björn Genfors" w:date="2014-03-28T14:31:00Z">
              <w:r w:rsidRPr="0023722C">
                <w:rPr>
                  <w:szCs w:val="20"/>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0C61CC" w:rsidRDefault="00327A85" w:rsidP="00327A85">
            <w:pPr>
              <w:widowControl/>
              <w:spacing w:line="226" w:lineRule="exact"/>
              <w:ind w:left="102"/>
              <w:jc w:val="center"/>
              <w:rPr>
                <w:ins w:id="3212" w:author="Björn Genfors" w:date="2014-03-28T14:31:00Z"/>
                <w:spacing w:val="-1"/>
                <w:sz w:val="20"/>
                <w:szCs w:val="20"/>
                <w:rPrChange w:id="3213" w:author="Björn Genfors" w:date="2014-03-31T13:17:00Z">
                  <w:rPr>
                    <w:ins w:id="3214" w:author="Björn Genfors" w:date="2014-03-28T14:31:00Z"/>
                    <w:rFonts w:eastAsia="Calibri" w:cs="Times New Roman"/>
                    <w:spacing w:val="-1"/>
                    <w:sz w:val="20"/>
                    <w:szCs w:val="20"/>
                    <w:lang w:val="sv-SE"/>
                  </w:rPr>
                </w:rPrChange>
              </w:rPr>
            </w:pPr>
            <w:ins w:id="3215" w:author="Björn Genfors" w:date="2014-03-28T14:31:00Z">
              <w:r w:rsidRPr="000C61CC">
                <w:rPr>
                  <w:szCs w:val="20"/>
                </w:rPr>
                <w:t>1..1</w:t>
              </w:r>
            </w:ins>
          </w:p>
        </w:tc>
      </w:tr>
      <w:tr w:rsidR="00327A85" w:rsidRPr="00B72356" w14:paraId="3A1020E7" w14:textId="77777777" w:rsidTr="00265DFD">
        <w:trPr>
          <w:trHeight w:hRule="exact" w:val="559"/>
          <w:tblHeader/>
          <w:ins w:id="3216"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0C61CC" w:rsidRDefault="00327A85" w:rsidP="00327A85">
            <w:pPr>
              <w:widowControl/>
              <w:spacing w:line="229" w:lineRule="exact"/>
              <w:ind w:left="102"/>
              <w:rPr>
                <w:ins w:id="3217" w:author="Björn Genfors" w:date="2014-03-28T14:31:00Z"/>
                <w:sz w:val="20"/>
                <w:szCs w:val="20"/>
                <w:rPrChange w:id="3218" w:author="Björn Genfors" w:date="2014-03-31T13:17:00Z">
                  <w:rPr>
                    <w:ins w:id="3219" w:author="Björn Genfors" w:date="2014-03-28T14:31:00Z"/>
                    <w:rFonts w:eastAsia="Calibri" w:cs="Times New Roman"/>
                    <w:sz w:val="20"/>
                    <w:szCs w:val="20"/>
                    <w:lang w:val="sv-SE"/>
                  </w:rPr>
                </w:rPrChange>
              </w:rPr>
            </w:pPr>
            <w:ins w:id="3220" w:author="Björn Genfors" w:date="2014-03-28T14:31:00Z">
              <w:r w:rsidRPr="000C61CC">
                <w:rPr>
                  <w:rFonts w:cs="Arial"/>
                  <w:szCs w:val="20"/>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0C61CC" w:rsidRDefault="00327A85" w:rsidP="00327A85">
            <w:pPr>
              <w:widowControl/>
              <w:spacing w:line="226" w:lineRule="exact"/>
              <w:ind w:left="102"/>
              <w:rPr>
                <w:ins w:id="3221" w:author="Björn Genfors" w:date="2014-03-28T14:31:00Z"/>
                <w:sz w:val="20"/>
                <w:szCs w:val="20"/>
                <w:rPrChange w:id="3222" w:author="Björn Genfors" w:date="2014-03-31T13:17:00Z">
                  <w:rPr>
                    <w:ins w:id="3223" w:author="Björn Genfors" w:date="2014-03-28T14:31:00Z"/>
                    <w:rFonts w:eastAsia="Calibri" w:cs="Times New Roman"/>
                    <w:sz w:val="20"/>
                    <w:szCs w:val="20"/>
                    <w:lang w:val="sv-SE"/>
                  </w:rPr>
                </w:rPrChange>
              </w:rPr>
            </w:pPr>
            <w:ins w:id="3224" w:author="Björn Genfors" w:date="2014-03-28T14:31:00Z">
              <w:r w:rsidRPr="000C61CC">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0C61CC" w:rsidRDefault="00327A85" w:rsidP="00327A85">
            <w:pPr>
              <w:widowControl/>
              <w:spacing w:line="226" w:lineRule="exact"/>
              <w:ind w:left="102"/>
              <w:rPr>
                <w:ins w:id="3225" w:author="Björn Genfors" w:date="2014-03-28T14:31:00Z"/>
                <w:spacing w:val="-1"/>
                <w:sz w:val="20"/>
                <w:szCs w:val="20"/>
                <w:lang w:val="sv-SE"/>
                <w:rPrChange w:id="3226" w:author="Björn Genfors" w:date="2014-03-31T13:17:00Z">
                  <w:rPr>
                    <w:ins w:id="3227" w:author="Björn Genfors" w:date="2014-03-28T14:31:00Z"/>
                    <w:rFonts w:eastAsia="Calibri" w:cs="Times New Roman"/>
                    <w:spacing w:val="-1"/>
                    <w:sz w:val="20"/>
                    <w:szCs w:val="20"/>
                    <w:lang w:val="sv-SE"/>
                  </w:rPr>
                </w:rPrChange>
              </w:rPr>
            </w:pPr>
            <w:ins w:id="3228" w:author="Björn Genfors" w:date="2014-03-28T14:31:00Z">
              <w:r w:rsidRPr="0023722C">
                <w:rPr>
                  <w:szCs w:val="20"/>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0C61CC" w:rsidRDefault="00327A85" w:rsidP="00327A85">
            <w:pPr>
              <w:widowControl/>
              <w:spacing w:line="226" w:lineRule="exact"/>
              <w:ind w:left="102"/>
              <w:jc w:val="center"/>
              <w:rPr>
                <w:ins w:id="3229" w:author="Björn Genfors" w:date="2014-03-28T14:31:00Z"/>
                <w:spacing w:val="-1"/>
                <w:sz w:val="20"/>
                <w:szCs w:val="20"/>
                <w:rPrChange w:id="3230" w:author="Björn Genfors" w:date="2014-03-31T13:17:00Z">
                  <w:rPr>
                    <w:ins w:id="3231" w:author="Björn Genfors" w:date="2014-03-28T14:31:00Z"/>
                    <w:rFonts w:eastAsia="Calibri" w:cs="Times New Roman"/>
                    <w:spacing w:val="-1"/>
                    <w:sz w:val="20"/>
                    <w:szCs w:val="20"/>
                    <w:lang w:val="sv-SE"/>
                  </w:rPr>
                </w:rPrChange>
              </w:rPr>
            </w:pPr>
            <w:ins w:id="3232" w:author="Björn Genfors" w:date="2014-03-28T14:31:00Z">
              <w:r w:rsidRPr="000C61CC">
                <w:rPr>
                  <w:szCs w:val="20"/>
                </w:rPr>
                <w:t>0..1</w:t>
              </w:r>
            </w:ins>
          </w:p>
        </w:tc>
      </w:tr>
    </w:tbl>
    <w:p w14:paraId="65671A9A" w14:textId="77777777" w:rsidR="008A6494" w:rsidRPr="00CC412F" w:rsidRDefault="008A6494" w:rsidP="00D4194A"/>
    <w:p w14:paraId="2C4B7E5D" w14:textId="77777777" w:rsidR="00E13C32" w:rsidRPr="00CC412F" w:rsidRDefault="00E13C32" w:rsidP="00E13C32">
      <w:pPr>
        <w:pStyle w:val="Heading3"/>
      </w:pPr>
      <w:bookmarkStart w:id="3233" w:name="_Toc258218973"/>
      <w:r w:rsidRPr="00CC412F">
        <w:t>Övriga regler</w:t>
      </w:r>
      <w:bookmarkEnd w:id="3233"/>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Heading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Heading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3234" w:name="_Toc248640916"/>
    </w:p>
    <w:p w14:paraId="5D7C2C21" w14:textId="39C1913D" w:rsidR="006878CE" w:rsidRDefault="006878CE">
      <w:pPr>
        <w:spacing w:line="240" w:lineRule="auto"/>
        <w:rPr>
          <w:rFonts w:eastAsia="Times New Roman"/>
          <w:bCs/>
          <w:sz w:val="24"/>
          <w:szCs w:val="26"/>
        </w:rPr>
      </w:pPr>
    </w:p>
    <w:p w14:paraId="62C3FDC9" w14:textId="77777777" w:rsidR="00DE71B1" w:rsidRDefault="00DE71B1">
      <w:pPr>
        <w:spacing w:line="240" w:lineRule="auto"/>
        <w:rPr>
          <w:ins w:id="3235" w:author="Björn Genfors" w:date="2014-03-28T14:33:00Z"/>
          <w:rFonts w:eastAsia="Times New Roman"/>
          <w:bCs/>
          <w:sz w:val="24"/>
          <w:szCs w:val="26"/>
        </w:rPr>
      </w:pPr>
      <w:ins w:id="3236" w:author="Björn Genfors" w:date="2014-03-28T14:33:00Z">
        <w:r>
          <w:br w:type="page"/>
        </w:r>
      </w:ins>
    </w:p>
    <w:p w14:paraId="000EB474" w14:textId="7C299848" w:rsidR="00D4194A" w:rsidRPr="00CC412F" w:rsidRDefault="00424B6F" w:rsidP="00D4194A">
      <w:pPr>
        <w:pStyle w:val="Heading2"/>
      </w:pPr>
      <w:bookmarkStart w:id="3237" w:name="_Toc258218974"/>
      <w:r w:rsidRPr="00CC412F">
        <w:t>GetLaboratoryOrderOutcome</w:t>
      </w:r>
      <w:bookmarkEnd w:id="3234"/>
      <w:bookmarkEnd w:id="3237"/>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3238"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3239" w:author="Björn Genfors" w:date="2014-03-28T14:46:00Z"/>
          <w:spacing w:val="-1"/>
        </w:rPr>
      </w:pPr>
    </w:p>
    <w:p w14:paraId="627259E5" w14:textId="77777777" w:rsidR="0046387E" w:rsidRPr="00CC412F" w:rsidRDefault="0046387E" w:rsidP="0046387E">
      <w:pPr>
        <w:pStyle w:val="Heading3"/>
        <w:rPr>
          <w:ins w:id="3240" w:author="Björn Genfors" w:date="2014-03-28T14:46:00Z"/>
        </w:rPr>
      </w:pPr>
      <w:bookmarkStart w:id="3241" w:name="_Toc258218975"/>
      <w:ins w:id="3242" w:author="Björn Genfors" w:date="2014-03-28T14:46:00Z">
        <w:r w:rsidRPr="00CC412F">
          <w:t>Gemensamma informationskomponenter</w:t>
        </w:r>
        <w:bookmarkEnd w:id="3241"/>
      </w:ins>
    </w:p>
    <w:p w14:paraId="134BEA90" w14:textId="1EE38CF8" w:rsidR="0046387E" w:rsidRPr="0046387E" w:rsidRDefault="0046387E">
      <w:pPr>
        <w:rPr>
          <w:rPrChange w:id="3243" w:author="Björn Genfors" w:date="2014-03-28T14:46:00Z">
            <w:rPr>
              <w:spacing w:val="-1"/>
            </w:rPr>
          </w:rPrChange>
        </w:rPr>
        <w:pPrChange w:id="3244" w:author="Björn Genfors" w:date="2014-03-28T14:46:00Z">
          <w:pPr>
            <w:spacing w:line="239" w:lineRule="auto"/>
            <w:ind w:right="145"/>
          </w:pPr>
        </w:pPrChange>
      </w:pPr>
      <w:ins w:id="3245"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Heading3"/>
      </w:pPr>
      <w:bookmarkStart w:id="3246" w:name="_Toc258218976"/>
      <w:r w:rsidRPr="00CC412F">
        <w:t>Version</w:t>
      </w:r>
      <w:bookmarkEnd w:id="3246"/>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Heading3"/>
      </w:pPr>
      <w:bookmarkStart w:id="3247" w:name="_Toc258218977"/>
      <w:moveToRangeStart w:id="3248" w:author="Björn Genfors" w:date="2014-03-28T14:34:00Z" w:name="move383780609"/>
      <w:moveTo w:id="3249" w:author="Björn Genfors" w:date="2014-03-28T14:34:00Z">
        <w:r w:rsidRPr="00CC412F">
          <w:t>Fältregler</w:t>
        </w:r>
      </w:moveTo>
      <w:bookmarkEnd w:id="3247"/>
    </w:p>
    <w:tbl>
      <w:tblPr>
        <w:tblStyle w:val="TableNormal3"/>
        <w:tblW w:w="9639" w:type="dxa"/>
        <w:tblLayout w:type="fixed"/>
        <w:tblLook w:val="01E0" w:firstRow="1" w:lastRow="1" w:firstColumn="1" w:lastColumn="1" w:noHBand="0" w:noVBand="0"/>
        <w:tblPrChange w:id="3250"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3251">
          <w:tblGrid>
            <w:gridCol w:w="42"/>
            <w:gridCol w:w="2874"/>
            <w:gridCol w:w="42"/>
            <w:gridCol w:w="1517"/>
            <w:gridCol w:w="42"/>
            <w:gridCol w:w="3927"/>
            <w:gridCol w:w="42"/>
            <w:gridCol w:w="1153"/>
            <w:gridCol w:w="42"/>
          </w:tblGrid>
        </w:tblGridChange>
      </w:tblGrid>
      <w:tr w:rsidR="00DE71B1" w:rsidRPr="006B6063" w14:paraId="3FD11A9B" w14:textId="77777777" w:rsidTr="0046387E">
        <w:trPr>
          <w:trHeight w:hRule="exact" w:val="586"/>
          <w:tblHeader/>
          <w:ins w:id="3252" w:author="Björn Genfors" w:date="2014-03-28T14:34:00Z"/>
          <w:trPrChange w:id="3253"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2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3248"/>
          <w:p w14:paraId="372B7E3E" w14:textId="77777777" w:rsidR="00DE71B1" w:rsidRPr="006B6063" w:rsidRDefault="00DE71B1" w:rsidP="0046387E">
            <w:pPr>
              <w:widowControl/>
              <w:spacing w:line="226" w:lineRule="exact"/>
              <w:ind w:left="102"/>
              <w:rPr>
                <w:ins w:id="3255" w:author="Björn Genfors" w:date="2014-03-28T14:34:00Z"/>
                <w:rFonts w:cs="Times New Roman"/>
                <w:b/>
                <w:sz w:val="20"/>
                <w:szCs w:val="20"/>
                <w:lang w:val="sv-SE"/>
              </w:rPr>
            </w:pPr>
            <w:ins w:id="3256" w:author="Björn Genfors" w:date="2014-03-28T14:34:00Z">
              <w:r w:rsidRPr="006B6063">
                <w:rPr>
                  <w:b/>
                  <w:sz w:val="20"/>
                  <w:szCs w:val="20"/>
                </w:rPr>
                <w:t>Na</w:t>
              </w:r>
              <w:r w:rsidRPr="006B6063">
                <w:rPr>
                  <w:b/>
                  <w:spacing w:val="-3"/>
                  <w:sz w:val="20"/>
                  <w:szCs w:val="20"/>
                </w:rPr>
                <w:t>m</w:t>
              </w:r>
              <w:r w:rsidRPr="006B6063">
                <w:rPr>
                  <w:b/>
                  <w:sz w:val="20"/>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2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6B6063" w:rsidRDefault="00DE71B1" w:rsidP="0046387E">
            <w:pPr>
              <w:widowControl/>
              <w:spacing w:line="226" w:lineRule="exact"/>
              <w:ind w:left="102"/>
              <w:rPr>
                <w:ins w:id="3258" w:author="Björn Genfors" w:date="2014-03-28T14:34:00Z"/>
                <w:rFonts w:cs="Times New Roman"/>
                <w:b/>
                <w:sz w:val="20"/>
                <w:szCs w:val="20"/>
                <w:lang w:val="sv-SE"/>
              </w:rPr>
            </w:pPr>
            <w:ins w:id="3259" w:author="Björn Genfors" w:date="2014-03-28T14:34:00Z">
              <w:r w:rsidRPr="006B6063">
                <w:rPr>
                  <w:b/>
                  <w:sz w:val="20"/>
                  <w:szCs w:val="20"/>
                </w:rPr>
                <w:t>T</w:t>
              </w:r>
              <w:r w:rsidRPr="006B6063">
                <w:rPr>
                  <w:b/>
                  <w:spacing w:val="-1"/>
                  <w:sz w:val="20"/>
                  <w:szCs w:val="20"/>
                </w:rPr>
                <w:t>y</w:t>
              </w:r>
              <w:r w:rsidRPr="006B6063">
                <w:rPr>
                  <w:b/>
                  <w:sz w:val="20"/>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2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6B6063" w:rsidRDefault="00DE71B1" w:rsidP="0046387E">
            <w:pPr>
              <w:widowControl/>
              <w:spacing w:line="226" w:lineRule="exact"/>
              <w:ind w:left="102"/>
              <w:rPr>
                <w:ins w:id="3261" w:author="Björn Genfors" w:date="2014-03-28T14:34:00Z"/>
                <w:rFonts w:cs="Times New Roman"/>
                <w:b/>
                <w:sz w:val="20"/>
                <w:szCs w:val="20"/>
                <w:lang w:val="sv-SE"/>
              </w:rPr>
            </w:pPr>
            <w:ins w:id="3262" w:author="Björn Genfors" w:date="2014-03-28T14:34:00Z">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2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6B6063" w:rsidRDefault="00DE71B1" w:rsidP="0046387E">
            <w:pPr>
              <w:widowControl/>
              <w:spacing w:line="226" w:lineRule="exact"/>
              <w:ind w:left="101"/>
              <w:jc w:val="center"/>
              <w:rPr>
                <w:ins w:id="3264" w:author="Björn Genfors" w:date="2014-03-28T14:34:00Z"/>
                <w:rFonts w:cs="Times New Roman"/>
                <w:b/>
                <w:sz w:val="20"/>
                <w:szCs w:val="20"/>
                <w:lang w:val="sv-SE"/>
              </w:rPr>
            </w:pPr>
            <w:ins w:id="3265" w:author="Björn Genfors" w:date="2014-03-28T14:34:00Z">
              <w:r w:rsidRPr="006B6063">
                <w:rPr>
                  <w:b/>
                  <w:sz w:val="20"/>
                  <w:szCs w:val="20"/>
                </w:rPr>
                <w:t>Ka</w:t>
              </w:r>
              <w:r w:rsidRPr="006B6063">
                <w:rPr>
                  <w:b/>
                  <w:spacing w:val="-1"/>
                  <w:sz w:val="20"/>
                  <w:szCs w:val="20"/>
                </w:rPr>
                <w:t>r</w:t>
              </w:r>
              <w:r w:rsidRPr="006B6063">
                <w:rPr>
                  <w:b/>
                  <w:sz w:val="20"/>
                  <w:szCs w:val="20"/>
                </w:rPr>
                <w:t>di-</w:t>
              </w:r>
            </w:ins>
          </w:p>
          <w:p w14:paraId="4DC2A8C3" w14:textId="77777777" w:rsidR="00DE71B1" w:rsidRPr="006B6063" w:rsidRDefault="00DE71B1" w:rsidP="0046387E">
            <w:pPr>
              <w:widowControl/>
              <w:ind w:left="102"/>
              <w:jc w:val="center"/>
              <w:rPr>
                <w:ins w:id="3266" w:author="Björn Genfors" w:date="2014-03-28T14:34:00Z"/>
                <w:rFonts w:cs="Times New Roman"/>
                <w:sz w:val="20"/>
                <w:szCs w:val="20"/>
                <w:lang w:val="sv-SE"/>
              </w:rPr>
            </w:pPr>
            <w:ins w:id="3267" w:author="Björn Genfors" w:date="2014-03-28T14:34:00Z">
              <w:r w:rsidRPr="006B6063">
                <w:rPr>
                  <w:b/>
                  <w:sz w:val="20"/>
                  <w:szCs w:val="20"/>
                </w:rPr>
                <w:t>n</w:t>
              </w:r>
              <w:r w:rsidRPr="006B6063">
                <w:rPr>
                  <w:b/>
                  <w:spacing w:val="-1"/>
                  <w:sz w:val="20"/>
                  <w:szCs w:val="20"/>
                </w:rPr>
                <w:t>alitet</w:t>
              </w:r>
            </w:ins>
          </w:p>
        </w:tc>
      </w:tr>
      <w:tr w:rsidR="00DE71B1" w:rsidRPr="006B6063" w14:paraId="09672D30" w14:textId="77777777" w:rsidTr="0046387E">
        <w:trPr>
          <w:trHeight w:hRule="exact" w:val="240"/>
          <w:tblHeader/>
          <w:ins w:id="3268" w:author="Björn Genfors" w:date="2014-03-28T14:34:00Z"/>
          <w:trPrChange w:id="3269"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27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6B6063" w:rsidRDefault="00DE71B1" w:rsidP="0046387E">
            <w:pPr>
              <w:widowControl/>
              <w:spacing w:line="227" w:lineRule="exact"/>
              <w:ind w:left="102"/>
              <w:rPr>
                <w:ins w:id="3271" w:author="Björn Genfors" w:date="2014-03-28T14:34:00Z"/>
                <w:rFonts w:cs="Times New Roman"/>
                <w:b/>
                <w:sz w:val="20"/>
                <w:szCs w:val="20"/>
                <w:lang w:val="sv-SE"/>
              </w:rPr>
            </w:pPr>
            <w:ins w:id="3272" w:author="Björn Genfors" w:date="2014-03-28T14:34:00Z">
              <w:r w:rsidRPr="006B6063">
                <w:rPr>
                  <w:b/>
                  <w:spacing w:val="-1"/>
                  <w:sz w:val="20"/>
                  <w:szCs w:val="20"/>
                </w:rPr>
                <w:t>Beg</w:t>
              </w:r>
              <w:r w:rsidRPr="006B6063">
                <w:rPr>
                  <w:b/>
                  <w:sz w:val="20"/>
                  <w:szCs w:val="20"/>
                </w:rPr>
                <w:t>ä</w:t>
              </w:r>
              <w:r w:rsidRPr="006B6063">
                <w:rPr>
                  <w:b/>
                  <w:spacing w:val="-1"/>
                  <w:sz w:val="20"/>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2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6B6063" w:rsidRDefault="00DE71B1" w:rsidP="0046387E">
            <w:pPr>
              <w:widowControl/>
              <w:rPr>
                <w:ins w:id="327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2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6B6063" w:rsidRDefault="00DE71B1" w:rsidP="0046387E">
            <w:pPr>
              <w:widowControl/>
              <w:rPr>
                <w:ins w:id="3276"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2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6B6063" w:rsidRDefault="00DE71B1" w:rsidP="0046387E">
            <w:pPr>
              <w:widowControl/>
              <w:jc w:val="center"/>
              <w:rPr>
                <w:ins w:id="3278" w:author="Björn Genfors" w:date="2014-03-28T14:34:00Z"/>
                <w:rFonts w:cs="Times New Roman"/>
                <w:sz w:val="20"/>
                <w:szCs w:val="20"/>
                <w:lang w:val="sv-SE"/>
              </w:rPr>
            </w:pPr>
          </w:p>
        </w:tc>
      </w:tr>
      <w:tr w:rsidR="00DE71B1" w:rsidRPr="006B6063" w14:paraId="3022272F" w14:textId="77777777" w:rsidTr="0046387E">
        <w:trPr>
          <w:trHeight w:hRule="exact" w:val="506"/>
          <w:tblHeader/>
          <w:ins w:id="3279" w:author="Björn Genfors" w:date="2014-03-28T14:34:00Z"/>
          <w:trPrChange w:id="3280"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6B6063" w:rsidRDefault="00DE71B1" w:rsidP="0046387E">
            <w:pPr>
              <w:widowControl/>
              <w:spacing w:line="227" w:lineRule="exact"/>
              <w:ind w:left="102"/>
              <w:rPr>
                <w:ins w:id="3282" w:author="Björn Genfors" w:date="2014-03-28T14:34:00Z"/>
                <w:rFonts w:cs="Times New Roman"/>
                <w:sz w:val="20"/>
                <w:szCs w:val="20"/>
                <w:lang w:val="sv-SE"/>
              </w:rPr>
            </w:pPr>
            <w:ins w:id="3283" w:author="Björn Genfors" w:date="2014-03-28T14:34:00Z">
              <w:r w:rsidRPr="006B6063">
                <w:rPr>
                  <w:sz w:val="20"/>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32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6B6063" w:rsidRDefault="00DE71B1" w:rsidP="0046387E">
            <w:pPr>
              <w:widowControl/>
              <w:spacing w:line="226" w:lineRule="exact"/>
              <w:ind w:left="102"/>
              <w:rPr>
                <w:ins w:id="3285" w:author="Björn Genfors" w:date="2014-03-28T14:34:00Z"/>
                <w:rFonts w:cs="Times New Roman"/>
                <w:spacing w:val="-1"/>
                <w:sz w:val="20"/>
                <w:szCs w:val="20"/>
                <w:lang w:val="sv-SE"/>
              </w:rPr>
            </w:pPr>
            <w:ins w:id="3286"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2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6B6063" w:rsidRDefault="00DE71B1" w:rsidP="0046387E">
            <w:pPr>
              <w:widowControl/>
              <w:spacing w:line="226" w:lineRule="exact"/>
              <w:ind w:left="102"/>
              <w:rPr>
                <w:ins w:id="3288" w:author="Björn Genfors" w:date="2014-03-28T14:34:00Z"/>
                <w:rFonts w:cs="Times New Roman"/>
                <w:spacing w:val="-1"/>
                <w:sz w:val="20"/>
                <w:szCs w:val="20"/>
                <w:lang w:val="sv-SE"/>
              </w:rPr>
            </w:pPr>
            <w:ins w:id="3289" w:author="Björn Genfors" w:date="2014-03-28T14:34:00Z">
              <w:r w:rsidRPr="00CA00A4">
                <w:rPr>
                  <w:spacing w:val="-1"/>
                  <w:sz w:val="20"/>
                  <w:szCs w:val="20"/>
                  <w:lang w:val="sv-S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32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6B6063" w:rsidRDefault="00DE71B1" w:rsidP="0046387E">
            <w:pPr>
              <w:widowControl/>
              <w:spacing w:line="229" w:lineRule="exact"/>
              <w:ind w:left="102"/>
              <w:jc w:val="center"/>
              <w:rPr>
                <w:ins w:id="3291" w:author="Björn Genfors" w:date="2014-03-28T14:34:00Z"/>
                <w:rFonts w:cs="Times New Roman"/>
                <w:sz w:val="20"/>
                <w:szCs w:val="20"/>
                <w:lang w:val="sv-SE"/>
              </w:rPr>
            </w:pPr>
            <w:ins w:id="3292" w:author="Björn Genfors" w:date="2014-03-28T14:34:00Z">
              <w:r w:rsidRPr="006B6063">
                <w:rPr>
                  <w:sz w:val="20"/>
                  <w:szCs w:val="20"/>
                </w:rPr>
                <w:t>0.</w:t>
              </w:r>
              <w:r w:rsidRPr="006B6063">
                <w:rPr>
                  <w:spacing w:val="-1"/>
                  <w:sz w:val="20"/>
                  <w:szCs w:val="20"/>
                </w:rPr>
                <w:t>.</w:t>
              </w:r>
              <w:r w:rsidRPr="006B6063">
                <w:rPr>
                  <w:sz w:val="20"/>
                  <w:szCs w:val="20"/>
                </w:rPr>
                <w:t>*</w:t>
              </w:r>
            </w:ins>
          </w:p>
          <w:p w14:paraId="17D70D33" w14:textId="77777777" w:rsidR="00DE71B1" w:rsidRPr="006B6063" w:rsidRDefault="00DE71B1" w:rsidP="0046387E">
            <w:pPr>
              <w:widowControl/>
              <w:ind w:left="102"/>
              <w:jc w:val="center"/>
              <w:rPr>
                <w:ins w:id="3293" w:author="Björn Genfors" w:date="2014-03-28T14:34:00Z"/>
                <w:rFonts w:cs="Times New Roman"/>
                <w:sz w:val="20"/>
                <w:szCs w:val="20"/>
                <w:lang w:val="sv-SE"/>
              </w:rPr>
            </w:pPr>
          </w:p>
        </w:tc>
      </w:tr>
      <w:tr w:rsidR="00DE71B1" w:rsidRPr="006B6063" w14:paraId="774DCB3C" w14:textId="77777777" w:rsidTr="0046387E">
        <w:trPr>
          <w:trHeight w:hRule="exact" w:val="2571"/>
          <w:tblHeader/>
          <w:ins w:id="3294" w:author="Björn Genfors" w:date="2014-03-28T14:34:00Z"/>
          <w:trPrChange w:id="3295"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6B6063" w:rsidRDefault="00DE71B1" w:rsidP="0046387E">
            <w:pPr>
              <w:widowControl/>
              <w:spacing w:line="226" w:lineRule="exact"/>
              <w:ind w:left="102"/>
              <w:rPr>
                <w:ins w:id="3297" w:author="Björn Genfors" w:date="2014-03-28T14:34:00Z"/>
                <w:rFonts w:cs="Times New Roman"/>
                <w:spacing w:val="-1"/>
                <w:sz w:val="20"/>
                <w:szCs w:val="20"/>
                <w:lang w:val="sv-SE"/>
              </w:rPr>
            </w:pPr>
            <w:ins w:id="3298"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2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6B6063" w:rsidRDefault="00DE71B1" w:rsidP="0046387E">
            <w:pPr>
              <w:widowControl/>
              <w:spacing w:line="226" w:lineRule="exact"/>
              <w:ind w:left="102"/>
              <w:rPr>
                <w:ins w:id="3300" w:author="Björn Genfors" w:date="2014-03-28T14:34:00Z"/>
                <w:rFonts w:cs="Times New Roman"/>
                <w:spacing w:val="-1"/>
                <w:sz w:val="20"/>
                <w:szCs w:val="20"/>
                <w:lang w:val="sv-SE"/>
              </w:rPr>
            </w:pPr>
            <w:ins w:id="3301"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30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6B6063" w:rsidRDefault="00DE71B1" w:rsidP="0046387E">
            <w:pPr>
              <w:widowControl/>
              <w:spacing w:line="226" w:lineRule="exact"/>
              <w:ind w:left="102"/>
              <w:rPr>
                <w:ins w:id="3303" w:author="Björn Genfors" w:date="2014-03-28T14:34:00Z"/>
                <w:rFonts w:cs="Times New Roman"/>
                <w:spacing w:val="-1"/>
                <w:sz w:val="20"/>
                <w:szCs w:val="20"/>
                <w:lang w:val="sv-SE"/>
              </w:rPr>
            </w:pPr>
            <w:ins w:id="3304" w:author="Björn Genfors" w:date="2014-03-28T14:34:00Z">
              <w:r w:rsidRPr="00CA00A4">
                <w:rPr>
                  <w:spacing w:val="-1"/>
                  <w:sz w:val="20"/>
                  <w:szCs w:val="20"/>
                  <w:lang w:val="sv-SE"/>
                </w:rPr>
                <w:t xml:space="preserve">Id för patienten. </w:t>
              </w:r>
              <w:r w:rsidRPr="00CA00A4">
                <w:rPr>
                  <w:spacing w:val="-1"/>
                  <w:sz w:val="20"/>
                  <w:szCs w:val="20"/>
                  <w:lang w:val="sv-SE"/>
                </w:rPr>
                <w:br/>
                <w:t>value sätts till patientens identifierare. Anges med 12 tecken utan avskiljare.</w:t>
              </w:r>
              <w:r w:rsidRPr="00CA00A4">
                <w:rPr>
                  <w:spacing w:val="-1"/>
                  <w:sz w:val="20"/>
                  <w:szCs w:val="20"/>
                  <w:lang w:val="sv-SE"/>
                </w:rPr>
                <w:br/>
                <w:t xml:space="preserve">Type sätts till OID för typ av identifierare. </w:t>
              </w:r>
              <w:r w:rsidRPr="00CA00A4">
                <w:rPr>
                  <w:spacing w:val="-1"/>
                  <w:sz w:val="20"/>
                  <w:szCs w:val="20"/>
                  <w:lang w:val="sv-SE"/>
                </w:rPr>
                <w:br/>
                <w:t>För personnummer ska Skatteverkets personnummer (1.2.752.129.2.1.3.1).</w:t>
              </w:r>
              <w:r w:rsidRPr="00CA00A4">
                <w:rPr>
                  <w:spacing w:val="-1"/>
                  <w:sz w:val="20"/>
                  <w:szCs w:val="20"/>
                  <w:lang w:val="sv-SE"/>
                </w:rPr>
                <w:br/>
                <w:t>För samordningsnummer ska Skatteverkets samordningsnummer (1.2.752.129.2.1.3.3).</w:t>
              </w:r>
              <w:r w:rsidRPr="00CA00A4">
                <w:rPr>
                  <w:spacing w:val="-1"/>
                  <w:sz w:val="20"/>
                  <w:szCs w:val="20"/>
                  <w:lang w:val="sv-SE"/>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330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6B6063" w:rsidRDefault="00DE71B1" w:rsidP="0046387E">
            <w:pPr>
              <w:widowControl/>
              <w:spacing w:line="229" w:lineRule="exact"/>
              <w:ind w:left="102"/>
              <w:jc w:val="center"/>
              <w:rPr>
                <w:ins w:id="3306" w:author="Björn Genfors" w:date="2014-03-28T14:34:00Z"/>
                <w:rFonts w:cs="Times New Roman"/>
                <w:sz w:val="20"/>
                <w:szCs w:val="20"/>
                <w:lang w:val="sv-SE"/>
              </w:rPr>
            </w:pPr>
            <w:ins w:id="3307" w:author="Björn Genfors" w:date="2014-03-28T14:34:00Z">
              <w:r w:rsidRPr="006B6063">
                <w:rPr>
                  <w:sz w:val="20"/>
                  <w:szCs w:val="20"/>
                </w:rPr>
                <w:t>1..1</w:t>
              </w:r>
            </w:ins>
          </w:p>
        </w:tc>
      </w:tr>
      <w:tr w:rsidR="00DE71B1" w:rsidRPr="006B6063" w14:paraId="0549DB29" w14:textId="77777777" w:rsidTr="00B72356">
        <w:trPr>
          <w:trHeight w:hRule="exact" w:val="1897"/>
          <w:tblHeader/>
          <w:ins w:id="3308" w:author="Björn Genfors" w:date="2014-03-28T14:34:00Z"/>
          <w:trPrChange w:id="3309" w:author="Björn Genfors" w:date="2014-03-31T13:18: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10"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6B6063" w:rsidRDefault="00DE71B1" w:rsidP="0046387E">
            <w:pPr>
              <w:widowControl/>
              <w:spacing w:line="226" w:lineRule="exact"/>
              <w:ind w:left="102"/>
              <w:rPr>
                <w:ins w:id="3311" w:author="Björn Genfors" w:date="2014-03-28T14:34:00Z"/>
                <w:rFonts w:cs="Times New Roman"/>
                <w:sz w:val="20"/>
                <w:szCs w:val="20"/>
                <w:lang w:val="sv-SE"/>
              </w:rPr>
            </w:pPr>
            <w:ins w:id="3312" w:author="Björn Genfors" w:date="2014-03-28T14:34:00Z">
              <w:r w:rsidRPr="006B6063">
                <w:rPr>
                  <w:sz w:val="20"/>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3313"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6B6063" w:rsidRDefault="00DE71B1" w:rsidP="0046387E">
            <w:pPr>
              <w:widowControl/>
              <w:spacing w:line="226" w:lineRule="exact"/>
              <w:ind w:left="102"/>
              <w:rPr>
                <w:ins w:id="3314" w:author="Björn Genfors" w:date="2014-03-28T14:34:00Z"/>
                <w:rFonts w:cs="Times New Roman"/>
                <w:spacing w:val="-1"/>
                <w:sz w:val="20"/>
                <w:szCs w:val="20"/>
                <w:lang w:val="sv-SE"/>
              </w:rPr>
            </w:pPr>
            <w:ins w:id="3315" w:author="Björn Genfors" w:date="2014-03-28T14:34:00Z">
              <w:r w:rsidRPr="006B6063">
                <w:rPr>
                  <w:spacing w:val="-1"/>
                  <w:sz w:val="20"/>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3316"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B72356" w:rsidRDefault="00DE71B1">
            <w:pPr>
              <w:widowControl/>
              <w:spacing w:line="229" w:lineRule="exact"/>
              <w:ind w:left="102"/>
              <w:rPr>
                <w:ins w:id="3317" w:author="Björn Genfors" w:date="2014-03-28T14:34:00Z"/>
                <w:spacing w:val="-1"/>
                <w:sz w:val="20"/>
                <w:szCs w:val="20"/>
                <w:lang w:val="sv-SE"/>
                <w:rPrChange w:id="3318" w:author="Björn Genfors" w:date="2014-03-31T13:18:00Z">
                  <w:rPr>
                    <w:ins w:id="3319" w:author="Björn Genfors" w:date="2014-03-28T14:34:00Z"/>
                    <w:rFonts w:eastAsia="Calibri" w:cs="Times New Roman"/>
                    <w:sz w:val="20"/>
                    <w:szCs w:val="20"/>
                    <w:lang w:val="sv-SE"/>
                  </w:rPr>
                </w:rPrChange>
              </w:rPr>
              <w:pPrChange w:id="3320" w:author="Björn Genfors" w:date="2014-03-28T14:39:00Z">
                <w:pPr>
                  <w:framePr w:hSpace="180" w:wrap="around" w:vAnchor="text" w:hAnchor="margin" w:y="1047"/>
                  <w:widowControl/>
                  <w:spacing w:line="229" w:lineRule="exact"/>
                  <w:ind w:left="102"/>
                </w:pPr>
              </w:pPrChange>
            </w:pPr>
            <w:ins w:id="3321" w:author="Björn Genfors" w:date="2014-03-28T14:34:00Z">
              <w:r w:rsidRPr="006B6063">
                <w:rPr>
                  <w:rStyle w:val="CommentReference"/>
                  <w:rFonts w:eastAsia="ヒラギノ角ゴ Pro W3" w:cs="Times New Roman"/>
                  <w:i/>
                  <w:color w:val="000000"/>
                  <w:sz w:val="20"/>
                  <w:szCs w:val="20"/>
                  <w:lang w:val="en-GB"/>
                </w:rPr>
                <w:commentReference w:id="3322"/>
              </w:r>
            </w:ins>
            <w:ins w:id="3323" w:author="Björn Genfors" w:date="2014-03-28T14:38:00Z">
              <w:r w:rsidRPr="0023722C">
                <w:rPr>
                  <w:szCs w:val="20"/>
                  <w:rPrChange w:id="3324" w:author="Björn Genfors" w:date="2014-04-01T21:55:00Z">
                    <w:rPr>
                      <w:rFonts w:ascii="Calibri" w:hAnsi="Calibri"/>
                      <w:color w:val="1F497D"/>
                    </w:rPr>
                  </w:rPrChange>
                </w:rPr>
                <w:t xml:space="preserve">Begränsning av sökningen i tid. Begränsningen sker genom att resultatet innehåller de poster vars, </w:t>
              </w:r>
            </w:ins>
            <w:ins w:id="3325" w:author="Björn Genfors" w:date="2014-03-28T14:39:00Z">
              <w:r w:rsidRPr="0023722C">
                <w:rPr>
                  <w:szCs w:val="20"/>
                  <w:rPrChange w:id="3326" w:author="Björn Genfors" w:date="2014-04-01T21:55:00Z">
                    <w:rPr>
                      <w:color w:val="1F497D"/>
                      <w:szCs w:val="20"/>
                    </w:rPr>
                  </w:rPrChange>
                </w:rPr>
                <w:t>av förekommande tidfält analys/analysisTime</w:t>
              </w:r>
            </w:ins>
            <w:ins w:id="3327" w:author="Björn Genfors" w:date="2014-03-28T14:38:00Z">
              <w:r w:rsidRPr="0023722C">
                <w:rPr>
                  <w:szCs w:val="20"/>
                  <w:rPrChange w:id="3328" w:author="Björn Genfors" w:date="2014-04-01T21:55:00Z">
                    <w:rPr>
                      <w:rFonts w:ascii="Calibri" w:hAnsi="Calibri"/>
                      <w:color w:val="1F497D"/>
                    </w:rPr>
                  </w:rPrChange>
                </w:rPr>
                <w:t xml:space="preserve">, bildade tidsintervall till någon del överlappar med det tidsintervall som anges i begäran. </w:t>
              </w:r>
              <w:r w:rsidRPr="00B72356">
                <w:rPr>
                  <w:szCs w:val="20"/>
                  <w:rPrChange w:id="3329" w:author="Björn Genfors" w:date="2014-03-31T13:18:00Z">
                    <w:rPr>
                      <w:rFonts w:ascii="Calibri" w:hAnsi="Calibri"/>
                      <w:color w:val="1F497D"/>
                    </w:rPr>
                  </w:rPrChange>
                </w:rPr>
                <w:t>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3330"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6B6063" w:rsidRDefault="00DE71B1" w:rsidP="0046387E">
            <w:pPr>
              <w:widowControl/>
              <w:spacing w:line="229" w:lineRule="exact"/>
              <w:ind w:left="102"/>
              <w:jc w:val="center"/>
              <w:rPr>
                <w:ins w:id="3331" w:author="Björn Genfors" w:date="2014-03-28T14:34:00Z"/>
                <w:rFonts w:cs="Times New Roman"/>
                <w:sz w:val="20"/>
                <w:szCs w:val="20"/>
                <w:lang w:val="sv-SE"/>
              </w:rPr>
            </w:pPr>
            <w:ins w:id="3332" w:author="Björn Genfors" w:date="2014-03-28T14:34:00Z">
              <w:r w:rsidRPr="006B6063">
                <w:rPr>
                  <w:sz w:val="20"/>
                  <w:szCs w:val="20"/>
                </w:rPr>
                <w:t>0..1</w:t>
              </w:r>
            </w:ins>
          </w:p>
        </w:tc>
      </w:tr>
      <w:tr w:rsidR="00DE71B1" w:rsidRPr="006B6063" w14:paraId="5C4BB044" w14:textId="77777777" w:rsidTr="0046387E">
        <w:trPr>
          <w:trHeight w:hRule="exact" w:val="287"/>
          <w:tblHeader/>
          <w:ins w:id="3333" w:author="Björn Genfors" w:date="2014-03-28T14:34:00Z"/>
          <w:trPrChange w:id="3334"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3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6B6063" w:rsidRDefault="00DE71B1" w:rsidP="0046387E">
            <w:pPr>
              <w:widowControl/>
              <w:spacing w:line="226" w:lineRule="exact"/>
              <w:ind w:left="102"/>
              <w:rPr>
                <w:ins w:id="3336" w:author="Björn Genfors" w:date="2014-03-28T14:34:00Z"/>
                <w:rFonts w:cs="Times New Roman"/>
                <w:sz w:val="20"/>
                <w:szCs w:val="20"/>
                <w:lang w:val="sv-SE"/>
              </w:rPr>
            </w:pPr>
            <w:ins w:id="3337"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33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6B6063" w:rsidRDefault="00DE71B1" w:rsidP="0046387E">
            <w:pPr>
              <w:widowControl/>
              <w:spacing w:line="226" w:lineRule="exact"/>
              <w:ind w:left="102"/>
              <w:rPr>
                <w:ins w:id="3339" w:author="Björn Genfors" w:date="2014-03-28T14:34:00Z"/>
                <w:rFonts w:cs="Times New Roman"/>
                <w:spacing w:val="-1"/>
                <w:sz w:val="20"/>
                <w:szCs w:val="20"/>
                <w:lang w:val="sv-SE"/>
              </w:rPr>
            </w:pPr>
            <w:ins w:id="3340"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4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6B6063" w:rsidRDefault="00DE71B1" w:rsidP="0046387E">
            <w:pPr>
              <w:widowControl/>
              <w:spacing w:line="226" w:lineRule="exact"/>
              <w:ind w:left="102"/>
              <w:rPr>
                <w:ins w:id="3342" w:author="Björn Genfors" w:date="2014-03-28T14:34:00Z"/>
                <w:rFonts w:cs="Times New Roman"/>
                <w:sz w:val="20"/>
                <w:szCs w:val="20"/>
                <w:lang w:val="sv-SE"/>
              </w:rPr>
            </w:pPr>
            <w:ins w:id="3343" w:author="Björn Genfors" w:date="2014-03-28T14:34:00Z">
              <w:r w:rsidRPr="006B6063">
                <w:rPr>
                  <w:spacing w:val="-1"/>
                  <w:sz w:val="20"/>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3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6B6063" w:rsidRDefault="00DE71B1" w:rsidP="0046387E">
            <w:pPr>
              <w:widowControl/>
              <w:spacing w:line="229" w:lineRule="exact"/>
              <w:ind w:left="102"/>
              <w:jc w:val="center"/>
              <w:rPr>
                <w:ins w:id="3345" w:author="Björn Genfors" w:date="2014-03-28T14:34:00Z"/>
                <w:rFonts w:cs="Times New Roman"/>
                <w:sz w:val="20"/>
                <w:szCs w:val="20"/>
                <w:lang w:val="sv-SE"/>
              </w:rPr>
            </w:pPr>
            <w:ins w:id="3346" w:author="Björn Genfors" w:date="2014-03-28T14:34:00Z">
              <w:r w:rsidRPr="006B6063">
                <w:rPr>
                  <w:sz w:val="20"/>
                  <w:szCs w:val="20"/>
                </w:rPr>
                <w:t>1..1</w:t>
              </w:r>
            </w:ins>
          </w:p>
        </w:tc>
      </w:tr>
      <w:tr w:rsidR="00DE71B1" w:rsidRPr="006B6063" w14:paraId="41014904" w14:textId="77777777" w:rsidTr="0046387E">
        <w:trPr>
          <w:trHeight w:hRule="exact" w:val="287"/>
          <w:tblHeader/>
          <w:ins w:id="3347" w:author="Björn Genfors" w:date="2014-03-28T14:34:00Z"/>
          <w:trPrChange w:id="3348"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6B6063" w:rsidRDefault="00DE71B1" w:rsidP="0046387E">
            <w:pPr>
              <w:widowControl/>
              <w:spacing w:line="226" w:lineRule="exact"/>
              <w:ind w:left="102"/>
              <w:rPr>
                <w:ins w:id="3350" w:author="Björn Genfors" w:date="2014-03-28T14:34:00Z"/>
                <w:rFonts w:cs="Times New Roman"/>
                <w:sz w:val="20"/>
                <w:szCs w:val="20"/>
                <w:lang w:val="sv-SE"/>
              </w:rPr>
            </w:pPr>
            <w:ins w:id="3351"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33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6B6063" w:rsidRDefault="00DE71B1" w:rsidP="0046387E">
            <w:pPr>
              <w:widowControl/>
              <w:spacing w:line="226" w:lineRule="exact"/>
              <w:ind w:left="102"/>
              <w:rPr>
                <w:ins w:id="3353" w:author="Björn Genfors" w:date="2014-03-28T14:34:00Z"/>
                <w:rFonts w:cs="Times New Roman"/>
                <w:spacing w:val="-1"/>
                <w:sz w:val="20"/>
                <w:szCs w:val="20"/>
                <w:lang w:val="sv-SE"/>
              </w:rPr>
            </w:pPr>
            <w:ins w:id="335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6B6063" w:rsidRDefault="00DE71B1" w:rsidP="0046387E">
            <w:pPr>
              <w:widowControl/>
              <w:spacing w:line="226" w:lineRule="exact"/>
              <w:ind w:left="102"/>
              <w:rPr>
                <w:ins w:id="3356" w:author="Björn Genfors" w:date="2014-03-28T14:34:00Z"/>
                <w:rFonts w:cs="Times New Roman"/>
                <w:sz w:val="20"/>
                <w:szCs w:val="20"/>
                <w:lang w:val="sv-SE"/>
              </w:rPr>
            </w:pPr>
            <w:ins w:id="3357" w:author="Björn Genfors" w:date="2014-03-28T14:34:00Z">
              <w:r w:rsidRPr="006B6063">
                <w:rPr>
                  <w:spacing w:val="-1"/>
                  <w:sz w:val="20"/>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35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6B6063" w:rsidRDefault="00DE71B1" w:rsidP="0046387E">
            <w:pPr>
              <w:widowControl/>
              <w:spacing w:line="229" w:lineRule="exact"/>
              <w:ind w:left="102"/>
              <w:jc w:val="center"/>
              <w:rPr>
                <w:ins w:id="3359" w:author="Björn Genfors" w:date="2014-03-28T14:34:00Z"/>
                <w:rFonts w:cs="Times New Roman"/>
                <w:sz w:val="20"/>
                <w:szCs w:val="20"/>
                <w:lang w:val="sv-SE"/>
              </w:rPr>
            </w:pPr>
            <w:ins w:id="3360" w:author="Björn Genfors" w:date="2014-03-28T14:34:00Z">
              <w:r w:rsidRPr="006B6063">
                <w:rPr>
                  <w:sz w:val="20"/>
                  <w:szCs w:val="20"/>
                </w:rPr>
                <w:t>1..1</w:t>
              </w:r>
            </w:ins>
          </w:p>
        </w:tc>
      </w:tr>
      <w:tr w:rsidR="00DE71B1" w:rsidRPr="006B6063" w14:paraId="3D307970" w14:textId="77777777" w:rsidTr="0046387E">
        <w:trPr>
          <w:trHeight w:hRule="exact" w:val="2978"/>
          <w:tblHeader/>
          <w:ins w:id="3361" w:author="Björn Genfors" w:date="2014-03-28T14:34:00Z"/>
          <w:trPrChange w:id="3362"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6B6063" w:rsidRDefault="00DE71B1" w:rsidP="0046387E">
            <w:pPr>
              <w:widowControl/>
              <w:spacing w:line="226" w:lineRule="exact"/>
              <w:ind w:left="102"/>
              <w:rPr>
                <w:ins w:id="3364" w:author="Björn Genfors" w:date="2014-03-28T14:34:00Z"/>
                <w:rFonts w:cs="Times New Roman"/>
                <w:sz w:val="20"/>
                <w:szCs w:val="20"/>
                <w:lang w:val="sv-SE"/>
              </w:rPr>
            </w:pPr>
            <w:ins w:id="3365"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336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6B6063" w:rsidRDefault="00DE71B1" w:rsidP="0046387E">
            <w:pPr>
              <w:widowControl/>
              <w:spacing w:line="226" w:lineRule="exact"/>
              <w:ind w:left="102"/>
              <w:rPr>
                <w:ins w:id="3367" w:author="Björn Genfors" w:date="2014-03-28T14:34:00Z"/>
                <w:rFonts w:cs="Times New Roman"/>
                <w:spacing w:val="-1"/>
                <w:sz w:val="20"/>
                <w:szCs w:val="20"/>
                <w:lang w:val="sv-SE"/>
              </w:rPr>
            </w:pPr>
            <w:ins w:id="3368"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3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6B6063" w:rsidRDefault="00DE71B1" w:rsidP="0046387E">
            <w:pPr>
              <w:widowControl/>
              <w:spacing w:line="226" w:lineRule="exact"/>
              <w:ind w:left="102"/>
              <w:rPr>
                <w:ins w:id="3370" w:author="Björn Genfors" w:date="2014-03-28T14:34:00Z"/>
                <w:rFonts w:cs="Times New Roman"/>
                <w:sz w:val="20"/>
                <w:szCs w:val="20"/>
                <w:lang w:val="sv-SE"/>
              </w:rPr>
            </w:pPr>
            <w:commentRangeStart w:id="3371"/>
            <w:ins w:id="3372" w:author="Björn Genfors" w:date="2014-03-28T14:34:00Z">
              <w:r w:rsidRPr="00CA00A4">
                <w:rPr>
                  <w:sz w:val="20"/>
                  <w:szCs w:val="20"/>
                  <w:lang w:val="sv-SE"/>
                </w:rPr>
                <w:t xml:space="preserve">Begränsar sökningen till dokument som är skapade i angivet system. </w:t>
              </w:r>
            </w:ins>
          </w:p>
          <w:p w14:paraId="2E9125C9" w14:textId="77777777" w:rsidR="00DE71B1" w:rsidRPr="006B6063" w:rsidRDefault="00DE71B1" w:rsidP="0046387E">
            <w:pPr>
              <w:widowControl/>
              <w:spacing w:line="226" w:lineRule="exact"/>
              <w:ind w:left="102"/>
              <w:rPr>
                <w:ins w:id="3373" w:author="Björn Genfors" w:date="2014-03-28T14:34:00Z"/>
                <w:rFonts w:cs="Times New Roman"/>
                <w:sz w:val="20"/>
                <w:szCs w:val="20"/>
                <w:lang w:val="sv-SE"/>
              </w:rPr>
            </w:pPr>
          </w:p>
          <w:p w14:paraId="11635DE0" w14:textId="77777777" w:rsidR="00DE71B1" w:rsidRPr="006B6063" w:rsidRDefault="00DE71B1" w:rsidP="0046387E">
            <w:pPr>
              <w:widowControl/>
              <w:spacing w:line="226" w:lineRule="exact"/>
              <w:ind w:left="102"/>
              <w:rPr>
                <w:ins w:id="3374" w:author="Björn Genfors" w:date="2014-03-28T14:34:00Z"/>
                <w:rFonts w:cs="Times New Roman"/>
                <w:sz w:val="20"/>
                <w:szCs w:val="20"/>
                <w:lang w:val="sv-SE"/>
              </w:rPr>
            </w:pPr>
            <w:ins w:id="3375" w:author="Björn Genfors" w:date="2014-03-28T14:34:00Z">
              <w:r w:rsidRPr="00CA00A4">
                <w:rPr>
                  <w:sz w:val="20"/>
                  <w:szCs w:val="20"/>
                  <w:lang w:val="sv-SE"/>
                </w:rPr>
                <w:t>Värdet på detta fält måste överensstämma med värdet på logicalAddress i anropets tekniska kuvertering (ex. SOAP-header).</w:t>
              </w:r>
            </w:ins>
          </w:p>
          <w:p w14:paraId="2C15034A" w14:textId="77777777" w:rsidR="00DE71B1" w:rsidRPr="006B6063" w:rsidRDefault="00DE71B1" w:rsidP="0046387E">
            <w:pPr>
              <w:widowControl/>
              <w:spacing w:line="226" w:lineRule="exact"/>
              <w:ind w:left="102"/>
              <w:rPr>
                <w:ins w:id="3376" w:author="Björn Genfors" w:date="2014-03-28T14:34:00Z"/>
                <w:rFonts w:cs="Times New Roman"/>
                <w:spacing w:val="-1"/>
                <w:sz w:val="20"/>
                <w:szCs w:val="20"/>
                <w:lang w:val="sv-SE"/>
              </w:rPr>
            </w:pPr>
          </w:p>
          <w:p w14:paraId="3D2BE81A" w14:textId="77777777" w:rsidR="00DE71B1" w:rsidRPr="006B6063" w:rsidRDefault="00DE71B1" w:rsidP="0046387E">
            <w:pPr>
              <w:widowControl/>
              <w:spacing w:line="226" w:lineRule="exact"/>
              <w:ind w:left="102"/>
              <w:rPr>
                <w:ins w:id="3377" w:author="Björn Genfors" w:date="2014-03-28T14:34:00Z"/>
                <w:rFonts w:cs="Times New Roman"/>
                <w:sz w:val="20"/>
                <w:szCs w:val="20"/>
                <w:lang w:val="sv-SE"/>
              </w:rPr>
            </w:pPr>
            <w:ins w:id="3378" w:author="Björn Genfors" w:date="2014-03-28T14:34:00Z">
              <w:r w:rsidRPr="00CA00A4">
                <w:rPr>
                  <w:sz w:val="20"/>
                  <w:szCs w:val="20"/>
                  <w:lang w:val="sv-SE"/>
                </w:rPr>
                <w:t>Det innebär i praktiken att aggregerande tjänster inte används när detta fält anges.</w:t>
              </w:r>
            </w:ins>
          </w:p>
          <w:p w14:paraId="58740C74" w14:textId="77777777" w:rsidR="00DE71B1" w:rsidRPr="006B6063" w:rsidRDefault="00DE71B1" w:rsidP="0046387E">
            <w:pPr>
              <w:widowControl/>
              <w:spacing w:line="226" w:lineRule="exact"/>
              <w:ind w:left="102"/>
              <w:rPr>
                <w:ins w:id="3379" w:author="Björn Genfors" w:date="2014-03-28T14:34:00Z"/>
                <w:rFonts w:cs="Times New Roman"/>
                <w:sz w:val="20"/>
                <w:szCs w:val="20"/>
                <w:lang w:val="sv-SE"/>
              </w:rPr>
            </w:pPr>
          </w:p>
          <w:p w14:paraId="770EA444" w14:textId="37BEFA0A" w:rsidR="00DE71B1" w:rsidRPr="006B6063" w:rsidRDefault="00B72356" w:rsidP="0046387E">
            <w:pPr>
              <w:widowControl/>
              <w:spacing w:line="229" w:lineRule="exact"/>
              <w:ind w:left="102"/>
              <w:rPr>
                <w:ins w:id="3380" w:author="Björn Genfors" w:date="2014-03-28T14:34:00Z"/>
                <w:rFonts w:cs="Times New Roman"/>
                <w:sz w:val="20"/>
                <w:szCs w:val="20"/>
                <w:lang w:val="sv-SE"/>
              </w:rPr>
            </w:pPr>
            <w:ins w:id="3381" w:author="Björn Genfors" w:date="2014-03-28T14:34:00Z">
              <w:r>
                <w:rPr>
                  <w:sz w:val="20"/>
                  <w:szCs w:val="20"/>
                  <w:lang w:val="sv-SE"/>
                </w:rPr>
                <w:t>Fältet är tvingande om c</w:t>
              </w:r>
              <w:r w:rsidR="00DE71B1" w:rsidRPr="00CA00A4">
                <w:rPr>
                  <w:sz w:val="20"/>
                  <w:szCs w:val="20"/>
                  <w:lang w:val="sv-SE"/>
                </w:rPr>
                <w:t>areContactId angivits.</w:t>
              </w:r>
              <w:commentRangeEnd w:id="3371"/>
              <w:r w:rsidR="00DE71B1" w:rsidRPr="006B6063">
                <w:rPr>
                  <w:rStyle w:val="CommentReference"/>
                  <w:rFonts w:eastAsia="ヒラギノ角ゴ Pro W3" w:cs="Times New Roman"/>
                  <w:i/>
                  <w:color w:val="000000"/>
                  <w:sz w:val="20"/>
                  <w:szCs w:val="20"/>
                  <w:lang w:val="en-GB"/>
                </w:rPr>
                <w:commentReference w:id="3371"/>
              </w:r>
            </w:ins>
          </w:p>
        </w:tc>
        <w:tc>
          <w:tcPr>
            <w:tcW w:w="1195" w:type="dxa"/>
            <w:tcBorders>
              <w:top w:val="single" w:sz="5" w:space="0" w:color="000000"/>
              <w:left w:val="single" w:sz="5" w:space="0" w:color="000000"/>
              <w:bottom w:val="single" w:sz="5" w:space="0" w:color="000000"/>
              <w:right w:val="single" w:sz="5" w:space="0" w:color="000000"/>
            </w:tcBorders>
            <w:tcPrChange w:id="33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6B6063" w:rsidRDefault="00DE71B1" w:rsidP="0046387E">
            <w:pPr>
              <w:widowControl/>
              <w:spacing w:line="229" w:lineRule="exact"/>
              <w:ind w:left="102"/>
              <w:jc w:val="center"/>
              <w:rPr>
                <w:ins w:id="3383" w:author="Björn Genfors" w:date="2014-03-28T14:34:00Z"/>
                <w:rFonts w:cs="Times New Roman"/>
                <w:sz w:val="20"/>
                <w:szCs w:val="20"/>
                <w:lang w:val="sv-SE"/>
              </w:rPr>
            </w:pPr>
            <w:ins w:id="3384" w:author="Björn Genfors" w:date="2014-03-28T14:34:00Z">
              <w:r w:rsidRPr="006B6063">
                <w:rPr>
                  <w:sz w:val="20"/>
                  <w:szCs w:val="20"/>
                </w:rPr>
                <w:t>0..1</w:t>
              </w:r>
            </w:ins>
          </w:p>
          <w:p w14:paraId="06DF062C" w14:textId="77777777" w:rsidR="00DE71B1" w:rsidRPr="006B6063" w:rsidRDefault="00DE71B1" w:rsidP="0046387E">
            <w:pPr>
              <w:widowControl/>
              <w:spacing w:line="229" w:lineRule="exact"/>
              <w:ind w:left="102"/>
              <w:jc w:val="center"/>
              <w:rPr>
                <w:ins w:id="3385" w:author="Björn Genfors" w:date="2014-03-28T14:34:00Z"/>
                <w:rFonts w:cs="Times New Roman"/>
                <w:sz w:val="20"/>
                <w:szCs w:val="20"/>
                <w:lang w:val="sv-SE"/>
              </w:rPr>
            </w:pPr>
          </w:p>
          <w:p w14:paraId="34FC6C80" w14:textId="77777777" w:rsidR="00DE71B1" w:rsidRPr="006B6063" w:rsidRDefault="00DE71B1" w:rsidP="0046387E">
            <w:pPr>
              <w:widowControl/>
              <w:spacing w:line="229" w:lineRule="exact"/>
              <w:ind w:left="102"/>
              <w:jc w:val="center"/>
              <w:rPr>
                <w:ins w:id="3386" w:author="Björn Genfors" w:date="2014-03-28T14:34:00Z"/>
                <w:rFonts w:cs="Times New Roman"/>
                <w:sz w:val="20"/>
                <w:szCs w:val="20"/>
                <w:lang w:val="sv-SE"/>
              </w:rPr>
            </w:pPr>
          </w:p>
          <w:p w14:paraId="52DB2BE9" w14:textId="77777777" w:rsidR="00DE71B1" w:rsidRPr="006B6063" w:rsidRDefault="00DE71B1" w:rsidP="0046387E">
            <w:pPr>
              <w:widowControl/>
              <w:spacing w:line="229" w:lineRule="exact"/>
              <w:ind w:left="102"/>
              <w:jc w:val="center"/>
              <w:rPr>
                <w:ins w:id="3387" w:author="Björn Genfors" w:date="2014-03-28T14:34:00Z"/>
                <w:rFonts w:cs="Times New Roman"/>
                <w:sz w:val="20"/>
                <w:szCs w:val="20"/>
                <w:lang w:val="sv-SE"/>
              </w:rPr>
            </w:pPr>
          </w:p>
        </w:tc>
      </w:tr>
      <w:tr w:rsidR="00DE71B1" w:rsidRPr="006B6063" w14:paraId="42D6B673" w14:textId="77777777" w:rsidTr="00B72356">
        <w:trPr>
          <w:trHeight w:hRule="exact" w:val="869"/>
          <w:tblHeader/>
          <w:ins w:id="3388" w:author="Björn Genfors" w:date="2014-03-28T14:34:00Z"/>
          <w:trPrChange w:id="3389" w:author="Björn Genfors" w:date="2014-03-31T13:18: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90"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6B6063" w:rsidRDefault="00DE71B1" w:rsidP="0046387E">
            <w:pPr>
              <w:widowControl/>
              <w:spacing w:line="226" w:lineRule="exact"/>
              <w:ind w:left="102"/>
              <w:rPr>
                <w:ins w:id="3391" w:author="Björn Genfors" w:date="2014-03-28T14:34:00Z"/>
                <w:rFonts w:cs="Times New Roman"/>
                <w:b/>
                <w:sz w:val="20"/>
                <w:szCs w:val="20"/>
                <w:lang w:val="sv-SE"/>
              </w:rPr>
            </w:pPr>
            <w:ins w:id="3392" w:author="Björn Genfors" w:date="2014-03-28T14:34:00Z">
              <w:r w:rsidRPr="006B6063">
                <w:rPr>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393"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6B6063" w:rsidRDefault="00DE71B1" w:rsidP="0046387E">
            <w:pPr>
              <w:widowControl/>
              <w:spacing w:line="226" w:lineRule="exact"/>
              <w:ind w:left="102"/>
              <w:rPr>
                <w:ins w:id="3394" w:author="Björn Genfors" w:date="2014-03-28T14:34:00Z"/>
                <w:rFonts w:cs="Times New Roman"/>
                <w:sz w:val="20"/>
                <w:szCs w:val="20"/>
                <w:lang w:val="sv-SE"/>
              </w:rPr>
            </w:pPr>
            <w:ins w:id="3395"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96"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6B6063" w:rsidRDefault="00DE71B1" w:rsidP="0046387E">
            <w:pPr>
              <w:widowControl/>
              <w:spacing w:line="229" w:lineRule="exact"/>
              <w:ind w:left="102"/>
              <w:rPr>
                <w:ins w:id="3397" w:author="Björn Genfors" w:date="2014-03-28T14:34:00Z"/>
                <w:rFonts w:cs="Times New Roman"/>
                <w:spacing w:val="-1"/>
                <w:sz w:val="20"/>
                <w:szCs w:val="20"/>
                <w:lang w:val="sv-SE"/>
              </w:rPr>
            </w:pPr>
            <w:ins w:id="3398" w:author="Björn Genfors" w:date="2014-03-28T14:34:00Z">
              <w:r w:rsidRPr="00CA00A4">
                <w:rPr>
                  <w:spacing w:val="-1"/>
                  <w:sz w:val="20"/>
                  <w:szCs w:val="20"/>
                  <w:lang w:val="sv-SE"/>
                </w:rPr>
                <w:t>Begränsar sökningen till den vård- och omsorgskontakt där den vårdbegäran som låg till grund för laboratoriesvaret skapades.</w:t>
              </w:r>
            </w:ins>
          </w:p>
          <w:p w14:paraId="7072EA1F" w14:textId="77777777" w:rsidR="00DE71B1" w:rsidRPr="006B6063" w:rsidRDefault="00DE71B1" w:rsidP="0046387E">
            <w:pPr>
              <w:widowControl/>
              <w:spacing w:line="229" w:lineRule="exact"/>
              <w:ind w:left="102"/>
              <w:rPr>
                <w:ins w:id="3399"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400"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6B6063" w:rsidRDefault="00DE71B1" w:rsidP="0046387E">
            <w:pPr>
              <w:widowControl/>
              <w:spacing w:line="229" w:lineRule="exact"/>
              <w:ind w:left="102"/>
              <w:jc w:val="center"/>
              <w:rPr>
                <w:ins w:id="3401" w:author="Björn Genfors" w:date="2014-03-28T14:34:00Z"/>
                <w:rFonts w:cs="Times New Roman"/>
                <w:sz w:val="20"/>
                <w:szCs w:val="20"/>
                <w:lang w:val="sv-SE"/>
              </w:rPr>
            </w:pPr>
            <w:ins w:id="3402" w:author="Björn Genfors" w:date="2014-03-28T14:34:00Z">
              <w:r w:rsidRPr="006B6063">
                <w:rPr>
                  <w:sz w:val="20"/>
                  <w:szCs w:val="20"/>
                </w:rPr>
                <w:t>0..*</w:t>
              </w:r>
            </w:ins>
          </w:p>
        </w:tc>
      </w:tr>
      <w:tr w:rsidR="00DE71B1" w:rsidRPr="006B6063" w14:paraId="54FDAA37" w14:textId="77777777" w:rsidTr="0046387E">
        <w:trPr>
          <w:trHeight w:hRule="exact" w:val="285"/>
          <w:tblHeader/>
          <w:ins w:id="3403" w:author="Björn Genfors" w:date="2014-03-28T14:34:00Z"/>
          <w:trPrChange w:id="3404"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6B6063" w:rsidRDefault="00DE71B1" w:rsidP="0046387E">
            <w:pPr>
              <w:widowControl/>
              <w:spacing w:line="226" w:lineRule="exact"/>
              <w:ind w:left="102"/>
              <w:rPr>
                <w:ins w:id="3406" w:author="Björn Genfors" w:date="2014-03-28T14:34:00Z"/>
                <w:rFonts w:cs="Times New Roman"/>
                <w:sz w:val="20"/>
                <w:szCs w:val="20"/>
                <w:lang w:val="sv-SE"/>
              </w:rPr>
            </w:pPr>
            <w:ins w:id="3407" w:author="Björn Genfors" w:date="2014-03-28T14:34:00Z">
              <w:r w:rsidRPr="006B6063">
                <w:rPr>
                  <w:b/>
                  <w:sz w:val="20"/>
                  <w:szCs w:val="20"/>
                </w:rPr>
                <w:t>Sv</w:t>
              </w:r>
              <w:r w:rsidRPr="006B6063">
                <w:rPr>
                  <w:b/>
                  <w:spacing w:val="-1"/>
                  <w:sz w:val="20"/>
                  <w:szCs w:val="20"/>
                </w:rPr>
                <w:t>a</w:t>
              </w:r>
              <w:r w:rsidRPr="006B6063">
                <w:rPr>
                  <w:b/>
                  <w:sz w:val="20"/>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6B6063" w:rsidRDefault="00DE71B1" w:rsidP="0046387E">
            <w:pPr>
              <w:widowControl/>
              <w:rPr>
                <w:ins w:id="3409"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6B6063" w:rsidRDefault="00DE71B1" w:rsidP="0046387E">
            <w:pPr>
              <w:widowControl/>
              <w:rPr>
                <w:ins w:id="341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1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6B6063" w:rsidRDefault="00DE71B1" w:rsidP="0046387E">
            <w:pPr>
              <w:widowControl/>
              <w:jc w:val="center"/>
              <w:rPr>
                <w:ins w:id="3413" w:author="Björn Genfors" w:date="2014-03-28T14:34:00Z"/>
                <w:rFonts w:cs="Times New Roman"/>
                <w:sz w:val="20"/>
                <w:szCs w:val="20"/>
                <w:lang w:val="sv-SE"/>
              </w:rPr>
            </w:pPr>
          </w:p>
        </w:tc>
      </w:tr>
      <w:tr w:rsidR="00DE71B1" w:rsidRPr="006B6063" w14:paraId="0E2C5925" w14:textId="77777777" w:rsidTr="0046387E">
        <w:trPr>
          <w:trHeight w:hRule="exact" w:val="495"/>
          <w:tblHeader/>
          <w:ins w:id="3414" w:author="Björn Genfors" w:date="2014-03-28T14:34:00Z"/>
          <w:trPrChange w:id="3415"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1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6B6063" w:rsidRDefault="00DE71B1" w:rsidP="0046387E">
            <w:pPr>
              <w:widowControl/>
              <w:spacing w:line="226" w:lineRule="exact"/>
              <w:ind w:left="102"/>
              <w:rPr>
                <w:ins w:id="3417" w:author="Björn Genfors" w:date="2014-03-28T14:34:00Z"/>
                <w:rFonts w:cs="Times New Roman"/>
                <w:sz w:val="20"/>
                <w:szCs w:val="20"/>
                <w:lang w:val="sv-SE"/>
              </w:rPr>
            </w:pPr>
            <w:ins w:id="3418" w:author="Björn Genfors" w:date="2014-03-28T14:34:00Z">
              <w:r w:rsidRPr="006B6063">
                <w:rPr>
                  <w:sz w:val="20"/>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341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6B6063" w:rsidRDefault="00DE71B1" w:rsidP="0046387E">
            <w:pPr>
              <w:widowControl/>
              <w:spacing w:line="226" w:lineRule="exact"/>
              <w:ind w:left="102"/>
              <w:rPr>
                <w:ins w:id="3420" w:author="Björn Genfors" w:date="2014-03-28T14:34:00Z"/>
                <w:rFonts w:cs="Times New Roman"/>
                <w:sz w:val="20"/>
                <w:szCs w:val="20"/>
                <w:lang w:val="sv-SE"/>
              </w:rPr>
            </w:pPr>
            <w:ins w:id="3421" w:author="Björn Genfors" w:date="2014-03-28T14:34:00Z">
              <w:r w:rsidRPr="006B6063">
                <w:rPr>
                  <w:sz w:val="20"/>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342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6B6063" w:rsidRDefault="00DE71B1" w:rsidP="0046387E">
            <w:pPr>
              <w:widowControl/>
              <w:spacing w:line="229" w:lineRule="exact"/>
              <w:ind w:left="102"/>
              <w:rPr>
                <w:ins w:id="3423" w:author="Björn Genfors" w:date="2014-03-28T14:34:00Z"/>
                <w:rFonts w:cs="Times New Roman"/>
                <w:spacing w:val="-1"/>
                <w:sz w:val="20"/>
                <w:szCs w:val="20"/>
                <w:lang w:val="sv-SE"/>
              </w:rPr>
            </w:pPr>
            <w:ins w:id="3424" w:author="Björn Genfors" w:date="2014-03-28T14:34:00Z">
              <w:r w:rsidRPr="006B6063">
                <w:rPr>
                  <w:sz w:val="20"/>
                  <w:szCs w:val="20"/>
                </w:rPr>
                <w:t>Returnerar en patients laboratoriesvar.</w:t>
              </w:r>
            </w:ins>
          </w:p>
          <w:p w14:paraId="493DB077" w14:textId="77777777" w:rsidR="00DE71B1" w:rsidRPr="006B6063" w:rsidRDefault="00DE71B1" w:rsidP="0046387E">
            <w:pPr>
              <w:widowControl/>
              <w:rPr>
                <w:ins w:id="3425" w:author="Björn Genfors" w:date="2014-03-28T14:34:00Z"/>
                <w:rFonts w:cs="Times New Roman"/>
                <w:b/>
                <w:bCs/>
                <w:sz w:val="20"/>
                <w:szCs w:val="20"/>
                <w:lang w:val="sv-SE"/>
              </w:rPr>
            </w:pPr>
          </w:p>
          <w:p w14:paraId="5EA791F5" w14:textId="77777777" w:rsidR="00DE71B1" w:rsidRPr="006B6063" w:rsidRDefault="00DE71B1" w:rsidP="0046387E">
            <w:pPr>
              <w:widowControl/>
              <w:spacing w:line="229" w:lineRule="exact"/>
              <w:ind w:left="102"/>
              <w:rPr>
                <w:ins w:id="3426"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42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6B6063" w:rsidRDefault="00DE71B1" w:rsidP="0046387E">
            <w:pPr>
              <w:widowControl/>
              <w:spacing w:line="229" w:lineRule="exact"/>
              <w:ind w:left="102"/>
              <w:jc w:val="center"/>
              <w:rPr>
                <w:ins w:id="3428" w:author="Björn Genfors" w:date="2014-03-28T14:34:00Z"/>
                <w:rFonts w:cs="Times New Roman"/>
                <w:sz w:val="20"/>
                <w:szCs w:val="20"/>
                <w:lang w:val="sv-SE"/>
              </w:rPr>
            </w:pPr>
            <w:ins w:id="3429" w:author="Björn Genfors" w:date="2014-03-28T14:34:00Z">
              <w:r w:rsidRPr="006B6063">
                <w:rPr>
                  <w:sz w:val="20"/>
                  <w:szCs w:val="20"/>
                </w:rPr>
                <w:t>0.</w:t>
              </w:r>
              <w:r w:rsidRPr="006B6063">
                <w:rPr>
                  <w:spacing w:val="-1"/>
                  <w:sz w:val="20"/>
                  <w:szCs w:val="20"/>
                </w:rPr>
                <w:t>.</w:t>
              </w:r>
              <w:r w:rsidRPr="006B6063">
                <w:rPr>
                  <w:sz w:val="20"/>
                  <w:szCs w:val="20"/>
                </w:rPr>
                <w:t>*</w:t>
              </w:r>
            </w:ins>
          </w:p>
        </w:tc>
      </w:tr>
      <w:tr w:rsidR="00DE71B1" w:rsidRPr="006B6063" w14:paraId="73127235" w14:textId="77777777" w:rsidTr="0046387E">
        <w:trPr>
          <w:trHeight w:hRule="exact" w:val="490"/>
          <w:tblHeader/>
          <w:ins w:id="3430" w:author="Björn Genfors" w:date="2014-03-28T14:34:00Z"/>
          <w:trPrChange w:id="3431"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3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6B6063" w:rsidRDefault="00DE71B1" w:rsidP="0046387E">
            <w:pPr>
              <w:widowControl/>
              <w:spacing w:line="229" w:lineRule="exact"/>
              <w:ind w:left="102"/>
              <w:rPr>
                <w:ins w:id="3433" w:author="Björn Genfors" w:date="2014-03-28T14:34:00Z"/>
                <w:rFonts w:cs="Times New Roman"/>
                <w:sz w:val="20"/>
                <w:szCs w:val="20"/>
                <w:lang w:val="sv-SE"/>
              </w:rPr>
            </w:pPr>
            <w:ins w:id="3434" w:author="Björn Genfors" w:date="2014-03-28T14:34:00Z">
              <w:r w:rsidRPr="006B6063">
                <w:rPr>
                  <w:sz w:val="20"/>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343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6B6063" w:rsidRDefault="00DE71B1" w:rsidP="0046387E">
            <w:pPr>
              <w:widowControl/>
              <w:spacing w:line="229" w:lineRule="exact"/>
              <w:ind w:left="102"/>
              <w:rPr>
                <w:ins w:id="3436" w:author="Björn Genfors" w:date="2014-03-28T14:34:00Z"/>
                <w:rFonts w:cs="Times New Roman"/>
                <w:sz w:val="20"/>
                <w:szCs w:val="20"/>
                <w:lang w:val="sv-SE"/>
              </w:rPr>
            </w:pPr>
            <w:ins w:id="3437" w:author="Björn Genfors" w:date="2014-03-28T14:34:00Z">
              <w:r w:rsidRPr="006B6063">
                <w:rPr>
                  <w:sz w:val="20"/>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343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6B6063" w:rsidRDefault="00DE71B1" w:rsidP="0046387E">
            <w:pPr>
              <w:widowControl/>
              <w:spacing w:line="229" w:lineRule="exact"/>
              <w:ind w:left="102"/>
              <w:rPr>
                <w:ins w:id="3439" w:author="Björn Genfors" w:date="2014-03-28T14:34:00Z"/>
                <w:rFonts w:cs="Times New Roman"/>
                <w:sz w:val="20"/>
                <w:szCs w:val="20"/>
                <w:lang w:val="sv-SE"/>
              </w:rPr>
            </w:pPr>
            <w:ins w:id="3440" w:author="Björn Genfors" w:date="2014-03-28T14:34:00Z">
              <w:r w:rsidRPr="006B6063">
                <w:rPr>
                  <w:sz w:val="20"/>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344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6B6063" w:rsidRDefault="00DE71B1" w:rsidP="0046387E">
            <w:pPr>
              <w:widowControl/>
              <w:spacing w:line="229" w:lineRule="exact"/>
              <w:ind w:left="102"/>
              <w:jc w:val="center"/>
              <w:rPr>
                <w:ins w:id="3442" w:author="Björn Genfors" w:date="2014-03-28T14:34:00Z"/>
                <w:rFonts w:cs="Times New Roman"/>
                <w:sz w:val="20"/>
                <w:szCs w:val="20"/>
                <w:lang w:val="sv-SE"/>
              </w:rPr>
            </w:pPr>
            <w:ins w:id="3443" w:author="Björn Genfors" w:date="2014-03-28T14:34:00Z">
              <w:r w:rsidRPr="006B6063">
                <w:rPr>
                  <w:sz w:val="20"/>
                  <w:szCs w:val="20"/>
                </w:rPr>
                <w:t>1..1</w:t>
              </w:r>
            </w:ins>
          </w:p>
        </w:tc>
      </w:tr>
      <w:tr w:rsidR="00DE71B1" w:rsidRPr="006B6063" w14:paraId="67E30AAA" w14:textId="77777777" w:rsidTr="0046387E">
        <w:trPr>
          <w:trHeight w:hRule="exact" w:val="699"/>
          <w:tblHeader/>
          <w:ins w:id="3444" w:author="Björn Genfors" w:date="2014-03-28T14:34:00Z"/>
          <w:trPrChange w:id="3445"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4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6B6063" w:rsidRDefault="00DE71B1" w:rsidP="0046387E">
            <w:pPr>
              <w:widowControl/>
              <w:spacing w:line="229" w:lineRule="exact"/>
              <w:ind w:left="102"/>
              <w:rPr>
                <w:ins w:id="3447" w:author="Björn Genfors" w:date="2014-03-28T14:34:00Z"/>
                <w:rFonts w:cs="Times New Roman"/>
                <w:b/>
                <w:sz w:val="20"/>
                <w:szCs w:val="20"/>
                <w:lang w:val="sv-SE"/>
              </w:rPr>
            </w:pPr>
            <w:ins w:id="3448" w:author="Björn Genfors" w:date="2014-03-28T14:34:00Z">
              <w:r w:rsidRPr="006B6063">
                <w:rPr>
                  <w:sz w:val="20"/>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344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6B6063" w:rsidRDefault="00DE71B1" w:rsidP="0046387E">
            <w:pPr>
              <w:widowControl/>
              <w:spacing w:line="229" w:lineRule="exact"/>
              <w:ind w:left="102"/>
              <w:rPr>
                <w:ins w:id="3450" w:author="Björn Genfors" w:date="2014-03-28T14:34:00Z"/>
                <w:rFonts w:cs="Times New Roman"/>
                <w:sz w:val="20"/>
                <w:szCs w:val="20"/>
                <w:lang w:val="sv-SE"/>
              </w:rPr>
            </w:pPr>
            <w:ins w:id="345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5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6B6063" w:rsidRDefault="00DE71B1" w:rsidP="0046387E">
            <w:pPr>
              <w:widowControl/>
              <w:spacing w:line="229" w:lineRule="exact"/>
              <w:ind w:left="102"/>
              <w:rPr>
                <w:ins w:id="3453" w:author="Björn Genfors" w:date="2014-03-28T14:34:00Z"/>
                <w:rFonts w:cs="Times New Roman"/>
                <w:sz w:val="20"/>
                <w:szCs w:val="20"/>
                <w:lang w:val="sv-SE"/>
              </w:rPr>
            </w:pPr>
            <w:ins w:id="3454" w:author="Björn Genfors" w:date="2014-03-28T14:34:00Z">
              <w:r w:rsidRPr="00CA00A4">
                <w:rPr>
                  <w:sz w:val="20"/>
                  <w:szCs w:val="20"/>
                  <w:lang w:val="sv-S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4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6B6063" w:rsidRDefault="00DE71B1" w:rsidP="0046387E">
            <w:pPr>
              <w:widowControl/>
              <w:spacing w:line="229" w:lineRule="exact"/>
              <w:ind w:left="102"/>
              <w:jc w:val="center"/>
              <w:rPr>
                <w:ins w:id="3456" w:author="Björn Genfors" w:date="2014-03-28T14:34:00Z"/>
                <w:rFonts w:cs="Times New Roman"/>
                <w:sz w:val="20"/>
                <w:szCs w:val="20"/>
                <w:lang w:val="sv-SE"/>
              </w:rPr>
            </w:pPr>
            <w:ins w:id="3457" w:author="Björn Genfors" w:date="2014-03-28T14:34:00Z">
              <w:r w:rsidRPr="006B6063">
                <w:rPr>
                  <w:sz w:val="20"/>
                  <w:szCs w:val="20"/>
                </w:rPr>
                <w:t>1..1</w:t>
              </w:r>
            </w:ins>
          </w:p>
        </w:tc>
      </w:tr>
      <w:tr w:rsidR="00DE71B1" w:rsidRPr="006B6063" w14:paraId="7A294FA6" w14:textId="77777777" w:rsidTr="0046387E">
        <w:trPr>
          <w:trHeight w:hRule="exact" w:val="573"/>
          <w:tblHeader/>
          <w:ins w:id="3458" w:author="Björn Genfors" w:date="2014-03-28T14:34:00Z"/>
          <w:trPrChange w:id="3459"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346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6B6063" w:rsidRDefault="00DE71B1" w:rsidP="0046387E">
            <w:pPr>
              <w:widowControl/>
              <w:spacing w:line="229" w:lineRule="exact"/>
              <w:ind w:left="102"/>
              <w:rPr>
                <w:ins w:id="3461" w:author="Björn Genfors" w:date="2014-03-28T14:34:00Z"/>
                <w:rFonts w:cs="Times New Roman"/>
                <w:sz w:val="20"/>
                <w:szCs w:val="20"/>
                <w:lang w:val="sv-SE"/>
              </w:rPr>
            </w:pPr>
            <w:ins w:id="3462"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346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6B6063" w:rsidRDefault="00DE71B1" w:rsidP="0046387E">
            <w:pPr>
              <w:widowControl/>
              <w:spacing w:line="229" w:lineRule="exact"/>
              <w:ind w:left="102"/>
              <w:rPr>
                <w:ins w:id="3464" w:author="Björn Genfors" w:date="2014-03-28T14:34:00Z"/>
                <w:rFonts w:cs="Times New Roman"/>
                <w:sz w:val="20"/>
                <w:szCs w:val="20"/>
                <w:lang w:val="sv-SE"/>
              </w:rPr>
            </w:pPr>
            <w:ins w:id="3465"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34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6B6063" w:rsidRDefault="00DE71B1" w:rsidP="0046387E">
            <w:pPr>
              <w:widowControl/>
              <w:spacing w:line="229" w:lineRule="exact"/>
              <w:ind w:left="102"/>
              <w:rPr>
                <w:ins w:id="3467" w:author="Björn Genfors" w:date="2014-03-28T14:34:00Z"/>
                <w:rFonts w:cs="Times New Roman"/>
                <w:sz w:val="20"/>
                <w:szCs w:val="20"/>
                <w:lang w:val="sv-SE"/>
              </w:rPr>
            </w:pPr>
            <w:ins w:id="3468" w:author="Björn Genfors" w:date="2014-03-28T14:34:00Z">
              <w:r w:rsidRPr="00CA00A4">
                <w:rPr>
                  <w:sz w:val="20"/>
                  <w:szCs w:val="20"/>
                  <w:lang w:val="sv-S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346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6B6063" w:rsidRDefault="00DE71B1" w:rsidP="0046387E">
            <w:pPr>
              <w:widowControl/>
              <w:spacing w:line="229" w:lineRule="exact"/>
              <w:ind w:left="102"/>
              <w:jc w:val="center"/>
              <w:rPr>
                <w:ins w:id="3470" w:author="Björn Genfors" w:date="2014-03-28T14:34:00Z"/>
                <w:rFonts w:cs="Times New Roman"/>
                <w:sz w:val="20"/>
                <w:szCs w:val="20"/>
                <w:lang w:val="sv-SE"/>
              </w:rPr>
            </w:pPr>
            <w:ins w:id="3471" w:author="Björn Genfors" w:date="2014-03-28T14:34:00Z">
              <w:r w:rsidRPr="006B6063">
                <w:rPr>
                  <w:sz w:val="20"/>
                  <w:szCs w:val="20"/>
                </w:rPr>
                <w:t>1..1</w:t>
              </w:r>
            </w:ins>
          </w:p>
        </w:tc>
      </w:tr>
      <w:tr w:rsidR="00DE71B1" w:rsidRPr="006B6063" w14:paraId="7A1F2788" w14:textId="77777777" w:rsidTr="0046387E">
        <w:trPr>
          <w:trHeight w:val="908"/>
          <w:tblHeader/>
          <w:ins w:id="3472" w:author="Björn Genfors" w:date="2014-03-28T14:34:00Z"/>
          <w:trPrChange w:id="3473"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7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DE18C8B" w14:textId="77777777" w:rsidR="00DE71B1" w:rsidRPr="006B6063" w:rsidRDefault="00DE71B1" w:rsidP="0046387E">
            <w:pPr>
              <w:widowControl/>
              <w:spacing w:line="229" w:lineRule="exact"/>
              <w:ind w:left="102"/>
              <w:rPr>
                <w:ins w:id="3475" w:author="Björn Genfors" w:date="2014-03-28T14:34:00Z"/>
                <w:rFonts w:cs="Times New Roman"/>
                <w:sz w:val="20"/>
                <w:szCs w:val="20"/>
                <w:lang w:val="sv-SE"/>
              </w:rPr>
            </w:pPr>
            <w:ins w:id="3476" w:author="Björn Genfors" w:date="2014-03-28T14:34:00Z">
              <w:r w:rsidRPr="006B6063">
                <w:rPr>
                  <w:sz w:val="20"/>
                  <w:szCs w:val="20"/>
                </w:rPr>
                <w:t>../../documentTime</w:t>
              </w:r>
            </w:ins>
          </w:p>
          <w:p w14:paraId="70D96013" w14:textId="77777777" w:rsidR="00DE71B1" w:rsidRPr="006B6063" w:rsidRDefault="00DE71B1" w:rsidP="0046387E">
            <w:pPr>
              <w:widowControl/>
              <w:spacing w:line="229" w:lineRule="exact"/>
              <w:ind w:left="102"/>
              <w:rPr>
                <w:ins w:id="347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47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6B6063" w:rsidRDefault="00DE71B1" w:rsidP="0046387E">
            <w:pPr>
              <w:widowControl/>
              <w:spacing w:line="229" w:lineRule="exact"/>
              <w:ind w:left="102"/>
              <w:rPr>
                <w:ins w:id="3479" w:author="Björn Genfors" w:date="2014-03-28T14:34:00Z"/>
                <w:rFonts w:cs="Times New Roman"/>
                <w:sz w:val="20"/>
                <w:szCs w:val="20"/>
                <w:lang w:val="sv-SE"/>
              </w:rPr>
            </w:pPr>
            <w:ins w:id="3480" w:author="Björn Genfors" w:date="2014-03-28T14:34:00Z">
              <w:r w:rsidRPr="006B6063">
                <w:rPr>
                  <w:sz w:val="20"/>
                  <w:szCs w:val="20"/>
                </w:rPr>
                <w:t>TimeStampType</w:t>
              </w:r>
            </w:ins>
          </w:p>
          <w:p w14:paraId="7CCC5E36" w14:textId="77777777" w:rsidR="00DE71B1" w:rsidRPr="006B6063" w:rsidRDefault="00DE71B1" w:rsidP="0046387E">
            <w:pPr>
              <w:widowControl/>
              <w:spacing w:line="229" w:lineRule="exact"/>
              <w:ind w:left="102"/>
              <w:rPr>
                <w:ins w:id="3481"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4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6B6063" w:rsidRDefault="00DE71B1" w:rsidP="0046387E">
            <w:pPr>
              <w:widowControl/>
              <w:spacing w:line="229" w:lineRule="exact"/>
              <w:ind w:left="102"/>
              <w:rPr>
                <w:ins w:id="3483" w:author="Björn Genfors" w:date="2014-03-28T14:34:00Z"/>
                <w:rFonts w:cs="Times New Roman"/>
                <w:sz w:val="20"/>
                <w:szCs w:val="20"/>
                <w:lang w:val="sv-SE"/>
              </w:rPr>
            </w:pPr>
            <w:ins w:id="3484" w:author="Björn Genfors" w:date="2014-03-28T14:34:00Z">
              <w:r w:rsidRPr="00CA00A4">
                <w:rPr>
                  <w:sz w:val="20"/>
                  <w:szCs w:val="20"/>
                  <w:lang w:val="sv-SE"/>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34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6B6063" w:rsidRDefault="00DE71B1" w:rsidP="0046387E">
            <w:pPr>
              <w:widowControl/>
              <w:spacing w:line="229" w:lineRule="exact"/>
              <w:ind w:left="102"/>
              <w:jc w:val="center"/>
              <w:rPr>
                <w:ins w:id="3486" w:author="Björn Genfors" w:date="2014-03-28T14:34:00Z"/>
                <w:rFonts w:cs="Times New Roman"/>
                <w:sz w:val="20"/>
                <w:szCs w:val="20"/>
                <w:lang w:val="sv-SE"/>
              </w:rPr>
            </w:pPr>
            <w:ins w:id="3487" w:author="Björn Genfors" w:date="2014-03-28T14:34:00Z">
              <w:r w:rsidRPr="006B6063">
                <w:rPr>
                  <w:sz w:val="20"/>
                  <w:szCs w:val="20"/>
                </w:rPr>
                <w:t>1..1</w:t>
              </w:r>
            </w:ins>
          </w:p>
        </w:tc>
      </w:tr>
      <w:tr w:rsidR="00DE71B1" w:rsidRPr="006B6063" w14:paraId="1BAA7702" w14:textId="77777777" w:rsidTr="0046387E">
        <w:trPr>
          <w:trHeight w:val="529"/>
          <w:tblHeader/>
          <w:ins w:id="3488" w:author="Björn Genfors" w:date="2014-03-28T14:34:00Z"/>
          <w:trPrChange w:id="3489"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6B6063" w:rsidRDefault="00DE71B1" w:rsidP="0046387E">
            <w:pPr>
              <w:widowControl/>
              <w:spacing w:line="229" w:lineRule="exact"/>
              <w:ind w:left="102"/>
              <w:rPr>
                <w:ins w:id="3491" w:author="Björn Genfors" w:date="2014-03-28T14:34:00Z"/>
                <w:rFonts w:cs="Times New Roman"/>
                <w:sz w:val="20"/>
                <w:szCs w:val="20"/>
                <w:lang w:val="sv-SE"/>
              </w:rPr>
            </w:pPr>
            <w:ins w:id="3492"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4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6B6063" w:rsidRDefault="00DE71B1" w:rsidP="0046387E">
            <w:pPr>
              <w:widowControl/>
              <w:spacing w:line="226" w:lineRule="exact"/>
              <w:ind w:left="102"/>
              <w:rPr>
                <w:ins w:id="3494" w:author="Björn Genfors" w:date="2014-03-28T14:34:00Z"/>
                <w:rFonts w:cs="Times New Roman"/>
                <w:spacing w:val="-1"/>
                <w:sz w:val="20"/>
                <w:szCs w:val="20"/>
                <w:lang w:val="sv-SE"/>
              </w:rPr>
            </w:pPr>
            <w:ins w:id="3495"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4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6B6063" w:rsidRDefault="00DE71B1" w:rsidP="0046387E">
            <w:pPr>
              <w:widowControl/>
              <w:spacing w:line="226" w:lineRule="exact"/>
              <w:ind w:left="102"/>
              <w:rPr>
                <w:ins w:id="3497" w:author="Björn Genfors" w:date="2014-03-28T14:34:00Z"/>
                <w:rFonts w:cs="Times New Roman"/>
                <w:spacing w:val="-1"/>
                <w:sz w:val="20"/>
                <w:szCs w:val="20"/>
                <w:lang w:val="sv-SE"/>
              </w:rPr>
            </w:pPr>
            <w:ins w:id="3498" w:author="Björn Genfors" w:date="2014-03-28T14:34:00Z">
              <w:r w:rsidRPr="006B6063">
                <w:rPr>
                  <w:sz w:val="20"/>
                  <w:szCs w:val="20"/>
                </w:rPr>
                <w:t xml:space="preserve">Id för patienten. </w:t>
              </w:r>
            </w:ins>
          </w:p>
          <w:p w14:paraId="5F9FBE16" w14:textId="77777777" w:rsidR="00DE71B1" w:rsidRPr="006B6063" w:rsidRDefault="00DE71B1" w:rsidP="0046387E">
            <w:pPr>
              <w:widowControl/>
              <w:spacing w:line="229" w:lineRule="exact"/>
              <w:ind w:left="102"/>
              <w:rPr>
                <w:ins w:id="3499"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6B6063" w:rsidRDefault="00DE71B1" w:rsidP="0046387E">
            <w:pPr>
              <w:widowControl/>
              <w:spacing w:line="229" w:lineRule="exact"/>
              <w:ind w:left="102"/>
              <w:jc w:val="center"/>
              <w:rPr>
                <w:ins w:id="3501" w:author="Björn Genfors" w:date="2014-03-28T14:34:00Z"/>
                <w:rFonts w:cs="Times New Roman"/>
                <w:sz w:val="20"/>
                <w:szCs w:val="20"/>
                <w:lang w:val="sv-SE"/>
              </w:rPr>
            </w:pPr>
            <w:ins w:id="3502" w:author="Björn Genfors" w:date="2014-03-28T14:34:00Z">
              <w:r w:rsidRPr="006B6063">
                <w:rPr>
                  <w:sz w:val="20"/>
                  <w:szCs w:val="20"/>
                </w:rPr>
                <w:t>1..1</w:t>
              </w:r>
            </w:ins>
          </w:p>
        </w:tc>
      </w:tr>
      <w:tr w:rsidR="00DE71B1" w:rsidRPr="006B6063" w14:paraId="24F90FF6" w14:textId="77777777" w:rsidTr="0046387E">
        <w:trPr>
          <w:trHeight w:val="687"/>
          <w:tblHeader/>
          <w:ins w:id="3503" w:author="Björn Genfors" w:date="2014-03-28T14:34:00Z"/>
          <w:trPrChange w:id="3504"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6B6063" w:rsidRDefault="00DE71B1" w:rsidP="0046387E">
            <w:pPr>
              <w:widowControl/>
              <w:spacing w:line="229" w:lineRule="exact"/>
              <w:ind w:left="102"/>
              <w:rPr>
                <w:ins w:id="3506" w:author="Björn Genfors" w:date="2014-03-28T14:34:00Z"/>
                <w:rFonts w:cs="Times New Roman"/>
                <w:sz w:val="20"/>
                <w:szCs w:val="20"/>
                <w:lang w:val="sv-SE"/>
              </w:rPr>
            </w:pPr>
            <w:ins w:id="3507" w:author="Björn Genfors" w:date="2014-03-28T14:34:00Z">
              <w:r w:rsidRPr="006B6063">
                <w:rPr>
                  <w:sz w:val="20"/>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35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6B6063" w:rsidRDefault="00DE71B1" w:rsidP="0046387E">
            <w:pPr>
              <w:widowControl/>
              <w:spacing w:line="229" w:lineRule="exact"/>
              <w:ind w:left="102"/>
              <w:rPr>
                <w:ins w:id="3509" w:author="Björn Genfors" w:date="2014-03-28T14:34:00Z"/>
                <w:rFonts w:cs="Times New Roman"/>
                <w:sz w:val="20"/>
                <w:szCs w:val="20"/>
                <w:lang w:val="sv-SE"/>
              </w:rPr>
            </w:pPr>
            <w:ins w:id="351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1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6B6063" w:rsidRDefault="00DE71B1" w:rsidP="0046387E">
            <w:pPr>
              <w:widowControl/>
              <w:spacing w:line="226" w:lineRule="exact"/>
              <w:ind w:left="102"/>
              <w:rPr>
                <w:ins w:id="3512" w:author="Björn Genfors" w:date="2014-03-28T14:34:00Z"/>
                <w:rFonts w:cs="Times New Roman"/>
                <w:spacing w:val="-1"/>
                <w:sz w:val="20"/>
                <w:szCs w:val="20"/>
                <w:lang w:val="sv-SE"/>
              </w:rPr>
            </w:pPr>
            <w:ins w:id="3513" w:author="Björn Genfors" w:date="2014-03-28T14:34:00Z">
              <w:r w:rsidRPr="00CA00A4">
                <w:rPr>
                  <w:sz w:val="20"/>
                  <w:szCs w:val="20"/>
                  <w:lang w:val="sv-S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35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6B6063" w:rsidRDefault="00DE71B1" w:rsidP="0046387E">
            <w:pPr>
              <w:widowControl/>
              <w:spacing w:line="229" w:lineRule="exact"/>
              <w:ind w:left="102"/>
              <w:jc w:val="center"/>
              <w:rPr>
                <w:ins w:id="3515" w:author="Björn Genfors" w:date="2014-03-28T14:34:00Z"/>
                <w:rFonts w:cs="Times New Roman"/>
                <w:sz w:val="20"/>
                <w:szCs w:val="20"/>
                <w:lang w:val="sv-SE"/>
              </w:rPr>
            </w:pPr>
            <w:ins w:id="3516" w:author="Björn Genfors" w:date="2014-03-28T14:34:00Z">
              <w:r w:rsidRPr="006B6063">
                <w:rPr>
                  <w:sz w:val="20"/>
                  <w:szCs w:val="20"/>
                </w:rPr>
                <w:t>1..1</w:t>
              </w:r>
            </w:ins>
          </w:p>
        </w:tc>
      </w:tr>
      <w:tr w:rsidR="00DE71B1" w:rsidRPr="006B6063" w14:paraId="6862B2DD" w14:textId="77777777" w:rsidTr="0046387E">
        <w:trPr>
          <w:trHeight w:hRule="exact" w:val="2111"/>
          <w:tblHeader/>
          <w:ins w:id="3517" w:author="Björn Genfors" w:date="2014-03-28T14:34:00Z"/>
          <w:trPrChange w:id="3518"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6B6063" w:rsidRDefault="00DE71B1" w:rsidP="0046387E">
            <w:pPr>
              <w:widowControl/>
              <w:spacing w:line="229" w:lineRule="exact"/>
              <w:ind w:left="102"/>
              <w:rPr>
                <w:ins w:id="3520" w:author="Björn Genfors" w:date="2014-03-28T14:34:00Z"/>
                <w:rFonts w:cs="Times New Roman"/>
                <w:sz w:val="20"/>
                <w:szCs w:val="20"/>
                <w:lang w:val="sv-SE"/>
              </w:rPr>
            </w:pPr>
            <w:ins w:id="3521" w:author="Björn Genfors" w:date="2014-03-28T14:34:00Z">
              <w:r w:rsidRPr="006B6063">
                <w:rPr>
                  <w:sz w:val="20"/>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35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6B6063" w:rsidRDefault="00DE71B1" w:rsidP="0046387E">
            <w:pPr>
              <w:widowControl/>
              <w:spacing w:line="229" w:lineRule="exact"/>
              <w:ind w:left="102"/>
              <w:rPr>
                <w:ins w:id="3523" w:author="Björn Genfors" w:date="2014-03-28T14:34:00Z"/>
                <w:rFonts w:cs="Times New Roman"/>
                <w:sz w:val="20"/>
                <w:szCs w:val="20"/>
                <w:lang w:val="sv-SE"/>
              </w:rPr>
            </w:pPr>
            <w:ins w:id="352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2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6B6063" w:rsidRDefault="00DE71B1" w:rsidP="0046387E">
            <w:pPr>
              <w:widowControl/>
              <w:spacing w:line="226" w:lineRule="exact"/>
              <w:ind w:left="102"/>
              <w:rPr>
                <w:ins w:id="3526" w:author="Björn Genfors" w:date="2014-03-28T14:34:00Z"/>
                <w:rFonts w:cs="Times New Roman"/>
                <w:sz w:val="20"/>
                <w:szCs w:val="20"/>
                <w:lang w:val="sv-SE"/>
              </w:rPr>
            </w:pPr>
            <w:ins w:id="3527" w:author="Björn Genfors" w:date="2014-03-28T14:34:00Z">
              <w:r w:rsidRPr="00CA00A4">
                <w:rPr>
                  <w:sz w:val="20"/>
                  <w:szCs w:val="20"/>
                  <w:lang w:val="sv-SE"/>
                </w:rPr>
                <w:t xml:space="preserve">Type sätts till OID för typ av identifierare. </w:t>
              </w:r>
            </w:ins>
          </w:p>
          <w:p w14:paraId="48282ACD" w14:textId="77777777" w:rsidR="00DE71B1" w:rsidRPr="006B6063" w:rsidRDefault="00DE71B1" w:rsidP="0046387E">
            <w:pPr>
              <w:widowControl/>
              <w:spacing w:line="226" w:lineRule="exact"/>
              <w:ind w:left="102"/>
              <w:rPr>
                <w:ins w:id="3528" w:author="Björn Genfors" w:date="2014-03-28T14:34:00Z"/>
                <w:rFonts w:cs="Times New Roman"/>
                <w:sz w:val="20"/>
                <w:szCs w:val="20"/>
                <w:lang w:val="sv-SE"/>
              </w:rPr>
            </w:pPr>
            <w:ins w:id="3529" w:author="Björn Genfors" w:date="2014-03-28T14:34:00Z">
              <w:r w:rsidRPr="00CA00A4">
                <w:rPr>
                  <w:sz w:val="20"/>
                  <w:szCs w:val="20"/>
                  <w:lang w:val="sv-SE"/>
                </w:rPr>
                <w:t>För personnummer ska Skatteverkets personnummer (1.2.752.129.2.1.3.1).</w:t>
              </w:r>
            </w:ins>
          </w:p>
          <w:p w14:paraId="47FEC819" w14:textId="77777777" w:rsidR="00DE71B1" w:rsidRPr="006B6063" w:rsidRDefault="00DE71B1" w:rsidP="0046387E">
            <w:pPr>
              <w:widowControl/>
              <w:spacing w:line="226" w:lineRule="exact"/>
              <w:ind w:left="102"/>
              <w:rPr>
                <w:ins w:id="3530" w:author="Björn Genfors" w:date="2014-03-28T14:34:00Z"/>
                <w:rFonts w:cs="Times New Roman"/>
                <w:sz w:val="20"/>
                <w:szCs w:val="20"/>
                <w:lang w:val="sv-SE"/>
              </w:rPr>
            </w:pPr>
            <w:ins w:id="3531" w:author="Björn Genfors" w:date="2014-03-28T14:34:00Z">
              <w:r w:rsidRPr="00CA00A4">
                <w:rPr>
                  <w:sz w:val="20"/>
                  <w:szCs w:val="20"/>
                  <w:lang w:val="sv-SE"/>
                </w:rPr>
                <w:t>För samordningsnummer ska Skatteverkets samordningsnummer (1.2.752.129.2.1.3.3).</w:t>
              </w:r>
            </w:ins>
          </w:p>
          <w:p w14:paraId="144F47D1" w14:textId="77777777" w:rsidR="00DE71B1" w:rsidRPr="006B6063" w:rsidRDefault="00DE71B1" w:rsidP="0046387E">
            <w:pPr>
              <w:widowControl/>
              <w:spacing w:line="226" w:lineRule="exact"/>
              <w:ind w:left="102"/>
              <w:rPr>
                <w:ins w:id="3532" w:author="Björn Genfors" w:date="2014-03-28T14:34:00Z"/>
                <w:rFonts w:cs="Times New Roman"/>
                <w:sz w:val="20"/>
                <w:szCs w:val="20"/>
                <w:lang w:val="sv-SE"/>
              </w:rPr>
            </w:pPr>
            <w:ins w:id="3533" w:author="Björn Genfors" w:date="2014-03-28T14:34:00Z">
              <w:r w:rsidRPr="00CA00A4">
                <w:rPr>
                  <w:sz w:val="20"/>
                  <w:szCs w:val="20"/>
                  <w:lang w:val="sv-SE"/>
                </w:rPr>
                <w:t>För reservnummer används lokalt definierade reservnummet, exempelvis SLL reservnummer (1.2.752.97.3.1.3)</w:t>
              </w:r>
            </w:ins>
          </w:p>
          <w:p w14:paraId="4082E382" w14:textId="77777777" w:rsidR="00DE71B1" w:rsidRPr="006B6063" w:rsidRDefault="00DE71B1" w:rsidP="0046387E">
            <w:pPr>
              <w:widowControl/>
              <w:spacing w:line="226" w:lineRule="exact"/>
              <w:ind w:left="102"/>
              <w:rPr>
                <w:ins w:id="3534"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6B6063" w:rsidRDefault="00DE71B1" w:rsidP="0046387E">
            <w:pPr>
              <w:widowControl/>
              <w:spacing w:line="229" w:lineRule="exact"/>
              <w:ind w:left="102"/>
              <w:jc w:val="center"/>
              <w:rPr>
                <w:ins w:id="3536" w:author="Björn Genfors" w:date="2014-03-28T14:34:00Z"/>
                <w:rFonts w:cs="Times New Roman"/>
                <w:sz w:val="20"/>
                <w:szCs w:val="20"/>
                <w:lang w:val="sv-SE"/>
              </w:rPr>
            </w:pPr>
            <w:ins w:id="3537" w:author="Björn Genfors" w:date="2014-03-28T14:34:00Z">
              <w:r w:rsidRPr="006B6063">
                <w:rPr>
                  <w:sz w:val="20"/>
                  <w:szCs w:val="20"/>
                </w:rPr>
                <w:t>1..1</w:t>
              </w:r>
            </w:ins>
          </w:p>
        </w:tc>
      </w:tr>
      <w:tr w:rsidR="00DE71B1" w:rsidRPr="006B6063" w14:paraId="7FC50D89" w14:textId="77777777" w:rsidTr="0046387E">
        <w:trPr>
          <w:trHeight w:hRule="exact" w:val="978"/>
          <w:tblHeader/>
          <w:ins w:id="3538" w:author="Björn Genfors" w:date="2014-03-28T14:34:00Z"/>
          <w:trPrChange w:id="3539"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6B6063" w:rsidRDefault="00DE71B1" w:rsidP="0046387E">
            <w:pPr>
              <w:widowControl/>
              <w:spacing w:line="229" w:lineRule="exact"/>
              <w:ind w:left="102"/>
              <w:rPr>
                <w:ins w:id="3541" w:author="Björn Genfors" w:date="2014-03-28T14:34:00Z"/>
                <w:rFonts w:cs="Times New Roman"/>
                <w:sz w:val="20"/>
                <w:szCs w:val="20"/>
                <w:lang w:val="sv-SE"/>
              </w:rPr>
            </w:pPr>
            <w:ins w:id="3542" w:author="Björn Genfors" w:date="2014-03-28T14:34:00Z">
              <w:r w:rsidRPr="006B6063">
                <w:rPr>
                  <w:sz w:val="20"/>
                  <w:szCs w:val="20"/>
                </w:rPr>
                <w:t>../../accountableHealthcareProfessional</w:t>
              </w:r>
            </w:ins>
          </w:p>
          <w:p w14:paraId="6F906AE1" w14:textId="77777777" w:rsidR="00DE71B1" w:rsidRPr="006B6063" w:rsidRDefault="00DE71B1" w:rsidP="0046387E">
            <w:pPr>
              <w:widowControl/>
              <w:spacing w:line="229" w:lineRule="exact"/>
              <w:ind w:left="102"/>
              <w:rPr>
                <w:ins w:id="3543"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5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6B6063" w:rsidRDefault="00DE71B1" w:rsidP="0046387E">
            <w:pPr>
              <w:widowControl/>
              <w:spacing w:line="229" w:lineRule="exact"/>
              <w:ind w:left="102"/>
              <w:rPr>
                <w:ins w:id="3545" w:author="Björn Genfors" w:date="2014-03-28T14:34:00Z"/>
                <w:rFonts w:cs="Times New Roman"/>
                <w:sz w:val="20"/>
                <w:szCs w:val="20"/>
                <w:lang w:val="sv-SE"/>
              </w:rPr>
            </w:pPr>
            <w:ins w:id="3546" w:author="Björn Genfors" w:date="2014-03-28T14:34:00Z">
              <w:r w:rsidRPr="006B6063">
                <w:rPr>
                  <w:sz w:val="20"/>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35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6B6063" w:rsidRDefault="00DE71B1" w:rsidP="0046387E">
            <w:pPr>
              <w:widowControl/>
              <w:spacing w:line="229" w:lineRule="exact"/>
              <w:ind w:left="102"/>
              <w:rPr>
                <w:ins w:id="3548" w:author="Björn Genfors" w:date="2014-03-28T14:34:00Z"/>
                <w:rFonts w:cs="Times New Roman"/>
                <w:sz w:val="20"/>
                <w:szCs w:val="20"/>
                <w:lang w:val="sv-SE"/>
              </w:rPr>
            </w:pPr>
            <w:ins w:id="3549" w:author="Björn Genfors" w:date="2014-03-28T14:34:00Z">
              <w:r w:rsidRPr="00CA00A4">
                <w:rPr>
                  <w:spacing w:val="-1"/>
                  <w:sz w:val="20"/>
                  <w:szCs w:val="20"/>
                  <w:lang w:val="sv-S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35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6B6063" w:rsidRDefault="00DE71B1" w:rsidP="0046387E">
            <w:pPr>
              <w:widowControl/>
              <w:spacing w:line="229" w:lineRule="exact"/>
              <w:ind w:left="102"/>
              <w:jc w:val="center"/>
              <w:rPr>
                <w:ins w:id="3551" w:author="Björn Genfors" w:date="2014-03-28T14:34:00Z"/>
                <w:rFonts w:cs="Times New Roman"/>
                <w:sz w:val="20"/>
                <w:szCs w:val="20"/>
                <w:lang w:val="sv-SE"/>
              </w:rPr>
            </w:pPr>
            <w:ins w:id="3552" w:author="Björn Genfors" w:date="2014-03-28T14:34:00Z">
              <w:r w:rsidRPr="006B6063">
                <w:rPr>
                  <w:sz w:val="20"/>
                  <w:szCs w:val="20"/>
                </w:rPr>
                <w:t>1..1</w:t>
              </w:r>
            </w:ins>
          </w:p>
        </w:tc>
      </w:tr>
      <w:tr w:rsidR="00DE71B1" w:rsidRPr="006B6063" w14:paraId="613F8A9B" w14:textId="77777777" w:rsidTr="0046387E">
        <w:trPr>
          <w:trHeight w:hRule="exact" w:val="537"/>
          <w:tblHeader/>
          <w:ins w:id="3553" w:author="Björn Genfors" w:date="2014-03-28T14:34:00Z"/>
          <w:trPrChange w:id="3554"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6B6063" w:rsidRDefault="00DE71B1" w:rsidP="0046387E">
            <w:pPr>
              <w:widowControl/>
              <w:spacing w:line="229" w:lineRule="exact"/>
              <w:ind w:left="102"/>
              <w:rPr>
                <w:ins w:id="3556" w:author="Björn Genfors" w:date="2014-03-28T14:34:00Z"/>
                <w:rFonts w:cs="Times New Roman"/>
                <w:sz w:val="20"/>
                <w:szCs w:val="20"/>
                <w:lang w:val="sv-SE"/>
              </w:rPr>
            </w:pPr>
            <w:ins w:id="3557" w:author="Björn Genfors" w:date="2014-03-28T14:34:00Z">
              <w:r w:rsidRPr="006B6063">
                <w:rPr>
                  <w:sz w:val="20"/>
                  <w:szCs w:val="20"/>
                </w:rPr>
                <w:t>../../../a</w:t>
              </w:r>
              <w:r w:rsidRPr="006B6063">
                <w:rPr>
                  <w:spacing w:val="-1"/>
                  <w:sz w:val="20"/>
                  <w:szCs w:val="20"/>
                </w:rPr>
                <w:t>uthorTime</w:t>
              </w:r>
            </w:ins>
          </w:p>
          <w:p w14:paraId="6F0DE9F6" w14:textId="77777777" w:rsidR="00DE71B1" w:rsidRPr="006B6063" w:rsidRDefault="00DE71B1" w:rsidP="0046387E">
            <w:pPr>
              <w:widowControl/>
              <w:spacing w:line="229" w:lineRule="exact"/>
              <w:ind w:left="102"/>
              <w:rPr>
                <w:ins w:id="355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55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6B6063" w:rsidRDefault="00DE71B1" w:rsidP="0046387E">
            <w:pPr>
              <w:widowControl/>
              <w:spacing w:line="229" w:lineRule="exact"/>
              <w:ind w:left="102"/>
              <w:rPr>
                <w:ins w:id="3560" w:author="Björn Genfors" w:date="2014-03-28T14:34:00Z"/>
                <w:rFonts w:cs="Times New Roman"/>
                <w:color w:val="FF0000"/>
                <w:sz w:val="20"/>
                <w:szCs w:val="20"/>
                <w:lang w:val="sv-SE"/>
              </w:rPr>
            </w:pPr>
            <w:ins w:id="3561" w:author="Björn Genfors" w:date="2014-03-28T14:34:00Z">
              <w:r w:rsidRPr="006B6063">
                <w:rPr>
                  <w:sz w:val="20"/>
                  <w:szCs w:val="20"/>
                </w:rPr>
                <w:t>TimeStampType</w:t>
              </w:r>
            </w:ins>
          </w:p>
          <w:p w14:paraId="2EC8A657" w14:textId="77777777" w:rsidR="00DE71B1" w:rsidRPr="006B6063" w:rsidRDefault="00DE71B1" w:rsidP="0046387E">
            <w:pPr>
              <w:widowControl/>
              <w:spacing w:line="229" w:lineRule="exact"/>
              <w:ind w:left="102"/>
              <w:rPr>
                <w:ins w:id="356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6B6063" w:rsidRDefault="00DE71B1" w:rsidP="0046387E">
            <w:pPr>
              <w:widowControl/>
              <w:spacing w:line="229" w:lineRule="exact"/>
              <w:ind w:left="102"/>
              <w:rPr>
                <w:ins w:id="3564" w:author="Björn Genfors" w:date="2014-03-28T14:34:00Z"/>
                <w:rFonts w:cs="Times New Roman"/>
                <w:sz w:val="20"/>
                <w:szCs w:val="20"/>
                <w:lang w:val="sv-SE"/>
              </w:rPr>
            </w:pPr>
            <w:ins w:id="3565" w:author="Björn Genfors" w:date="2014-03-28T14:34:00Z">
              <w:r w:rsidRPr="00CA00A4">
                <w:rPr>
                  <w:spacing w:val="-1"/>
                  <w:sz w:val="20"/>
                  <w:szCs w:val="20"/>
                  <w:lang w:val="sv-S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356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6B6063" w:rsidRDefault="00DE71B1" w:rsidP="0046387E">
            <w:pPr>
              <w:widowControl/>
              <w:spacing w:line="229" w:lineRule="exact"/>
              <w:ind w:left="102"/>
              <w:jc w:val="center"/>
              <w:rPr>
                <w:ins w:id="3567" w:author="Björn Genfors" w:date="2014-03-28T14:34:00Z"/>
                <w:rFonts w:cs="Times New Roman"/>
                <w:sz w:val="20"/>
                <w:szCs w:val="20"/>
                <w:lang w:val="sv-SE"/>
              </w:rPr>
            </w:pPr>
            <w:ins w:id="3568" w:author="Björn Genfors" w:date="2014-03-28T14:34:00Z">
              <w:r w:rsidRPr="006B6063">
                <w:rPr>
                  <w:spacing w:val="-1"/>
                  <w:sz w:val="20"/>
                  <w:szCs w:val="20"/>
                </w:rPr>
                <w:t>1..1</w:t>
              </w:r>
            </w:ins>
          </w:p>
        </w:tc>
      </w:tr>
      <w:tr w:rsidR="00DE71B1" w:rsidRPr="006B6063" w14:paraId="118A5DE7" w14:textId="77777777" w:rsidTr="0046387E">
        <w:trPr>
          <w:trHeight w:hRule="exact" w:val="682"/>
          <w:tblHeader/>
          <w:ins w:id="3569" w:author="Björn Genfors" w:date="2014-03-28T14:34:00Z"/>
          <w:trPrChange w:id="3570"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7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6B6063" w:rsidRDefault="00DE71B1" w:rsidP="0046387E">
            <w:pPr>
              <w:widowControl/>
              <w:spacing w:line="229" w:lineRule="exact"/>
              <w:ind w:left="102"/>
              <w:rPr>
                <w:ins w:id="3572" w:author="Björn Genfors" w:date="2014-03-28T14:34:00Z"/>
                <w:rFonts w:cs="Times New Roman"/>
                <w:sz w:val="20"/>
                <w:szCs w:val="20"/>
                <w:lang w:val="sv-SE"/>
              </w:rPr>
            </w:pPr>
            <w:ins w:id="3573" w:author="Björn Genfors" w:date="2014-03-28T14:34:00Z">
              <w:r w:rsidRPr="006B6063">
                <w:rPr>
                  <w:sz w:val="20"/>
                  <w:szCs w:val="20"/>
                </w:rPr>
                <w:t>../../../</w:t>
              </w:r>
              <w:r w:rsidRPr="006B6063">
                <w:rPr>
                  <w:spacing w:val="-1"/>
                  <w:sz w:val="20"/>
                  <w:szCs w:val="20"/>
                </w:rPr>
                <w:t>healthcareProfessionalHSAId</w:t>
              </w:r>
            </w:ins>
          </w:p>
          <w:p w14:paraId="0D721B5B" w14:textId="77777777" w:rsidR="00DE71B1" w:rsidRPr="006B6063" w:rsidRDefault="00DE71B1" w:rsidP="0046387E">
            <w:pPr>
              <w:widowControl/>
              <w:spacing w:line="226" w:lineRule="exact"/>
              <w:ind w:left="102"/>
              <w:rPr>
                <w:ins w:id="3574"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5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6B6063" w:rsidRDefault="00DE71B1" w:rsidP="0046387E">
            <w:pPr>
              <w:widowControl/>
              <w:spacing w:line="229" w:lineRule="exact"/>
              <w:ind w:left="102"/>
              <w:rPr>
                <w:ins w:id="3576" w:author="Björn Genfors" w:date="2014-03-28T14:34:00Z"/>
                <w:rFonts w:cs="Times New Roman"/>
                <w:sz w:val="20"/>
                <w:szCs w:val="20"/>
                <w:lang w:val="sv-SE"/>
              </w:rPr>
            </w:pPr>
            <w:ins w:id="3577" w:author="Björn Genfors" w:date="2014-03-28T14:34:00Z">
              <w:r w:rsidRPr="006B6063">
                <w:rPr>
                  <w:sz w:val="20"/>
                  <w:szCs w:val="20"/>
                </w:rPr>
                <w:t>HSAIdType</w:t>
              </w:r>
            </w:ins>
          </w:p>
          <w:p w14:paraId="4EF6DF30" w14:textId="77777777" w:rsidR="00DE71B1" w:rsidRPr="006B6063" w:rsidRDefault="00DE71B1" w:rsidP="0046387E">
            <w:pPr>
              <w:widowControl/>
              <w:spacing w:line="226" w:lineRule="exact"/>
              <w:ind w:left="102"/>
              <w:rPr>
                <w:ins w:id="357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7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6B6063" w:rsidRDefault="00DE71B1" w:rsidP="0046387E">
            <w:pPr>
              <w:widowControl/>
              <w:spacing w:line="226" w:lineRule="exact"/>
              <w:ind w:left="102"/>
              <w:rPr>
                <w:ins w:id="3580" w:author="Björn Genfors" w:date="2014-03-28T14:34:00Z"/>
                <w:rFonts w:cs="Times New Roman"/>
                <w:spacing w:val="-1"/>
                <w:sz w:val="20"/>
                <w:szCs w:val="20"/>
                <w:lang w:val="sv-SE"/>
              </w:rPr>
            </w:pPr>
            <w:ins w:id="3581" w:author="Björn Genfors" w:date="2014-03-28T14:34:00Z">
              <w:r w:rsidRPr="006B6063">
                <w:rPr>
                  <w:spacing w:val="-1"/>
                  <w:sz w:val="20"/>
                  <w:szCs w:val="20"/>
                </w:rPr>
                <w:t>Författarens HSA-id</w:t>
              </w:r>
            </w:ins>
          </w:p>
          <w:p w14:paraId="122E20CA" w14:textId="77777777" w:rsidR="00DE71B1" w:rsidRPr="006B6063" w:rsidRDefault="00DE71B1" w:rsidP="0046387E">
            <w:pPr>
              <w:widowControl/>
              <w:spacing w:line="226" w:lineRule="exact"/>
              <w:ind w:left="102"/>
              <w:rPr>
                <w:ins w:id="358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8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6B6063" w:rsidRDefault="00DE71B1" w:rsidP="0046387E">
            <w:pPr>
              <w:widowControl/>
              <w:spacing w:line="226" w:lineRule="exact"/>
              <w:ind w:left="102"/>
              <w:jc w:val="center"/>
              <w:rPr>
                <w:ins w:id="3584" w:author="Björn Genfors" w:date="2014-03-28T14:34:00Z"/>
                <w:rFonts w:cs="Times New Roman"/>
                <w:spacing w:val="-1"/>
                <w:sz w:val="20"/>
                <w:szCs w:val="20"/>
                <w:lang w:val="sv-SE"/>
              </w:rPr>
            </w:pPr>
            <w:ins w:id="3585" w:author="Björn Genfors" w:date="2014-03-28T14:34:00Z">
              <w:r w:rsidRPr="006B6063">
                <w:rPr>
                  <w:spacing w:val="-1"/>
                  <w:sz w:val="20"/>
                  <w:szCs w:val="20"/>
                </w:rPr>
                <w:t>1..1</w:t>
              </w:r>
            </w:ins>
          </w:p>
        </w:tc>
      </w:tr>
      <w:tr w:rsidR="00DE71B1" w:rsidRPr="006B6063" w14:paraId="438BE05C" w14:textId="77777777" w:rsidTr="0046387E">
        <w:trPr>
          <w:trHeight w:hRule="exact" w:val="702"/>
          <w:tblHeader/>
          <w:ins w:id="3586" w:author="Björn Genfors" w:date="2014-03-28T14:34:00Z"/>
          <w:trPrChange w:id="3587"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6B6063" w:rsidRDefault="00DE71B1" w:rsidP="0046387E">
            <w:pPr>
              <w:widowControl/>
              <w:spacing w:line="229" w:lineRule="exact"/>
              <w:ind w:left="102"/>
              <w:rPr>
                <w:ins w:id="3589" w:author="Björn Genfors" w:date="2014-03-28T14:34:00Z"/>
                <w:rFonts w:cs="Times New Roman"/>
                <w:sz w:val="20"/>
                <w:szCs w:val="20"/>
                <w:lang w:val="sv-SE"/>
              </w:rPr>
            </w:pPr>
            <w:ins w:id="3590"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359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6B6063" w:rsidRDefault="00DE71B1" w:rsidP="0046387E">
            <w:pPr>
              <w:widowControl/>
              <w:spacing w:line="229" w:lineRule="exact"/>
              <w:ind w:left="102"/>
              <w:rPr>
                <w:ins w:id="3592" w:author="Björn Genfors" w:date="2014-03-28T14:34:00Z"/>
                <w:rFonts w:cs="Times New Roman"/>
                <w:spacing w:val="-1"/>
                <w:sz w:val="20"/>
                <w:szCs w:val="20"/>
                <w:lang w:val="sv-SE"/>
              </w:rPr>
            </w:pPr>
            <w:ins w:id="359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6B6063" w:rsidRDefault="00DE71B1" w:rsidP="0046387E">
            <w:pPr>
              <w:widowControl/>
              <w:spacing w:line="226" w:lineRule="exact"/>
              <w:ind w:left="102"/>
              <w:rPr>
                <w:ins w:id="3595" w:author="Björn Genfors" w:date="2014-03-28T14:34:00Z"/>
                <w:rFonts w:cs="Times New Roman"/>
                <w:spacing w:val="-1"/>
                <w:sz w:val="20"/>
                <w:szCs w:val="20"/>
                <w:lang w:val="sv-SE"/>
              </w:rPr>
            </w:pPr>
            <w:ins w:id="3596" w:author="Björn Genfors" w:date="2014-03-28T14:34:00Z">
              <w:r w:rsidRPr="00CA00A4">
                <w:rPr>
                  <w:spacing w:val="-1"/>
                  <w:sz w:val="20"/>
                  <w:szCs w:val="20"/>
                  <w:lang w:val="sv-S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359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6B6063" w:rsidRDefault="00DE71B1" w:rsidP="0046387E">
            <w:pPr>
              <w:widowControl/>
              <w:spacing w:line="226" w:lineRule="exact"/>
              <w:ind w:left="102"/>
              <w:jc w:val="center"/>
              <w:rPr>
                <w:ins w:id="3598" w:author="Björn Genfors" w:date="2014-03-28T14:34:00Z"/>
                <w:rFonts w:cs="Times New Roman"/>
                <w:spacing w:val="-1"/>
                <w:sz w:val="20"/>
                <w:szCs w:val="20"/>
                <w:lang w:val="sv-SE"/>
              </w:rPr>
            </w:pPr>
            <w:ins w:id="3599" w:author="Björn Genfors" w:date="2014-03-28T14:34:00Z">
              <w:r w:rsidRPr="006B6063">
                <w:rPr>
                  <w:spacing w:val="-1"/>
                  <w:sz w:val="20"/>
                  <w:szCs w:val="20"/>
                </w:rPr>
                <w:t>0..1</w:t>
              </w:r>
            </w:ins>
          </w:p>
        </w:tc>
      </w:tr>
      <w:tr w:rsidR="00DE71B1" w:rsidRPr="006B6063" w14:paraId="54709089" w14:textId="77777777" w:rsidTr="00027A53">
        <w:trPr>
          <w:trHeight w:hRule="exact" w:val="1160"/>
          <w:tblHeader/>
          <w:ins w:id="3600" w:author="Björn Genfors" w:date="2014-03-28T14:34:00Z"/>
          <w:trPrChange w:id="3601"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02"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6B6063" w:rsidRDefault="00DE71B1" w:rsidP="0046387E">
            <w:pPr>
              <w:widowControl/>
              <w:spacing w:line="229" w:lineRule="exact"/>
              <w:ind w:left="102"/>
              <w:rPr>
                <w:ins w:id="3603" w:author="Björn Genfors" w:date="2014-03-28T14:34:00Z"/>
                <w:rFonts w:cs="Times New Roman"/>
                <w:sz w:val="20"/>
                <w:szCs w:val="20"/>
                <w:lang w:val="sv-SE"/>
              </w:rPr>
            </w:pPr>
            <w:ins w:id="3604" w:author="Björn Genfors" w:date="2014-03-28T14:34:00Z">
              <w:r w:rsidRPr="006B6063">
                <w:rPr>
                  <w:sz w:val="20"/>
                  <w:szCs w:val="20"/>
                </w:rPr>
                <w:t>../../../</w:t>
              </w:r>
              <w:r w:rsidRPr="006B6063">
                <w:rPr>
                  <w:spacing w:val="-1"/>
                  <w:sz w:val="20"/>
                  <w:szCs w:val="20"/>
                </w:rPr>
                <w:t>healthcareProfessionalRoleCode</w:t>
              </w:r>
            </w:ins>
          </w:p>
          <w:p w14:paraId="56345DFD" w14:textId="77777777" w:rsidR="00DE71B1" w:rsidRPr="006B6063" w:rsidRDefault="00DE71B1" w:rsidP="0046387E">
            <w:pPr>
              <w:widowControl/>
              <w:spacing w:line="226" w:lineRule="exact"/>
              <w:ind w:left="102"/>
              <w:rPr>
                <w:ins w:id="3605"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06"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6B6063" w:rsidRDefault="00DE71B1" w:rsidP="0046387E">
            <w:pPr>
              <w:widowControl/>
              <w:spacing w:line="226" w:lineRule="exact"/>
              <w:ind w:left="102"/>
              <w:rPr>
                <w:ins w:id="3607" w:author="Björn Genfors" w:date="2014-03-28T14:34:00Z"/>
                <w:rFonts w:cs="Times New Roman"/>
                <w:spacing w:val="-1"/>
                <w:sz w:val="20"/>
                <w:szCs w:val="20"/>
                <w:lang w:val="sv-SE"/>
              </w:rPr>
            </w:pPr>
            <w:ins w:id="3608" w:author="Björn Genfors" w:date="2014-03-28T14:34:00Z">
              <w:r w:rsidRPr="006B6063">
                <w:rPr>
                  <w:spacing w:val="-1"/>
                  <w:sz w:val="20"/>
                  <w:szCs w:val="20"/>
                </w:rPr>
                <w:t xml:space="preserve">CVType </w:t>
              </w:r>
            </w:ins>
          </w:p>
          <w:p w14:paraId="3EF3C333" w14:textId="77777777" w:rsidR="00DE71B1" w:rsidRPr="006B6063" w:rsidRDefault="00DE71B1" w:rsidP="0046387E">
            <w:pPr>
              <w:widowControl/>
              <w:spacing w:line="226" w:lineRule="exact"/>
              <w:ind w:left="102"/>
              <w:rPr>
                <w:ins w:id="3609"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10"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027A53" w:rsidRDefault="00DE71B1">
            <w:pPr>
              <w:widowControl/>
              <w:spacing w:line="226" w:lineRule="exact"/>
              <w:ind w:left="102"/>
              <w:rPr>
                <w:ins w:id="3611" w:author="Björn Genfors" w:date="2014-03-28T14:34:00Z"/>
                <w:rFonts w:eastAsia="Calibri" w:cs="Times New Roman"/>
                <w:spacing w:val="-1"/>
                <w:sz w:val="20"/>
                <w:szCs w:val="20"/>
                <w:lang w:val="sv-SE"/>
              </w:rPr>
              <w:pPrChange w:id="3612" w:author="Björn Genfors" w:date="2014-03-28T14:40:00Z">
                <w:pPr>
                  <w:framePr w:hSpace="180" w:wrap="around" w:vAnchor="text" w:hAnchor="margin" w:y="1047"/>
                  <w:widowControl/>
                  <w:spacing w:line="226" w:lineRule="exact"/>
                  <w:ind w:left="102"/>
                </w:pPr>
              </w:pPrChange>
            </w:pPr>
            <w:ins w:id="3613" w:author="Björn Genfors" w:date="2014-03-28T14:34:00Z">
              <w:r w:rsidRPr="00CA00A4">
                <w:rPr>
                  <w:spacing w:val="-1"/>
                  <w:sz w:val="20"/>
                  <w:szCs w:val="20"/>
                  <w:lang w:val="sv-SE"/>
                </w:rPr>
                <w:t xml:space="preserve">Information om personens befattning. Om möjligt skall KV </w:t>
              </w:r>
              <w:r w:rsidRPr="0097353F">
                <w:rPr>
                  <w:spacing w:val="-1"/>
                  <w:szCs w:val="20"/>
                </w:rPr>
                <w:t xml:space="preserve">Befattning (OID 1.2.752.129.2.2.1.4), se </w:t>
              </w:r>
            </w:ins>
            <w:ins w:id="3614" w:author="Björn Genfors" w:date="2014-03-28T14:40:00Z">
              <w:r w:rsidRPr="0097353F">
                <w:rPr>
                  <w:spacing w:val="-1"/>
                  <w:szCs w:val="20"/>
                </w:rPr>
                <w:t>referens [</w:t>
              </w:r>
              <w:r w:rsidRPr="00027A53">
                <w:rPr>
                  <w:rFonts w:eastAsia="Calibri" w:cs="Times New Roman"/>
                  <w:spacing w:val="-1"/>
                  <w:sz w:val="20"/>
                  <w:szCs w:val="20"/>
                  <w:lang w:val="sv-SE"/>
                  <w:rPrChange w:id="3615" w:author="Björn Genfors" w:date="2014-03-28T16:13:00Z">
                    <w:rPr>
                      <w:spacing w:val="-1"/>
                      <w:szCs w:val="20"/>
                    </w:rPr>
                  </w:rPrChange>
                </w:rPr>
                <w:fldChar w:fldCharType="begin"/>
              </w:r>
              <w:r w:rsidRPr="0097353F">
                <w:rPr>
                  <w:spacing w:val="-1"/>
                  <w:szCs w:val="20"/>
                </w:rPr>
                <w:instrText xml:space="preserve"> REF _Ref383778264 \h </w:instrText>
              </w:r>
            </w:ins>
            <w:r w:rsidR="00027A53" w:rsidRPr="0097353F">
              <w:rPr>
                <w:spacing w:val="-1"/>
                <w:szCs w:val="20"/>
              </w:rPr>
              <w:instrText xml:space="preserve"> \* MERGEFORMAT </w:instrText>
            </w:r>
            <w:r w:rsidRPr="00027A53">
              <w:rPr>
                <w:rFonts w:eastAsia="Calibri" w:cs="Times New Roman"/>
                <w:spacing w:val="-1"/>
                <w:sz w:val="20"/>
                <w:szCs w:val="20"/>
                <w:lang w:val="sv-SE"/>
                <w:rPrChange w:id="3616" w:author="Björn Genfors" w:date="2014-03-28T16:13:00Z">
                  <w:rPr>
                    <w:rFonts w:eastAsia="Calibri" w:cs="Times New Roman"/>
                    <w:spacing w:val="-1"/>
                    <w:sz w:val="20"/>
                    <w:szCs w:val="20"/>
                    <w:lang w:val="sv-SE"/>
                  </w:rPr>
                </w:rPrChange>
              </w:rPr>
            </w:r>
            <w:r w:rsidRPr="00027A53">
              <w:rPr>
                <w:rFonts w:eastAsia="Calibri" w:cs="Times New Roman"/>
                <w:spacing w:val="-1"/>
                <w:sz w:val="20"/>
                <w:szCs w:val="20"/>
                <w:lang w:val="sv-SE"/>
                <w:rPrChange w:id="3617" w:author="Björn Genfors" w:date="2014-03-28T16:13:00Z">
                  <w:rPr>
                    <w:spacing w:val="-1"/>
                    <w:szCs w:val="20"/>
                  </w:rPr>
                </w:rPrChange>
              </w:rPr>
              <w:fldChar w:fldCharType="separate"/>
            </w:r>
            <w:ins w:id="3618" w:author="Björn Genfors" w:date="2014-03-31T13:27:00Z">
              <w:r w:rsidR="002F320B" w:rsidRPr="0097353F">
                <w:rPr>
                  <w:szCs w:val="20"/>
                  <w:rPrChange w:id="3619" w:author="Björn Genfors" w:date="2014-03-31T14:06:00Z">
                    <w:rPr/>
                  </w:rPrChange>
                </w:rPr>
                <w:t xml:space="preserve">R </w:t>
              </w:r>
              <w:r w:rsidR="002F320B" w:rsidRPr="0097353F">
                <w:rPr>
                  <w:noProof/>
                  <w:szCs w:val="20"/>
                  <w:rPrChange w:id="3620" w:author="Björn Genfors" w:date="2014-03-31T14:06:00Z">
                    <w:rPr>
                      <w:noProof/>
                    </w:rPr>
                  </w:rPrChange>
                </w:rPr>
                <w:t>5</w:t>
              </w:r>
            </w:ins>
            <w:ins w:id="3621" w:author="Björn Genfors" w:date="2014-03-28T14:40:00Z">
              <w:r w:rsidRPr="00027A53">
                <w:rPr>
                  <w:rFonts w:eastAsia="Calibri" w:cs="Times New Roman"/>
                  <w:spacing w:val="-1"/>
                  <w:sz w:val="20"/>
                  <w:szCs w:val="20"/>
                  <w:lang w:val="sv-SE"/>
                  <w:rPrChange w:id="3622" w:author="Björn Genfors" w:date="2014-03-28T16:13:00Z">
                    <w:rPr>
                      <w:spacing w:val="-1"/>
                      <w:szCs w:val="20"/>
                    </w:rPr>
                  </w:rPrChange>
                </w:rPr>
                <w:fldChar w:fldCharType="end"/>
              </w:r>
              <w:r w:rsidRPr="0097353F">
                <w:rPr>
                  <w:spacing w:val="-1"/>
                  <w:szCs w:val="20"/>
                </w:rPr>
                <w:t>]</w:t>
              </w:r>
            </w:ins>
            <w:ins w:id="3623" w:author="Björn Genfors" w:date="2014-03-28T16:11:00Z">
              <w:r w:rsidR="00027A53" w:rsidRPr="0097353F">
                <w:rPr>
                  <w:spacing w:val="-1"/>
                  <w:szCs w:val="20"/>
                </w:rPr>
                <w:t>.</w:t>
              </w:r>
            </w:ins>
            <w:ins w:id="3624" w:author="Björn Genfors" w:date="2014-03-28T16:13:00Z">
              <w:r w:rsidR="00027A53" w:rsidRPr="0097353F">
                <w:rPr>
                  <w:spacing w:val="-1"/>
                  <w:szCs w:val="20"/>
                  <w:rPrChange w:id="3625" w:author="Björn Genfors" w:date="2014-03-31T14:06:00Z">
                    <w:rPr>
                      <w:i/>
                      <w:spacing w:val="-1"/>
                      <w:szCs w:val="20"/>
                    </w:rPr>
                  </w:rPrChange>
                </w:rPr>
                <w:t xml:space="preserve"> </w:t>
              </w:r>
              <w:r w:rsidR="00027A53" w:rsidRPr="00027A53">
                <w:rPr>
                  <w:spacing w:val="-1"/>
                  <w:szCs w:val="20"/>
                  <w:rPrChange w:id="3626" w:author="Björn Genfors" w:date="2014-03-28T16:13:00Z">
                    <w:rPr>
                      <w:i/>
                      <w:spacing w:val="-1"/>
                      <w:szCs w:val="20"/>
                    </w:rPr>
                  </w:rPrChange>
                </w:rPr>
                <w:t>Om kodverk saknas anges befattning i originalText.</w:t>
              </w:r>
            </w:ins>
          </w:p>
          <w:p w14:paraId="668D602B" w14:textId="77777777" w:rsidR="00DE71B1" w:rsidRPr="006B6063" w:rsidRDefault="00DE71B1" w:rsidP="0046387E">
            <w:pPr>
              <w:widowControl/>
              <w:spacing w:line="226" w:lineRule="exact"/>
              <w:ind w:left="102"/>
              <w:rPr>
                <w:ins w:id="3627"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28"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6B6063" w:rsidRDefault="00DE71B1" w:rsidP="0046387E">
            <w:pPr>
              <w:widowControl/>
              <w:spacing w:line="226" w:lineRule="exact"/>
              <w:ind w:left="102"/>
              <w:jc w:val="center"/>
              <w:rPr>
                <w:ins w:id="3629" w:author="Björn Genfors" w:date="2014-03-28T14:34:00Z"/>
                <w:rFonts w:cs="Times New Roman"/>
                <w:spacing w:val="-1"/>
                <w:sz w:val="20"/>
                <w:szCs w:val="20"/>
                <w:lang w:val="sv-SE"/>
              </w:rPr>
            </w:pPr>
            <w:ins w:id="3630" w:author="Björn Genfors" w:date="2014-03-28T14:34:00Z">
              <w:r w:rsidRPr="006B6063">
                <w:rPr>
                  <w:spacing w:val="-1"/>
                  <w:sz w:val="20"/>
                  <w:szCs w:val="20"/>
                </w:rPr>
                <w:t>0..1</w:t>
              </w:r>
            </w:ins>
          </w:p>
        </w:tc>
      </w:tr>
      <w:tr w:rsidR="00DE71B1" w:rsidRPr="006B6063" w14:paraId="09F338B1" w14:textId="77777777" w:rsidTr="0046387E">
        <w:trPr>
          <w:trHeight w:hRule="exact" w:val="706"/>
          <w:tblHeader/>
          <w:ins w:id="3631" w:author="Björn Genfors" w:date="2014-03-28T14:34:00Z"/>
          <w:trPrChange w:id="3632"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6B6063" w:rsidRDefault="00DE71B1" w:rsidP="0046387E">
            <w:pPr>
              <w:widowControl/>
              <w:spacing w:line="226" w:lineRule="exact"/>
              <w:ind w:left="102"/>
              <w:rPr>
                <w:ins w:id="3634" w:author="Björn Genfors" w:date="2014-03-28T14:34:00Z"/>
                <w:rFonts w:cs="Times New Roman"/>
                <w:sz w:val="20"/>
                <w:szCs w:val="20"/>
                <w:lang w:val="sv-SE"/>
              </w:rPr>
            </w:pPr>
            <w:ins w:id="3635"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63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6B6063" w:rsidRDefault="00DE71B1" w:rsidP="0046387E">
            <w:pPr>
              <w:widowControl/>
              <w:spacing w:line="226" w:lineRule="exact"/>
              <w:ind w:left="102"/>
              <w:rPr>
                <w:ins w:id="3637" w:author="Björn Genfors" w:date="2014-03-28T14:34:00Z"/>
                <w:rFonts w:cs="Times New Roman"/>
                <w:spacing w:val="-1"/>
                <w:sz w:val="20"/>
                <w:szCs w:val="20"/>
                <w:lang w:val="sv-SE"/>
              </w:rPr>
            </w:pPr>
            <w:ins w:id="363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6B6063" w:rsidRDefault="00DE71B1" w:rsidP="0046387E">
            <w:pPr>
              <w:widowControl/>
              <w:spacing w:line="226" w:lineRule="exact"/>
              <w:ind w:left="102"/>
              <w:rPr>
                <w:ins w:id="3640" w:author="Björn Genfors" w:date="2014-03-28T14:34:00Z"/>
                <w:rFonts w:cs="Times New Roman"/>
                <w:sz w:val="20"/>
                <w:szCs w:val="20"/>
                <w:lang w:val="sv-SE"/>
              </w:rPr>
            </w:pPr>
            <w:ins w:id="3641"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64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6B6063" w:rsidRDefault="00DE71B1" w:rsidP="0046387E">
            <w:pPr>
              <w:widowControl/>
              <w:spacing w:line="226" w:lineRule="exact"/>
              <w:ind w:left="102"/>
              <w:jc w:val="center"/>
              <w:rPr>
                <w:ins w:id="3643" w:author="Björn Genfors" w:date="2014-03-28T14:34:00Z"/>
                <w:rFonts w:cs="Times New Roman"/>
                <w:spacing w:val="-1"/>
                <w:sz w:val="20"/>
                <w:szCs w:val="20"/>
                <w:lang w:val="sv-SE"/>
              </w:rPr>
            </w:pPr>
            <w:ins w:id="3644" w:author="Björn Genfors" w:date="2014-03-28T14:34:00Z">
              <w:r w:rsidRPr="006B6063">
                <w:rPr>
                  <w:spacing w:val="-1"/>
                  <w:sz w:val="20"/>
                  <w:szCs w:val="20"/>
                </w:rPr>
                <w:t>0..1</w:t>
              </w:r>
            </w:ins>
          </w:p>
        </w:tc>
      </w:tr>
      <w:tr w:rsidR="00DE71B1" w:rsidRPr="006B6063" w14:paraId="2EC61607" w14:textId="77777777" w:rsidTr="0046387E">
        <w:trPr>
          <w:trHeight w:hRule="exact" w:val="844"/>
          <w:tblHeader/>
          <w:ins w:id="3645" w:author="Björn Genfors" w:date="2014-03-28T14:34:00Z"/>
          <w:trPrChange w:id="3646"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6B6063" w:rsidRDefault="00DE71B1" w:rsidP="0046387E">
            <w:pPr>
              <w:widowControl/>
              <w:spacing w:line="226" w:lineRule="exact"/>
              <w:ind w:left="102"/>
              <w:rPr>
                <w:ins w:id="3648" w:author="Björn Genfors" w:date="2014-03-28T14:34:00Z"/>
                <w:rFonts w:cs="Times New Roman"/>
                <w:sz w:val="20"/>
                <w:szCs w:val="20"/>
                <w:lang w:val="sv-SE"/>
              </w:rPr>
            </w:pPr>
            <w:ins w:id="3649"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65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6B6063" w:rsidRDefault="00DE71B1" w:rsidP="0046387E">
            <w:pPr>
              <w:widowControl/>
              <w:spacing w:line="226" w:lineRule="exact"/>
              <w:ind w:left="102"/>
              <w:rPr>
                <w:ins w:id="3651" w:author="Björn Genfors" w:date="2014-03-28T14:34:00Z"/>
                <w:rFonts w:cs="Times New Roman"/>
                <w:spacing w:val="-1"/>
                <w:sz w:val="20"/>
                <w:szCs w:val="20"/>
                <w:lang w:val="sv-SE"/>
              </w:rPr>
            </w:pPr>
            <w:ins w:id="365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5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6B6063" w:rsidRDefault="00DE71B1" w:rsidP="0046387E">
            <w:pPr>
              <w:widowControl/>
              <w:spacing w:line="226" w:lineRule="exact"/>
              <w:ind w:left="102"/>
              <w:rPr>
                <w:ins w:id="3654" w:author="Björn Genfors" w:date="2014-03-28T14:34:00Z"/>
                <w:rFonts w:cs="Times New Roman"/>
                <w:sz w:val="20"/>
                <w:szCs w:val="20"/>
                <w:lang w:val="sv-SE"/>
              </w:rPr>
            </w:pPr>
            <w:ins w:id="3655"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6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6B6063" w:rsidRDefault="00DE71B1" w:rsidP="0046387E">
            <w:pPr>
              <w:widowControl/>
              <w:spacing w:line="226" w:lineRule="exact"/>
              <w:ind w:left="102"/>
              <w:jc w:val="center"/>
              <w:rPr>
                <w:ins w:id="3657" w:author="Björn Genfors" w:date="2014-03-28T14:34:00Z"/>
                <w:rFonts w:cs="Times New Roman"/>
                <w:spacing w:val="-1"/>
                <w:sz w:val="20"/>
                <w:szCs w:val="20"/>
                <w:lang w:val="sv-SE"/>
              </w:rPr>
            </w:pPr>
            <w:ins w:id="3658" w:author="Björn Genfors" w:date="2014-03-28T14:34:00Z">
              <w:r w:rsidRPr="006B6063">
                <w:rPr>
                  <w:spacing w:val="-1"/>
                  <w:sz w:val="20"/>
                  <w:szCs w:val="20"/>
                </w:rPr>
                <w:t>0..1</w:t>
              </w:r>
            </w:ins>
          </w:p>
        </w:tc>
      </w:tr>
      <w:tr w:rsidR="00DE71B1" w:rsidRPr="006B6063" w14:paraId="36D5F62D" w14:textId="77777777" w:rsidTr="0046387E">
        <w:trPr>
          <w:trHeight w:hRule="exact" w:val="431"/>
          <w:tblHeader/>
          <w:ins w:id="3659" w:author="Björn Genfors" w:date="2014-03-28T14:34:00Z"/>
          <w:trPrChange w:id="3660"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6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6B6063" w:rsidRDefault="00DE71B1" w:rsidP="0046387E">
            <w:pPr>
              <w:widowControl/>
              <w:spacing w:line="226" w:lineRule="exact"/>
              <w:ind w:left="102"/>
              <w:rPr>
                <w:ins w:id="3662" w:author="Björn Genfors" w:date="2014-03-28T14:34:00Z"/>
                <w:rFonts w:cs="Times New Roman"/>
                <w:sz w:val="20"/>
                <w:szCs w:val="20"/>
                <w:lang w:val="sv-SE"/>
              </w:rPr>
            </w:pPr>
            <w:ins w:id="3663"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366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6B6063" w:rsidRDefault="00DE71B1" w:rsidP="0046387E">
            <w:pPr>
              <w:widowControl/>
              <w:spacing w:line="226" w:lineRule="exact"/>
              <w:ind w:left="102"/>
              <w:rPr>
                <w:ins w:id="3665" w:author="Björn Genfors" w:date="2014-03-28T14:34:00Z"/>
                <w:rFonts w:cs="Times New Roman"/>
                <w:spacing w:val="-1"/>
                <w:sz w:val="20"/>
                <w:szCs w:val="20"/>
                <w:lang w:val="sv-SE"/>
              </w:rPr>
            </w:pPr>
            <w:ins w:id="366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6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6B6063" w:rsidRDefault="00DE71B1" w:rsidP="0046387E">
            <w:pPr>
              <w:widowControl/>
              <w:spacing w:line="226" w:lineRule="exact"/>
              <w:ind w:left="102"/>
              <w:rPr>
                <w:ins w:id="3668" w:author="Björn Genfors" w:date="2014-03-28T14:34:00Z"/>
                <w:rFonts w:cs="Times New Roman"/>
                <w:spacing w:val="-1"/>
                <w:sz w:val="20"/>
                <w:szCs w:val="20"/>
                <w:lang w:val="sv-SE"/>
              </w:rPr>
            </w:pPr>
            <w:ins w:id="3669"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67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6B6063" w:rsidRDefault="00DE71B1" w:rsidP="0046387E">
            <w:pPr>
              <w:widowControl/>
              <w:spacing w:line="226" w:lineRule="exact"/>
              <w:ind w:left="102"/>
              <w:jc w:val="center"/>
              <w:rPr>
                <w:ins w:id="3671" w:author="Björn Genfors" w:date="2014-03-28T14:34:00Z"/>
                <w:rFonts w:cs="Times New Roman"/>
                <w:spacing w:val="-1"/>
                <w:sz w:val="20"/>
                <w:szCs w:val="20"/>
                <w:lang w:val="sv-SE"/>
              </w:rPr>
            </w:pPr>
            <w:ins w:id="3672" w:author="Björn Genfors" w:date="2014-03-28T14:34:00Z">
              <w:r w:rsidRPr="006B6063">
                <w:rPr>
                  <w:spacing w:val="-1"/>
                  <w:sz w:val="20"/>
                  <w:szCs w:val="20"/>
                </w:rPr>
                <w:t>0..1</w:t>
              </w:r>
            </w:ins>
          </w:p>
          <w:p w14:paraId="04366BE6" w14:textId="77777777" w:rsidR="00DE71B1" w:rsidRPr="006B6063" w:rsidRDefault="00DE71B1" w:rsidP="0046387E">
            <w:pPr>
              <w:widowControl/>
              <w:spacing w:line="226" w:lineRule="exact"/>
              <w:ind w:left="102"/>
              <w:jc w:val="center"/>
              <w:rPr>
                <w:ins w:id="3673" w:author="Björn Genfors" w:date="2014-03-28T14:34:00Z"/>
                <w:rFonts w:cs="Times New Roman"/>
                <w:spacing w:val="-1"/>
                <w:sz w:val="20"/>
                <w:szCs w:val="20"/>
                <w:lang w:val="sv-SE"/>
              </w:rPr>
            </w:pPr>
          </w:p>
        </w:tc>
      </w:tr>
      <w:tr w:rsidR="00DE71B1" w:rsidRPr="006B6063" w14:paraId="5947697D" w14:textId="77777777" w:rsidTr="0046387E">
        <w:trPr>
          <w:trHeight w:hRule="exact" w:val="422"/>
          <w:tblHeader/>
          <w:ins w:id="3674" w:author="Björn Genfors" w:date="2014-03-28T14:34:00Z"/>
          <w:trPrChange w:id="3675"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7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6B6063" w:rsidRDefault="00DE71B1" w:rsidP="0046387E">
            <w:pPr>
              <w:widowControl/>
              <w:spacing w:line="226" w:lineRule="exact"/>
              <w:ind w:left="102"/>
              <w:rPr>
                <w:ins w:id="3677" w:author="Björn Genfors" w:date="2014-03-28T14:34:00Z"/>
                <w:rFonts w:cs="Times New Roman"/>
                <w:sz w:val="20"/>
                <w:szCs w:val="20"/>
                <w:lang w:val="sv-SE"/>
              </w:rPr>
            </w:pPr>
            <w:ins w:id="3678"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36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6B6063" w:rsidRDefault="00DE71B1" w:rsidP="0046387E">
            <w:pPr>
              <w:widowControl/>
              <w:spacing w:line="226" w:lineRule="exact"/>
              <w:ind w:left="102"/>
              <w:rPr>
                <w:ins w:id="3680" w:author="Björn Genfors" w:date="2014-03-28T14:34:00Z"/>
                <w:rFonts w:cs="Times New Roman"/>
                <w:spacing w:val="-1"/>
                <w:sz w:val="20"/>
                <w:szCs w:val="20"/>
                <w:lang w:val="sv-SE"/>
              </w:rPr>
            </w:pPr>
            <w:ins w:id="368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6B6063" w:rsidRDefault="00DE71B1" w:rsidP="0046387E">
            <w:pPr>
              <w:widowControl/>
              <w:spacing w:line="226" w:lineRule="exact"/>
              <w:ind w:left="102"/>
              <w:rPr>
                <w:ins w:id="3683" w:author="Björn Genfors" w:date="2014-03-28T14:34:00Z"/>
                <w:rFonts w:cs="Times New Roman"/>
                <w:spacing w:val="-1"/>
                <w:sz w:val="20"/>
                <w:szCs w:val="20"/>
                <w:lang w:val="sv-SE"/>
              </w:rPr>
            </w:pPr>
            <w:ins w:id="3684"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6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6B6063" w:rsidRDefault="00DE71B1" w:rsidP="0046387E">
            <w:pPr>
              <w:widowControl/>
              <w:spacing w:line="226" w:lineRule="exact"/>
              <w:ind w:left="102"/>
              <w:jc w:val="center"/>
              <w:rPr>
                <w:ins w:id="3686" w:author="Björn Genfors" w:date="2014-03-28T14:34:00Z"/>
                <w:rFonts w:cs="Times New Roman"/>
                <w:spacing w:val="-1"/>
                <w:sz w:val="20"/>
                <w:szCs w:val="20"/>
                <w:lang w:val="sv-SE"/>
              </w:rPr>
            </w:pPr>
            <w:ins w:id="3687" w:author="Björn Genfors" w:date="2014-03-28T14:34:00Z">
              <w:r w:rsidRPr="006B6063">
                <w:rPr>
                  <w:spacing w:val="-1"/>
                  <w:sz w:val="20"/>
                  <w:szCs w:val="20"/>
                </w:rPr>
                <w:t>0..1</w:t>
              </w:r>
            </w:ins>
          </w:p>
        </w:tc>
      </w:tr>
      <w:tr w:rsidR="00DE71B1" w:rsidRPr="006B6063" w14:paraId="76F7D682" w14:textId="77777777" w:rsidTr="0046387E">
        <w:trPr>
          <w:trHeight w:hRule="exact" w:val="1062"/>
          <w:tblHeader/>
          <w:ins w:id="3688" w:author="Björn Genfors" w:date="2014-03-28T14:34:00Z"/>
          <w:trPrChange w:id="3689"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6B6063" w:rsidRDefault="00DE71B1" w:rsidP="0046387E">
            <w:pPr>
              <w:widowControl/>
              <w:spacing w:line="226" w:lineRule="exact"/>
              <w:ind w:left="102"/>
              <w:rPr>
                <w:ins w:id="3691" w:author="Björn Genfors" w:date="2014-03-28T14:34:00Z"/>
                <w:rFonts w:cs="Times New Roman"/>
                <w:sz w:val="20"/>
                <w:szCs w:val="20"/>
                <w:lang w:val="sv-SE"/>
              </w:rPr>
            </w:pPr>
            <w:ins w:id="3692"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6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6B6063" w:rsidRDefault="00DE71B1" w:rsidP="0046387E">
            <w:pPr>
              <w:widowControl/>
              <w:spacing w:line="226" w:lineRule="exact"/>
              <w:ind w:left="102"/>
              <w:rPr>
                <w:ins w:id="3694" w:author="Björn Genfors" w:date="2014-03-28T14:34:00Z"/>
                <w:rFonts w:cs="Times New Roman"/>
                <w:spacing w:val="-1"/>
                <w:sz w:val="20"/>
                <w:szCs w:val="20"/>
                <w:lang w:val="sv-SE"/>
              </w:rPr>
            </w:pPr>
            <w:ins w:id="3695" w:author="Björn Genfors" w:date="2014-03-28T14:34:00Z">
              <w:r w:rsidRPr="006B6063">
                <w:rPr>
                  <w:spacing w:val="-1"/>
                  <w:sz w:val="20"/>
                  <w:szCs w:val="20"/>
                </w:rPr>
                <w:t>string</w:t>
              </w:r>
            </w:ins>
          </w:p>
          <w:p w14:paraId="5BFE94C0" w14:textId="77777777" w:rsidR="00DE71B1" w:rsidRPr="006B6063" w:rsidRDefault="00DE71B1" w:rsidP="0046387E">
            <w:pPr>
              <w:widowControl/>
              <w:spacing w:line="226" w:lineRule="exact"/>
              <w:ind w:left="102"/>
              <w:rPr>
                <w:ins w:id="3696"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6B6063" w:rsidRDefault="00DE71B1" w:rsidP="0046387E">
            <w:pPr>
              <w:widowControl/>
              <w:spacing w:line="226" w:lineRule="exact"/>
              <w:ind w:left="102"/>
              <w:rPr>
                <w:ins w:id="3698" w:author="Björn Genfors" w:date="2014-03-28T14:34:00Z"/>
                <w:rFonts w:cs="Times New Roman"/>
                <w:spacing w:val="-1"/>
                <w:sz w:val="20"/>
                <w:szCs w:val="20"/>
                <w:lang w:val="sv-SE"/>
              </w:rPr>
            </w:pPr>
            <w:ins w:id="3699"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37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6B6063" w:rsidRDefault="00DE71B1" w:rsidP="0046387E">
            <w:pPr>
              <w:widowControl/>
              <w:spacing w:line="226" w:lineRule="exact"/>
              <w:ind w:left="102"/>
              <w:jc w:val="center"/>
              <w:rPr>
                <w:ins w:id="3701" w:author="Björn Genfors" w:date="2014-03-28T14:34:00Z"/>
                <w:rFonts w:cs="Times New Roman"/>
                <w:spacing w:val="-1"/>
                <w:sz w:val="20"/>
                <w:szCs w:val="20"/>
                <w:lang w:val="sv-SE"/>
              </w:rPr>
            </w:pPr>
            <w:ins w:id="3702" w:author="Björn Genfors" w:date="2014-03-28T14:34:00Z">
              <w:r w:rsidRPr="006B6063">
                <w:rPr>
                  <w:spacing w:val="-1"/>
                  <w:sz w:val="20"/>
                  <w:szCs w:val="20"/>
                </w:rPr>
                <w:t>0..1</w:t>
              </w:r>
            </w:ins>
          </w:p>
        </w:tc>
      </w:tr>
      <w:tr w:rsidR="00DE71B1" w:rsidRPr="006B6063" w14:paraId="2BDFD1B5" w14:textId="77777777" w:rsidTr="0046387E">
        <w:trPr>
          <w:trHeight w:hRule="exact" w:val="1409"/>
          <w:tblHeader/>
          <w:ins w:id="3703" w:author="Björn Genfors" w:date="2014-03-28T14:34:00Z"/>
          <w:trPrChange w:id="3704"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6B6063" w:rsidRDefault="00DE71B1" w:rsidP="0046387E">
            <w:pPr>
              <w:widowControl/>
              <w:spacing w:line="226" w:lineRule="exact"/>
              <w:ind w:left="102"/>
              <w:rPr>
                <w:ins w:id="3706" w:author="Björn Genfors" w:date="2014-03-28T14:34:00Z"/>
                <w:rFonts w:cs="Times New Roman"/>
                <w:spacing w:val="-1"/>
                <w:sz w:val="20"/>
                <w:szCs w:val="20"/>
                <w:lang w:val="sv-SE"/>
              </w:rPr>
            </w:pPr>
            <w:ins w:id="3707" w:author="Björn Genfors" w:date="2014-03-28T14:34:00Z">
              <w:r w:rsidRPr="006B6063">
                <w:rPr>
                  <w:sz w:val="20"/>
                  <w:szCs w:val="20"/>
                </w:rPr>
                <w:t>../../../</w:t>
              </w:r>
              <w:r w:rsidRPr="006B6063">
                <w:rPr>
                  <w:spacing w:val="-1"/>
                  <w:sz w:val="20"/>
                  <w:szCs w:val="20"/>
                </w:rPr>
                <w:t>../originalText</w:t>
              </w:r>
            </w:ins>
          </w:p>
          <w:p w14:paraId="548A39A7" w14:textId="77777777" w:rsidR="00DE71B1" w:rsidRPr="006B6063" w:rsidRDefault="00DE71B1" w:rsidP="0046387E">
            <w:pPr>
              <w:widowControl/>
              <w:spacing w:line="226" w:lineRule="exact"/>
              <w:ind w:left="102"/>
              <w:rPr>
                <w:ins w:id="3708"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6B6063" w:rsidRDefault="00DE71B1" w:rsidP="0046387E">
            <w:pPr>
              <w:widowControl/>
              <w:spacing w:line="226" w:lineRule="exact"/>
              <w:ind w:left="102"/>
              <w:rPr>
                <w:ins w:id="3710" w:author="Björn Genfors" w:date="2014-03-28T14:34:00Z"/>
                <w:rFonts w:cs="Times New Roman"/>
                <w:spacing w:val="-1"/>
                <w:sz w:val="20"/>
                <w:szCs w:val="20"/>
                <w:lang w:val="sv-SE"/>
              </w:rPr>
            </w:pPr>
            <w:ins w:id="3711" w:author="Björn Genfors" w:date="2014-03-28T14:34:00Z">
              <w:r w:rsidRPr="006B6063">
                <w:rPr>
                  <w:spacing w:val="-1"/>
                  <w:sz w:val="20"/>
                  <w:szCs w:val="20"/>
                </w:rPr>
                <w:t>string</w:t>
              </w:r>
            </w:ins>
          </w:p>
          <w:p w14:paraId="0E7BA2D6" w14:textId="77777777" w:rsidR="00DE71B1" w:rsidRPr="006B6063" w:rsidRDefault="00DE71B1" w:rsidP="0046387E">
            <w:pPr>
              <w:widowControl/>
              <w:spacing w:line="226" w:lineRule="exact"/>
              <w:ind w:left="102"/>
              <w:rPr>
                <w:ins w:id="371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6B6063" w:rsidRDefault="00DE71B1" w:rsidP="0046387E">
            <w:pPr>
              <w:widowControl/>
              <w:spacing w:line="226" w:lineRule="exact"/>
              <w:ind w:left="102"/>
              <w:rPr>
                <w:ins w:id="3714" w:author="Björn Genfors" w:date="2014-03-28T14:34:00Z"/>
                <w:rFonts w:cs="Times New Roman"/>
                <w:spacing w:val="-1"/>
                <w:sz w:val="20"/>
                <w:szCs w:val="20"/>
                <w:lang w:val="sv-SE"/>
              </w:rPr>
            </w:pPr>
            <w:ins w:id="3715"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37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6B6063" w:rsidRDefault="00DE71B1" w:rsidP="0046387E">
            <w:pPr>
              <w:widowControl/>
              <w:spacing w:line="226" w:lineRule="exact"/>
              <w:ind w:left="102"/>
              <w:jc w:val="center"/>
              <w:rPr>
                <w:ins w:id="3717" w:author="Björn Genfors" w:date="2014-03-28T14:34:00Z"/>
                <w:rFonts w:cs="Times New Roman"/>
                <w:spacing w:val="-1"/>
                <w:sz w:val="20"/>
                <w:szCs w:val="20"/>
                <w:lang w:val="sv-SE"/>
              </w:rPr>
            </w:pPr>
            <w:ins w:id="3718" w:author="Björn Genfors" w:date="2014-03-28T14:34:00Z">
              <w:r w:rsidRPr="006B6063">
                <w:rPr>
                  <w:spacing w:val="-1"/>
                  <w:sz w:val="20"/>
                  <w:szCs w:val="20"/>
                </w:rPr>
                <w:t>0..1</w:t>
              </w:r>
            </w:ins>
          </w:p>
        </w:tc>
      </w:tr>
      <w:tr w:rsidR="00DE71B1" w:rsidRPr="006B6063" w14:paraId="43B57F77" w14:textId="77777777" w:rsidTr="0046387E">
        <w:trPr>
          <w:trHeight w:hRule="exact" w:val="584"/>
          <w:tblHeader/>
          <w:ins w:id="3719" w:author="Björn Genfors" w:date="2014-03-28T14:34:00Z"/>
          <w:trPrChange w:id="3720"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6B6063" w:rsidRDefault="00DE71B1" w:rsidP="0046387E">
            <w:pPr>
              <w:widowControl/>
              <w:spacing w:line="226" w:lineRule="exact"/>
              <w:ind w:left="102"/>
              <w:rPr>
                <w:ins w:id="3722" w:author="Björn Genfors" w:date="2014-03-28T14:34:00Z"/>
                <w:rFonts w:cs="Times New Roman"/>
                <w:sz w:val="20"/>
                <w:szCs w:val="20"/>
                <w:lang w:val="sv-SE"/>
              </w:rPr>
            </w:pPr>
            <w:ins w:id="3723"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37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6B6063" w:rsidRDefault="00DE71B1" w:rsidP="0046387E">
            <w:pPr>
              <w:widowControl/>
              <w:spacing w:line="226" w:lineRule="exact"/>
              <w:ind w:left="102"/>
              <w:rPr>
                <w:ins w:id="3725" w:author="Björn Genfors" w:date="2014-03-28T14:34:00Z"/>
                <w:rFonts w:cs="Times New Roman"/>
                <w:sz w:val="20"/>
                <w:szCs w:val="20"/>
                <w:lang w:val="sv-SE"/>
              </w:rPr>
            </w:pPr>
            <w:ins w:id="3726"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37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6B6063" w:rsidRDefault="00DE71B1" w:rsidP="0046387E">
            <w:pPr>
              <w:widowControl/>
              <w:spacing w:line="226" w:lineRule="exact"/>
              <w:ind w:left="102"/>
              <w:rPr>
                <w:ins w:id="3728" w:author="Björn Genfors" w:date="2014-03-28T14:34:00Z"/>
                <w:rFonts w:cs="Times New Roman"/>
                <w:sz w:val="20"/>
                <w:szCs w:val="20"/>
                <w:lang w:val="sv-SE"/>
              </w:rPr>
            </w:pPr>
            <w:ins w:id="3729" w:author="Björn Genfors" w:date="2014-03-28T14:34:00Z">
              <w:r w:rsidRPr="00CA00A4">
                <w:rPr>
                  <w:sz w:val="20"/>
                  <w:szCs w:val="20"/>
                  <w:lang w:val="sv-S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7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6B6063" w:rsidRDefault="00DE71B1" w:rsidP="0046387E">
            <w:pPr>
              <w:widowControl/>
              <w:spacing w:line="226" w:lineRule="exact"/>
              <w:ind w:left="102"/>
              <w:jc w:val="center"/>
              <w:rPr>
                <w:ins w:id="3731" w:author="Björn Genfors" w:date="2014-03-28T14:34:00Z"/>
                <w:rFonts w:cs="Times New Roman"/>
                <w:sz w:val="20"/>
                <w:szCs w:val="20"/>
                <w:lang w:val="sv-SE"/>
              </w:rPr>
            </w:pPr>
            <w:ins w:id="3732" w:author="Björn Genfors" w:date="2014-03-28T14:34:00Z">
              <w:r w:rsidRPr="006B6063">
                <w:rPr>
                  <w:sz w:val="20"/>
                  <w:szCs w:val="20"/>
                </w:rPr>
                <w:t>1..1</w:t>
              </w:r>
            </w:ins>
          </w:p>
        </w:tc>
      </w:tr>
      <w:tr w:rsidR="00DE71B1" w:rsidRPr="006B6063" w14:paraId="51076EE3" w14:textId="77777777" w:rsidTr="0046387E">
        <w:trPr>
          <w:trHeight w:hRule="exact" w:val="526"/>
          <w:tblHeader/>
          <w:ins w:id="3733" w:author="Björn Genfors" w:date="2014-03-28T14:34:00Z"/>
          <w:trPrChange w:id="3734"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3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6B6063" w:rsidRDefault="00DE71B1" w:rsidP="0046387E">
            <w:pPr>
              <w:widowControl/>
              <w:spacing w:line="226" w:lineRule="exact"/>
              <w:ind w:left="102"/>
              <w:rPr>
                <w:ins w:id="3736" w:author="Björn Genfors" w:date="2014-03-28T14:34:00Z"/>
                <w:rFonts w:cs="Times New Roman"/>
                <w:sz w:val="20"/>
                <w:szCs w:val="20"/>
                <w:lang w:val="sv-SE"/>
              </w:rPr>
            </w:pPr>
            <w:ins w:id="3737"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37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6B6063" w:rsidRDefault="00DE71B1" w:rsidP="0046387E">
            <w:pPr>
              <w:widowControl/>
              <w:spacing w:line="226" w:lineRule="exact"/>
              <w:ind w:left="102"/>
              <w:rPr>
                <w:ins w:id="3739" w:author="Björn Genfors" w:date="2014-03-28T14:34:00Z"/>
                <w:rFonts w:cs="Times New Roman"/>
                <w:sz w:val="20"/>
                <w:szCs w:val="20"/>
                <w:lang w:val="sv-SE"/>
              </w:rPr>
            </w:pPr>
            <w:ins w:id="3740"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74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6B6063" w:rsidRDefault="00DE71B1" w:rsidP="0046387E">
            <w:pPr>
              <w:widowControl/>
              <w:spacing w:line="226" w:lineRule="exact"/>
              <w:ind w:left="102"/>
              <w:rPr>
                <w:ins w:id="3742" w:author="Björn Genfors" w:date="2014-03-28T14:34:00Z"/>
                <w:rFonts w:cs="Times New Roman"/>
                <w:sz w:val="20"/>
                <w:szCs w:val="20"/>
                <w:lang w:val="sv-SE"/>
              </w:rPr>
            </w:pPr>
            <w:ins w:id="3743" w:author="Björn Genfors" w:date="2014-03-28T14:34:00Z">
              <w:r w:rsidRPr="006B6063">
                <w:rPr>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7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6B6063" w:rsidRDefault="00DE71B1" w:rsidP="0046387E">
            <w:pPr>
              <w:widowControl/>
              <w:spacing w:line="226" w:lineRule="exact"/>
              <w:ind w:left="102"/>
              <w:jc w:val="center"/>
              <w:rPr>
                <w:ins w:id="3745" w:author="Björn Genfors" w:date="2014-03-28T14:34:00Z"/>
                <w:rFonts w:cs="Times New Roman"/>
                <w:sz w:val="20"/>
                <w:szCs w:val="20"/>
                <w:lang w:val="sv-SE"/>
              </w:rPr>
            </w:pPr>
            <w:ins w:id="3746" w:author="Björn Genfors" w:date="2014-03-28T14:34:00Z">
              <w:r w:rsidRPr="006B6063">
                <w:rPr>
                  <w:sz w:val="20"/>
                  <w:szCs w:val="20"/>
                </w:rPr>
                <w:t>1..1</w:t>
              </w:r>
            </w:ins>
          </w:p>
        </w:tc>
      </w:tr>
      <w:tr w:rsidR="00DE71B1" w:rsidRPr="006B6063" w14:paraId="581A462D" w14:textId="77777777" w:rsidTr="0046387E">
        <w:trPr>
          <w:trHeight w:hRule="exact" w:val="526"/>
          <w:tblHeader/>
          <w:ins w:id="3747" w:author="Björn Genfors" w:date="2014-03-28T14:34:00Z"/>
          <w:trPrChange w:id="3748"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6B6063" w:rsidRDefault="00DE71B1" w:rsidP="0046387E">
            <w:pPr>
              <w:widowControl/>
              <w:spacing w:line="226" w:lineRule="exact"/>
              <w:ind w:left="102"/>
              <w:rPr>
                <w:ins w:id="3750" w:author="Björn Genfors" w:date="2014-03-28T14:34:00Z"/>
                <w:rFonts w:cs="Times New Roman"/>
                <w:sz w:val="20"/>
                <w:szCs w:val="20"/>
                <w:lang w:val="sv-SE"/>
              </w:rPr>
            </w:pPr>
            <w:ins w:id="3751"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37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6B6063" w:rsidRDefault="00DE71B1" w:rsidP="0046387E">
            <w:pPr>
              <w:widowControl/>
              <w:spacing w:line="226" w:lineRule="exact"/>
              <w:ind w:left="102"/>
              <w:rPr>
                <w:ins w:id="3753" w:author="Björn Genfors" w:date="2014-03-28T14:34:00Z"/>
                <w:rFonts w:cs="Times New Roman"/>
                <w:sz w:val="20"/>
                <w:szCs w:val="20"/>
                <w:lang w:val="sv-SE"/>
              </w:rPr>
            </w:pPr>
            <w:ins w:id="375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6B6063" w:rsidRDefault="00DE71B1" w:rsidP="0046387E">
            <w:pPr>
              <w:widowControl/>
              <w:spacing w:line="226" w:lineRule="exact"/>
              <w:ind w:left="102"/>
              <w:rPr>
                <w:ins w:id="3756" w:author="Björn Genfors" w:date="2014-03-28T14:34:00Z"/>
                <w:rFonts w:cs="Times New Roman"/>
                <w:sz w:val="20"/>
                <w:szCs w:val="20"/>
                <w:lang w:val="sv-SE"/>
              </w:rPr>
            </w:pPr>
            <w:ins w:id="3757" w:author="Björn Genfors" w:date="2014-03-28T14:34:00Z">
              <w:r w:rsidRPr="00CA00A4">
                <w:rPr>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75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6B6063" w:rsidRDefault="00DE71B1" w:rsidP="0046387E">
            <w:pPr>
              <w:widowControl/>
              <w:spacing w:line="226" w:lineRule="exact"/>
              <w:ind w:left="102"/>
              <w:jc w:val="center"/>
              <w:rPr>
                <w:ins w:id="3759" w:author="Björn Genfors" w:date="2014-03-28T14:34:00Z"/>
                <w:rFonts w:cs="Times New Roman"/>
                <w:sz w:val="20"/>
                <w:szCs w:val="20"/>
                <w:lang w:val="sv-SE"/>
              </w:rPr>
            </w:pPr>
            <w:ins w:id="3760" w:author="Björn Genfors" w:date="2014-03-28T14:34:00Z">
              <w:r w:rsidRPr="006B6063">
                <w:rPr>
                  <w:sz w:val="20"/>
                  <w:szCs w:val="20"/>
                </w:rPr>
                <w:t>1..1</w:t>
              </w:r>
            </w:ins>
          </w:p>
        </w:tc>
      </w:tr>
      <w:tr w:rsidR="00DE71B1" w:rsidRPr="006B6063" w14:paraId="0E798625" w14:textId="77777777" w:rsidTr="0046387E">
        <w:trPr>
          <w:trHeight w:hRule="exact" w:val="526"/>
          <w:tblHeader/>
          <w:ins w:id="3761" w:author="Björn Genfors" w:date="2014-03-28T14:34:00Z"/>
          <w:trPrChange w:id="3762"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6B6063" w:rsidRDefault="00DE71B1" w:rsidP="0046387E">
            <w:pPr>
              <w:widowControl/>
              <w:spacing w:line="226" w:lineRule="exact"/>
              <w:ind w:left="102"/>
              <w:rPr>
                <w:ins w:id="3764" w:author="Björn Genfors" w:date="2014-03-28T14:34:00Z"/>
                <w:rFonts w:cs="Times New Roman"/>
                <w:sz w:val="20"/>
                <w:szCs w:val="20"/>
                <w:lang w:val="sv-SE"/>
              </w:rPr>
            </w:pPr>
            <w:ins w:id="3765"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376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6B6063" w:rsidRDefault="00DE71B1" w:rsidP="0046387E">
            <w:pPr>
              <w:widowControl/>
              <w:spacing w:line="226" w:lineRule="exact"/>
              <w:ind w:left="102"/>
              <w:rPr>
                <w:ins w:id="3767" w:author="Björn Genfors" w:date="2014-03-28T14:34:00Z"/>
                <w:rFonts w:cs="Times New Roman"/>
                <w:sz w:val="20"/>
                <w:szCs w:val="20"/>
                <w:lang w:val="sv-SE"/>
              </w:rPr>
            </w:pPr>
            <w:ins w:id="376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6B6063" w:rsidRDefault="00DE71B1" w:rsidP="0046387E">
            <w:pPr>
              <w:widowControl/>
              <w:spacing w:line="226" w:lineRule="exact"/>
              <w:ind w:left="102"/>
              <w:rPr>
                <w:ins w:id="3770" w:author="Björn Genfors" w:date="2014-03-28T14:34:00Z"/>
                <w:rFonts w:cs="Times New Roman"/>
                <w:sz w:val="20"/>
                <w:szCs w:val="20"/>
                <w:lang w:val="sv-SE"/>
              </w:rPr>
            </w:pPr>
            <w:ins w:id="3771" w:author="Björn Genfors" w:date="2014-03-28T14:34:00Z">
              <w:r w:rsidRPr="006B6063">
                <w:rPr>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77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6B6063" w:rsidRDefault="00DE71B1" w:rsidP="0046387E">
            <w:pPr>
              <w:widowControl/>
              <w:spacing w:line="226" w:lineRule="exact"/>
              <w:ind w:left="102"/>
              <w:jc w:val="center"/>
              <w:rPr>
                <w:ins w:id="3773" w:author="Björn Genfors" w:date="2014-03-28T14:34:00Z"/>
                <w:rFonts w:cs="Times New Roman"/>
                <w:sz w:val="20"/>
                <w:szCs w:val="20"/>
                <w:lang w:val="sv-SE"/>
              </w:rPr>
            </w:pPr>
            <w:ins w:id="3774" w:author="Björn Genfors" w:date="2014-03-28T14:34:00Z">
              <w:r w:rsidRPr="006B6063">
                <w:rPr>
                  <w:sz w:val="20"/>
                  <w:szCs w:val="20"/>
                </w:rPr>
                <w:t>0..1</w:t>
              </w:r>
            </w:ins>
          </w:p>
        </w:tc>
      </w:tr>
      <w:tr w:rsidR="00DE71B1" w:rsidRPr="006B6063" w14:paraId="3084F24E" w14:textId="77777777" w:rsidTr="0046387E">
        <w:trPr>
          <w:trHeight w:hRule="exact" w:val="526"/>
          <w:tblHeader/>
          <w:ins w:id="3775" w:author="Björn Genfors" w:date="2014-03-28T14:34:00Z"/>
          <w:trPrChange w:id="3776"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7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6B6063" w:rsidRDefault="00DE71B1" w:rsidP="0046387E">
            <w:pPr>
              <w:widowControl/>
              <w:spacing w:line="226" w:lineRule="exact"/>
              <w:ind w:left="102"/>
              <w:rPr>
                <w:ins w:id="3778" w:author="Björn Genfors" w:date="2014-03-28T14:34:00Z"/>
                <w:rFonts w:cs="Times New Roman"/>
                <w:sz w:val="20"/>
                <w:szCs w:val="20"/>
                <w:lang w:val="sv-SE"/>
              </w:rPr>
            </w:pPr>
            <w:ins w:id="3779"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378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6B6063" w:rsidRDefault="00DE71B1" w:rsidP="0046387E">
            <w:pPr>
              <w:widowControl/>
              <w:spacing w:line="226" w:lineRule="exact"/>
              <w:ind w:left="102"/>
              <w:rPr>
                <w:ins w:id="3781" w:author="Björn Genfors" w:date="2014-03-28T14:34:00Z"/>
                <w:rFonts w:cs="Times New Roman"/>
                <w:sz w:val="20"/>
                <w:szCs w:val="20"/>
                <w:lang w:val="sv-SE"/>
              </w:rPr>
            </w:pPr>
            <w:ins w:id="378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8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6B6063" w:rsidRDefault="00DE71B1" w:rsidP="0046387E">
            <w:pPr>
              <w:widowControl/>
              <w:spacing w:line="226" w:lineRule="exact"/>
              <w:ind w:left="102"/>
              <w:rPr>
                <w:ins w:id="3784" w:author="Björn Genfors" w:date="2014-03-28T14:34:00Z"/>
                <w:rFonts w:cs="Times New Roman"/>
                <w:sz w:val="20"/>
                <w:szCs w:val="20"/>
                <w:lang w:val="sv-SE"/>
              </w:rPr>
            </w:pPr>
            <w:ins w:id="3785" w:author="Björn Genfors" w:date="2014-03-28T14:34:00Z">
              <w:r w:rsidRPr="006B6063">
                <w:rPr>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37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6B6063" w:rsidRDefault="00DE71B1" w:rsidP="0046387E">
            <w:pPr>
              <w:widowControl/>
              <w:spacing w:line="226" w:lineRule="exact"/>
              <w:ind w:left="102"/>
              <w:jc w:val="center"/>
              <w:rPr>
                <w:ins w:id="3787" w:author="Björn Genfors" w:date="2014-03-28T14:34:00Z"/>
                <w:rFonts w:cs="Times New Roman"/>
                <w:sz w:val="20"/>
                <w:szCs w:val="20"/>
                <w:lang w:val="sv-SE"/>
              </w:rPr>
            </w:pPr>
            <w:ins w:id="3788" w:author="Björn Genfors" w:date="2014-03-28T14:34:00Z">
              <w:r w:rsidRPr="006B6063">
                <w:rPr>
                  <w:sz w:val="20"/>
                  <w:szCs w:val="20"/>
                </w:rPr>
                <w:t>0..1</w:t>
              </w:r>
            </w:ins>
          </w:p>
        </w:tc>
      </w:tr>
      <w:tr w:rsidR="00DE71B1" w:rsidRPr="006B6063" w14:paraId="1A5A2531" w14:textId="77777777" w:rsidTr="0046387E">
        <w:trPr>
          <w:trHeight w:hRule="exact" w:val="1443"/>
          <w:tblHeader/>
          <w:ins w:id="3789" w:author="Björn Genfors" w:date="2014-03-28T14:34:00Z"/>
          <w:trPrChange w:id="3790"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9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6B6063" w:rsidRDefault="00DE71B1" w:rsidP="0046387E">
            <w:pPr>
              <w:widowControl/>
              <w:spacing w:line="226" w:lineRule="exact"/>
              <w:ind w:left="102"/>
              <w:rPr>
                <w:ins w:id="3792" w:author="Björn Genfors" w:date="2014-03-28T14:34:00Z"/>
                <w:rFonts w:cs="Times New Roman"/>
                <w:sz w:val="20"/>
                <w:szCs w:val="20"/>
                <w:lang w:val="sv-SE"/>
              </w:rPr>
            </w:pPr>
            <w:ins w:id="3793"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37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6B6063" w:rsidRDefault="00DE71B1" w:rsidP="0046387E">
            <w:pPr>
              <w:widowControl/>
              <w:spacing w:line="226" w:lineRule="exact"/>
              <w:ind w:left="102"/>
              <w:rPr>
                <w:ins w:id="3795" w:author="Björn Genfors" w:date="2014-03-28T14:34:00Z"/>
                <w:rFonts w:cs="Times New Roman"/>
                <w:sz w:val="20"/>
                <w:szCs w:val="20"/>
                <w:lang w:val="sv-SE"/>
              </w:rPr>
            </w:pPr>
            <w:ins w:id="379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6B6063" w:rsidRDefault="00DE71B1" w:rsidP="0046387E">
            <w:pPr>
              <w:widowControl/>
              <w:spacing w:line="226" w:lineRule="exact"/>
              <w:ind w:left="102"/>
              <w:rPr>
                <w:ins w:id="3798" w:author="Björn Genfors" w:date="2014-03-28T14:34:00Z"/>
                <w:rFonts w:cs="Times New Roman"/>
                <w:sz w:val="20"/>
                <w:szCs w:val="20"/>
                <w:lang w:val="sv-SE"/>
              </w:rPr>
            </w:pPr>
            <w:ins w:id="3799" w:author="Björn Genfors" w:date="2014-03-28T14:34:00Z">
              <w:r w:rsidRPr="00CA00A4">
                <w:rPr>
                  <w:sz w:val="20"/>
                  <w:szCs w:val="20"/>
                  <w:lang w:val="sv-SE"/>
                </w:rPr>
                <w:t>Postadress för den organisation som författaren är uppdragstagare på. Skrivs på ett så naturligt sätt som möjligt, exempelvis:</w:t>
              </w:r>
              <w:r w:rsidRPr="00CA00A4">
                <w:rPr>
                  <w:sz w:val="20"/>
                  <w:szCs w:val="20"/>
                  <w:lang w:val="sv-SE"/>
                </w:rPr>
                <w:br/>
                <w:t>”Storgatan 12</w:t>
              </w:r>
              <w:r w:rsidRPr="00CA00A4">
                <w:rPr>
                  <w:sz w:val="20"/>
                  <w:szCs w:val="20"/>
                  <w:lang w:val="sv-S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38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6B6063" w:rsidRDefault="00DE71B1" w:rsidP="0046387E">
            <w:pPr>
              <w:widowControl/>
              <w:spacing w:line="226" w:lineRule="exact"/>
              <w:ind w:left="102"/>
              <w:jc w:val="center"/>
              <w:rPr>
                <w:ins w:id="3801" w:author="Björn Genfors" w:date="2014-03-28T14:34:00Z"/>
                <w:rFonts w:cs="Times New Roman"/>
                <w:sz w:val="20"/>
                <w:szCs w:val="20"/>
                <w:lang w:val="sv-SE"/>
              </w:rPr>
            </w:pPr>
            <w:ins w:id="3802" w:author="Björn Genfors" w:date="2014-03-28T14:34:00Z">
              <w:r w:rsidRPr="006B6063">
                <w:rPr>
                  <w:sz w:val="20"/>
                  <w:szCs w:val="20"/>
                </w:rPr>
                <w:t>0..1</w:t>
              </w:r>
            </w:ins>
          </w:p>
        </w:tc>
      </w:tr>
      <w:tr w:rsidR="00DE71B1" w:rsidRPr="006B6063" w14:paraId="30978DD1" w14:textId="77777777" w:rsidTr="0046387E">
        <w:trPr>
          <w:trHeight w:hRule="exact" w:val="526"/>
          <w:tblHeader/>
          <w:ins w:id="3803" w:author="Björn Genfors" w:date="2014-03-28T14:34:00Z"/>
          <w:trPrChange w:id="3804"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6B6063" w:rsidRDefault="00DE71B1" w:rsidP="0046387E">
            <w:pPr>
              <w:widowControl/>
              <w:spacing w:line="226" w:lineRule="exact"/>
              <w:ind w:left="102"/>
              <w:rPr>
                <w:ins w:id="3806" w:author="Björn Genfors" w:date="2014-03-28T14:34:00Z"/>
                <w:rFonts w:cs="Times New Roman"/>
                <w:sz w:val="20"/>
                <w:szCs w:val="20"/>
                <w:lang w:val="sv-SE"/>
              </w:rPr>
            </w:pPr>
            <w:ins w:id="3807" w:author="Björn Genfors" w:date="2014-03-28T14:34:00Z">
              <w:r w:rsidRPr="006B6063">
                <w:rPr>
                  <w:sz w:val="20"/>
                  <w:szCs w:val="20"/>
                </w:rPr>
                <w:t>../../../../orgUnitLocation</w:t>
              </w:r>
            </w:ins>
          </w:p>
          <w:p w14:paraId="431F6CB7" w14:textId="77777777" w:rsidR="00DE71B1" w:rsidRPr="006B6063" w:rsidRDefault="00DE71B1" w:rsidP="0046387E">
            <w:pPr>
              <w:widowControl/>
              <w:spacing w:line="226" w:lineRule="exact"/>
              <w:ind w:left="102"/>
              <w:rPr>
                <w:ins w:id="380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8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6B6063" w:rsidRDefault="00DE71B1" w:rsidP="0046387E">
            <w:pPr>
              <w:widowControl/>
              <w:spacing w:line="226" w:lineRule="exact"/>
              <w:ind w:left="102"/>
              <w:rPr>
                <w:ins w:id="3810" w:author="Björn Genfors" w:date="2014-03-28T14:34:00Z"/>
                <w:rFonts w:cs="Times New Roman"/>
                <w:sz w:val="20"/>
                <w:szCs w:val="20"/>
                <w:lang w:val="sv-SE"/>
              </w:rPr>
            </w:pPr>
            <w:ins w:id="381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6B6063" w:rsidRDefault="00DE71B1" w:rsidP="0046387E">
            <w:pPr>
              <w:widowControl/>
              <w:spacing w:line="226" w:lineRule="exact"/>
              <w:ind w:left="102"/>
              <w:rPr>
                <w:ins w:id="3813" w:author="Björn Genfors" w:date="2014-03-28T14:34:00Z"/>
                <w:rFonts w:cs="Times New Roman"/>
                <w:sz w:val="20"/>
                <w:szCs w:val="20"/>
                <w:lang w:val="sv-SE"/>
              </w:rPr>
            </w:pPr>
            <w:ins w:id="3814" w:author="Björn Genfors" w:date="2014-03-28T14:34:00Z">
              <w:r w:rsidRPr="00CA00A4">
                <w:rPr>
                  <w:sz w:val="20"/>
                  <w:szCs w:val="20"/>
                  <w:lang w:val="sv-SE"/>
                </w:rPr>
                <w:t>Text som anger namnet p</w:t>
              </w:r>
              <w:r>
                <w:rPr>
                  <w:sz w:val="20"/>
                  <w:szCs w:val="20"/>
                  <w:lang w:val="sv-SE"/>
                </w:rPr>
                <w:t>å</w:t>
              </w:r>
              <w:r w:rsidRPr="00CA00A4">
                <w:rPr>
                  <w:sz w:val="20"/>
                  <w:szCs w:val="20"/>
                  <w:lang w:val="sv-SE"/>
                </w:rPr>
                <w:t>plats eller ort fo</w:t>
              </w:r>
              <w:r w:rsidRPr="00CA00A4">
                <w:rPr>
                  <w:rFonts w:cs="Georgia"/>
                  <w:sz w:val="20"/>
                  <w:szCs w:val="20"/>
                  <w:lang w:val="sv-SE"/>
                </w:rPr>
                <w:t>̈</w:t>
              </w:r>
              <w:r w:rsidRPr="00CA00A4">
                <w:rPr>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381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6B6063" w:rsidRDefault="00DE71B1" w:rsidP="0046387E">
            <w:pPr>
              <w:widowControl/>
              <w:spacing w:line="226" w:lineRule="exact"/>
              <w:ind w:left="102"/>
              <w:jc w:val="center"/>
              <w:rPr>
                <w:ins w:id="3816" w:author="Björn Genfors" w:date="2014-03-28T14:34:00Z"/>
                <w:rFonts w:cs="Times New Roman"/>
                <w:sz w:val="20"/>
                <w:szCs w:val="20"/>
                <w:lang w:val="sv-SE"/>
              </w:rPr>
            </w:pPr>
            <w:ins w:id="3817" w:author="Björn Genfors" w:date="2014-03-28T14:34:00Z">
              <w:r w:rsidRPr="006B6063">
                <w:rPr>
                  <w:sz w:val="20"/>
                  <w:szCs w:val="20"/>
                </w:rPr>
                <w:t>0..1</w:t>
              </w:r>
            </w:ins>
          </w:p>
          <w:p w14:paraId="479169E0" w14:textId="77777777" w:rsidR="00DE71B1" w:rsidRPr="006B6063" w:rsidRDefault="00DE71B1" w:rsidP="0046387E">
            <w:pPr>
              <w:widowControl/>
              <w:spacing w:line="226" w:lineRule="exact"/>
              <w:ind w:left="102"/>
              <w:jc w:val="center"/>
              <w:rPr>
                <w:ins w:id="3818" w:author="Björn Genfors" w:date="2014-03-28T14:34:00Z"/>
                <w:rFonts w:cs="Times New Roman"/>
                <w:sz w:val="20"/>
                <w:szCs w:val="20"/>
                <w:lang w:val="sv-SE"/>
              </w:rPr>
            </w:pPr>
          </w:p>
        </w:tc>
      </w:tr>
      <w:tr w:rsidR="00DE71B1" w:rsidRPr="006B6063" w14:paraId="1F8D257C" w14:textId="77777777" w:rsidTr="0046387E">
        <w:trPr>
          <w:trHeight w:val="684"/>
          <w:tblHeader/>
          <w:ins w:id="3819" w:author="Björn Genfors" w:date="2014-03-28T14:34:00Z"/>
          <w:trPrChange w:id="3820"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46387E" w:rsidRDefault="00DE71B1" w:rsidP="0046387E">
            <w:pPr>
              <w:widowControl/>
              <w:spacing w:line="229" w:lineRule="exact"/>
              <w:ind w:left="102"/>
              <w:rPr>
                <w:ins w:id="3822" w:author="Björn Genfors" w:date="2014-03-28T14:34:00Z"/>
                <w:rFonts w:cs="Times New Roman"/>
                <w:sz w:val="20"/>
                <w:szCs w:val="20"/>
                <w:lang w:val="sv-SE"/>
                <w:rPrChange w:id="3823" w:author="Björn Genfors" w:date="2014-03-28T14:43:00Z">
                  <w:rPr>
                    <w:ins w:id="3824" w:author="Björn Genfors" w:date="2014-03-28T14:34:00Z"/>
                    <w:rFonts w:eastAsia="Calibri" w:cs="Times New Roman"/>
                    <w:sz w:val="20"/>
                    <w:szCs w:val="20"/>
                    <w:lang w:val="sv-SE"/>
                  </w:rPr>
                </w:rPrChange>
              </w:rPr>
            </w:pPr>
            <w:ins w:id="3825" w:author="Björn Genfors" w:date="2014-03-28T14:34:00Z">
              <w:r w:rsidRPr="0046387E">
                <w:rPr>
                  <w:szCs w:val="20"/>
                </w:rPr>
                <w:t>../../../</w:t>
              </w:r>
              <w:r w:rsidRPr="0046387E">
                <w:rPr>
                  <w:spacing w:val="-1"/>
                  <w:szCs w:val="20"/>
                </w:rPr>
                <w:t>healthcareProfessionalCareUnitHSAId</w:t>
              </w:r>
            </w:ins>
          </w:p>
          <w:p w14:paraId="4589268E" w14:textId="77777777" w:rsidR="00DE71B1" w:rsidRPr="006B6063" w:rsidRDefault="00DE71B1" w:rsidP="0046387E">
            <w:pPr>
              <w:widowControl/>
              <w:spacing w:line="229" w:lineRule="exact"/>
              <w:ind w:left="102"/>
              <w:rPr>
                <w:ins w:id="382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8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6B6063" w:rsidRDefault="00DE71B1" w:rsidP="0046387E">
            <w:pPr>
              <w:widowControl/>
              <w:spacing w:line="229" w:lineRule="exact"/>
              <w:ind w:left="102"/>
              <w:rPr>
                <w:ins w:id="3828" w:author="Björn Genfors" w:date="2014-03-28T14:34:00Z"/>
                <w:rFonts w:cs="Times New Roman"/>
                <w:sz w:val="20"/>
                <w:szCs w:val="20"/>
                <w:lang w:val="sv-SE"/>
              </w:rPr>
            </w:pPr>
            <w:ins w:id="3829" w:author="Björn Genfors" w:date="2014-03-28T14:34:00Z">
              <w:r w:rsidRPr="006B6063">
                <w:rPr>
                  <w:spacing w:val="-1"/>
                  <w:sz w:val="20"/>
                  <w:szCs w:val="20"/>
                </w:rPr>
                <w:t>HSAIdType</w:t>
              </w:r>
            </w:ins>
          </w:p>
          <w:p w14:paraId="3D5C40CB" w14:textId="77777777" w:rsidR="00DE71B1" w:rsidRPr="006B6063" w:rsidRDefault="00DE71B1" w:rsidP="0046387E">
            <w:pPr>
              <w:widowControl/>
              <w:spacing w:line="226" w:lineRule="exact"/>
              <w:ind w:left="102"/>
              <w:rPr>
                <w:ins w:id="3830" w:author="Björn Genfors" w:date="2014-03-28T14:34:00Z"/>
                <w:rFonts w:cs="Times New Roman"/>
                <w:spacing w:val="-1"/>
                <w:sz w:val="20"/>
                <w:szCs w:val="20"/>
                <w:lang w:val="sv-SE"/>
              </w:rPr>
            </w:pPr>
          </w:p>
          <w:p w14:paraId="172E7EEB" w14:textId="77777777" w:rsidR="00DE71B1" w:rsidRPr="006B6063" w:rsidRDefault="00DE71B1" w:rsidP="0046387E">
            <w:pPr>
              <w:widowControl/>
              <w:spacing w:line="226" w:lineRule="exact"/>
              <w:ind w:left="102"/>
              <w:rPr>
                <w:ins w:id="3831"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6B6063" w:rsidRDefault="00DE71B1" w:rsidP="0046387E">
            <w:pPr>
              <w:widowControl/>
              <w:spacing w:line="226" w:lineRule="exact"/>
              <w:ind w:left="102"/>
              <w:rPr>
                <w:ins w:id="3833" w:author="Björn Genfors" w:date="2014-03-28T14:34:00Z"/>
                <w:rFonts w:cs="Times New Roman"/>
                <w:spacing w:val="-1"/>
                <w:sz w:val="20"/>
                <w:szCs w:val="20"/>
                <w:lang w:val="sv-SE"/>
              </w:rPr>
            </w:pPr>
            <w:ins w:id="3834" w:author="Björn Genfors" w:date="2014-03-28T14:34:00Z">
              <w:r w:rsidRPr="00CA00A4">
                <w:rPr>
                  <w:sz w:val="20"/>
                  <w:szCs w:val="20"/>
                  <w:lang w:val="sv-S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38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6B6063" w:rsidRDefault="00DE71B1" w:rsidP="0046387E">
            <w:pPr>
              <w:widowControl/>
              <w:spacing w:line="226" w:lineRule="exact"/>
              <w:ind w:left="102"/>
              <w:jc w:val="center"/>
              <w:rPr>
                <w:ins w:id="3836" w:author="Björn Genfors" w:date="2014-03-28T14:34:00Z"/>
                <w:rFonts w:cs="Times New Roman"/>
                <w:spacing w:val="-1"/>
                <w:sz w:val="20"/>
                <w:szCs w:val="20"/>
                <w:lang w:val="sv-SE"/>
              </w:rPr>
            </w:pPr>
            <w:ins w:id="3837" w:author="Björn Genfors" w:date="2014-03-28T14:34:00Z">
              <w:r w:rsidRPr="006B6063">
                <w:rPr>
                  <w:spacing w:val="-1"/>
                  <w:sz w:val="20"/>
                  <w:szCs w:val="20"/>
                </w:rPr>
                <w:t>0..1</w:t>
              </w:r>
            </w:ins>
          </w:p>
        </w:tc>
      </w:tr>
      <w:tr w:rsidR="00DE71B1" w:rsidRPr="006B6063" w14:paraId="7BAE889A" w14:textId="77777777" w:rsidTr="0046387E">
        <w:trPr>
          <w:trHeight w:hRule="exact" w:val="1042"/>
          <w:tblHeader/>
          <w:ins w:id="3838" w:author="Björn Genfors" w:date="2014-03-28T14:34:00Z"/>
          <w:trPrChange w:id="3839"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6B6063" w:rsidRDefault="00DE71B1" w:rsidP="0046387E">
            <w:pPr>
              <w:widowControl/>
              <w:spacing w:line="229" w:lineRule="exact"/>
              <w:ind w:left="102"/>
              <w:rPr>
                <w:ins w:id="3841" w:author="Björn Genfors" w:date="2014-03-28T14:34:00Z"/>
                <w:rFonts w:cs="Times New Roman"/>
                <w:sz w:val="20"/>
                <w:szCs w:val="20"/>
                <w:lang w:val="sv-SE"/>
              </w:rPr>
            </w:pPr>
            <w:ins w:id="3842" w:author="Björn Genfors" w:date="2014-03-28T14:34:00Z">
              <w:r w:rsidRPr="006B6063">
                <w:rPr>
                  <w:sz w:val="20"/>
                  <w:szCs w:val="20"/>
                </w:rPr>
                <w:t>../../../</w:t>
              </w:r>
              <w:r w:rsidRPr="006B6063">
                <w:rPr>
                  <w:spacing w:val="-1"/>
                  <w:sz w:val="20"/>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38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6B6063" w:rsidRDefault="00DE71B1" w:rsidP="0046387E">
            <w:pPr>
              <w:widowControl/>
              <w:spacing w:line="226" w:lineRule="exact"/>
              <w:ind w:left="102"/>
              <w:rPr>
                <w:ins w:id="3844" w:author="Björn Genfors" w:date="2014-03-28T14:34:00Z"/>
                <w:rFonts w:cs="Times New Roman"/>
                <w:spacing w:val="-1"/>
                <w:sz w:val="20"/>
                <w:szCs w:val="20"/>
                <w:lang w:val="sv-SE"/>
              </w:rPr>
            </w:pPr>
            <w:ins w:id="3845" w:author="Björn Genfors" w:date="2014-03-28T14:34:00Z">
              <w:r w:rsidRPr="006B6063">
                <w:rPr>
                  <w:spacing w:val="-1"/>
                  <w:sz w:val="20"/>
                  <w:szCs w:val="20"/>
                </w:rPr>
                <w:t>HSAIdType</w:t>
              </w:r>
            </w:ins>
          </w:p>
          <w:p w14:paraId="609F2625" w14:textId="77777777" w:rsidR="00DE71B1" w:rsidRPr="006B6063" w:rsidRDefault="00DE71B1" w:rsidP="0046387E">
            <w:pPr>
              <w:widowControl/>
              <w:spacing w:line="229" w:lineRule="exact"/>
              <w:ind w:left="102"/>
              <w:rPr>
                <w:ins w:id="384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6B6063" w:rsidRDefault="00DE71B1" w:rsidP="0046387E">
            <w:pPr>
              <w:widowControl/>
              <w:spacing w:line="229" w:lineRule="exact"/>
              <w:ind w:left="102"/>
              <w:rPr>
                <w:ins w:id="3848" w:author="Björn Genfors" w:date="2014-03-28T14:34:00Z"/>
                <w:rFonts w:cs="Times New Roman"/>
                <w:sz w:val="20"/>
                <w:szCs w:val="20"/>
                <w:lang w:val="sv-SE"/>
              </w:rPr>
            </w:pPr>
            <w:ins w:id="3849" w:author="Björn Genfors" w:date="2014-03-28T14:34:00Z">
              <w:r w:rsidRPr="00CA00A4">
                <w:rPr>
                  <w:spacing w:val="-1"/>
                  <w:sz w:val="20"/>
                  <w:szCs w:val="20"/>
                  <w:lang w:val="sv-SE"/>
                </w:rPr>
                <w:t xml:space="preserve">HSA-id för vårdgivaren, som är vårdgivare för den enhet som författaren är uppdragstagare för. </w:t>
              </w:r>
              <w:r w:rsidRPr="006B6063">
                <w:rPr>
                  <w:sz w:val="20"/>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38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6B6063" w:rsidRDefault="00DE71B1" w:rsidP="0046387E">
            <w:pPr>
              <w:widowControl/>
              <w:spacing w:line="229" w:lineRule="exact"/>
              <w:ind w:left="102"/>
              <w:jc w:val="center"/>
              <w:rPr>
                <w:ins w:id="3851" w:author="Björn Genfors" w:date="2014-03-28T14:34:00Z"/>
                <w:rFonts w:cs="Times New Roman"/>
                <w:sz w:val="20"/>
                <w:szCs w:val="20"/>
                <w:lang w:val="sv-SE"/>
              </w:rPr>
            </w:pPr>
            <w:ins w:id="3852" w:author="Björn Genfors" w:date="2014-03-28T14:34:00Z">
              <w:r w:rsidRPr="006B6063">
                <w:rPr>
                  <w:spacing w:val="-1"/>
                  <w:sz w:val="20"/>
                  <w:szCs w:val="20"/>
                </w:rPr>
                <w:t>0..1</w:t>
              </w:r>
            </w:ins>
          </w:p>
        </w:tc>
      </w:tr>
      <w:tr w:rsidR="00DE71B1" w:rsidRPr="006B6063" w14:paraId="5DC7930F" w14:textId="77777777" w:rsidTr="0046387E">
        <w:trPr>
          <w:trHeight w:val="670"/>
          <w:tblHeader/>
          <w:ins w:id="3853" w:author="Björn Genfors" w:date="2014-03-28T14:34:00Z"/>
          <w:trPrChange w:id="3854"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6B6063" w:rsidRDefault="00DE71B1" w:rsidP="0046387E">
            <w:pPr>
              <w:widowControl/>
              <w:spacing w:line="226" w:lineRule="exact"/>
              <w:ind w:left="102"/>
              <w:rPr>
                <w:ins w:id="3856" w:author="Björn Genfors" w:date="2014-03-28T14:34:00Z"/>
                <w:rFonts w:cs="Times New Roman"/>
                <w:spacing w:val="-1"/>
                <w:sz w:val="20"/>
                <w:szCs w:val="20"/>
                <w:lang w:val="sv-SE"/>
              </w:rPr>
            </w:pPr>
            <w:ins w:id="3857" w:author="Björn Genfors" w:date="2014-03-28T14:34:00Z">
              <w:r w:rsidRPr="006B6063">
                <w:rPr>
                  <w:sz w:val="20"/>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38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6B6063" w:rsidRDefault="00DE71B1" w:rsidP="0046387E">
            <w:pPr>
              <w:widowControl/>
              <w:spacing w:line="229" w:lineRule="exact"/>
              <w:ind w:left="102"/>
              <w:rPr>
                <w:ins w:id="3859" w:author="Björn Genfors" w:date="2014-03-28T14:34:00Z"/>
                <w:rFonts w:cs="Times New Roman"/>
                <w:sz w:val="20"/>
                <w:szCs w:val="20"/>
                <w:highlight w:val="yellow"/>
                <w:lang w:val="sv-SE"/>
              </w:rPr>
            </w:pPr>
            <w:ins w:id="3860" w:author="Björn Genfors" w:date="2014-03-28T14:34:00Z">
              <w:r w:rsidRPr="006B6063">
                <w:rPr>
                  <w:sz w:val="20"/>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38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6B6063" w:rsidRDefault="00DE71B1" w:rsidP="0046387E">
            <w:pPr>
              <w:widowControl/>
              <w:spacing w:line="229" w:lineRule="exact"/>
              <w:ind w:left="102"/>
              <w:rPr>
                <w:ins w:id="3862" w:author="Björn Genfors" w:date="2014-03-28T14:34:00Z"/>
                <w:rFonts w:cs="Times New Roman"/>
                <w:sz w:val="20"/>
                <w:szCs w:val="20"/>
                <w:lang w:val="sv-SE"/>
              </w:rPr>
            </w:pPr>
            <w:ins w:id="3863" w:author="Björn Genfors" w:date="2014-03-28T14:34:00Z">
              <w:r w:rsidRPr="00CA00A4">
                <w:rPr>
                  <w:sz w:val="20"/>
                  <w:szCs w:val="20"/>
                  <w:lang w:val="sv-SE"/>
                </w:rPr>
                <w:t>Information om vem som signerat informationen i dokumentet.</w:t>
              </w:r>
            </w:ins>
          </w:p>
          <w:p w14:paraId="4C9DA25F" w14:textId="77777777" w:rsidR="00DE71B1" w:rsidRPr="006B6063" w:rsidRDefault="00DE71B1" w:rsidP="0046387E">
            <w:pPr>
              <w:widowControl/>
              <w:spacing w:line="229" w:lineRule="exact"/>
              <w:ind w:left="102"/>
              <w:rPr>
                <w:ins w:id="3864"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8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6B6063" w:rsidRDefault="00DE71B1" w:rsidP="0046387E">
            <w:pPr>
              <w:widowControl/>
              <w:spacing w:line="229" w:lineRule="exact"/>
              <w:ind w:left="102"/>
              <w:jc w:val="center"/>
              <w:rPr>
                <w:ins w:id="3866" w:author="Björn Genfors" w:date="2014-03-28T14:34:00Z"/>
                <w:rFonts w:cs="Times New Roman"/>
                <w:sz w:val="20"/>
                <w:szCs w:val="20"/>
                <w:lang w:val="sv-SE"/>
              </w:rPr>
            </w:pPr>
            <w:ins w:id="3867" w:author="Björn Genfors" w:date="2014-03-28T14:34:00Z">
              <w:r w:rsidRPr="006B6063">
                <w:rPr>
                  <w:sz w:val="20"/>
                  <w:szCs w:val="20"/>
                </w:rPr>
                <w:t>0..1</w:t>
              </w:r>
            </w:ins>
          </w:p>
        </w:tc>
      </w:tr>
      <w:tr w:rsidR="00DE71B1" w:rsidRPr="006B6063" w14:paraId="1709548F" w14:textId="77777777" w:rsidTr="0046387E">
        <w:trPr>
          <w:trHeight w:val="563"/>
          <w:tblHeader/>
          <w:ins w:id="3868" w:author="Björn Genfors" w:date="2014-03-28T14:34:00Z"/>
          <w:trPrChange w:id="3869"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7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6B6063" w:rsidRDefault="00DE71B1" w:rsidP="0046387E">
            <w:pPr>
              <w:widowControl/>
              <w:spacing w:line="229" w:lineRule="exact"/>
              <w:ind w:left="102"/>
              <w:rPr>
                <w:ins w:id="3871" w:author="Björn Genfors" w:date="2014-03-28T14:34:00Z"/>
                <w:rFonts w:cs="Times New Roman"/>
                <w:sz w:val="20"/>
                <w:szCs w:val="20"/>
                <w:lang w:val="sv-SE"/>
              </w:rPr>
            </w:pPr>
            <w:ins w:id="3872" w:author="Björn Genfors" w:date="2014-03-28T14:34:00Z">
              <w:r w:rsidRPr="006B6063">
                <w:rPr>
                  <w:sz w:val="20"/>
                  <w:szCs w:val="20"/>
                </w:rPr>
                <w:t>../../../signatureTime</w:t>
              </w:r>
            </w:ins>
          </w:p>
          <w:p w14:paraId="54861CEA" w14:textId="77777777" w:rsidR="00DE71B1" w:rsidRPr="006B6063" w:rsidRDefault="00DE71B1" w:rsidP="0046387E">
            <w:pPr>
              <w:widowControl/>
              <w:spacing w:line="229" w:lineRule="exact"/>
              <w:ind w:left="102"/>
              <w:rPr>
                <w:ins w:id="3873"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87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6B6063" w:rsidRDefault="00DE71B1" w:rsidP="0046387E">
            <w:pPr>
              <w:widowControl/>
              <w:spacing w:line="229" w:lineRule="exact"/>
              <w:ind w:left="102"/>
              <w:rPr>
                <w:ins w:id="3875" w:author="Björn Genfors" w:date="2014-03-28T14:34:00Z"/>
                <w:rFonts w:cs="Times New Roman"/>
                <w:color w:val="FF0000"/>
                <w:sz w:val="20"/>
                <w:szCs w:val="20"/>
                <w:lang w:val="sv-SE"/>
              </w:rPr>
            </w:pPr>
            <w:ins w:id="3876" w:author="Björn Genfors" w:date="2014-03-28T14:34:00Z">
              <w:r w:rsidRPr="006B6063">
                <w:rPr>
                  <w:sz w:val="20"/>
                  <w:szCs w:val="20"/>
                </w:rPr>
                <w:t>TimeStampType</w:t>
              </w:r>
            </w:ins>
          </w:p>
          <w:p w14:paraId="5E20BF4B" w14:textId="77777777" w:rsidR="00DE71B1" w:rsidRPr="006B6063" w:rsidRDefault="00DE71B1" w:rsidP="0046387E">
            <w:pPr>
              <w:widowControl/>
              <w:spacing w:line="229" w:lineRule="exact"/>
              <w:ind w:left="102"/>
              <w:rPr>
                <w:ins w:id="387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6B6063" w:rsidRDefault="00DE71B1" w:rsidP="0046387E">
            <w:pPr>
              <w:widowControl/>
              <w:spacing w:line="229" w:lineRule="exact"/>
              <w:ind w:left="102"/>
              <w:rPr>
                <w:ins w:id="3879" w:author="Björn Genfors" w:date="2014-03-28T14:34:00Z"/>
                <w:rFonts w:cs="Times New Roman"/>
                <w:sz w:val="20"/>
                <w:szCs w:val="20"/>
                <w:lang w:val="sv-SE"/>
              </w:rPr>
            </w:pPr>
            <w:ins w:id="3880" w:author="Björn Genfors" w:date="2014-03-28T14:34:00Z">
              <w:r w:rsidRPr="006B6063">
                <w:rPr>
                  <w:sz w:val="20"/>
                  <w:szCs w:val="20"/>
                </w:rPr>
                <w:t>Tidpunkt för signering av svaret</w:t>
              </w:r>
            </w:ins>
          </w:p>
          <w:p w14:paraId="1E159718" w14:textId="77777777" w:rsidR="00DE71B1" w:rsidRPr="006B6063" w:rsidRDefault="00DE71B1" w:rsidP="0046387E">
            <w:pPr>
              <w:widowControl/>
              <w:spacing w:line="226" w:lineRule="exact"/>
              <w:ind w:left="102"/>
              <w:rPr>
                <w:ins w:id="388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8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6B6063" w:rsidRDefault="00DE71B1" w:rsidP="0046387E">
            <w:pPr>
              <w:widowControl/>
              <w:spacing w:line="226" w:lineRule="exact"/>
              <w:ind w:left="102"/>
              <w:jc w:val="center"/>
              <w:rPr>
                <w:ins w:id="3883" w:author="Björn Genfors" w:date="2014-03-28T14:34:00Z"/>
                <w:rFonts w:cs="Times New Roman"/>
                <w:spacing w:val="-1"/>
                <w:sz w:val="20"/>
                <w:szCs w:val="20"/>
                <w:lang w:val="sv-SE"/>
              </w:rPr>
            </w:pPr>
            <w:ins w:id="3884" w:author="Björn Genfors" w:date="2014-03-28T14:34:00Z">
              <w:r w:rsidRPr="006B6063">
                <w:rPr>
                  <w:sz w:val="20"/>
                  <w:szCs w:val="20"/>
                </w:rPr>
                <w:t>1..1</w:t>
              </w:r>
            </w:ins>
          </w:p>
        </w:tc>
      </w:tr>
      <w:tr w:rsidR="00DE71B1" w:rsidRPr="006B6063" w14:paraId="29934F07" w14:textId="77777777" w:rsidTr="0046387E">
        <w:trPr>
          <w:trHeight w:val="546"/>
          <w:tblHeader/>
          <w:ins w:id="3885" w:author="Björn Genfors" w:date="2014-03-28T14:34:00Z"/>
          <w:trPrChange w:id="3886"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8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6B6063" w:rsidRDefault="00DE71B1" w:rsidP="0046387E">
            <w:pPr>
              <w:widowControl/>
              <w:spacing w:line="229" w:lineRule="exact"/>
              <w:ind w:left="102"/>
              <w:rPr>
                <w:ins w:id="3888" w:author="Björn Genfors" w:date="2014-03-28T14:34:00Z"/>
                <w:rFonts w:cs="Times New Roman"/>
                <w:sz w:val="20"/>
                <w:szCs w:val="20"/>
                <w:lang w:val="sv-SE"/>
              </w:rPr>
            </w:pPr>
            <w:ins w:id="3889" w:author="Björn Genfors" w:date="2014-03-28T14:34:00Z">
              <w:r w:rsidRPr="006B6063">
                <w:rPr>
                  <w:sz w:val="20"/>
                  <w:szCs w:val="20"/>
                </w:rPr>
                <w:t>../../../legalAuthenticatorHSAId</w:t>
              </w:r>
            </w:ins>
          </w:p>
          <w:p w14:paraId="2DD9CB99" w14:textId="77777777" w:rsidR="00DE71B1" w:rsidRPr="006B6063" w:rsidRDefault="00DE71B1" w:rsidP="0046387E">
            <w:pPr>
              <w:widowControl/>
              <w:spacing w:line="229" w:lineRule="exact"/>
              <w:ind w:left="102"/>
              <w:rPr>
                <w:ins w:id="389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89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6B6063" w:rsidRDefault="00DE71B1" w:rsidP="0046387E">
            <w:pPr>
              <w:widowControl/>
              <w:spacing w:line="229" w:lineRule="exact"/>
              <w:ind w:left="102"/>
              <w:rPr>
                <w:ins w:id="3892" w:author="Björn Genfors" w:date="2014-03-28T14:34:00Z"/>
                <w:rFonts w:cs="Times New Roman"/>
                <w:sz w:val="20"/>
                <w:szCs w:val="20"/>
                <w:lang w:val="sv-SE"/>
              </w:rPr>
            </w:pPr>
            <w:ins w:id="3893" w:author="Björn Genfors" w:date="2014-03-28T14:34:00Z">
              <w:r w:rsidRPr="006B6063">
                <w:rPr>
                  <w:sz w:val="20"/>
                  <w:szCs w:val="20"/>
                </w:rPr>
                <w:t>HSAIdType</w:t>
              </w:r>
            </w:ins>
          </w:p>
          <w:p w14:paraId="036C529B" w14:textId="77777777" w:rsidR="00DE71B1" w:rsidRPr="006B6063" w:rsidRDefault="00DE71B1" w:rsidP="0046387E">
            <w:pPr>
              <w:widowControl/>
              <w:spacing w:line="229" w:lineRule="exact"/>
              <w:ind w:left="102"/>
              <w:rPr>
                <w:ins w:id="389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9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6B6063" w:rsidRDefault="00DE71B1" w:rsidP="0046387E">
            <w:pPr>
              <w:widowControl/>
              <w:spacing w:line="226" w:lineRule="exact"/>
              <w:ind w:left="102"/>
              <w:rPr>
                <w:ins w:id="3896" w:author="Björn Genfors" w:date="2014-03-28T14:34:00Z"/>
                <w:rFonts w:cs="Times New Roman"/>
                <w:spacing w:val="-1"/>
                <w:sz w:val="20"/>
                <w:szCs w:val="20"/>
                <w:lang w:val="sv-SE"/>
              </w:rPr>
            </w:pPr>
            <w:ins w:id="3897" w:author="Björn Genfors" w:date="2014-03-28T14:34:00Z">
              <w:r w:rsidRPr="00CA00A4">
                <w:rPr>
                  <w:sz w:val="20"/>
                  <w:szCs w:val="20"/>
                  <w:lang w:val="sv-S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389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6B6063" w:rsidRDefault="00DE71B1" w:rsidP="0046387E">
            <w:pPr>
              <w:widowControl/>
              <w:spacing w:line="226" w:lineRule="exact"/>
              <w:ind w:left="102"/>
              <w:jc w:val="center"/>
              <w:rPr>
                <w:ins w:id="3899" w:author="Björn Genfors" w:date="2014-03-28T14:34:00Z"/>
                <w:rFonts w:cs="Times New Roman"/>
                <w:spacing w:val="-1"/>
                <w:sz w:val="20"/>
                <w:szCs w:val="20"/>
                <w:lang w:val="sv-SE"/>
              </w:rPr>
            </w:pPr>
            <w:ins w:id="3900" w:author="Björn Genfors" w:date="2014-03-28T14:34:00Z">
              <w:r w:rsidRPr="006B6063">
                <w:rPr>
                  <w:sz w:val="20"/>
                  <w:szCs w:val="20"/>
                </w:rPr>
                <w:t>0..1</w:t>
              </w:r>
            </w:ins>
          </w:p>
        </w:tc>
      </w:tr>
      <w:tr w:rsidR="00B72356" w:rsidRPr="00B72356" w14:paraId="1704B2B1" w14:textId="77777777" w:rsidTr="0046387E">
        <w:trPr>
          <w:trHeight w:val="546"/>
          <w:tblHeader/>
          <w:ins w:id="3901"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B72356" w:rsidRDefault="0046663B" w:rsidP="0046387E">
            <w:pPr>
              <w:widowControl/>
              <w:spacing w:line="229" w:lineRule="exact"/>
              <w:ind w:left="102"/>
              <w:rPr>
                <w:ins w:id="3902" w:author="Björn Genfors" w:date="2014-03-28T15:55:00Z"/>
                <w:color w:val="FF0000"/>
                <w:sz w:val="20"/>
                <w:szCs w:val="20"/>
                <w:highlight w:val="yellow"/>
                <w:rPrChange w:id="3903" w:author="Björn Genfors" w:date="2014-03-31T13:19:00Z">
                  <w:rPr>
                    <w:ins w:id="3904" w:author="Björn Genfors" w:date="2014-03-28T15:55:00Z"/>
                    <w:rFonts w:eastAsia="Calibri" w:cs="Times New Roman"/>
                    <w:sz w:val="20"/>
                    <w:szCs w:val="20"/>
                    <w:lang w:val="sv-SE"/>
                  </w:rPr>
                </w:rPrChange>
              </w:rPr>
            </w:pPr>
            <w:ins w:id="3905" w:author="Björn Genfors" w:date="2014-03-28T15:55:00Z">
              <w:r w:rsidRPr="00B72356">
                <w:rPr>
                  <w:color w:val="FF0000"/>
                  <w:szCs w:val="20"/>
                  <w:highlight w:val="yellow"/>
                  <w:rPrChange w:id="3906" w:author="Björn Genfors" w:date="2014-03-31T13:19: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B72356" w:rsidRDefault="0046663B" w:rsidP="0046387E">
            <w:pPr>
              <w:widowControl/>
              <w:spacing w:line="229" w:lineRule="exact"/>
              <w:ind w:left="102"/>
              <w:rPr>
                <w:ins w:id="3907" w:author="Björn Genfors" w:date="2014-03-28T15:55:00Z"/>
                <w:color w:val="FF0000"/>
                <w:sz w:val="20"/>
                <w:szCs w:val="20"/>
                <w:highlight w:val="yellow"/>
                <w:rPrChange w:id="3908" w:author="Björn Genfors" w:date="2014-03-31T13:19:00Z">
                  <w:rPr>
                    <w:ins w:id="3909"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B72356" w:rsidRDefault="0046663B" w:rsidP="0046387E">
            <w:pPr>
              <w:widowControl/>
              <w:spacing w:line="226" w:lineRule="exact"/>
              <w:ind w:left="102"/>
              <w:rPr>
                <w:ins w:id="3910" w:author="Björn Genfors" w:date="2014-03-28T15:55:00Z"/>
                <w:color w:val="FF0000"/>
                <w:sz w:val="20"/>
                <w:szCs w:val="20"/>
                <w:highlight w:val="yellow"/>
                <w:rPrChange w:id="3911" w:author="Björn Genfors" w:date="2014-03-31T13:19:00Z">
                  <w:rPr>
                    <w:ins w:id="3912" w:author="Björn Genfors" w:date="2014-03-28T15:55:00Z"/>
                    <w:rFonts w:eastAsia="Calibri" w:cs="Times New Roman"/>
                    <w:sz w:val="20"/>
                    <w:szCs w:val="20"/>
                    <w:lang w:val="sv-SE"/>
                  </w:rPr>
                </w:rPrChange>
              </w:rPr>
            </w:pPr>
            <w:ins w:id="3913" w:author="Björn Genfors" w:date="2014-03-28T15:55:00Z">
              <w:r w:rsidRPr="00B72356">
                <w:rPr>
                  <w:color w:val="FF0000"/>
                  <w:szCs w:val="20"/>
                  <w:highlight w:val="yellow"/>
                  <w:rPrChange w:id="3914" w:author="Björn Genfors" w:date="2014-03-31T13:19: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B72356" w:rsidRDefault="0046663B" w:rsidP="0046387E">
            <w:pPr>
              <w:widowControl/>
              <w:spacing w:line="226" w:lineRule="exact"/>
              <w:ind w:left="102"/>
              <w:jc w:val="center"/>
              <w:rPr>
                <w:ins w:id="3915" w:author="Björn Genfors" w:date="2014-03-28T15:55:00Z"/>
                <w:color w:val="FF0000"/>
                <w:sz w:val="20"/>
                <w:szCs w:val="20"/>
                <w:rPrChange w:id="3916" w:author="Björn Genfors" w:date="2014-03-31T13:19:00Z">
                  <w:rPr>
                    <w:ins w:id="3917" w:author="Björn Genfors" w:date="2014-03-28T15:55:00Z"/>
                    <w:rFonts w:eastAsia="Calibri" w:cs="Times New Roman"/>
                    <w:sz w:val="20"/>
                    <w:szCs w:val="20"/>
                    <w:lang w:val="sv-SE"/>
                  </w:rPr>
                </w:rPrChange>
              </w:rPr>
            </w:pPr>
            <w:ins w:id="3918" w:author="Björn Genfors" w:date="2014-03-28T15:55:00Z">
              <w:r w:rsidRPr="00B72356">
                <w:rPr>
                  <w:color w:val="FF0000"/>
                  <w:szCs w:val="20"/>
                  <w:highlight w:val="yellow"/>
                  <w:rPrChange w:id="3919" w:author="Björn Genfors" w:date="2014-03-31T13:19:00Z">
                    <w:rPr>
                      <w:szCs w:val="20"/>
                    </w:rPr>
                  </w:rPrChange>
                </w:rPr>
                <w:t>0..0</w:t>
              </w:r>
            </w:ins>
          </w:p>
        </w:tc>
      </w:tr>
      <w:tr w:rsidR="00DE71B1" w:rsidRPr="006B6063" w14:paraId="45749859" w14:textId="77777777" w:rsidTr="0046387E">
        <w:trPr>
          <w:trHeight w:hRule="exact" w:val="766"/>
          <w:tblHeader/>
          <w:ins w:id="3920" w:author="Björn Genfors" w:date="2014-03-28T14:34:00Z"/>
          <w:trPrChange w:id="3921"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6B6063" w:rsidRDefault="00DE71B1" w:rsidP="0046387E">
            <w:pPr>
              <w:widowControl/>
              <w:spacing w:line="229" w:lineRule="exact"/>
              <w:ind w:left="102"/>
              <w:rPr>
                <w:ins w:id="3923" w:author="Björn Genfors" w:date="2014-03-28T14:34:00Z"/>
                <w:rFonts w:cs="Times New Roman"/>
                <w:sz w:val="20"/>
                <w:szCs w:val="20"/>
                <w:lang w:val="sv-SE"/>
              </w:rPr>
            </w:pPr>
            <w:ins w:id="3924" w:author="Björn Genfors" w:date="2014-03-28T14:34:00Z">
              <w:r w:rsidRPr="006B6063">
                <w:rPr>
                  <w:sz w:val="20"/>
                  <w:szCs w:val="20"/>
                </w:rPr>
                <w:t>../../</w:t>
              </w:r>
              <w:r w:rsidRPr="006B6063">
                <w:rPr>
                  <w:spacing w:val="-1"/>
                  <w:sz w:val="20"/>
                  <w:szCs w:val="20"/>
                </w:rPr>
                <w:t>approvedForPatient</w:t>
              </w:r>
            </w:ins>
          </w:p>
          <w:p w14:paraId="5598BE29" w14:textId="77777777" w:rsidR="00DE71B1" w:rsidRPr="006B6063" w:rsidRDefault="00DE71B1" w:rsidP="0046387E">
            <w:pPr>
              <w:widowControl/>
              <w:spacing w:line="229" w:lineRule="exact"/>
              <w:ind w:left="102"/>
              <w:rPr>
                <w:ins w:id="392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9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6B6063" w:rsidRDefault="00DE71B1" w:rsidP="0046387E">
            <w:pPr>
              <w:widowControl/>
              <w:spacing w:line="229" w:lineRule="exact"/>
              <w:ind w:left="102"/>
              <w:rPr>
                <w:ins w:id="3927" w:author="Björn Genfors" w:date="2014-03-28T14:34:00Z"/>
                <w:rFonts w:cs="Times New Roman"/>
                <w:color w:val="FF0000"/>
                <w:sz w:val="20"/>
                <w:szCs w:val="20"/>
                <w:lang w:val="sv-SE"/>
              </w:rPr>
            </w:pPr>
            <w:ins w:id="3928" w:author="Björn Genfors" w:date="2014-03-28T14:34:00Z">
              <w:r w:rsidRPr="006B6063">
                <w:rPr>
                  <w:sz w:val="20"/>
                  <w:szCs w:val="20"/>
                </w:rPr>
                <w:t>boolean</w:t>
              </w:r>
            </w:ins>
          </w:p>
          <w:p w14:paraId="0112AE26" w14:textId="77777777" w:rsidR="00DE71B1" w:rsidRPr="006B6063" w:rsidRDefault="00DE71B1" w:rsidP="0046387E">
            <w:pPr>
              <w:widowControl/>
              <w:spacing w:line="229" w:lineRule="exact"/>
              <w:ind w:left="102"/>
              <w:rPr>
                <w:ins w:id="3929"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3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6B6063" w:rsidRDefault="00DE71B1" w:rsidP="0046387E">
            <w:pPr>
              <w:widowControl/>
              <w:spacing w:line="226" w:lineRule="exact"/>
              <w:ind w:left="102"/>
              <w:rPr>
                <w:ins w:id="3931" w:author="Björn Genfors" w:date="2014-03-28T14:34:00Z"/>
                <w:rFonts w:cs="Times New Roman"/>
                <w:spacing w:val="-1"/>
                <w:sz w:val="20"/>
                <w:szCs w:val="20"/>
                <w:lang w:val="sv-SE"/>
              </w:rPr>
            </w:pPr>
            <w:ins w:id="3932" w:author="Björn Genfors" w:date="2014-03-28T14:34:00Z">
              <w:r w:rsidRPr="00CA00A4">
                <w:rPr>
                  <w:spacing w:val="-1"/>
                  <w:sz w:val="20"/>
                  <w:szCs w:val="20"/>
                  <w:lang w:val="sv-SE"/>
                </w:rPr>
                <w:t xml:space="preserve">Anger om information får delas till patient. Värdet sätts i sådant fall till true, i annat fall till false. </w:t>
              </w:r>
            </w:ins>
          </w:p>
          <w:p w14:paraId="213AFB71" w14:textId="77777777" w:rsidR="00DE71B1" w:rsidRPr="006B6063" w:rsidRDefault="00DE71B1" w:rsidP="0046387E">
            <w:pPr>
              <w:widowControl/>
              <w:spacing w:line="226" w:lineRule="exact"/>
              <w:ind w:left="102"/>
              <w:rPr>
                <w:ins w:id="393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9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6B6063" w:rsidRDefault="00DE71B1" w:rsidP="0046387E">
            <w:pPr>
              <w:widowControl/>
              <w:spacing w:line="226" w:lineRule="exact"/>
              <w:ind w:left="102"/>
              <w:jc w:val="center"/>
              <w:rPr>
                <w:ins w:id="3935" w:author="Björn Genfors" w:date="2014-03-28T14:34:00Z"/>
                <w:rFonts w:cs="Times New Roman"/>
                <w:spacing w:val="-1"/>
                <w:sz w:val="20"/>
                <w:szCs w:val="20"/>
                <w:lang w:val="sv-SE"/>
              </w:rPr>
            </w:pPr>
            <w:ins w:id="3936" w:author="Björn Genfors" w:date="2014-03-28T14:34:00Z">
              <w:r w:rsidRPr="006B6063">
                <w:rPr>
                  <w:spacing w:val="-1"/>
                  <w:sz w:val="20"/>
                  <w:szCs w:val="20"/>
                </w:rPr>
                <w:t>1..1</w:t>
              </w:r>
            </w:ins>
          </w:p>
        </w:tc>
      </w:tr>
      <w:tr w:rsidR="00DE71B1" w:rsidRPr="006B6063" w14:paraId="621DD647" w14:textId="77777777" w:rsidTr="0046387E">
        <w:trPr>
          <w:trHeight w:hRule="exact" w:val="989"/>
          <w:tblHeader/>
          <w:ins w:id="3937" w:author="Björn Genfors" w:date="2014-03-28T14:34:00Z"/>
          <w:trPrChange w:id="3938"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6B6063" w:rsidRDefault="00DE71B1" w:rsidP="0046387E">
            <w:pPr>
              <w:widowControl/>
              <w:spacing w:line="229" w:lineRule="exact"/>
              <w:ind w:left="102"/>
              <w:rPr>
                <w:ins w:id="3940" w:author="Björn Genfors" w:date="2014-03-28T14:34:00Z"/>
                <w:rFonts w:cs="Times New Roman"/>
                <w:sz w:val="20"/>
                <w:szCs w:val="20"/>
                <w:lang w:val="sv-SE"/>
              </w:rPr>
            </w:pPr>
            <w:ins w:id="3941" w:author="Björn Genfors" w:date="2014-03-28T14:34:00Z">
              <w:r w:rsidRPr="006B6063">
                <w:rPr>
                  <w:sz w:val="20"/>
                  <w:szCs w:val="20"/>
                </w:rPr>
                <w:t>../../</w:t>
              </w:r>
              <w:r w:rsidRPr="006B6063">
                <w:rPr>
                  <w:spacing w:val="-1"/>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9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6B6063" w:rsidRDefault="00DE71B1" w:rsidP="0046387E">
            <w:pPr>
              <w:widowControl/>
              <w:spacing w:line="226" w:lineRule="exact"/>
              <w:ind w:left="102"/>
              <w:rPr>
                <w:ins w:id="3943" w:author="Björn Genfors" w:date="2014-03-28T14:34:00Z"/>
                <w:rFonts w:cs="Times New Roman"/>
                <w:spacing w:val="-1"/>
                <w:sz w:val="20"/>
                <w:szCs w:val="20"/>
                <w:lang w:val="sv-SE"/>
              </w:rPr>
            </w:pPr>
            <w:ins w:id="394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6B6063" w:rsidRDefault="00DE71B1" w:rsidP="0046387E">
            <w:pPr>
              <w:widowControl/>
              <w:spacing w:line="226" w:lineRule="exact"/>
              <w:ind w:left="102"/>
              <w:rPr>
                <w:ins w:id="3946" w:author="Björn Genfors" w:date="2014-03-28T14:34:00Z"/>
                <w:rFonts w:cs="Times New Roman"/>
                <w:spacing w:val="-1"/>
                <w:sz w:val="20"/>
                <w:szCs w:val="20"/>
                <w:lang w:val="sv-SE"/>
              </w:rPr>
            </w:pPr>
            <w:ins w:id="3947" w:author="Björn Genfors" w:date="2014-03-28T14:34:00Z">
              <w:r w:rsidRPr="00CA00A4">
                <w:rPr>
                  <w:spacing w:val="-1"/>
                  <w:sz w:val="20"/>
                  <w:szCs w:val="20"/>
                  <w:lang w:val="sv-SE"/>
                </w:rPr>
                <w:t xml:space="preserve">Identitetet för den vård- och omsorgskontakt som föranlett den information som omfattas av dokumentet. </w:t>
              </w:r>
              <w:r w:rsidRPr="006B6063">
                <w:rPr>
                  <w:spacing w:val="-1"/>
                  <w:sz w:val="20"/>
                  <w:szCs w:val="20"/>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9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6B6063" w:rsidRDefault="00DE71B1" w:rsidP="0046387E">
            <w:pPr>
              <w:widowControl/>
              <w:spacing w:line="226" w:lineRule="exact"/>
              <w:ind w:left="102"/>
              <w:jc w:val="center"/>
              <w:rPr>
                <w:ins w:id="3949" w:author="Björn Genfors" w:date="2014-03-28T14:34:00Z"/>
                <w:rFonts w:cs="Times New Roman"/>
                <w:spacing w:val="-1"/>
                <w:sz w:val="20"/>
                <w:szCs w:val="20"/>
                <w:lang w:val="sv-SE"/>
              </w:rPr>
            </w:pPr>
            <w:ins w:id="3950" w:author="Björn Genfors" w:date="2014-03-28T14:34:00Z">
              <w:r w:rsidRPr="006B6063">
                <w:rPr>
                  <w:spacing w:val="-1"/>
                  <w:sz w:val="20"/>
                  <w:szCs w:val="20"/>
                </w:rPr>
                <w:t>0..1</w:t>
              </w:r>
            </w:ins>
          </w:p>
        </w:tc>
      </w:tr>
      <w:tr w:rsidR="00DE71B1" w:rsidRPr="006B6063" w14:paraId="5ED3BC06" w14:textId="77777777" w:rsidTr="0046387E">
        <w:trPr>
          <w:trHeight w:hRule="exact" w:val="848"/>
          <w:tblHeader/>
          <w:ins w:id="3951" w:author="Björn Genfors" w:date="2014-03-28T14:34:00Z"/>
          <w:trPrChange w:id="3952"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9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6B6063" w:rsidRDefault="00DE71B1" w:rsidP="0046387E">
            <w:pPr>
              <w:widowControl/>
              <w:spacing w:line="229" w:lineRule="exact"/>
              <w:ind w:left="102"/>
              <w:rPr>
                <w:ins w:id="3954" w:author="Björn Genfors" w:date="2014-03-28T14:34:00Z"/>
                <w:rFonts w:cs="Times New Roman"/>
                <w:sz w:val="20"/>
                <w:szCs w:val="20"/>
                <w:lang w:val="sv-SE"/>
              </w:rPr>
            </w:pPr>
            <w:ins w:id="3955" w:author="Björn Genfors" w:date="2014-03-28T14:34:00Z">
              <w:r w:rsidRPr="006B6063">
                <w:rPr>
                  <w:sz w:val="20"/>
                  <w:szCs w:val="20"/>
                </w:rPr>
                <w:t>../laboratoryOrderOutcomeBody</w:t>
              </w:r>
            </w:ins>
          </w:p>
          <w:p w14:paraId="2C33212C" w14:textId="77777777" w:rsidR="00DE71B1" w:rsidRPr="006B6063" w:rsidRDefault="00DE71B1" w:rsidP="0046387E">
            <w:pPr>
              <w:widowControl/>
              <w:spacing w:line="229" w:lineRule="exact"/>
              <w:ind w:left="102"/>
              <w:rPr>
                <w:ins w:id="395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9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6B6063" w:rsidRDefault="00DE71B1" w:rsidP="0046387E">
            <w:pPr>
              <w:widowControl/>
              <w:spacing w:line="226" w:lineRule="exact"/>
              <w:ind w:left="102"/>
              <w:rPr>
                <w:ins w:id="3958" w:author="Björn Genfors" w:date="2014-03-28T14:34:00Z"/>
                <w:rFonts w:cs="Times New Roman"/>
                <w:sz w:val="20"/>
                <w:szCs w:val="20"/>
                <w:lang w:val="sv-SE"/>
              </w:rPr>
            </w:pPr>
            <w:ins w:id="3959" w:author="Björn Genfors" w:date="2014-03-28T14:34:00Z">
              <w:r w:rsidRPr="006B6063">
                <w:rPr>
                  <w:sz w:val="20"/>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9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6B6063" w:rsidRDefault="00DE71B1" w:rsidP="0046387E">
            <w:pPr>
              <w:widowControl/>
              <w:spacing w:line="226" w:lineRule="exact"/>
              <w:ind w:left="102"/>
              <w:rPr>
                <w:ins w:id="396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9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6B6063" w:rsidRDefault="00DE71B1" w:rsidP="0046387E">
            <w:pPr>
              <w:widowControl/>
              <w:spacing w:line="226" w:lineRule="exact"/>
              <w:ind w:left="102"/>
              <w:jc w:val="center"/>
              <w:rPr>
                <w:ins w:id="3963" w:author="Björn Genfors" w:date="2014-03-28T14:34:00Z"/>
                <w:rFonts w:cs="Times New Roman"/>
                <w:spacing w:val="-1"/>
                <w:sz w:val="20"/>
                <w:szCs w:val="20"/>
                <w:lang w:val="sv-SE"/>
              </w:rPr>
            </w:pPr>
            <w:ins w:id="3964" w:author="Björn Genfors" w:date="2014-03-28T14:34:00Z">
              <w:r w:rsidRPr="006B6063">
                <w:rPr>
                  <w:spacing w:val="-1"/>
                  <w:sz w:val="20"/>
                  <w:szCs w:val="20"/>
                </w:rPr>
                <w:t>1..1</w:t>
              </w:r>
            </w:ins>
          </w:p>
        </w:tc>
      </w:tr>
      <w:tr w:rsidR="00DE71B1" w:rsidRPr="006B6063" w14:paraId="2229EBDE" w14:textId="77777777" w:rsidTr="0046387E">
        <w:trPr>
          <w:trHeight w:hRule="exact" w:val="1428"/>
          <w:tblHeader/>
          <w:ins w:id="3965" w:author="Björn Genfors" w:date="2014-03-28T14:34:00Z"/>
          <w:trPrChange w:id="3966"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6B6063" w:rsidRDefault="00DE71B1" w:rsidP="0046387E">
            <w:pPr>
              <w:widowControl/>
              <w:spacing w:line="229" w:lineRule="exact"/>
              <w:ind w:left="102"/>
              <w:rPr>
                <w:ins w:id="3968" w:author="Björn Genfors" w:date="2014-03-28T14:34:00Z"/>
                <w:rFonts w:cs="Times New Roman"/>
                <w:sz w:val="20"/>
                <w:szCs w:val="20"/>
                <w:lang w:val="sv-SE"/>
              </w:rPr>
            </w:pPr>
            <w:ins w:id="3969" w:author="Björn Genfors" w:date="2014-03-28T14:34:00Z">
              <w:r w:rsidRPr="006B6063">
                <w:rPr>
                  <w:sz w:val="20"/>
                  <w:szCs w:val="20"/>
                </w:rPr>
                <w:t>../../</w:t>
              </w:r>
              <w:r>
                <w:rPr>
                  <w:sz w:val="20"/>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39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6B6063" w:rsidRDefault="00DE71B1" w:rsidP="0046387E">
            <w:pPr>
              <w:widowControl/>
              <w:spacing w:line="226" w:lineRule="exact"/>
              <w:ind w:left="102"/>
              <w:rPr>
                <w:ins w:id="3971" w:author="Björn Genfors" w:date="2014-03-28T14:34:00Z"/>
                <w:rFonts w:cs="Times New Roman"/>
                <w:sz w:val="20"/>
                <w:szCs w:val="20"/>
                <w:lang w:val="sv-SE"/>
              </w:rPr>
            </w:pPr>
            <w:ins w:id="397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6B6063" w:rsidRDefault="00DE71B1" w:rsidP="0046387E">
            <w:pPr>
              <w:widowControl/>
              <w:spacing w:line="226" w:lineRule="exact"/>
              <w:ind w:left="102"/>
              <w:rPr>
                <w:ins w:id="3974" w:author="Björn Genfors" w:date="2014-03-28T14:34:00Z"/>
                <w:rFonts w:cs="Times New Roman"/>
                <w:spacing w:val="-1"/>
                <w:sz w:val="20"/>
                <w:szCs w:val="20"/>
                <w:lang w:val="sv-SE"/>
              </w:rPr>
            </w:pPr>
            <w:ins w:id="3975" w:author="Björn Genfors" w:date="2014-03-28T14:34:00Z">
              <w:r w:rsidRPr="00CA00A4">
                <w:rPr>
                  <w:spacing w:val="-1"/>
                  <w:sz w:val="20"/>
                  <w:szCs w:val="20"/>
                  <w:lang w:val="sv-SE"/>
                </w:rPr>
                <w:t xml:space="preserve">Text som anger vilken typ av svar som avses. </w:t>
              </w:r>
            </w:ins>
          </w:p>
          <w:p w14:paraId="3057465F" w14:textId="77777777" w:rsidR="00DE71B1" w:rsidRPr="006B6063" w:rsidRDefault="00DE71B1" w:rsidP="0046387E">
            <w:pPr>
              <w:widowControl/>
              <w:spacing w:line="226" w:lineRule="exact"/>
              <w:ind w:left="102"/>
              <w:rPr>
                <w:ins w:id="3976" w:author="Björn Genfors" w:date="2014-03-28T14:34:00Z"/>
                <w:rFonts w:cs="Times New Roman"/>
                <w:spacing w:val="-1"/>
                <w:sz w:val="20"/>
                <w:szCs w:val="20"/>
                <w:lang w:val="sv-SE"/>
              </w:rPr>
            </w:pPr>
            <w:ins w:id="3977" w:author="Björn Genfors" w:date="2014-03-28T14:34:00Z">
              <w:r w:rsidRPr="00CA00A4">
                <w:rPr>
                  <w:spacing w:val="-1"/>
                  <w:sz w:val="20"/>
                  <w:szCs w:val="20"/>
                  <w:lang w:val="sv-SE"/>
                </w:rPr>
                <w:t>DEF = definitivtsvar</w:t>
              </w:r>
            </w:ins>
          </w:p>
          <w:p w14:paraId="1F337C69" w14:textId="77777777" w:rsidR="00DE71B1" w:rsidRPr="006B6063" w:rsidRDefault="00DE71B1" w:rsidP="0046387E">
            <w:pPr>
              <w:widowControl/>
              <w:spacing w:line="226" w:lineRule="exact"/>
              <w:ind w:left="102"/>
              <w:rPr>
                <w:ins w:id="3978" w:author="Björn Genfors" w:date="2014-03-28T14:34:00Z"/>
                <w:rFonts w:cs="Times New Roman"/>
                <w:spacing w:val="-1"/>
                <w:sz w:val="20"/>
                <w:szCs w:val="20"/>
                <w:lang w:val="sv-SE"/>
              </w:rPr>
            </w:pPr>
            <w:ins w:id="3979" w:author="Björn Genfors" w:date="2014-03-28T14:34:00Z">
              <w:r w:rsidRPr="00CA00A4">
                <w:rPr>
                  <w:spacing w:val="-1"/>
                  <w:sz w:val="20"/>
                  <w:szCs w:val="20"/>
                  <w:lang w:val="sv-SE"/>
                </w:rPr>
                <w:t>TILL = tilläggssvar</w:t>
              </w:r>
            </w:ins>
          </w:p>
          <w:p w14:paraId="15389014" w14:textId="77777777" w:rsidR="00DE71B1" w:rsidRPr="006B6063" w:rsidRDefault="00DE71B1" w:rsidP="0046387E">
            <w:pPr>
              <w:widowControl/>
              <w:spacing w:line="226" w:lineRule="exact"/>
              <w:ind w:left="102"/>
              <w:rPr>
                <w:ins w:id="3980" w:author="Björn Genfors" w:date="2014-03-28T14:34:00Z"/>
                <w:rFonts w:cs="Times New Roman"/>
                <w:spacing w:val="-1"/>
                <w:sz w:val="20"/>
                <w:szCs w:val="20"/>
                <w:lang w:val="sv-SE"/>
              </w:rPr>
            </w:pPr>
            <w:ins w:id="3981" w:author="Björn Genfors" w:date="2014-03-28T14:34:00Z">
              <w:r w:rsidRPr="00CA00A4">
                <w:rPr>
                  <w:spacing w:val="-1"/>
                  <w:sz w:val="20"/>
                  <w:szCs w:val="20"/>
                  <w:lang w:val="sv-S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39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6B6063" w:rsidRDefault="00DE71B1" w:rsidP="0046387E">
            <w:pPr>
              <w:widowControl/>
              <w:spacing w:line="226" w:lineRule="exact"/>
              <w:ind w:left="102"/>
              <w:jc w:val="center"/>
              <w:rPr>
                <w:ins w:id="3983" w:author="Björn Genfors" w:date="2014-03-28T14:34:00Z"/>
                <w:rFonts w:cs="Times New Roman"/>
                <w:spacing w:val="-1"/>
                <w:sz w:val="20"/>
                <w:szCs w:val="20"/>
                <w:lang w:val="sv-SE"/>
              </w:rPr>
            </w:pPr>
            <w:ins w:id="3984" w:author="Björn Genfors" w:date="2014-03-28T14:34:00Z">
              <w:r w:rsidRPr="006B6063">
                <w:rPr>
                  <w:spacing w:val="-1"/>
                  <w:sz w:val="20"/>
                  <w:szCs w:val="20"/>
                </w:rPr>
                <w:t>1..1</w:t>
              </w:r>
            </w:ins>
          </w:p>
        </w:tc>
      </w:tr>
      <w:tr w:rsidR="00DE71B1" w:rsidRPr="006B6063" w14:paraId="2536BA3B" w14:textId="77777777" w:rsidTr="0046387E">
        <w:trPr>
          <w:trHeight w:hRule="exact" w:val="1419"/>
          <w:tblHeader/>
          <w:ins w:id="3985" w:author="Björn Genfors" w:date="2014-03-28T14:34:00Z"/>
          <w:trPrChange w:id="3986"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8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6B6063" w:rsidRDefault="00DE71B1" w:rsidP="0046387E">
            <w:pPr>
              <w:widowControl/>
              <w:spacing w:line="229" w:lineRule="exact"/>
              <w:ind w:left="102"/>
              <w:rPr>
                <w:ins w:id="3988" w:author="Björn Genfors" w:date="2014-03-28T14:34:00Z"/>
                <w:rFonts w:cs="Times New Roman"/>
                <w:sz w:val="20"/>
                <w:szCs w:val="20"/>
                <w:lang w:val="sv-SE"/>
              </w:rPr>
            </w:pPr>
            <w:ins w:id="3989" w:author="Björn Genfors" w:date="2014-03-28T14:34:00Z">
              <w:r w:rsidRPr="006B6063">
                <w:rPr>
                  <w:sz w:val="20"/>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399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6B6063" w:rsidRDefault="00DE71B1" w:rsidP="0046387E">
            <w:pPr>
              <w:widowControl/>
              <w:spacing w:line="229" w:lineRule="exact"/>
              <w:ind w:left="102"/>
              <w:rPr>
                <w:ins w:id="3991" w:author="Björn Genfors" w:date="2014-03-28T14:34:00Z"/>
                <w:rFonts w:cs="Times New Roman"/>
                <w:color w:val="FF0000"/>
                <w:sz w:val="20"/>
                <w:szCs w:val="20"/>
                <w:lang w:val="sv-SE"/>
              </w:rPr>
            </w:pPr>
            <w:ins w:id="3992" w:author="Björn Genfors" w:date="2014-03-28T14:34:00Z">
              <w:r w:rsidRPr="006B6063">
                <w:rPr>
                  <w:sz w:val="20"/>
                  <w:szCs w:val="20"/>
                </w:rPr>
                <w:t>TimeStampType</w:t>
              </w:r>
            </w:ins>
          </w:p>
          <w:p w14:paraId="178E84AA" w14:textId="77777777" w:rsidR="00DE71B1" w:rsidRPr="006B6063" w:rsidRDefault="00DE71B1" w:rsidP="0046387E">
            <w:pPr>
              <w:widowControl/>
              <w:spacing w:line="226" w:lineRule="exact"/>
              <w:ind w:left="102"/>
              <w:rPr>
                <w:ins w:id="399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6B6063" w:rsidRDefault="00DE71B1" w:rsidP="0046387E">
            <w:pPr>
              <w:widowControl/>
              <w:spacing w:line="226" w:lineRule="exact"/>
              <w:ind w:left="102"/>
              <w:rPr>
                <w:ins w:id="3995" w:author="Björn Genfors" w:date="2014-03-28T14:34:00Z"/>
                <w:rFonts w:cs="Times New Roman"/>
                <w:spacing w:val="-1"/>
                <w:sz w:val="20"/>
                <w:szCs w:val="20"/>
                <w:lang w:val="sv-SE"/>
              </w:rPr>
            </w:pPr>
            <w:ins w:id="3996" w:author="Björn Genfors" w:date="2014-03-28T14:34:00Z">
              <w:r w:rsidRPr="00CA00A4">
                <w:rPr>
                  <w:spacing w:val="-1"/>
                  <w:sz w:val="20"/>
                  <w:szCs w:val="20"/>
                  <w:lang w:val="sv-SE"/>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399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6B6063" w:rsidRDefault="00DE71B1" w:rsidP="0046387E">
            <w:pPr>
              <w:widowControl/>
              <w:spacing w:line="226" w:lineRule="exact"/>
              <w:ind w:left="102"/>
              <w:jc w:val="center"/>
              <w:rPr>
                <w:ins w:id="3998" w:author="Björn Genfors" w:date="2014-03-28T14:34:00Z"/>
                <w:rFonts w:cs="Times New Roman"/>
                <w:spacing w:val="-1"/>
                <w:sz w:val="20"/>
                <w:szCs w:val="20"/>
                <w:lang w:val="sv-SE"/>
              </w:rPr>
            </w:pPr>
            <w:ins w:id="3999" w:author="Björn Genfors" w:date="2014-03-28T14:34:00Z">
              <w:r w:rsidRPr="006B6063">
                <w:rPr>
                  <w:spacing w:val="-1"/>
                  <w:sz w:val="20"/>
                  <w:szCs w:val="20"/>
                </w:rPr>
                <w:t>1..1</w:t>
              </w:r>
            </w:ins>
          </w:p>
        </w:tc>
      </w:tr>
      <w:tr w:rsidR="00DE71B1" w:rsidRPr="006B6063" w14:paraId="7CC15701" w14:textId="77777777" w:rsidTr="0046387E">
        <w:trPr>
          <w:trHeight w:hRule="exact" w:val="724"/>
          <w:tblHeader/>
          <w:ins w:id="4000" w:author="Björn Genfors" w:date="2014-03-28T14:34:00Z"/>
          <w:trPrChange w:id="4001"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6B6063" w:rsidRDefault="00DE71B1" w:rsidP="0046387E">
            <w:pPr>
              <w:widowControl/>
              <w:spacing w:line="229" w:lineRule="exact"/>
              <w:ind w:left="102"/>
              <w:rPr>
                <w:ins w:id="4003" w:author="Björn Genfors" w:date="2014-03-28T14:34:00Z"/>
                <w:rFonts w:cs="Times New Roman"/>
                <w:sz w:val="20"/>
                <w:szCs w:val="20"/>
                <w:lang w:val="sv-SE"/>
              </w:rPr>
            </w:pPr>
            <w:ins w:id="4004" w:author="Björn Genfors" w:date="2014-03-28T14:34:00Z">
              <w:r w:rsidRPr="006B6063">
                <w:rPr>
                  <w:sz w:val="20"/>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400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6B6063" w:rsidRDefault="00DE71B1" w:rsidP="0046387E">
            <w:pPr>
              <w:widowControl/>
              <w:spacing w:line="226" w:lineRule="exact"/>
              <w:ind w:left="102"/>
              <w:rPr>
                <w:ins w:id="4006" w:author="Björn Genfors" w:date="2014-03-28T14:34:00Z"/>
                <w:rFonts w:cs="Times New Roman"/>
                <w:sz w:val="20"/>
                <w:szCs w:val="20"/>
                <w:lang w:val="sv-SE"/>
              </w:rPr>
            </w:pPr>
            <w:ins w:id="400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0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6B6063" w:rsidRDefault="00DE71B1" w:rsidP="0046387E">
            <w:pPr>
              <w:widowControl/>
              <w:spacing w:line="226" w:lineRule="exact"/>
              <w:ind w:left="102"/>
              <w:rPr>
                <w:ins w:id="4009" w:author="Björn Genfors" w:date="2014-03-28T14:34:00Z"/>
                <w:rFonts w:cs="Times New Roman"/>
                <w:spacing w:val="-1"/>
                <w:sz w:val="20"/>
                <w:szCs w:val="20"/>
                <w:lang w:val="sv-SE"/>
              </w:rPr>
            </w:pPr>
            <w:ins w:id="4010" w:author="Björn Genfors" w:date="2014-03-28T14:34:00Z">
              <w:r w:rsidRPr="00CA00A4">
                <w:rPr>
                  <w:spacing w:val="-1"/>
                  <w:sz w:val="20"/>
                  <w:szCs w:val="20"/>
                  <w:lang w:val="sv-SE"/>
                </w:rPr>
                <w:t xml:space="preserve">Text som anger vilken typ av labenhet som undersökningsresultatet härrör från. </w:t>
              </w:r>
            </w:ins>
          </w:p>
          <w:p w14:paraId="03386FBB" w14:textId="77777777" w:rsidR="00DE71B1" w:rsidRPr="006B6063" w:rsidRDefault="00DE71B1" w:rsidP="0046387E">
            <w:pPr>
              <w:widowControl/>
              <w:spacing w:line="226" w:lineRule="exact"/>
              <w:ind w:left="102"/>
              <w:rPr>
                <w:ins w:id="4011" w:author="Björn Genfors" w:date="2014-03-28T14:34:00Z"/>
                <w:rFonts w:cs="Times New Roman"/>
                <w:spacing w:val="-1"/>
                <w:sz w:val="20"/>
                <w:szCs w:val="20"/>
                <w:lang w:val="sv-SE"/>
              </w:rPr>
            </w:pPr>
            <w:ins w:id="4012" w:author="Björn Genfors" w:date="2014-03-28T14:34:00Z">
              <w:r w:rsidRPr="00CA00A4">
                <w:rPr>
                  <w:spacing w:val="-1"/>
                  <w:sz w:val="20"/>
                  <w:szCs w:val="20"/>
                  <w:lang w:val="sv-S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401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6B6063" w:rsidRDefault="00DE71B1" w:rsidP="0046387E">
            <w:pPr>
              <w:widowControl/>
              <w:spacing w:line="226" w:lineRule="exact"/>
              <w:ind w:left="102"/>
              <w:jc w:val="center"/>
              <w:rPr>
                <w:ins w:id="4014" w:author="Björn Genfors" w:date="2014-03-28T14:34:00Z"/>
                <w:rFonts w:cs="Times New Roman"/>
                <w:spacing w:val="-1"/>
                <w:sz w:val="20"/>
                <w:szCs w:val="20"/>
                <w:lang w:val="sv-SE"/>
              </w:rPr>
            </w:pPr>
            <w:ins w:id="4015" w:author="Björn Genfors" w:date="2014-03-28T14:34:00Z">
              <w:r w:rsidRPr="006B6063">
                <w:rPr>
                  <w:spacing w:val="-1"/>
                  <w:sz w:val="20"/>
                  <w:szCs w:val="20"/>
                </w:rPr>
                <w:t>1..1</w:t>
              </w:r>
            </w:ins>
          </w:p>
          <w:p w14:paraId="077A5FFE" w14:textId="77777777" w:rsidR="00DE71B1" w:rsidRPr="006B6063" w:rsidRDefault="00DE71B1" w:rsidP="0046387E">
            <w:pPr>
              <w:widowControl/>
              <w:spacing w:line="226" w:lineRule="exact"/>
              <w:ind w:left="102"/>
              <w:jc w:val="center"/>
              <w:rPr>
                <w:ins w:id="4016" w:author="Björn Genfors" w:date="2014-03-28T14:34:00Z"/>
                <w:rFonts w:cs="Times New Roman"/>
                <w:spacing w:val="-1"/>
                <w:sz w:val="20"/>
                <w:szCs w:val="20"/>
                <w:lang w:val="sv-SE"/>
              </w:rPr>
            </w:pPr>
          </w:p>
        </w:tc>
      </w:tr>
      <w:tr w:rsidR="00DE71B1" w:rsidRPr="006B6063" w14:paraId="04C03B66" w14:textId="77777777" w:rsidTr="0046387E">
        <w:trPr>
          <w:trHeight w:hRule="exact" w:val="685"/>
          <w:tblHeader/>
          <w:ins w:id="4017" w:author="Björn Genfors" w:date="2014-03-28T14:34:00Z"/>
          <w:trPrChange w:id="4018"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6B6063" w:rsidRDefault="00DE71B1" w:rsidP="0046387E">
            <w:pPr>
              <w:widowControl/>
              <w:spacing w:line="229" w:lineRule="exact"/>
              <w:ind w:left="102"/>
              <w:rPr>
                <w:ins w:id="4020" w:author="Björn Genfors" w:date="2014-03-28T14:34:00Z"/>
                <w:rFonts w:cs="Times New Roman"/>
                <w:sz w:val="20"/>
                <w:szCs w:val="20"/>
                <w:lang w:val="sv-SE"/>
              </w:rPr>
            </w:pPr>
            <w:ins w:id="4021" w:author="Björn Genfors" w:date="2014-03-28T14:34:00Z">
              <w:r w:rsidRPr="006B6063">
                <w:rPr>
                  <w:sz w:val="20"/>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40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6B6063" w:rsidRDefault="00DE71B1" w:rsidP="0046387E">
            <w:pPr>
              <w:widowControl/>
              <w:spacing w:line="226" w:lineRule="exact"/>
              <w:ind w:left="102"/>
              <w:rPr>
                <w:ins w:id="4023" w:author="Björn Genfors" w:date="2014-03-28T14:34:00Z"/>
                <w:rFonts w:cs="Times New Roman"/>
                <w:sz w:val="20"/>
                <w:szCs w:val="20"/>
                <w:lang w:val="sv-SE"/>
              </w:rPr>
            </w:pPr>
            <w:ins w:id="402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2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6B6063" w:rsidRDefault="00DE71B1" w:rsidP="0046387E">
            <w:pPr>
              <w:widowControl/>
              <w:spacing w:line="226" w:lineRule="exact"/>
              <w:ind w:left="102"/>
              <w:rPr>
                <w:ins w:id="4026" w:author="Björn Genfors" w:date="2014-03-28T14:34:00Z"/>
                <w:rFonts w:cs="Times New Roman"/>
                <w:spacing w:val="-1"/>
                <w:sz w:val="20"/>
                <w:szCs w:val="20"/>
                <w:lang w:val="sv-SE"/>
              </w:rPr>
            </w:pPr>
            <w:ins w:id="4027" w:author="Björn Genfors" w:date="2014-03-28T14:34:00Z">
              <w:r w:rsidRPr="00CA00A4">
                <w:rPr>
                  <w:spacing w:val="-1"/>
                  <w:sz w:val="20"/>
                  <w:szCs w:val="20"/>
                  <w:lang w:val="sv-S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40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6B6063" w:rsidRDefault="00DE71B1" w:rsidP="0046387E">
            <w:pPr>
              <w:widowControl/>
              <w:spacing w:line="226" w:lineRule="exact"/>
              <w:ind w:left="102"/>
              <w:jc w:val="center"/>
              <w:rPr>
                <w:ins w:id="4029" w:author="Björn Genfors" w:date="2014-03-28T14:34:00Z"/>
                <w:rFonts w:cs="Times New Roman"/>
                <w:spacing w:val="-1"/>
                <w:sz w:val="20"/>
                <w:szCs w:val="20"/>
                <w:lang w:val="sv-SE"/>
              </w:rPr>
            </w:pPr>
            <w:ins w:id="4030" w:author="Björn Genfors" w:date="2014-03-28T14:34:00Z">
              <w:r w:rsidRPr="006B6063">
                <w:rPr>
                  <w:spacing w:val="-1"/>
                  <w:sz w:val="20"/>
                  <w:szCs w:val="20"/>
                </w:rPr>
                <w:t>0..1</w:t>
              </w:r>
            </w:ins>
          </w:p>
        </w:tc>
      </w:tr>
      <w:tr w:rsidR="00DE71B1" w:rsidRPr="006B6063" w14:paraId="03DEA48C" w14:textId="77777777" w:rsidTr="0046387E">
        <w:trPr>
          <w:trHeight w:hRule="exact" w:val="710"/>
          <w:tblHeader/>
          <w:ins w:id="4031" w:author="Björn Genfors" w:date="2014-03-28T14:34:00Z"/>
          <w:trPrChange w:id="4032"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6B6063" w:rsidRDefault="00DE71B1" w:rsidP="0046387E">
            <w:pPr>
              <w:widowControl/>
              <w:spacing w:line="229" w:lineRule="exact"/>
              <w:ind w:left="102"/>
              <w:rPr>
                <w:ins w:id="4034" w:author="Björn Genfors" w:date="2014-03-28T14:34:00Z"/>
                <w:rFonts w:cs="Times New Roman"/>
                <w:sz w:val="20"/>
                <w:szCs w:val="20"/>
                <w:lang w:val="sv-SE"/>
              </w:rPr>
            </w:pPr>
            <w:ins w:id="4035" w:author="Björn Genfors" w:date="2014-03-28T14:34:00Z">
              <w:r w:rsidRPr="006B6063">
                <w:rPr>
                  <w:sz w:val="20"/>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403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6B6063" w:rsidRDefault="00DE71B1" w:rsidP="0046387E">
            <w:pPr>
              <w:widowControl/>
              <w:spacing w:line="226" w:lineRule="exact"/>
              <w:ind w:left="102"/>
              <w:rPr>
                <w:ins w:id="4037" w:author="Björn Genfors" w:date="2014-03-28T14:34:00Z"/>
                <w:rFonts w:cs="Times New Roman"/>
                <w:sz w:val="20"/>
                <w:szCs w:val="20"/>
                <w:lang w:val="sv-SE"/>
              </w:rPr>
            </w:pPr>
            <w:ins w:id="403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6B6063" w:rsidRDefault="00DE71B1" w:rsidP="0046387E">
            <w:pPr>
              <w:widowControl/>
              <w:spacing w:line="226" w:lineRule="exact"/>
              <w:ind w:left="102"/>
              <w:rPr>
                <w:ins w:id="4040" w:author="Björn Genfors" w:date="2014-03-28T14:34:00Z"/>
                <w:rFonts w:cs="Times New Roman"/>
                <w:spacing w:val="-1"/>
                <w:sz w:val="20"/>
                <w:szCs w:val="20"/>
                <w:lang w:val="sv-SE"/>
              </w:rPr>
            </w:pPr>
            <w:ins w:id="4041" w:author="Björn Genfors" w:date="2014-03-28T14:34:00Z">
              <w:r w:rsidRPr="00CA00A4">
                <w:rPr>
                  <w:spacing w:val="-1"/>
                  <w:sz w:val="20"/>
                  <w:szCs w:val="20"/>
                  <w:lang w:val="sv-S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404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6B6063" w:rsidRDefault="00DE71B1" w:rsidP="0046387E">
            <w:pPr>
              <w:widowControl/>
              <w:spacing w:line="226" w:lineRule="exact"/>
              <w:ind w:left="102"/>
              <w:jc w:val="center"/>
              <w:rPr>
                <w:ins w:id="4043" w:author="Björn Genfors" w:date="2014-03-28T14:34:00Z"/>
                <w:rFonts w:cs="Times New Roman"/>
                <w:spacing w:val="-1"/>
                <w:sz w:val="20"/>
                <w:szCs w:val="20"/>
                <w:lang w:val="sv-SE"/>
              </w:rPr>
            </w:pPr>
            <w:ins w:id="4044" w:author="Björn Genfors" w:date="2014-03-28T14:34:00Z">
              <w:r w:rsidRPr="006B6063">
                <w:rPr>
                  <w:spacing w:val="-1"/>
                  <w:sz w:val="20"/>
                  <w:szCs w:val="20"/>
                </w:rPr>
                <w:t>0..1</w:t>
              </w:r>
            </w:ins>
          </w:p>
        </w:tc>
      </w:tr>
      <w:tr w:rsidR="00DE71B1" w:rsidRPr="006B6063" w14:paraId="044A3DDB" w14:textId="77777777" w:rsidTr="0046387E">
        <w:trPr>
          <w:trHeight w:hRule="exact" w:val="704"/>
          <w:tblHeader/>
          <w:ins w:id="4045" w:author="Björn Genfors" w:date="2014-03-28T14:34:00Z"/>
          <w:trPrChange w:id="4046"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6B6063" w:rsidRDefault="00DE71B1" w:rsidP="0046387E">
            <w:pPr>
              <w:widowControl/>
              <w:spacing w:line="229" w:lineRule="exact"/>
              <w:ind w:left="102"/>
              <w:rPr>
                <w:ins w:id="4048" w:author="Björn Genfors" w:date="2014-03-28T14:34:00Z"/>
                <w:rFonts w:cs="Times New Roman"/>
                <w:sz w:val="20"/>
                <w:szCs w:val="20"/>
                <w:lang w:val="sv-SE"/>
              </w:rPr>
            </w:pPr>
            <w:ins w:id="4049" w:author="Björn Genfors" w:date="2014-03-28T14:34:00Z">
              <w:r w:rsidRPr="006B6063">
                <w:rPr>
                  <w:sz w:val="20"/>
                  <w:szCs w:val="20"/>
                </w:rPr>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405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6B6063" w:rsidRDefault="00DE71B1" w:rsidP="0046387E">
            <w:pPr>
              <w:widowControl/>
              <w:spacing w:line="226" w:lineRule="exact"/>
              <w:ind w:left="102"/>
              <w:rPr>
                <w:ins w:id="4051" w:author="Björn Genfors" w:date="2014-03-28T14:34:00Z"/>
                <w:rFonts w:cs="Times New Roman"/>
                <w:sz w:val="20"/>
                <w:szCs w:val="20"/>
                <w:lang w:val="sv-SE"/>
              </w:rPr>
            </w:pPr>
            <w:ins w:id="4052" w:author="Björn Genfors" w:date="2014-03-28T14:34:00Z">
              <w:r w:rsidRPr="006B6063">
                <w:rPr>
                  <w:sz w:val="20"/>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405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6B6063" w:rsidRDefault="00DE71B1" w:rsidP="0046387E">
            <w:pPr>
              <w:widowControl/>
              <w:spacing w:line="226" w:lineRule="exact"/>
              <w:ind w:left="102"/>
              <w:rPr>
                <w:ins w:id="4054" w:author="Björn Genfors" w:date="2014-03-28T14:34:00Z"/>
                <w:rFonts w:cs="Times New Roman"/>
                <w:spacing w:val="-1"/>
                <w:sz w:val="20"/>
                <w:szCs w:val="20"/>
                <w:lang w:val="sv-SE"/>
              </w:rPr>
            </w:pPr>
            <w:ins w:id="4055" w:author="Björn Genfors" w:date="2014-03-28T14:34:00Z">
              <w:r w:rsidRPr="00CA00A4">
                <w:rPr>
                  <w:spacing w:val="-1"/>
                  <w:sz w:val="20"/>
                  <w:szCs w:val="20"/>
                  <w:lang w:val="sv-S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40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6B6063" w:rsidRDefault="00DE71B1" w:rsidP="0046387E">
            <w:pPr>
              <w:widowControl/>
              <w:spacing w:line="226" w:lineRule="exact"/>
              <w:ind w:left="102"/>
              <w:jc w:val="center"/>
              <w:rPr>
                <w:ins w:id="4057" w:author="Björn Genfors" w:date="2014-03-28T14:34:00Z"/>
                <w:rFonts w:cs="Times New Roman"/>
                <w:spacing w:val="-1"/>
                <w:sz w:val="20"/>
                <w:szCs w:val="20"/>
                <w:lang w:val="sv-SE"/>
              </w:rPr>
            </w:pPr>
            <w:ins w:id="4058" w:author="Björn Genfors" w:date="2014-03-28T14:34:00Z">
              <w:r w:rsidRPr="006B6063">
                <w:rPr>
                  <w:spacing w:val="-1"/>
                  <w:sz w:val="20"/>
                  <w:szCs w:val="20"/>
                </w:rPr>
                <w:t>0..1</w:t>
              </w:r>
            </w:ins>
          </w:p>
        </w:tc>
      </w:tr>
      <w:tr w:rsidR="00DE71B1" w:rsidRPr="006B6063" w14:paraId="6B946404" w14:textId="77777777" w:rsidTr="0046387E">
        <w:trPr>
          <w:trHeight w:hRule="exact" w:val="671"/>
          <w:tblHeader/>
          <w:ins w:id="4059" w:author="Björn Genfors" w:date="2014-03-28T14:34:00Z"/>
          <w:trPrChange w:id="4060"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6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6B6063" w:rsidRDefault="00DE71B1" w:rsidP="0046387E">
            <w:pPr>
              <w:widowControl/>
              <w:spacing w:line="229" w:lineRule="exact"/>
              <w:ind w:left="102"/>
              <w:rPr>
                <w:ins w:id="4062" w:author="Björn Genfors" w:date="2014-03-28T14:34:00Z"/>
                <w:rFonts w:cs="Times New Roman"/>
                <w:sz w:val="20"/>
                <w:szCs w:val="20"/>
                <w:lang w:val="sv-SE"/>
              </w:rPr>
            </w:pPr>
            <w:ins w:id="4063" w:author="Björn Genfors" w:date="2014-03-28T14:34:00Z">
              <w:r w:rsidRPr="006B6063">
                <w:rPr>
                  <w:sz w:val="20"/>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406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6B6063" w:rsidRDefault="00DE71B1" w:rsidP="0046387E">
            <w:pPr>
              <w:widowControl/>
              <w:spacing w:line="226" w:lineRule="exact"/>
              <w:ind w:left="102"/>
              <w:rPr>
                <w:ins w:id="4065" w:author="Björn Genfors" w:date="2014-03-28T14:34:00Z"/>
                <w:rFonts w:cs="Times New Roman"/>
                <w:sz w:val="20"/>
                <w:szCs w:val="20"/>
                <w:lang w:val="sv-SE"/>
              </w:rPr>
            </w:pPr>
            <w:ins w:id="4066"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06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6B6063" w:rsidRDefault="00DE71B1" w:rsidP="0046387E">
            <w:pPr>
              <w:widowControl/>
              <w:spacing w:line="226" w:lineRule="exact"/>
              <w:ind w:left="102"/>
              <w:rPr>
                <w:ins w:id="4068" w:author="Björn Genfors" w:date="2014-03-28T14:34:00Z"/>
                <w:rFonts w:cs="Times New Roman"/>
                <w:spacing w:val="-1"/>
                <w:sz w:val="20"/>
                <w:szCs w:val="20"/>
                <w:lang w:val="sv-SE"/>
              </w:rPr>
            </w:pPr>
            <w:ins w:id="4069" w:author="Björn Genfors" w:date="2014-03-28T14:34:00Z">
              <w:r w:rsidRPr="00CA00A4">
                <w:rPr>
                  <w:spacing w:val="-1"/>
                  <w:sz w:val="20"/>
                  <w:szCs w:val="20"/>
                  <w:lang w:val="sv-S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407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6B6063" w:rsidRDefault="00DE71B1" w:rsidP="0046387E">
            <w:pPr>
              <w:widowControl/>
              <w:spacing w:line="226" w:lineRule="exact"/>
              <w:ind w:left="102"/>
              <w:jc w:val="center"/>
              <w:rPr>
                <w:ins w:id="4071" w:author="Björn Genfors" w:date="2014-03-28T14:34:00Z"/>
                <w:rFonts w:cs="Times New Roman"/>
                <w:spacing w:val="-1"/>
                <w:sz w:val="20"/>
                <w:szCs w:val="20"/>
                <w:lang w:val="sv-SE"/>
              </w:rPr>
            </w:pPr>
            <w:ins w:id="4072" w:author="Björn Genfors" w:date="2014-03-28T14:34:00Z">
              <w:r w:rsidRPr="006B6063">
                <w:rPr>
                  <w:spacing w:val="-1"/>
                  <w:sz w:val="20"/>
                  <w:szCs w:val="20"/>
                </w:rPr>
                <w:t>1..1</w:t>
              </w:r>
            </w:ins>
          </w:p>
        </w:tc>
      </w:tr>
      <w:tr w:rsidR="00DE71B1" w:rsidRPr="006B6063" w14:paraId="7AB90907" w14:textId="77777777" w:rsidTr="0046387E">
        <w:trPr>
          <w:trHeight w:hRule="exact" w:val="668"/>
          <w:tblHeader/>
          <w:ins w:id="4073" w:author="Björn Genfors" w:date="2014-03-28T14:34:00Z"/>
          <w:trPrChange w:id="4074"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7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6B6063" w:rsidRDefault="00DE71B1" w:rsidP="0046387E">
            <w:pPr>
              <w:widowControl/>
              <w:spacing w:line="229" w:lineRule="exact"/>
              <w:ind w:left="102"/>
              <w:rPr>
                <w:ins w:id="4076" w:author="Björn Genfors" w:date="2014-03-28T14:34:00Z"/>
                <w:rFonts w:cs="Times New Roman"/>
                <w:sz w:val="20"/>
                <w:szCs w:val="20"/>
                <w:lang w:val="sv-SE"/>
              </w:rPr>
            </w:pPr>
            <w:ins w:id="4077" w:author="Björn Genfors" w:date="2014-03-28T14:34:00Z">
              <w:r w:rsidRPr="006B6063">
                <w:rPr>
                  <w:sz w:val="20"/>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407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6B6063" w:rsidRDefault="00DE71B1" w:rsidP="0046387E">
            <w:pPr>
              <w:widowControl/>
              <w:spacing w:line="226" w:lineRule="exact"/>
              <w:ind w:left="102"/>
              <w:rPr>
                <w:ins w:id="4079" w:author="Björn Genfors" w:date="2014-03-28T14:34:00Z"/>
                <w:rFonts w:cs="Times New Roman"/>
                <w:sz w:val="20"/>
                <w:szCs w:val="20"/>
                <w:lang w:val="sv-SE"/>
              </w:rPr>
            </w:pPr>
            <w:ins w:id="4080"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40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6B6063" w:rsidRDefault="00DE71B1" w:rsidP="0046387E">
            <w:pPr>
              <w:widowControl/>
              <w:spacing w:line="226" w:lineRule="exact"/>
              <w:ind w:left="102"/>
              <w:rPr>
                <w:ins w:id="4082" w:author="Björn Genfors" w:date="2014-03-28T14:34:00Z"/>
                <w:rFonts w:cs="Times New Roman"/>
                <w:spacing w:val="-1"/>
                <w:sz w:val="20"/>
                <w:szCs w:val="20"/>
                <w:lang w:val="sv-SE"/>
              </w:rPr>
            </w:pPr>
            <w:ins w:id="4083" w:author="Björn Genfors" w:date="2014-03-28T14:34:00Z">
              <w:r w:rsidRPr="00CA00A4">
                <w:rPr>
                  <w:spacing w:val="-1"/>
                  <w:sz w:val="20"/>
                  <w:szCs w:val="20"/>
                  <w:lang w:val="sv-S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408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6B6063" w:rsidRDefault="00DE71B1" w:rsidP="0046387E">
            <w:pPr>
              <w:widowControl/>
              <w:spacing w:line="226" w:lineRule="exact"/>
              <w:ind w:left="102"/>
              <w:jc w:val="center"/>
              <w:rPr>
                <w:ins w:id="4085" w:author="Björn Genfors" w:date="2014-03-28T14:34:00Z"/>
                <w:rFonts w:cs="Times New Roman"/>
                <w:spacing w:val="-1"/>
                <w:sz w:val="20"/>
                <w:szCs w:val="20"/>
                <w:lang w:val="sv-SE"/>
              </w:rPr>
            </w:pPr>
            <w:ins w:id="4086" w:author="Björn Genfors" w:date="2014-03-28T14:34:00Z">
              <w:r w:rsidRPr="006B6063">
                <w:rPr>
                  <w:spacing w:val="-1"/>
                  <w:sz w:val="20"/>
                  <w:szCs w:val="20"/>
                </w:rPr>
                <w:t>1..1</w:t>
              </w:r>
            </w:ins>
          </w:p>
          <w:p w14:paraId="2F0F583E" w14:textId="77777777" w:rsidR="00DE71B1" w:rsidRPr="006B6063" w:rsidRDefault="00DE71B1" w:rsidP="0046387E">
            <w:pPr>
              <w:widowControl/>
              <w:spacing w:line="226" w:lineRule="exact"/>
              <w:ind w:left="102"/>
              <w:jc w:val="center"/>
              <w:rPr>
                <w:ins w:id="4087" w:author="Björn Genfors" w:date="2014-03-28T14:34:00Z"/>
                <w:rFonts w:cs="Times New Roman"/>
                <w:spacing w:val="-1"/>
                <w:sz w:val="20"/>
                <w:szCs w:val="20"/>
                <w:lang w:val="sv-SE"/>
              </w:rPr>
            </w:pPr>
          </w:p>
        </w:tc>
      </w:tr>
      <w:tr w:rsidR="00DE71B1" w:rsidRPr="006B6063" w14:paraId="5C59B57A" w14:textId="77777777" w:rsidTr="0046387E">
        <w:trPr>
          <w:trHeight w:hRule="exact" w:val="777"/>
          <w:tblHeader/>
          <w:ins w:id="4088" w:author="Björn Genfors" w:date="2014-03-28T14:34:00Z"/>
          <w:trPrChange w:id="4089"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6B6063" w:rsidRDefault="00DE71B1" w:rsidP="0046387E">
            <w:pPr>
              <w:widowControl/>
              <w:spacing w:line="229" w:lineRule="exact"/>
              <w:ind w:left="102"/>
              <w:rPr>
                <w:ins w:id="4091" w:author="Björn Genfors" w:date="2014-03-28T14:34:00Z"/>
                <w:rFonts w:cs="Times New Roman"/>
                <w:sz w:val="20"/>
                <w:szCs w:val="20"/>
                <w:lang w:val="sv-SE"/>
              </w:rPr>
            </w:pPr>
            <w:ins w:id="4092"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40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6B6063" w:rsidRDefault="00DE71B1" w:rsidP="0046387E">
            <w:pPr>
              <w:widowControl/>
              <w:spacing w:line="226" w:lineRule="exact"/>
              <w:ind w:left="102"/>
              <w:rPr>
                <w:ins w:id="4094" w:author="Björn Genfors" w:date="2014-03-28T14:34:00Z"/>
                <w:rFonts w:cs="Times New Roman"/>
                <w:sz w:val="20"/>
                <w:szCs w:val="20"/>
                <w:lang w:val="sv-SE"/>
              </w:rPr>
            </w:pPr>
            <w:ins w:id="409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6B6063" w:rsidRDefault="00DE71B1" w:rsidP="0046387E">
            <w:pPr>
              <w:widowControl/>
              <w:spacing w:line="226" w:lineRule="exact"/>
              <w:ind w:left="102"/>
              <w:rPr>
                <w:ins w:id="4097" w:author="Björn Genfors" w:date="2014-03-28T14:34:00Z"/>
                <w:rFonts w:cs="Times New Roman"/>
                <w:spacing w:val="-1"/>
                <w:sz w:val="20"/>
                <w:szCs w:val="20"/>
                <w:lang w:val="sv-SE"/>
              </w:rPr>
            </w:pPr>
            <w:ins w:id="4098" w:author="Björn Genfors" w:date="2014-03-28T14:34:00Z">
              <w:r w:rsidRPr="00CA00A4">
                <w:rPr>
                  <w:spacing w:val="-1"/>
                  <w:sz w:val="20"/>
                  <w:szCs w:val="20"/>
                  <w:lang w:val="sv-S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40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6B6063" w:rsidRDefault="00DE71B1" w:rsidP="0046387E">
            <w:pPr>
              <w:widowControl/>
              <w:spacing w:line="226" w:lineRule="exact"/>
              <w:ind w:left="102"/>
              <w:jc w:val="center"/>
              <w:rPr>
                <w:ins w:id="4100" w:author="Björn Genfors" w:date="2014-03-28T14:34:00Z"/>
                <w:rFonts w:cs="Times New Roman"/>
                <w:spacing w:val="-1"/>
                <w:sz w:val="20"/>
                <w:szCs w:val="20"/>
                <w:lang w:val="sv-SE"/>
              </w:rPr>
            </w:pPr>
            <w:ins w:id="4101" w:author="Björn Genfors" w:date="2014-03-28T14:34:00Z">
              <w:r w:rsidRPr="006B6063">
                <w:rPr>
                  <w:spacing w:val="-1"/>
                  <w:sz w:val="20"/>
                  <w:szCs w:val="20"/>
                </w:rPr>
                <w:t>0..1</w:t>
              </w:r>
            </w:ins>
          </w:p>
          <w:p w14:paraId="58B6153D" w14:textId="77777777" w:rsidR="00DE71B1" w:rsidRPr="006B6063" w:rsidRDefault="00DE71B1" w:rsidP="0046387E">
            <w:pPr>
              <w:widowControl/>
              <w:spacing w:line="226" w:lineRule="exact"/>
              <w:ind w:left="102"/>
              <w:jc w:val="center"/>
              <w:rPr>
                <w:ins w:id="4102" w:author="Björn Genfors" w:date="2014-03-28T14:34:00Z"/>
                <w:rFonts w:cs="Times New Roman"/>
                <w:spacing w:val="-1"/>
                <w:sz w:val="20"/>
                <w:szCs w:val="20"/>
                <w:lang w:val="sv-SE"/>
              </w:rPr>
            </w:pPr>
          </w:p>
        </w:tc>
      </w:tr>
      <w:tr w:rsidR="00DE71B1" w:rsidRPr="006B6063" w14:paraId="125AB4B5" w14:textId="77777777" w:rsidTr="00027A53">
        <w:trPr>
          <w:trHeight w:hRule="exact" w:val="1150"/>
          <w:tblHeader/>
          <w:ins w:id="4103" w:author="Björn Genfors" w:date="2014-03-28T14:34:00Z"/>
          <w:trPrChange w:id="4104"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05"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6B6063" w:rsidRDefault="00DE71B1" w:rsidP="0046387E">
            <w:pPr>
              <w:widowControl/>
              <w:spacing w:line="229" w:lineRule="exact"/>
              <w:ind w:left="102"/>
              <w:rPr>
                <w:ins w:id="4106" w:author="Björn Genfors" w:date="2014-03-28T14:34:00Z"/>
                <w:rFonts w:cs="Times New Roman"/>
                <w:sz w:val="20"/>
                <w:szCs w:val="20"/>
                <w:lang w:val="sv-SE"/>
              </w:rPr>
            </w:pPr>
            <w:ins w:id="4107" w:author="Björn Genfors" w:date="2014-03-28T14:34:00Z">
              <w:r w:rsidRPr="006B6063">
                <w:rPr>
                  <w:sz w:val="20"/>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4108"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6B6063" w:rsidRDefault="00DE71B1" w:rsidP="0046387E">
            <w:pPr>
              <w:widowControl/>
              <w:spacing w:line="226" w:lineRule="exact"/>
              <w:ind w:left="102"/>
              <w:rPr>
                <w:ins w:id="4109" w:author="Björn Genfors" w:date="2014-03-28T14:34:00Z"/>
                <w:rFonts w:cs="Times New Roman"/>
                <w:sz w:val="20"/>
                <w:szCs w:val="20"/>
                <w:lang w:val="sv-SE"/>
              </w:rPr>
            </w:pPr>
            <w:ins w:id="4110"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4111"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027A53" w:rsidRDefault="00DE71B1">
            <w:pPr>
              <w:widowControl/>
              <w:spacing w:line="226" w:lineRule="exact"/>
              <w:ind w:left="102"/>
              <w:rPr>
                <w:ins w:id="4112" w:author="Björn Genfors" w:date="2014-03-28T14:34:00Z"/>
                <w:rFonts w:eastAsia="Calibri" w:cs="Times New Roman"/>
                <w:spacing w:val="-1"/>
                <w:sz w:val="20"/>
                <w:szCs w:val="20"/>
                <w:lang w:val="sv-SE"/>
              </w:rPr>
              <w:pPrChange w:id="4113" w:author="Björn Genfors" w:date="2014-03-28T14:41:00Z">
                <w:pPr>
                  <w:framePr w:hSpace="180" w:wrap="around" w:vAnchor="text" w:hAnchor="margin" w:y="1047"/>
                  <w:widowControl/>
                  <w:spacing w:line="226" w:lineRule="exact"/>
                  <w:ind w:left="102"/>
                </w:pPr>
              </w:pPrChange>
            </w:pPr>
            <w:ins w:id="4114" w:author="Björn Genfors" w:date="2014-03-28T14:34:00Z">
              <w:r w:rsidRPr="00CA00A4">
                <w:rPr>
                  <w:spacing w:val="-1"/>
                  <w:sz w:val="20"/>
                  <w:szCs w:val="20"/>
                  <w:lang w:val="sv-SE"/>
                </w:rPr>
                <w:t>Information om personens befattning. Om möjligt skall KV Befattning (</w:t>
              </w:r>
              <w:r w:rsidRPr="0097353F">
                <w:rPr>
                  <w:spacing w:val="-1"/>
                  <w:szCs w:val="20"/>
                </w:rPr>
                <w:t xml:space="preserve">OID 1.2.752.129.2.2.1.4), se </w:t>
              </w:r>
            </w:ins>
            <w:ins w:id="4115" w:author="Björn Genfors" w:date="2014-03-28T14:41:00Z">
              <w:r w:rsidR="0046387E" w:rsidRPr="0097353F">
                <w:rPr>
                  <w:spacing w:val="-1"/>
                  <w:szCs w:val="20"/>
                </w:rPr>
                <w:t>referens [</w:t>
              </w:r>
              <w:r w:rsidR="0046387E" w:rsidRPr="00027A53">
                <w:rPr>
                  <w:rFonts w:eastAsia="Calibri" w:cs="Times New Roman"/>
                  <w:spacing w:val="-1"/>
                  <w:sz w:val="20"/>
                  <w:szCs w:val="20"/>
                  <w:lang w:val="sv-SE"/>
                  <w:rPrChange w:id="4116" w:author="Björn Genfors" w:date="2014-03-28T16:14:00Z">
                    <w:rPr>
                      <w:spacing w:val="-1"/>
                      <w:szCs w:val="20"/>
                    </w:rPr>
                  </w:rPrChange>
                </w:rPr>
                <w:fldChar w:fldCharType="begin"/>
              </w:r>
              <w:r w:rsidR="0046387E" w:rsidRPr="0097353F">
                <w:rPr>
                  <w:spacing w:val="-1"/>
                  <w:szCs w:val="20"/>
                </w:rPr>
                <w:instrText xml:space="preserve"> REF _Ref383778264 \h </w:instrText>
              </w:r>
            </w:ins>
            <w:r w:rsidR="00027A53" w:rsidRPr="0097353F">
              <w:rPr>
                <w:spacing w:val="-1"/>
                <w:szCs w:val="20"/>
                <w:rPrChange w:id="4117" w:author="Björn Genfors" w:date="2014-03-31T14:06:00Z">
                  <w:rPr>
                    <w:i/>
                    <w:spacing w:val="-1"/>
                    <w:szCs w:val="20"/>
                  </w:rPr>
                </w:rPrChange>
              </w:rPr>
              <w:instrText xml:space="preserve"> \* MERGEFORMAT </w:instrText>
            </w:r>
            <w:r w:rsidR="0046387E" w:rsidRPr="00027A53">
              <w:rPr>
                <w:rFonts w:eastAsia="Calibri" w:cs="Times New Roman"/>
                <w:spacing w:val="-1"/>
                <w:sz w:val="20"/>
                <w:szCs w:val="20"/>
                <w:lang w:val="sv-SE"/>
                <w:rPrChange w:id="4118" w:author="Björn Genfors" w:date="2014-03-28T16:14:00Z">
                  <w:rPr>
                    <w:rFonts w:eastAsia="Calibri" w:cs="Times New Roman"/>
                    <w:spacing w:val="-1"/>
                    <w:sz w:val="20"/>
                    <w:szCs w:val="20"/>
                    <w:lang w:val="sv-SE"/>
                  </w:rPr>
                </w:rPrChange>
              </w:rPr>
            </w:r>
            <w:r w:rsidR="0046387E" w:rsidRPr="00027A53">
              <w:rPr>
                <w:rFonts w:eastAsia="Calibri" w:cs="Times New Roman"/>
                <w:spacing w:val="-1"/>
                <w:sz w:val="20"/>
                <w:szCs w:val="20"/>
                <w:lang w:val="sv-SE"/>
                <w:rPrChange w:id="4119" w:author="Björn Genfors" w:date="2014-03-28T16:14:00Z">
                  <w:rPr>
                    <w:spacing w:val="-1"/>
                    <w:szCs w:val="20"/>
                  </w:rPr>
                </w:rPrChange>
              </w:rPr>
              <w:fldChar w:fldCharType="separate"/>
            </w:r>
            <w:ins w:id="4120" w:author="Björn Genfors" w:date="2014-03-31T13:27:00Z">
              <w:r w:rsidR="002F320B" w:rsidRPr="0097353F">
                <w:rPr>
                  <w:szCs w:val="20"/>
                  <w:rPrChange w:id="4121" w:author="Björn Genfors" w:date="2014-03-31T14:06:00Z">
                    <w:rPr/>
                  </w:rPrChange>
                </w:rPr>
                <w:t xml:space="preserve">R </w:t>
              </w:r>
              <w:r w:rsidR="002F320B" w:rsidRPr="0097353F">
                <w:rPr>
                  <w:noProof/>
                  <w:szCs w:val="20"/>
                  <w:rPrChange w:id="4122" w:author="Björn Genfors" w:date="2014-03-31T14:06:00Z">
                    <w:rPr>
                      <w:noProof/>
                    </w:rPr>
                  </w:rPrChange>
                </w:rPr>
                <w:t>5</w:t>
              </w:r>
            </w:ins>
            <w:ins w:id="4123" w:author="Björn Genfors" w:date="2014-03-28T14:41:00Z">
              <w:r w:rsidR="0046387E" w:rsidRPr="00027A53">
                <w:rPr>
                  <w:rFonts w:eastAsia="Calibri" w:cs="Times New Roman"/>
                  <w:spacing w:val="-1"/>
                  <w:sz w:val="20"/>
                  <w:szCs w:val="20"/>
                  <w:lang w:val="sv-SE"/>
                  <w:rPrChange w:id="4124" w:author="Björn Genfors" w:date="2014-03-28T16:14:00Z">
                    <w:rPr>
                      <w:spacing w:val="-1"/>
                      <w:szCs w:val="20"/>
                    </w:rPr>
                  </w:rPrChange>
                </w:rPr>
                <w:fldChar w:fldCharType="end"/>
              </w:r>
              <w:r w:rsidR="0046387E" w:rsidRPr="0097353F">
                <w:rPr>
                  <w:spacing w:val="-1"/>
                  <w:szCs w:val="20"/>
                </w:rPr>
                <w:t>].</w:t>
              </w:r>
            </w:ins>
            <w:ins w:id="4125" w:author="Björn Genfors" w:date="2014-03-28T16:12:00Z">
              <w:r w:rsidR="00027A53" w:rsidRPr="0097353F">
                <w:rPr>
                  <w:spacing w:val="-1"/>
                  <w:szCs w:val="20"/>
                </w:rPr>
                <w:t xml:space="preserve"> </w:t>
              </w:r>
            </w:ins>
            <w:ins w:id="4126" w:author="Björn Genfors" w:date="2014-03-28T16:14:00Z">
              <w:r w:rsidR="00027A53" w:rsidRPr="00027A53">
                <w:rPr>
                  <w:spacing w:val="-1"/>
                  <w:szCs w:val="20"/>
                  <w:rPrChange w:id="4127" w:author="Björn Genfors" w:date="2014-03-28T16:14: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4128"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6B6063" w:rsidRDefault="00DE71B1" w:rsidP="0046387E">
            <w:pPr>
              <w:widowControl/>
              <w:spacing w:line="226" w:lineRule="exact"/>
              <w:ind w:left="102"/>
              <w:jc w:val="center"/>
              <w:rPr>
                <w:ins w:id="4129" w:author="Björn Genfors" w:date="2014-03-28T14:34:00Z"/>
                <w:rFonts w:cs="Times New Roman"/>
                <w:spacing w:val="-1"/>
                <w:sz w:val="20"/>
                <w:szCs w:val="20"/>
                <w:lang w:val="sv-SE"/>
              </w:rPr>
            </w:pPr>
            <w:ins w:id="4130" w:author="Björn Genfors" w:date="2014-03-28T14:34:00Z">
              <w:r w:rsidRPr="006B6063">
                <w:rPr>
                  <w:spacing w:val="-1"/>
                  <w:sz w:val="20"/>
                  <w:szCs w:val="20"/>
                </w:rPr>
                <w:t>0..1</w:t>
              </w:r>
            </w:ins>
          </w:p>
        </w:tc>
      </w:tr>
      <w:tr w:rsidR="00DE71B1" w:rsidRPr="006B6063" w14:paraId="74A61C31" w14:textId="77777777" w:rsidTr="0046387E">
        <w:trPr>
          <w:trHeight w:hRule="exact" w:val="692"/>
          <w:tblHeader/>
          <w:ins w:id="4131" w:author="Björn Genfors" w:date="2014-03-28T14:34:00Z"/>
          <w:trPrChange w:id="4132"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6B6063" w:rsidRDefault="00DE71B1" w:rsidP="0046387E">
            <w:pPr>
              <w:widowControl/>
              <w:spacing w:line="229" w:lineRule="exact"/>
              <w:ind w:left="102"/>
              <w:rPr>
                <w:ins w:id="4134" w:author="Björn Genfors" w:date="2014-03-28T14:34:00Z"/>
                <w:rFonts w:cs="Times New Roman"/>
                <w:sz w:val="20"/>
                <w:szCs w:val="20"/>
                <w:lang w:val="sv-SE"/>
              </w:rPr>
            </w:pPr>
            <w:ins w:id="4135"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413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6B6063" w:rsidRDefault="00DE71B1" w:rsidP="0046387E">
            <w:pPr>
              <w:widowControl/>
              <w:spacing w:line="226" w:lineRule="exact"/>
              <w:ind w:left="102"/>
              <w:rPr>
                <w:ins w:id="4137" w:author="Björn Genfors" w:date="2014-03-28T14:34:00Z"/>
                <w:rFonts w:cs="Times New Roman"/>
                <w:sz w:val="20"/>
                <w:szCs w:val="20"/>
                <w:lang w:val="sv-SE"/>
              </w:rPr>
            </w:pPr>
            <w:ins w:id="413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6B6063" w:rsidRDefault="00DE71B1" w:rsidP="0046387E">
            <w:pPr>
              <w:widowControl/>
              <w:spacing w:line="226" w:lineRule="exact"/>
              <w:ind w:left="102"/>
              <w:rPr>
                <w:ins w:id="4140" w:author="Björn Genfors" w:date="2014-03-28T14:34:00Z"/>
                <w:rFonts w:cs="Times New Roman"/>
                <w:spacing w:val="-1"/>
                <w:sz w:val="20"/>
                <w:szCs w:val="20"/>
                <w:lang w:val="sv-SE"/>
              </w:rPr>
            </w:pPr>
            <w:ins w:id="4141"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14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6B6063" w:rsidRDefault="00DE71B1" w:rsidP="0046387E">
            <w:pPr>
              <w:widowControl/>
              <w:spacing w:line="226" w:lineRule="exact"/>
              <w:ind w:left="102"/>
              <w:jc w:val="center"/>
              <w:rPr>
                <w:ins w:id="4143" w:author="Björn Genfors" w:date="2014-03-28T14:34:00Z"/>
                <w:rFonts w:cs="Times New Roman"/>
                <w:spacing w:val="-1"/>
                <w:sz w:val="20"/>
                <w:szCs w:val="20"/>
                <w:lang w:val="sv-SE"/>
              </w:rPr>
            </w:pPr>
            <w:ins w:id="4144" w:author="Björn Genfors" w:date="2014-03-28T14:34:00Z">
              <w:r w:rsidRPr="006B6063">
                <w:rPr>
                  <w:spacing w:val="-1"/>
                  <w:sz w:val="20"/>
                  <w:szCs w:val="20"/>
                </w:rPr>
                <w:t>0..1</w:t>
              </w:r>
            </w:ins>
          </w:p>
        </w:tc>
      </w:tr>
      <w:tr w:rsidR="00DE71B1" w:rsidRPr="006B6063" w14:paraId="734F8B35" w14:textId="77777777" w:rsidTr="0046387E">
        <w:trPr>
          <w:trHeight w:hRule="exact" w:val="762"/>
          <w:tblHeader/>
          <w:ins w:id="4145" w:author="Björn Genfors" w:date="2014-03-28T14:34:00Z"/>
          <w:trPrChange w:id="4146"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6B6063" w:rsidRDefault="00DE71B1" w:rsidP="0046387E">
            <w:pPr>
              <w:widowControl/>
              <w:spacing w:line="229" w:lineRule="exact"/>
              <w:ind w:left="102"/>
              <w:rPr>
                <w:ins w:id="4148" w:author="Björn Genfors" w:date="2014-03-28T14:34:00Z"/>
                <w:rFonts w:cs="Times New Roman"/>
                <w:sz w:val="20"/>
                <w:szCs w:val="20"/>
                <w:lang w:val="sv-SE"/>
              </w:rPr>
            </w:pPr>
            <w:ins w:id="4149"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415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6B6063" w:rsidRDefault="00DE71B1" w:rsidP="0046387E">
            <w:pPr>
              <w:widowControl/>
              <w:spacing w:line="226" w:lineRule="exact"/>
              <w:ind w:left="102"/>
              <w:rPr>
                <w:ins w:id="4151" w:author="Björn Genfors" w:date="2014-03-28T14:34:00Z"/>
                <w:rFonts w:cs="Times New Roman"/>
                <w:sz w:val="20"/>
                <w:szCs w:val="20"/>
                <w:lang w:val="sv-SE"/>
              </w:rPr>
            </w:pPr>
            <w:ins w:id="415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5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6B6063" w:rsidRDefault="00DE71B1" w:rsidP="0046387E">
            <w:pPr>
              <w:widowControl/>
              <w:spacing w:line="226" w:lineRule="exact"/>
              <w:ind w:left="102"/>
              <w:rPr>
                <w:ins w:id="4154" w:author="Björn Genfors" w:date="2014-03-28T14:34:00Z"/>
                <w:rFonts w:cs="Times New Roman"/>
                <w:spacing w:val="-1"/>
                <w:sz w:val="20"/>
                <w:szCs w:val="20"/>
                <w:lang w:val="sv-SE"/>
              </w:rPr>
            </w:pPr>
            <w:ins w:id="4155"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1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6B6063" w:rsidRDefault="00DE71B1" w:rsidP="0046387E">
            <w:pPr>
              <w:widowControl/>
              <w:spacing w:line="226" w:lineRule="exact"/>
              <w:ind w:left="102"/>
              <w:jc w:val="center"/>
              <w:rPr>
                <w:ins w:id="4157" w:author="Björn Genfors" w:date="2014-03-28T14:34:00Z"/>
                <w:rFonts w:cs="Times New Roman"/>
                <w:spacing w:val="-1"/>
                <w:sz w:val="20"/>
                <w:szCs w:val="20"/>
                <w:lang w:val="sv-SE"/>
              </w:rPr>
            </w:pPr>
            <w:ins w:id="4158" w:author="Björn Genfors" w:date="2014-03-28T14:34:00Z">
              <w:r w:rsidRPr="006B6063">
                <w:rPr>
                  <w:spacing w:val="-1"/>
                  <w:sz w:val="20"/>
                  <w:szCs w:val="20"/>
                </w:rPr>
                <w:t>0..1</w:t>
              </w:r>
            </w:ins>
          </w:p>
        </w:tc>
      </w:tr>
      <w:tr w:rsidR="00DE71B1" w:rsidRPr="006B6063" w14:paraId="59BD834F" w14:textId="77777777" w:rsidTr="0046387E">
        <w:trPr>
          <w:trHeight w:hRule="exact" w:val="597"/>
          <w:tblHeader/>
          <w:ins w:id="4159" w:author="Björn Genfors" w:date="2014-03-28T14:34:00Z"/>
          <w:trPrChange w:id="4160"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6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6B6063" w:rsidRDefault="00DE71B1" w:rsidP="0046387E">
            <w:pPr>
              <w:widowControl/>
              <w:spacing w:line="229" w:lineRule="exact"/>
              <w:ind w:left="102"/>
              <w:rPr>
                <w:ins w:id="4162" w:author="Björn Genfors" w:date="2014-03-28T14:34:00Z"/>
                <w:rFonts w:cs="Times New Roman"/>
                <w:sz w:val="20"/>
                <w:szCs w:val="20"/>
                <w:lang w:val="sv-SE"/>
              </w:rPr>
            </w:pPr>
            <w:ins w:id="4163"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416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6B6063" w:rsidRDefault="00DE71B1" w:rsidP="0046387E">
            <w:pPr>
              <w:widowControl/>
              <w:spacing w:line="226" w:lineRule="exact"/>
              <w:ind w:left="102"/>
              <w:rPr>
                <w:ins w:id="4165" w:author="Björn Genfors" w:date="2014-03-28T14:34:00Z"/>
                <w:rFonts w:cs="Times New Roman"/>
                <w:sz w:val="20"/>
                <w:szCs w:val="20"/>
                <w:lang w:val="sv-SE"/>
              </w:rPr>
            </w:pPr>
            <w:ins w:id="416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6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6B6063" w:rsidRDefault="00DE71B1" w:rsidP="0046387E">
            <w:pPr>
              <w:widowControl/>
              <w:spacing w:line="226" w:lineRule="exact"/>
              <w:ind w:left="102"/>
              <w:rPr>
                <w:ins w:id="4168" w:author="Björn Genfors" w:date="2014-03-28T14:34:00Z"/>
                <w:rFonts w:cs="Times New Roman"/>
                <w:spacing w:val="-1"/>
                <w:sz w:val="20"/>
                <w:szCs w:val="20"/>
                <w:lang w:val="sv-SE"/>
              </w:rPr>
            </w:pPr>
            <w:ins w:id="4169"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17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6B6063" w:rsidRDefault="00DE71B1" w:rsidP="0046387E">
            <w:pPr>
              <w:widowControl/>
              <w:spacing w:line="226" w:lineRule="exact"/>
              <w:ind w:left="102"/>
              <w:jc w:val="center"/>
              <w:rPr>
                <w:ins w:id="4171" w:author="Björn Genfors" w:date="2014-03-28T14:34:00Z"/>
                <w:rFonts w:cs="Times New Roman"/>
                <w:spacing w:val="-1"/>
                <w:sz w:val="20"/>
                <w:szCs w:val="20"/>
                <w:lang w:val="sv-SE"/>
              </w:rPr>
            </w:pPr>
            <w:ins w:id="4172" w:author="Björn Genfors" w:date="2014-03-28T14:34:00Z">
              <w:r w:rsidRPr="006B6063">
                <w:rPr>
                  <w:spacing w:val="-1"/>
                  <w:sz w:val="20"/>
                  <w:szCs w:val="20"/>
                </w:rPr>
                <w:t>0..1</w:t>
              </w:r>
            </w:ins>
          </w:p>
          <w:p w14:paraId="791FF316" w14:textId="77777777" w:rsidR="00DE71B1" w:rsidRPr="006B6063" w:rsidRDefault="00DE71B1" w:rsidP="0046387E">
            <w:pPr>
              <w:widowControl/>
              <w:spacing w:line="226" w:lineRule="exact"/>
              <w:ind w:left="102"/>
              <w:jc w:val="center"/>
              <w:rPr>
                <w:ins w:id="4173" w:author="Björn Genfors" w:date="2014-03-28T14:34:00Z"/>
                <w:rFonts w:cs="Times New Roman"/>
                <w:spacing w:val="-1"/>
                <w:sz w:val="20"/>
                <w:szCs w:val="20"/>
                <w:lang w:val="sv-SE"/>
              </w:rPr>
            </w:pPr>
          </w:p>
        </w:tc>
      </w:tr>
      <w:tr w:rsidR="00DE71B1" w:rsidRPr="006B6063" w14:paraId="79E3617E" w14:textId="77777777" w:rsidTr="0046387E">
        <w:trPr>
          <w:trHeight w:hRule="exact" w:val="593"/>
          <w:tblHeader/>
          <w:ins w:id="4174" w:author="Björn Genfors" w:date="2014-03-28T14:34:00Z"/>
          <w:trPrChange w:id="4175"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7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6B6063" w:rsidRDefault="00DE71B1" w:rsidP="0046387E">
            <w:pPr>
              <w:widowControl/>
              <w:spacing w:line="229" w:lineRule="exact"/>
              <w:ind w:left="102"/>
              <w:rPr>
                <w:ins w:id="4177" w:author="Björn Genfors" w:date="2014-03-28T14:34:00Z"/>
                <w:rFonts w:cs="Times New Roman"/>
                <w:sz w:val="20"/>
                <w:szCs w:val="20"/>
                <w:lang w:val="sv-SE"/>
              </w:rPr>
            </w:pPr>
            <w:ins w:id="4178"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41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6B6063" w:rsidRDefault="00DE71B1" w:rsidP="0046387E">
            <w:pPr>
              <w:widowControl/>
              <w:spacing w:line="226" w:lineRule="exact"/>
              <w:ind w:left="102"/>
              <w:rPr>
                <w:ins w:id="4180" w:author="Björn Genfors" w:date="2014-03-28T14:34:00Z"/>
                <w:rFonts w:cs="Times New Roman"/>
                <w:sz w:val="20"/>
                <w:szCs w:val="20"/>
                <w:lang w:val="sv-SE"/>
              </w:rPr>
            </w:pPr>
            <w:ins w:id="418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6B6063" w:rsidRDefault="00DE71B1" w:rsidP="0046387E">
            <w:pPr>
              <w:widowControl/>
              <w:spacing w:line="226" w:lineRule="exact"/>
              <w:ind w:left="102"/>
              <w:rPr>
                <w:ins w:id="4183" w:author="Björn Genfors" w:date="2014-03-28T14:34:00Z"/>
                <w:rFonts w:cs="Times New Roman"/>
                <w:spacing w:val="-1"/>
                <w:sz w:val="20"/>
                <w:szCs w:val="20"/>
                <w:lang w:val="sv-SE"/>
              </w:rPr>
            </w:pPr>
            <w:ins w:id="4184"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1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6B6063" w:rsidRDefault="00DE71B1" w:rsidP="0046387E">
            <w:pPr>
              <w:widowControl/>
              <w:spacing w:line="226" w:lineRule="exact"/>
              <w:ind w:left="102"/>
              <w:jc w:val="center"/>
              <w:rPr>
                <w:ins w:id="4186" w:author="Björn Genfors" w:date="2014-03-28T14:34:00Z"/>
                <w:rFonts w:cs="Times New Roman"/>
                <w:spacing w:val="-1"/>
                <w:sz w:val="20"/>
                <w:szCs w:val="20"/>
                <w:lang w:val="sv-SE"/>
              </w:rPr>
            </w:pPr>
            <w:ins w:id="4187" w:author="Björn Genfors" w:date="2014-03-28T14:34:00Z">
              <w:r w:rsidRPr="006B6063">
                <w:rPr>
                  <w:spacing w:val="-1"/>
                  <w:sz w:val="20"/>
                  <w:szCs w:val="20"/>
                </w:rPr>
                <w:t>0..1</w:t>
              </w:r>
            </w:ins>
          </w:p>
        </w:tc>
      </w:tr>
      <w:tr w:rsidR="00DE71B1" w:rsidRPr="006B6063" w14:paraId="42576010" w14:textId="77777777" w:rsidTr="0046387E">
        <w:trPr>
          <w:trHeight w:hRule="exact" w:val="996"/>
          <w:tblHeader/>
          <w:ins w:id="4188" w:author="Björn Genfors" w:date="2014-03-28T14:34:00Z"/>
          <w:trPrChange w:id="4189"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6B6063" w:rsidRDefault="00DE71B1" w:rsidP="0046387E">
            <w:pPr>
              <w:widowControl/>
              <w:spacing w:line="229" w:lineRule="exact"/>
              <w:ind w:left="102"/>
              <w:rPr>
                <w:ins w:id="4191" w:author="Björn Genfors" w:date="2014-03-28T14:34:00Z"/>
                <w:rFonts w:cs="Times New Roman"/>
                <w:sz w:val="20"/>
                <w:szCs w:val="20"/>
                <w:lang w:val="sv-SE"/>
              </w:rPr>
            </w:pPr>
            <w:ins w:id="4192"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41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6B6063" w:rsidRDefault="00DE71B1" w:rsidP="0046387E">
            <w:pPr>
              <w:widowControl/>
              <w:spacing w:line="226" w:lineRule="exact"/>
              <w:ind w:left="102"/>
              <w:rPr>
                <w:ins w:id="4194" w:author="Björn Genfors" w:date="2014-03-28T14:34:00Z"/>
                <w:rFonts w:cs="Times New Roman"/>
                <w:spacing w:val="-1"/>
                <w:sz w:val="20"/>
                <w:szCs w:val="20"/>
                <w:lang w:val="sv-SE"/>
              </w:rPr>
            </w:pPr>
            <w:ins w:id="4195" w:author="Björn Genfors" w:date="2014-03-28T14:34:00Z">
              <w:r w:rsidRPr="006B6063">
                <w:rPr>
                  <w:spacing w:val="-1"/>
                  <w:sz w:val="20"/>
                  <w:szCs w:val="20"/>
                </w:rPr>
                <w:t>string</w:t>
              </w:r>
            </w:ins>
          </w:p>
          <w:p w14:paraId="2AFFA665" w14:textId="77777777" w:rsidR="00DE71B1" w:rsidRPr="006B6063" w:rsidRDefault="00DE71B1" w:rsidP="0046387E">
            <w:pPr>
              <w:widowControl/>
              <w:spacing w:line="226" w:lineRule="exact"/>
              <w:ind w:left="102"/>
              <w:rPr>
                <w:ins w:id="419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1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6B6063" w:rsidRDefault="00DE71B1" w:rsidP="0046387E">
            <w:pPr>
              <w:widowControl/>
              <w:spacing w:line="226" w:lineRule="exact"/>
              <w:ind w:left="102"/>
              <w:rPr>
                <w:ins w:id="4198" w:author="Björn Genfors" w:date="2014-03-28T14:34:00Z"/>
                <w:rFonts w:cs="Times New Roman"/>
                <w:spacing w:val="-1"/>
                <w:sz w:val="20"/>
                <w:szCs w:val="20"/>
                <w:lang w:val="sv-SE"/>
              </w:rPr>
            </w:pPr>
            <w:ins w:id="4199"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42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6B6063" w:rsidRDefault="00DE71B1" w:rsidP="0046387E">
            <w:pPr>
              <w:widowControl/>
              <w:spacing w:line="226" w:lineRule="exact"/>
              <w:ind w:left="102"/>
              <w:jc w:val="center"/>
              <w:rPr>
                <w:ins w:id="4201" w:author="Björn Genfors" w:date="2014-03-28T14:34:00Z"/>
                <w:rFonts w:cs="Times New Roman"/>
                <w:spacing w:val="-1"/>
                <w:sz w:val="20"/>
                <w:szCs w:val="20"/>
                <w:lang w:val="sv-SE"/>
              </w:rPr>
            </w:pPr>
            <w:ins w:id="4202" w:author="Björn Genfors" w:date="2014-03-28T14:34:00Z">
              <w:r w:rsidRPr="006B6063">
                <w:rPr>
                  <w:spacing w:val="-1"/>
                  <w:sz w:val="20"/>
                  <w:szCs w:val="20"/>
                </w:rPr>
                <w:t>0..1</w:t>
              </w:r>
            </w:ins>
          </w:p>
        </w:tc>
      </w:tr>
      <w:tr w:rsidR="00DE71B1" w:rsidRPr="006B6063" w14:paraId="543286A6" w14:textId="77777777" w:rsidTr="0046387E">
        <w:trPr>
          <w:trHeight w:hRule="exact" w:val="1409"/>
          <w:tblHeader/>
          <w:ins w:id="4203" w:author="Björn Genfors" w:date="2014-03-28T14:34:00Z"/>
          <w:trPrChange w:id="4204"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6B6063" w:rsidRDefault="00DE71B1" w:rsidP="0046387E">
            <w:pPr>
              <w:widowControl/>
              <w:spacing w:line="226" w:lineRule="exact"/>
              <w:ind w:left="102"/>
              <w:rPr>
                <w:ins w:id="4206" w:author="Björn Genfors" w:date="2014-03-28T14:34:00Z"/>
                <w:rFonts w:cs="Times New Roman"/>
                <w:spacing w:val="-1"/>
                <w:sz w:val="20"/>
                <w:szCs w:val="20"/>
                <w:lang w:val="sv-SE"/>
              </w:rPr>
            </w:pPr>
            <w:ins w:id="4207" w:author="Björn Genfors" w:date="2014-03-28T14:34:00Z">
              <w:r w:rsidRPr="006B6063">
                <w:rPr>
                  <w:sz w:val="20"/>
                  <w:szCs w:val="20"/>
                </w:rPr>
                <w:t>../../../</w:t>
              </w:r>
              <w:r w:rsidRPr="006B6063">
                <w:rPr>
                  <w:spacing w:val="-1"/>
                  <w:sz w:val="20"/>
                  <w:szCs w:val="20"/>
                </w:rPr>
                <w:t>../originalText</w:t>
              </w:r>
            </w:ins>
          </w:p>
          <w:p w14:paraId="688D3D7B" w14:textId="77777777" w:rsidR="00DE71B1" w:rsidRPr="006B6063" w:rsidRDefault="00DE71B1" w:rsidP="0046387E">
            <w:pPr>
              <w:widowControl/>
              <w:spacing w:line="229" w:lineRule="exact"/>
              <w:ind w:left="102"/>
              <w:rPr>
                <w:ins w:id="420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2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6B6063" w:rsidRDefault="00DE71B1" w:rsidP="0046387E">
            <w:pPr>
              <w:widowControl/>
              <w:spacing w:line="226" w:lineRule="exact"/>
              <w:ind w:left="102"/>
              <w:rPr>
                <w:ins w:id="4210" w:author="Björn Genfors" w:date="2014-03-28T14:34:00Z"/>
                <w:rFonts w:cs="Times New Roman"/>
                <w:spacing w:val="-1"/>
                <w:sz w:val="20"/>
                <w:szCs w:val="20"/>
                <w:lang w:val="sv-SE"/>
              </w:rPr>
            </w:pPr>
            <w:ins w:id="4211" w:author="Björn Genfors" w:date="2014-03-28T14:34:00Z">
              <w:r w:rsidRPr="006B6063">
                <w:rPr>
                  <w:spacing w:val="-1"/>
                  <w:sz w:val="20"/>
                  <w:szCs w:val="20"/>
                </w:rPr>
                <w:t>string</w:t>
              </w:r>
            </w:ins>
          </w:p>
          <w:p w14:paraId="7C1B9C54" w14:textId="77777777" w:rsidR="00DE71B1" w:rsidRPr="006B6063" w:rsidRDefault="00DE71B1" w:rsidP="0046387E">
            <w:pPr>
              <w:widowControl/>
              <w:spacing w:line="226" w:lineRule="exact"/>
              <w:ind w:left="102"/>
              <w:rPr>
                <w:ins w:id="421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2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6B6063" w:rsidRDefault="00DE71B1" w:rsidP="0046387E">
            <w:pPr>
              <w:widowControl/>
              <w:spacing w:line="226" w:lineRule="exact"/>
              <w:ind w:left="102"/>
              <w:rPr>
                <w:ins w:id="4214" w:author="Björn Genfors" w:date="2014-03-28T14:34:00Z"/>
                <w:rFonts w:cs="Times New Roman"/>
                <w:spacing w:val="-1"/>
                <w:sz w:val="20"/>
                <w:szCs w:val="20"/>
                <w:lang w:val="sv-SE"/>
              </w:rPr>
            </w:pPr>
            <w:ins w:id="4215"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42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6B6063" w:rsidRDefault="00DE71B1" w:rsidP="0046387E">
            <w:pPr>
              <w:widowControl/>
              <w:spacing w:line="226" w:lineRule="exact"/>
              <w:ind w:left="102"/>
              <w:jc w:val="center"/>
              <w:rPr>
                <w:ins w:id="4217" w:author="Björn Genfors" w:date="2014-03-28T14:34:00Z"/>
                <w:rFonts w:cs="Times New Roman"/>
                <w:spacing w:val="-1"/>
                <w:sz w:val="20"/>
                <w:szCs w:val="20"/>
                <w:lang w:val="sv-SE"/>
              </w:rPr>
            </w:pPr>
            <w:ins w:id="4218" w:author="Björn Genfors" w:date="2014-03-28T14:34:00Z">
              <w:r w:rsidRPr="006B6063">
                <w:rPr>
                  <w:spacing w:val="-1"/>
                  <w:sz w:val="20"/>
                  <w:szCs w:val="20"/>
                </w:rPr>
                <w:t>0..1</w:t>
              </w:r>
            </w:ins>
          </w:p>
        </w:tc>
      </w:tr>
      <w:tr w:rsidR="00DE71B1" w:rsidRPr="006B6063" w14:paraId="79B8CE7D" w14:textId="77777777" w:rsidTr="0046387E">
        <w:trPr>
          <w:trHeight w:hRule="exact" w:val="766"/>
          <w:tblHeader/>
          <w:ins w:id="4219" w:author="Björn Genfors" w:date="2014-03-28T14:34:00Z"/>
          <w:trPrChange w:id="4220"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6B6063" w:rsidRDefault="00DE71B1" w:rsidP="0046387E">
            <w:pPr>
              <w:widowControl/>
              <w:spacing w:line="229" w:lineRule="exact"/>
              <w:ind w:left="102"/>
              <w:rPr>
                <w:ins w:id="4222" w:author="Björn Genfors" w:date="2014-03-28T14:34:00Z"/>
                <w:rFonts w:cs="Times New Roman"/>
                <w:sz w:val="20"/>
                <w:szCs w:val="20"/>
                <w:lang w:val="sv-SE"/>
              </w:rPr>
            </w:pPr>
            <w:ins w:id="4223"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42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6B6063" w:rsidRDefault="00DE71B1" w:rsidP="0046387E">
            <w:pPr>
              <w:widowControl/>
              <w:spacing w:line="226" w:lineRule="exact"/>
              <w:ind w:left="102"/>
              <w:rPr>
                <w:ins w:id="4225" w:author="Björn Genfors" w:date="2014-03-28T14:34:00Z"/>
                <w:rFonts w:cs="Times New Roman"/>
                <w:sz w:val="20"/>
                <w:szCs w:val="20"/>
                <w:lang w:val="sv-SE"/>
              </w:rPr>
            </w:pPr>
            <w:ins w:id="4226"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42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6B6063" w:rsidRDefault="00DE71B1" w:rsidP="0046387E">
            <w:pPr>
              <w:widowControl/>
              <w:spacing w:line="226" w:lineRule="exact"/>
              <w:ind w:left="102"/>
              <w:rPr>
                <w:ins w:id="4228" w:author="Björn Genfors" w:date="2014-03-28T14:34:00Z"/>
                <w:rFonts w:cs="Times New Roman"/>
                <w:spacing w:val="-1"/>
                <w:sz w:val="20"/>
                <w:szCs w:val="20"/>
                <w:lang w:val="sv-SE"/>
              </w:rPr>
            </w:pPr>
            <w:ins w:id="4229" w:author="Björn Genfors" w:date="2014-03-28T14:34:00Z">
              <w:r w:rsidRPr="00CA00A4">
                <w:rPr>
                  <w:spacing w:val="-1"/>
                  <w:sz w:val="20"/>
                  <w:szCs w:val="20"/>
                  <w:lang w:val="sv-S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2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6B6063" w:rsidRDefault="00DE71B1" w:rsidP="0046387E">
            <w:pPr>
              <w:widowControl/>
              <w:spacing w:line="226" w:lineRule="exact"/>
              <w:ind w:left="102"/>
              <w:jc w:val="center"/>
              <w:rPr>
                <w:ins w:id="4231" w:author="Björn Genfors" w:date="2014-03-28T14:34:00Z"/>
                <w:rFonts w:cs="Times New Roman"/>
                <w:spacing w:val="-1"/>
                <w:sz w:val="20"/>
                <w:szCs w:val="20"/>
                <w:lang w:val="sv-SE"/>
              </w:rPr>
            </w:pPr>
            <w:ins w:id="4232" w:author="Björn Genfors" w:date="2014-03-28T14:34:00Z">
              <w:r w:rsidRPr="006B6063">
                <w:rPr>
                  <w:spacing w:val="-1"/>
                  <w:sz w:val="20"/>
                  <w:szCs w:val="20"/>
                </w:rPr>
                <w:t>1..1</w:t>
              </w:r>
            </w:ins>
          </w:p>
        </w:tc>
      </w:tr>
      <w:tr w:rsidR="00DE71B1" w:rsidRPr="006B6063" w14:paraId="2FCA75FC" w14:textId="77777777" w:rsidTr="0046387E">
        <w:trPr>
          <w:trHeight w:hRule="exact" w:val="535"/>
          <w:tblHeader/>
          <w:ins w:id="4233" w:author="Björn Genfors" w:date="2014-03-28T14:34:00Z"/>
          <w:trPrChange w:id="4234"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3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6B6063" w:rsidRDefault="00DE71B1" w:rsidP="0046387E">
            <w:pPr>
              <w:widowControl/>
              <w:spacing w:line="229" w:lineRule="exact"/>
              <w:ind w:left="102"/>
              <w:rPr>
                <w:ins w:id="4236" w:author="Björn Genfors" w:date="2014-03-28T14:34:00Z"/>
                <w:rFonts w:cs="Times New Roman"/>
                <w:sz w:val="20"/>
                <w:szCs w:val="20"/>
                <w:lang w:val="sv-SE"/>
              </w:rPr>
            </w:pPr>
            <w:ins w:id="4237"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42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6B6063" w:rsidRDefault="00DE71B1" w:rsidP="0046387E">
            <w:pPr>
              <w:widowControl/>
              <w:spacing w:line="226" w:lineRule="exact"/>
              <w:ind w:left="102"/>
              <w:rPr>
                <w:ins w:id="4239" w:author="Björn Genfors" w:date="2014-03-28T14:34:00Z"/>
                <w:rFonts w:cs="Times New Roman"/>
                <w:sz w:val="20"/>
                <w:szCs w:val="20"/>
                <w:lang w:val="sv-SE"/>
              </w:rPr>
            </w:pPr>
            <w:ins w:id="4240" w:author="Björn Genfors" w:date="2014-03-28T14:34:00Z">
              <w:r w:rsidRPr="006B6063">
                <w:rPr>
                  <w:sz w:val="20"/>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424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6B6063" w:rsidRDefault="00DE71B1" w:rsidP="0046387E">
            <w:pPr>
              <w:widowControl/>
              <w:spacing w:line="226" w:lineRule="exact"/>
              <w:ind w:left="102"/>
              <w:rPr>
                <w:ins w:id="4242" w:author="Björn Genfors" w:date="2014-03-28T14:34:00Z"/>
                <w:rFonts w:cs="Times New Roman"/>
                <w:spacing w:val="-1"/>
                <w:sz w:val="20"/>
                <w:szCs w:val="20"/>
                <w:lang w:val="sv-SE"/>
              </w:rPr>
            </w:pPr>
            <w:ins w:id="4243" w:author="Björn Genfors" w:date="2014-03-28T14:34:00Z">
              <w:r w:rsidRPr="006B6063">
                <w:rPr>
                  <w:spacing w:val="-1"/>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42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6B6063" w:rsidRDefault="00DE71B1" w:rsidP="0046387E">
            <w:pPr>
              <w:widowControl/>
              <w:spacing w:line="226" w:lineRule="exact"/>
              <w:ind w:left="102"/>
              <w:jc w:val="center"/>
              <w:rPr>
                <w:ins w:id="4245" w:author="Björn Genfors" w:date="2014-03-28T14:34:00Z"/>
                <w:rFonts w:cs="Times New Roman"/>
                <w:spacing w:val="-1"/>
                <w:sz w:val="20"/>
                <w:szCs w:val="20"/>
                <w:lang w:val="sv-SE"/>
              </w:rPr>
            </w:pPr>
            <w:ins w:id="4246" w:author="Björn Genfors" w:date="2014-03-28T14:34:00Z">
              <w:r w:rsidRPr="006B6063">
                <w:rPr>
                  <w:spacing w:val="-1"/>
                  <w:sz w:val="20"/>
                  <w:szCs w:val="20"/>
                </w:rPr>
                <w:t>1..1</w:t>
              </w:r>
            </w:ins>
          </w:p>
        </w:tc>
      </w:tr>
      <w:tr w:rsidR="00DE71B1" w:rsidRPr="006B6063" w14:paraId="38D23BCF" w14:textId="77777777" w:rsidTr="0046387E">
        <w:trPr>
          <w:trHeight w:hRule="exact" w:val="540"/>
          <w:tblHeader/>
          <w:ins w:id="4247" w:author="Björn Genfors" w:date="2014-03-28T14:34:00Z"/>
          <w:trPrChange w:id="4248"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6B6063" w:rsidRDefault="00DE71B1" w:rsidP="0046387E">
            <w:pPr>
              <w:widowControl/>
              <w:spacing w:line="229" w:lineRule="exact"/>
              <w:ind w:left="102"/>
              <w:rPr>
                <w:ins w:id="4250" w:author="Björn Genfors" w:date="2014-03-28T14:34:00Z"/>
                <w:rFonts w:cs="Times New Roman"/>
                <w:sz w:val="20"/>
                <w:szCs w:val="20"/>
                <w:lang w:val="sv-SE"/>
              </w:rPr>
            </w:pPr>
            <w:ins w:id="4251"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42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6B6063" w:rsidRDefault="00DE71B1" w:rsidP="0046387E">
            <w:pPr>
              <w:widowControl/>
              <w:spacing w:line="226" w:lineRule="exact"/>
              <w:ind w:left="102"/>
              <w:rPr>
                <w:ins w:id="4253" w:author="Björn Genfors" w:date="2014-03-28T14:34:00Z"/>
                <w:rFonts w:cs="Times New Roman"/>
                <w:sz w:val="20"/>
                <w:szCs w:val="20"/>
                <w:lang w:val="sv-SE"/>
              </w:rPr>
            </w:pPr>
            <w:ins w:id="425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6B6063" w:rsidRDefault="00DE71B1" w:rsidP="0046387E">
            <w:pPr>
              <w:widowControl/>
              <w:spacing w:line="226" w:lineRule="exact"/>
              <w:ind w:left="102"/>
              <w:rPr>
                <w:ins w:id="4256" w:author="Björn Genfors" w:date="2014-03-28T14:34:00Z"/>
                <w:rFonts w:cs="Times New Roman"/>
                <w:spacing w:val="-1"/>
                <w:sz w:val="20"/>
                <w:szCs w:val="20"/>
                <w:lang w:val="sv-SE"/>
              </w:rPr>
            </w:pPr>
            <w:ins w:id="4257" w:author="Björn Genfors" w:date="2014-03-28T14:34:00Z">
              <w:r w:rsidRPr="00CA00A4">
                <w:rPr>
                  <w:spacing w:val="-1"/>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25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6B6063" w:rsidRDefault="00DE71B1" w:rsidP="0046387E">
            <w:pPr>
              <w:widowControl/>
              <w:spacing w:line="226" w:lineRule="exact"/>
              <w:ind w:left="102"/>
              <w:jc w:val="center"/>
              <w:rPr>
                <w:ins w:id="4259" w:author="Björn Genfors" w:date="2014-03-28T14:34:00Z"/>
                <w:rFonts w:cs="Times New Roman"/>
                <w:spacing w:val="-1"/>
                <w:sz w:val="20"/>
                <w:szCs w:val="20"/>
                <w:lang w:val="sv-SE"/>
              </w:rPr>
            </w:pPr>
            <w:ins w:id="4260" w:author="Björn Genfors" w:date="2014-03-28T14:34:00Z">
              <w:r w:rsidRPr="006B6063">
                <w:rPr>
                  <w:spacing w:val="-1"/>
                  <w:sz w:val="20"/>
                  <w:szCs w:val="20"/>
                </w:rPr>
                <w:t>1..1</w:t>
              </w:r>
            </w:ins>
          </w:p>
        </w:tc>
      </w:tr>
      <w:tr w:rsidR="00DE71B1" w:rsidRPr="006B6063" w14:paraId="14111E06" w14:textId="77777777" w:rsidTr="0046387E">
        <w:trPr>
          <w:trHeight w:hRule="exact" w:val="535"/>
          <w:tblHeader/>
          <w:ins w:id="4261" w:author="Björn Genfors" w:date="2014-03-28T14:34:00Z"/>
          <w:trPrChange w:id="4262"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6B6063" w:rsidRDefault="00DE71B1" w:rsidP="0046387E">
            <w:pPr>
              <w:widowControl/>
              <w:spacing w:line="229" w:lineRule="exact"/>
              <w:ind w:left="102"/>
              <w:rPr>
                <w:ins w:id="4264" w:author="Björn Genfors" w:date="2014-03-28T14:34:00Z"/>
                <w:rFonts w:cs="Times New Roman"/>
                <w:sz w:val="20"/>
                <w:szCs w:val="20"/>
                <w:lang w:val="sv-SE"/>
              </w:rPr>
            </w:pPr>
            <w:ins w:id="4265"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426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6B6063" w:rsidRDefault="00DE71B1" w:rsidP="0046387E">
            <w:pPr>
              <w:widowControl/>
              <w:spacing w:line="226" w:lineRule="exact"/>
              <w:ind w:left="102"/>
              <w:rPr>
                <w:ins w:id="4267" w:author="Björn Genfors" w:date="2014-03-28T14:34:00Z"/>
                <w:rFonts w:cs="Times New Roman"/>
                <w:sz w:val="20"/>
                <w:szCs w:val="20"/>
                <w:lang w:val="sv-SE"/>
              </w:rPr>
            </w:pPr>
            <w:ins w:id="426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6B6063" w:rsidRDefault="00DE71B1" w:rsidP="0046387E">
            <w:pPr>
              <w:widowControl/>
              <w:spacing w:line="226" w:lineRule="exact"/>
              <w:ind w:left="102"/>
              <w:rPr>
                <w:ins w:id="4270" w:author="Björn Genfors" w:date="2014-03-28T14:34:00Z"/>
                <w:rFonts w:cs="Times New Roman"/>
                <w:spacing w:val="-1"/>
                <w:sz w:val="20"/>
                <w:szCs w:val="20"/>
                <w:lang w:val="sv-SE"/>
              </w:rPr>
            </w:pPr>
            <w:ins w:id="4271" w:author="Björn Genfors" w:date="2014-03-28T14:34:00Z">
              <w:r w:rsidRPr="006B6063">
                <w:rPr>
                  <w:spacing w:val="-1"/>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427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6B6063" w:rsidRDefault="00DE71B1" w:rsidP="0046387E">
            <w:pPr>
              <w:widowControl/>
              <w:spacing w:line="226" w:lineRule="exact"/>
              <w:ind w:left="102"/>
              <w:jc w:val="center"/>
              <w:rPr>
                <w:ins w:id="4273" w:author="Björn Genfors" w:date="2014-03-28T14:34:00Z"/>
                <w:rFonts w:cs="Times New Roman"/>
                <w:spacing w:val="-1"/>
                <w:sz w:val="20"/>
                <w:szCs w:val="20"/>
                <w:lang w:val="sv-SE"/>
              </w:rPr>
            </w:pPr>
            <w:ins w:id="4274" w:author="Björn Genfors" w:date="2014-03-28T14:34:00Z">
              <w:r w:rsidRPr="006B6063">
                <w:rPr>
                  <w:spacing w:val="-1"/>
                  <w:sz w:val="20"/>
                  <w:szCs w:val="20"/>
                </w:rPr>
                <w:t>0..1</w:t>
              </w:r>
            </w:ins>
          </w:p>
        </w:tc>
      </w:tr>
      <w:tr w:rsidR="00DE71B1" w:rsidRPr="006B6063" w14:paraId="31F350A7" w14:textId="77777777" w:rsidTr="0046387E">
        <w:trPr>
          <w:trHeight w:hRule="exact" w:val="535"/>
          <w:tblHeader/>
          <w:ins w:id="4275" w:author="Björn Genfors" w:date="2014-03-28T14:34:00Z"/>
          <w:trPrChange w:id="4276"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7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6B6063" w:rsidRDefault="00DE71B1" w:rsidP="0046387E">
            <w:pPr>
              <w:widowControl/>
              <w:spacing w:line="229" w:lineRule="exact"/>
              <w:ind w:left="102"/>
              <w:rPr>
                <w:ins w:id="4278" w:author="Björn Genfors" w:date="2014-03-28T14:34:00Z"/>
                <w:rFonts w:cs="Times New Roman"/>
                <w:sz w:val="20"/>
                <w:szCs w:val="20"/>
                <w:lang w:val="sv-SE"/>
              </w:rPr>
            </w:pPr>
            <w:ins w:id="4279"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428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6B6063" w:rsidRDefault="00DE71B1" w:rsidP="0046387E">
            <w:pPr>
              <w:widowControl/>
              <w:spacing w:line="226" w:lineRule="exact"/>
              <w:ind w:left="102"/>
              <w:rPr>
                <w:ins w:id="4281" w:author="Björn Genfors" w:date="2014-03-28T14:34:00Z"/>
                <w:rFonts w:cs="Times New Roman"/>
                <w:sz w:val="20"/>
                <w:szCs w:val="20"/>
                <w:lang w:val="sv-SE"/>
              </w:rPr>
            </w:pPr>
            <w:ins w:id="428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8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6B6063" w:rsidRDefault="00DE71B1" w:rsidP="0046387E">
            <w:pPr>
              <w:widowControl/>
              <w:spacing w:line="226" w:lineRule="exact"/>
              <w:ind w:left="102"/>
              <w:rPr>
                <w:ins w:id="4284" w:author="Björn Genfors" w:date="2014-03-28T14:34:00Z"/>
                <w:rFonts w:cs="Times New Roman"/>
                <w:spacing w:val="-1"/>
                <w:sz w:val="20"/>
                <w:szCs w:val="20"/>
                <w:lang w:val="sv-SE"/>
              </w:rPr>
            </w:pPr>
            <w:ins w:id="4285" w:author="Björn Genfors" w:date="2014-03-28T14:34:00Z">
              <w:r w:rsidRPr="006B6063">
                <w:rPr>
                  <w:spacing w:val="-1"/>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42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6B6063" w:rsidRDefault="00DE71B1" w:rsidP="0046387E">
            <w:pPr>
              <w:widowControl/>
              <w:spacing w:line="226" w:lineRule="exact"/>
              <w:ind w:left="102"/>
              <w:jc w:val="center"/>
              <w:rPr>
                <w:ins w:id="4287" w:author="Björn Genfors" w:date="2014-03-28T14:34:00Z"/>
                <w:rFonts w:cs="Times New Roman"/>
                <w:spacing w:val="-1"/>
                <w:sz w:val="20"/>
                <w:szCs w:val="20"/>
                <w:lang w:val="sv-SE"/>
              </w:rPr>
            </w:pPr>
            <w:ins w:id="4288" w:author="Björn Genfors" w:date="2014-03-28T14:34:00Z">
              <w:r w:rsidRPr="006B6063">
                <w:rPr>
                  <w:spacing w:val="-1"/>
                  <w:sz w:val="20"/>
                  <w:szCs w:val="20"/>
                </w:rPr>
                <w:t>0..1</w:t>
              </w:r>
            </w:ins>
          </w:p>
        </w:tc>
      </w:tr>
      <w:tr w:rsidR="00DE71B1" w:rsidRPr="006B6063" w14:paraId="3C103B24" w14:textId="77777777" w:rsidTr="0046387E">
        <w:trPr>
          <w:trHeight w:hRule="exact" w:val="540"/>
          <w:tblHeader/>
          <w:ins w:id="4289" w:author="Björn Genfors" w:date="2014-03-28T14:34:00Z"/>
          <w:trPrChange w:id="4290"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9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6B6063" w:rsidRDefault="00DE71B1" w:rsidP="0046387E">
            <w:pPr>
              <w:widowControl/>
              <w:spacing w:line="229" w:lineRule="exact"/>
              <w:ind w:left="102"/>
              <w:rPr>
                <w:ins w:id="4292" w:author="Björn Genfors" w:date="2014-03-28T14:34:00Z"/>
                <w:rFonts w:cs="Times New Roman"/>
                <w:sz w:val="20"/>
                <w:szCs w:val="20"/>
                <w:lang w:val="sv-SE"/>
              </w:rPr>
            </w:pPr>
            <w:ins w:id="4293"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42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6B6063" w:rsidRDefault="00DE71B1" w:rsidP="0046387E">
            <w:pPr>
              <w:widowControl/>
              <w:spacing w:line="226" w:lineRule="exact"/>
              <w:ind w:left="102"/>
              <w:rPr>
                <w:ins w:id="4295" w:author="Björn Genfors" w:date="2014-03-28T14:34:00Z"/>
                <w:rFonts w:cs="Times New Roman"/>
                <w:sz w:val="20"/>
                <w:szCs w:val="20"/>
                <w:lang w:val="sv-SE"/>
              </w:rPr>
            </w:pPr>
            <w:ins w:id="429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6B6063" w:rsidRDefault="00DE71B1" w:rsidP="0046387E">
            <w:pPr>
              <w:widowControl/>
              <w:spacing w:line="226" w:lineRule="exact"/>
              <w:ind w:left="102"/>
              <w:rPr>
                <w:ins w:id="4298" w:author="Björn Genfors" w:date="2014-03-28T14:34:00Z"/>
                <w:rFonts w:cs="Times New Roman"/>
                <w:spacing w:val="-1"/>
                <w:sz w:val="20"/>
                <w:szCs w:val="20"/>
                <w:lang w:val="sv-SE"/>
              </w:rPr>
            </w:pPr>
            <w:ins w:id="4299" w:author="Björn Genfors" w:date="2014-03-28T14:34:00Z">
              <w:r w:rsidRPr="00CA00A4">
                <w:rPr>
                  <w:spacing w:val="-1"/>
                  <w:sz w:val="20"/>
                  <w:szCs w:val="20"/>
                  <w:lang w:val="sv-S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3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6B6063" w:rsidRDefault="00DE71B1" w:rsidP="0046387E">
            <w:pPr>
              <w:widowControl/>
              <w:spacing w:line="226" w:lineRule="exact"/>
              <w:ind w:left="102"/>
              <w:jc w:val="center"/>
              <w:rPr>
                <w:ins w:id="4301" w:author="Björn Genfors" w:date="2014-03-28T14:34:00Z"/>
                <w:rFonts w:cs="Times New Roman"/>
                <w:spacing w:val="-1"/>
                <w:sz w:val="20"/>
                <w:szCs w:val="20"/>
                <w:lang w:val="sv-SE"/>
              </w:rPr>
            </w:pPr>
            <w:ins w:id="4302" w:author="Björn Genfors" w:date="2014-03-28T14:34:00Z">
              <w:r w:rsidRPr="006B6063">
                <w:rPr>
                  <w:spacing w:val="-1"/>
                  <w:sz w:val="20"/>
                  <w:szCs w:val="20"/>
                </w:rPr>
                <w:t>0..1</w:t>
              </w:r>
            </w:ins>
          </w:p>
        </w:tc>
      </w:tr>
      <w:tr w:rsidR="00DE71B1" w:rsidRPr="006B6063" w14:paraId="3F979A7F" w14:textId="77777777" w:rsidTr="0046387E">
        <w:trPr>
          <w:trHeight w:hRule="exact" w:val="680"/>
          <w:tblHeader/>
          <w:ins w:id="4303" w:author="Björn Genfors" w:date="2014-03-28T14:34:00Z"/>
          <w:trPrChange w:id="4304"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6B6063" w:rsidRDefault="00DE71B1" w:rsidP="0046387E">
            <w:pPr>
              <w:widowControl/>
              <w:spacing w:line="229" w:lineRule="exact"/>
              <w:ind w:left="102"/>
              <w:rPr>
                <w:ins w:id="4306" w:author="Björn Genfors" w:date="2014-03-28T14:34:00Z"/>
                <w:rFonts w:cs="Times New Roman"/>
                <w:b/>
                <w:sz w:val="20"/>
                <w:szCs w:val="20"/>
                <w:lang w:val="sv-SE"/>
              </w:rPr>
            </w:pPr>
            <w:ins w:id="4307" w:author="Björn Genfors" w:date="2014-03-28T14:34:00Z">
              <w:r w:rsidRPr="006B6063">
                <w:rPr>
                  <w:sz w:val="20"/>
                  <w:szCs w:val="20"/>
                </w:rPr>
                <w:t>../../../../orgUnitLocation</w:t>
              </w:r>
            </w:ins>
          </w:p>
        </w:tc>
        <w:tc>
          <w:tcPr>
            <w:tcW w:w="1559" w:type="dxa"/>
            <w:tcBorders>
              <w:top w:val="single" w:sz="5" w:space="0" w:color="000000"/>
              <w:left w:val="single" w:sz="5" w:space="0" w:color="000000"/>
              <w:bottom w:val="single" w:sz="5" w:space="0" w:color="000000"/>
              <w:right w:val="single" w:sz="5" w:space="0" w:color="000000"/>
            </w:tcBorders>
            <w:tcPrChange w:id="43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6B6063" w:rsidRDefault="00DE71B1" w:rsidP="0046387E">
            <w:pPr>
              <w:widowControl/>
              <w:spacing w:line="226" w:lineRule="exact"/>
              <w:ind w:left="102"/>
              <w:rPr>
                <w:ins w:id="4309" w:author="Björn Genfors" w:date="2014-03-28T14:34:00Z"/>
                <w:rFonts w:cs="Times New Roman"/>
                <w:sz w:val="20"/>
                <w:szCs w:val="20"/>
                <w:lang w:val="sv-SE"/>
              </w:rPr>
            </w:pPr>
            <w:ins w:id="431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1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6B6063" w:rsidRDefault="00DE71B1" w:rsidP="0046387E">
            <w:pPr>
              <w:widowControl/>
              <w:spacing w:line="226" w:lineRule="exact"/>
              <w:ind w:left="102"/>
              <w:rPr>
                <w:ins w:id="4312" w:author="Björn Genfors" w:date="2014-03-28T14:34:00Z"/>
                <w:rFonts w:cs="Times New Roman"/>
                <w:spacing w:val="-1"/>
                <w:sz w:val="20"/>
                <w:szCs w:val="20"/>
                <w:lang w:val="sv-SE"/>
              </w:rPr>
            </w:pPr>
            <w:ins w:id="4313" w:author="Björn Genfors" w:date="2014-03-28T14:34:00Z">
              <w:r w:rsidRPr="00CA00A4">
                <w:rPr>
                  <w:spacing w:val="-1"/>
                  <w:sz w:val="20"/>
                  <w:szCs w:val="20"/>
                  <w:lang w:val="sv-SE"/>
                </w:rPr>
                <w:t>Text som anger namnet pa</w:t>
              </w:r>
              <w:r w:rsidRPr="00CA00A4">
                <w:rPr>
                  <w:rFonts w:ascii="Times New Roman" w:hAnsi="Times New Roman" w:cs="Times New Roman"/>
                  <w:spacing w:val="-1"/>
                  <w:sz w:val="20"/>
                  <w:szCs w:val="20"/>
                  <w:lang w:val="sv-SE"/>
                </w:rPr>
                <w:t>̊</w:t>
              </w:r>
              <w:r w:rsidRPr="00CA00A4">
                <w:rPr>
                  <w:spacing w:val="-1"/>
                  <w:sz w:val="20"/>
                  <w:szCs w:val="20"/>
                  <w:lang w:val="sv-SE"/>
                </w:rPr>
                <w:t xml:space="preserve"> plats eller ort fo</w:t>
              </w:r>
              <w:r w:rsidRPr="00CA00A4">
                <w:rPr>
                  <w:rFonts w:cs="Georgia"/>
                  <w:spacing w:val="-1"/>
                  <w:sz w:val="20"/>
                  <w:szCs w:val="20"/>
                  <w:lang w:val="sv-SE"/>
                </w:rPr>
                <w:t>̈</w:t>
              </w:r>
              <w:r w:rsidRPr="00CA00A4">
                <w:rPr>
                  <w:spacing w:val="-1"/>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43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6B6063" w:rsidRDefault="00DE71B1" w:rsidP="0046387E">
            <w:pPr>
              <w:widowControl/>
              <w:spacing w:line="229" w:lineRule="exact"/>
              <w:ind w:left="102"/>
              <w:jc w:val="center"/>
              <w:rPr>
                <w:ins w:id="4315" w:author="Björn Genfors" w:date="2014-03-28T14:34:00Z"/>
                <w:rFonts w:cs="Times New Roman"/>
                <w:sz w:val="20"/>
                <w:szCs w:val="20"/>
                <w:lang w:val="sv-SE"/>
              </w:rPr>
            </w:pPr>
            <w:ins w:id="4316" w:author="Björn Genfors" w:date="2014-03-28T14:34:00Z">
              <w:r w:rsidRPr="006B6063">
                <w:rPr>
                  <w:sz w:val="20"/>
                  <w:szCs w:val="20"/>
                </w:rPr>
                <w:t>0..1</w:t>
              </w:r>
            </w:ins>
          </w:p>
        </w:tc>
      </w:tr>
      <w:tr w:rsidR="00DE71B1" w:rsidRPr="006B6063" w14:paraId="054B4A1A" w14:textId="77777777" w:rsidTr="0046387E">
        <w:trPr>
          <w:trHeight w:hRule="exact" w:val="562"/>
          <w:tblHeader/>
          <w:ins w:id="4317" w:author="Björn Genfors" w:date="2014-03-28T14:34:00Z"/>
          <w:trPrChange w:id="4318"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DE71B1" w:rsidRPr="006B6063" w:rsidRDefault="00DE71B1" w:rsidP="0046387E">
            <w:pPr>
              <w:widowControl/>
              <w:spacing w:line="229" w:lineRule="exact"/>
              <w:ind w:left="102"/>
              <w:rPr>
                <w:ins w:id="4320" w:author="Björn Genfors" w:date="2014-03-28T14:34:00Z"/>
                <w:rFonts w:cs="Times New Roman"/>
                <w:sz w:val="20"/>
                <w:szCs w:val="20"/>
                <w:lang w:val="sv-SE"/>
              </w:rPr>
            </w:pPr>
            <w:ins w:id="4321" w:author="Björn Genfors" w:date="2014-03-28T14:34:00Z">
              <w:r w:rsidRPr="006B6063">
                <w:rPr>
                  <w:sz w:val="20"/>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43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DE71B1" w:rsidRPr="006B6063" w:rsidRDefault="00DE71B1" w:rsidP="0046387E">
            <w:pPr>
              <w:widowControl/>
              <w:spacing w:line="226" w:lineRule="exact"/>
              <w:ind w:left="102"/>
              <w:rPr>
                <w:ins w:id="4323" w:author="Björn Genfors" w:date="2014-03-28T14:34:00Z"/>
                <w:rFonts w:cs="Times New Roman"/>
                <w:sz w:val="20"/>
                <w:szCs w:val="20"/>
                <w:lang w:val="sv-SE"/>
              </w:rPr>
            </w:pPr>
            <w:ins w:id="4324" w:author="Björn Genfors" w:date="2014-03-28T14:34:00Z">
              <w:r w:rsidRPr="006B6063">
                <w:rPr>
                  <w:sz w:val="20"/>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432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DE71B1" w:rsidRPr="006B6063" w:rsidRDefault="00DE71B1" w:rsidP="0046387E">
            <w:pPr>
              <w:widowControl/>
              <w:spacing w:line="226" w:lineRule="exact"/>
              <w:ind w:left="102"/>
              <w:rPr>
                <w:ins w:id="4326" w:author="Björn Genfors" w:date="2014-03-28T14:34:00Z"/>
                <w:rFonts w:cs="Times New Roman"/>
                <w:spacing w:val="-1"/>
                <w:sz w:val="20"/>
                <w:szCs w:val="20"/>
                <w:lang w:val="sv-SE"/>
              </w:rPr>
            </w:pPr>
            <w:ins w:id="4327" w:author="Björn Genfors" w:date="2014-03-28T14:34:00Z">
              <w:r w:rsidRPr="00CA00A4">
                <w:rPr>
                  <w:spacing w:val="-1"/>
                  <w:sz w:val="20"/>
                  <w:szCs w:val="20"/>
                  <w:lang w:val="sv-S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43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DE71B1" w:rsidRPr="006B6063" w:rsidRDefault="00DE71B1" w:rsidP="0046387E">
            <w:pPr>
              <w:widowControl/>
              <w:spacing w:line="229" w:lineRule="exact"/>
              <w:ind w:left="102"/>
              <w:jc w:val="center"/>
              <w:rPr>
                <w:ins w:id="4329" w:author="Björn Genfors" w:date="2014-03-28T14:34:00Z"/>
                <w:rFonts w:cs="Times New Roman"/>
                <w:sz w:val="20"/>
                <w:szCs w:val="20"/>
                <w:lang w:val="sv-SE"/>
              </w:rPr>
            </w:pPr>
            <w:ins w:id="4330" w:author="Björn Genfors" w:date="2014-03-28T14:34:00Z">
              <w:r w:rsidRPr="006B6063">
                <w:rPr>
                  <w:sz w:val="20"/>
                  <w:szCs w:val="20"/>
                </w:rPr>
                <w:t>0..*</w:t>
              </w:r>
            </w:ins>
          </w:p>
        </w:tc>
      </w:tr>
      <w:tr w:rsidR="00DE71B1" w:rsidRPr="006B6063" w14:paraId="05211B68" w14:textId="77777777" w:rsidTr="0046387E">
        <w:trPr>
          <w:trHeight w:hRule="exact" w:val="429"/>
          <w:tblHeader/>
          <w:ins w:id="4331" w:author="Björn Genfors" w:date="2014-03-28T14:34:00Z"/>
          <w:trPrChange w:id="4332"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DE71B1" w:rsidRPr="006B6063" w:rsidRDefault="00DE71B1" w:rsidP="0046387E">
            <w:pPr>
              <w:widowControl/>
              <w:spacing w:line="229" w:lineRule="exact"/>
              <w:ind w:left="102"/>
              <w:rPr>
                <w:ins w:id="4334" w:author="Björn Genfors" w:date="2014-03-28T14:34:00Z"/>
                <w:rFonts w:cs="Times New Roman"/>
                <w:sz w:val="20"/>
                <w:szCs w:val="20"/>
                <w:lang w:val="sv-SE"/>
              </w:rPr>
            </w:pPr>
            <w:ins w:id="4335"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433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DE71B1" w:rsidRPr="006B6063" w:rsidRDefault="00DE71B1" w:rsidP="0046387E">
            <w:pPr>
              <w:widowControl/>
              <w:spacing w:line="226" w:lineRule="exact"/>
              <w:ind w:left="102"/>
              <w:rPr>
                <w:ins w:id="4337" w:author="Björn Genfors" w:date="2014-03-28T14:34:00Z"/>
                <w:rFonts w:cs="Times New Roman"/>
                <w:sz w:val="20"/>
                <w:szCs w:val="20"/>
                <w:lang w:val="sv-SE"/>
              </w:rPr>
            </w:pPr>
            <w:ins w:id="4338"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43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DE71B1" w:rsidRPr="006B6063" w:rsidRDefault="00DE71B1" w:rsidP="0046387E">
            <w:pPr>
              <w:widowControl/>
              <w:spacing w:line="226" w:lineRule="exact"/>
              <w:ind w:left="102"/>
              <w:rPr>
                <w:ins w:id="4340" w:author="Björn Genfors" w:date="2014-03-28T14:34:00Z"/>
                <w:rFonts w:cs="Times New Roman"/>
                <w:sz w:val="20"/>
                <w:szCs w:val="20"/>
                <w:lang w:val="sv-SE"/>
              </w:rPr>
            </w:pPr>
            <w:ins w:id="4341"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434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DE71B1" w:rsidRPr="006B6063" w:rsidRDefault="00DE71B1" w:rsidP="0046387E">
            <w:pPr>
              <w:widowControl/>
              <w:spacing w:line="229" w:lineRule="exact"/>
              <w:ind w:left="102"/>
              <w:jc w:val="center"/>
              <w:rPr>
                <w:ins w:id="4343" w:author="Björn Genfors" w:date="2014-03-28T14:34:00Z"/>
                <w:rFonts w:cs="Times New Roman"/>
                <w:sz w:val="20"/>
                <w:szCs w:val="20"/>
                <w:lang w:val="sv-SE"/>
              </w:rPr>
            </w:pPr>
            <w:ins w:id="4344" w:author="Björn Genfors" w:date="2014-03-28T14:34:00Z">
              <w:r w:rsidRPr="006B6063">
                <w:rPr>
                  <w:sz w:val="20"/>
                  <w:szCs w:val="20"/>
                </w:rPr>
                <w:t>1..1</w:t>
              </w:r>
            </w:ins>
          </w:p>
        </w:tc>
      </w:tr>
      <w:tr w:rsidR="00DE71B1" w:rsidRPr="006B6063" w14:paraId="1E316D44" w14:textId="77777777" w:rsidTr="0046387E">
        <w:trPr>
          <w:trHeight w:hRule="exact" w:val="1096"/>
          <w:tblHeader/>
          <w:ins w:id="4345" w:author="Björn Genfors" w:date="2014-03-28T14:34:00Z"/>
          <w:trPrChange w:id="4346"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DE71B1" w:rsidRPr="006B6063" w:rsidRDefault="00DE71B1" w:rsidP="0046387E">
            <w:pPr>
              <w:widowControl/>
              <w:spacing w:line="229" w:lineRule="exact"/>
              <w:ind w:left="102"/>
              <w:rPr>
                <w:ins w:id="4348" w:author="Björn Genfors" w:date="2014-03-28T14:34:00Z"/>
                <w:rFonts w:cs="Times New Roman"/>
                <w:sz w:val="20"/>
                <w:szCs w:val="20"/>
                <w:lang w:val="sv-SE"/>
              </w:rPr>
            </w:pPr>
            <w:ins w:id="4349"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435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DE71B1" w:rsidRPr="006B6063" w:rsidRDefault="00DE71B1" w:rsidP="0046387E">
            <w:pPr>
              <w:widowControl/>
              <w:spacing w:line="226" w:lineRule="exact"/>
              <w:ind w:left="102"/>
              <w:rPr>
                <w:ins w:id="4351" w:author="Björn Genfors" w:date="2014-03-28T14:34:00Z"/>
                <w:rFonts w:cs="Times New Roman"/>
                <w:sz w:val="20"/>
                <w:szCs w:val="20"/>
                <w:lang w:val="sv-SE"/>
              </w:rPr>
            </w:pPr>
            <w:ins w:id="435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5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DE71B1" w:rsidRPr="006B6063" w:rsidRDefault="00DE71B1" w:rsidP="0046387E">
            <w:pPr>
              <w:widowControl/>
              <w:spacing w:line="226" w:lineRule="exact"/>
              <w:ind w:left="102"/>
              <w:rPr>
                <w:ins w:id="4354" w:author="Björn Genfors" w:date="2014-03-28T14:34:00Z"/>
                <w:rFonts w:cs="Times New Roman"/>
                <w:sz w:val="20"/>
                <w:szCs w:val="20"/>
                <w:lang w:val="sv-SE"/>
              </w:rPr>
            </w:pPr>
            <w:ins w:id="4355"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43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DE71B1" w:rsidRPr="006B6063" w:rsidRDefault="00DE71B1" w:rsidP="0046387E">
            <w:pPr>
              <w:widowControl/>
              <w:spacing w:line="229" w:lineRule="exact"/>
              <w:ind w:left="102"/>
              <w:jc w:val="center"/>
              <w:rPr>
                <w:ins w:id="4357" w:author="Björn Genfors" w:date="2014-03-28T14:34:00Z"/>
                <w:rFonts w:cs="Times New Roman"/>
                <w:sz w:val="20"/>
                <w:szCs w:val="20"/>
                <w:lang w:val="sv-SE"/>
              </w:rPr>
            </w:pPr>
            <w:ins w:id="4358" w:author="Björn Genfors" w:date="2014-03-28T14:34:00Z">
              <w:r w:rsidRPr="006B6063">
                <w:rPr>
                  <w:sz w:val="20"/>
                  <w:szCs w:val="20"/>
                </w:rPr>
                <w:t>1..1</w:t>
              </w:r>
            </w:ins>
          </w:p>
        </w:tc>
      </w:tr>
      <w:tr w:rsidR="00DE71B1" w:rsidRPr="006B6063" w14:paraId="2B698E56" w14:textId="77777777" w:rsidTr="0046387E">
        <w:trPr>
          <w:trHeight w:hRule="exact" w:val="648"/>
          <w:tblHeader/>
          <w:ins w:id="4359" w:author="Björn Genfors" w:date="2014-03-28T14:34:00Z"/>
          <w:trPrChange w:id="4360"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6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DE71B1" w:rsidRPr="006B6063" w:rsidRDefault="00DE71B1" w:rsidP="0046387E">
            <w:pPr>
              <w:widowControl/>
              <w:spacing w:line="229" w:lineRule="exact"/>
              <w:ind w:left="102"/>
              <w:rPr>
                <w:ins w:id="4362" w:author="Björn Genfors" w:date="2014-03-28T14:34:00Z"/>
                <w:rFonts w:cs="Times New Roman"/>
                <w:sz w:val="20"/>
                <w:szCs w:val="20"/>
                <w:lang w:val="sv-SE"/>
              </w:rPr>
            </w:pPr>
            <w:ins w:id="4363"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436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DE71B1" w:rsidRPr="006B6063" w:rsidRDefault="00DE71B1" w:rsidP="0046387E">
            <w:pPr>
              <w:widowControl/>
              <w:spacing w:line="226" w:lineRule="exact"/>
              <w:ind w:left="102"/>
              <w:rPr>
                <w:ins w:id="4365" w:author="Björn Genfors" w:date="2014-03-28T14:34:00Z"/>
                <w:rFonts w:cs="Times New Roman"/>
                <w:sz w:val="20"/>
                <w:szCs w:val="20"/>
                <w:lang w:val="sv-SE"/>
              </w:rPr>
            </w:pPr>
            <w:ins w:id="4366" w:author="Björn Genfors" w:date="2014-03-28T14:34:00Z">
              <w:r w:rsidRPr="006B6063">
                <w:rPr>
                  <w:sz w:val="20"/>
                  <w:szCs w:val="20"/>
                </w:rPr>
                <w:t>string</w:t>
              </w:r>
            </w:ins>
          </w:p>
          <w:p w14:paraId="47C5B6F9" w14:textId="77777777" w:rsidR="00DE71B1" w:rsidRPr="006B6063" w:rsidRDefault="00DE71B1" w:rsidP="0046387E">
            <w:pPr>
              <w:widowControl/>
              <w:spacing w:line="226" w:lineRule="exact"/>
              <w:ind w:left="102"/>
              <w:rPr>
                <w:ins w:id="436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6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DE71B1" w:rsidRPr="006B6063" w:rsidRDefault="00DE71B1" w:rsidP="0046387E">
            <w:pPr>
              <w:widowControl/>
              <w:spacing w:line="226" w:lineRule="exact"/>
              <w:ind w:left="102"/>
              <w:rPr>
                <w:ins w:id="4369" w:author="Björn Genfors" w:date="2014-03-28T14:34:00Z"/>
                <w:rFonts w:cs="Times New Roman"/>
                <w:sz w:val="20"/>
                <w:szCs w:val="20"/>
                <w:lang w:val="sv-SE"/>
              </w:rPr>
            </w:pPr>
            <w:ins w:id="4370"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43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DE71B1" w:rsidRPr="006B6063" w:rsidRDefault="00DE71B1" w:rsidP="0046387E">
            <w:pPr>
              <w:widowControl/>
              <w:spacing w:line="229" w:lineRule="exact"/>
              <w:ind w:left="102"/>
              <w:jc w:val="center"/>
              <w:rPr>
                <w:ins w:id="4372" w:author="Björn Genfors" w:date="2014-03-28T14:34:00Z"/>
                <w:rFonts w:cs="Times New Roman"/>
                <w:sz w:val="20"/>
                <w:szCs w:val="20"/>
                <w:lang w:val="sv-SE"/>
              </w:rPr>
            </w:pPr>
            <w:ins w:id="4373" w:author="Björn Genfors" w:date="2014-03-28T14:34:00Z">
              <w:r w:rsidRPr="006B6063">
                <w:rPr>
                  <w:sz w:val="20"/>
                  <w:szCs w:val="20"/>
                </w:rPr>
                <w:t>0..1</w:t>
              </w:r>
            </w:ins>
          </w:p>
        </w:tc>
      </w:tr>
      <w:tr w:rsidR="00DE71B1" w:rsidRPr="006B6063" w14:paraId="0AED4C90" w14:textId="77777777" w:rsidTr="0046387E">
        <w:trPr>
          <w:trHeight w:hRule="exact" w:val="551"/>
          <w:tblHeader/>
          <w:ins w:id="4374" w:author="Björn Genfors" w:date="2014-03-28T14:34:00Z"/>
          <w:trPrChange w:id="4375"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7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DE71B1" w:rsidRPr="006B6063" w:rsidRDefault="00DE71B1" w:rsidP="0046387E">
            <w:pPr>
              <w:widowControl/>
              <w:spacing w:line="229" w:lineRule="exact"/>
              <w:ind w:left="102"/>
              <w:rPr>
                <w:ins w:id="4377" w:author="Björn Genfors" w:date="2014-03-28T14:34:00Z"/>
                <w:rFonts w:cs="Times New Roman"/>
                <w:sz w:val="20"/>
                <w:szCs w:val="20"/>
                <w:lang w:val="sv-SE"/>
              </w:rPr>
            </w:pPr>
            <w:ins w:id="4378" w:author="Björn Genfors" w:date="2014-03-28T14:34:00Z">
              <w:r w:rsidRPr="006B6063">
                <w:rPr>
                  <w:sz w:val="20"/>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43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DE71B1" w:rsidRPr="006B6063" w:rsidRDefault="00DE71B1" w:rsidP="0046387E">
            <w:pPr>
              <w:widowControl/>
              <w:spacing w:line="226" w:lineRule="exact"/>
              <w:ind w:left="102"/>
              <w:rPr>
                <w:ins w:id="4380" w:author="Björn Genfors" w:date="2014-03-28T14:34:00Z"/>
                <w:rFonts w:cs="Times New Roman"/>
                <w:sz w:val="20"/>
                <w:szCs w:val="20"/>
                <w:lang w:val="sv-SE"/>
              </w:rPr>
            </w:pPr>
            <w:ins w:id="4381" w:author="Björn Genfors" w:date="2014-03-28T14:34:00Z">
              <w:r w:rsidRPr="006B6063">
                <w:rPr>
                  <w:sz w:val="20"/>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43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DE71B1" w:rsidRPr="006B6063" w:rsidRDefault="00DE71B1" w:rsidP="0046387E">
            <w:pPr>
              <w:widowControl/>
              <w:spacing w:line="226" w:lineRule="exact"/>
              <w:ind w:left="102"/>
              <w:rPr>
                <w:ins w:id="4383" w:author="Björn Genfors" w:date="2014-03-28T14:34:00Z"/>
                <w:rFonts w:cs="Times New Roman"/>
                <w:sz w:val="20"/>
                <w:szCs w:val="20"/>
                <w:lang w:val="sv-SE"/>
              </w:rPr>
            </w:pPr>
            <w:ins w:id="4384" w:author="Björn Genfors" w:date="2014-03-28T14:34:00Z">
              <w:r w:rsidRPr="00CA00A4">
                <w:rPr>
                  <w:sz w:val="20"/>
                  <w:szCs w:val="20"/>
                  <w:lang w:val="sv-S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43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DE71B1" w:rsidRPr="006B6063" w:rsidRDefault="00DE71B1" w:rsidP="0046387E">
            <w:pPr>
              <w:widowControl/>
              <w:spacing w:line="229" w:lineRule="exact"/>
              <w:ind w:left="102"/>
              <w:jc w:val="center"/>
              <w:rPr>
                <w:ins w:id="4386" w:author="Björn Genfors" w:date="2014-03-28T14:34:00Z"/>
                <w:rFonts w:cs="Times New Roman"/>
                <w:sz w:val="20"/>
                <w:szCs w:val="20"/>
                <w:lang w:val="sv-SE"/>
              </w:rPr>
            </w:pPr>
            <w:ins w:id="4387" w:author="Björn Genfors" w:date="2014-03-28T14:34:00Z">
              <w:r w:rsidRPr="006B6063">
                <w:rPr>
                  <w:sz w:val="20"/>
                  <w:szCs w:val="20"/>
                </w:rPr>
                <w:t>0..1</w:t>
              </w:r>
            </w:ins>
          </w:p>
        </w:tc>
      </w:tr>
      <w:tr w:rsidR="00DE71B1" w:rsidRPr="006B6063" w14:paraId="133FD204" w14:textId="77777777" w:rsidTr="0046387E">
        <w:trPr>
          <w:trHeight w:hRule="exact" w:val="722"/>
          <w:tblHeader/>
          <w:ins w:id="4388" w:author="Björn Genfors" w:date="2014-03-28T14:34:00Z"/>
          <w:trPrChange w:id="4389"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DE71B1" w:rsidRPr="006B6063" w:rsidRDefault="00DE71B1" w:rsidP="0046387E">
            <w:pPr>
              <w:widowControl/>
              <w:spacing w:line="229" w:lineRule="exact"/>
              <w:ind w:left="102"/>
              <w:rPr>
                <w:ins w:id="4391" w:author="Björn Genfors" w:date="2014-03-28T14:34:00Z"/>
                <w:rFonts w:cs="Times New Roman"/>
                <w:sz w:val="20"/>
                <w:szCs w:val="20"/>
                <w:lang w:val="sv-SE"/>
              </w:rPr>
            </w:pPr>
            <w:ins w:id="4392"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43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DE71B1" w:rsidRPr="006B6063" w:rsidRDefault="00DE71B1" w:rsidP="0046387E">
            <w:pPr>
              <w:widowControl/>
              <w:spacing w:line="226" w:lineRule="exact"/>
              <w:ind w:left="102"/>
              <w:rPr>
                <w:ins w:id="4394" w:author="Björn Genfors" w:date="2014-03-28T14:34:00Z"/>
                <w:rFonts w:cs="Times New Roman"/>
                <w:sz w:val="20"/>
                <w:szCs w:val="20"/>
                <w:lang w:val="sv-SE"/>
              </w:rPr>
            </w:pPr>
            <w:ins w:id="4395"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3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DE71B1" w:rsidRPr="006B6063" w:rsidRDefault="00DE71B1" w:rsidP="0046387E">
            <w:pPr>
              <w:widowControl/>
              <w:spacing w:line="226" w:lineRule="exact"/>
              <w:ind w:left="102"/>
              <w:rPr>
                <w:ins w:id="4397" w:author="Björn Genfors" w:date="2014-03-28T14:34:00Z"/>
                <w:rFonts w:cs="Times New Roman"/>
                <w:sz w:val="20"/>
                <w:szCs w:val="20"/>
                <w:lang w:val="sv-SE"/>
              </w:rPr>
            </w:pPr>
            <w:ins w:id="4398" w:author="Björn Genfors" w:date="2014-03-28T14:34:00Z">
              <w:r w:rsidRPr="00CA00A4">
                <w:rPr>
                  <w:sz w:val="20"/>
                  <w:szCs w:val="20"/>
                  <w:lang w:val="sv-S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43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DE71B1" w:rsidRPr="006B6063" w:rsidRDefault="00DE71B1" w:rsidP="0046387E">
            <w:pPr>
              <w:widowControl/>
              <w:spacing w:line="229" w:lineRule="exact"/>
              <w:ind w:left="102"/>
              <w:jc w:val="center"/>
              <w:rPr>
                <w:ins w:id="4400" w:author="Björn Genfors" w:date="2014-03-28T14:34:00Z"/>
                <w:rFonts w:cs="Times New Roman"/>
                <w:sz w:val="20"/>
                <w:szCs w:val="20"/>
                <w:lang w:val="sv-SE"/>
              </w:rPr>
            </w:pPr>
            <w:ins w:id="4401" w:author="Björn Genfors" w:date="2014-03-28T14:34:00Z">
              <w:r w:rsidRPr="006B6063">
                <w:rPr>
                  <w:sz w:val="20"/>
                  <w:szCs w:val="20"/>
                </w:rPr>
                <w:t>0..1</w:t>
              </w:r>
            </w:ins>
          </w:p>
        </w:tc>
      </w:tr>
      <w:tr w:rsidR="00DE71B1" w:rsidRPr="006B6063" w14:paraId="6E72F7BD" w14:textId="77777777" w:rsidTr="0046387E">
        <w:trPr>
          <w:trHeight w:hRule="exact" w:val="704"/>
          <w:tblHeader/>
          <w:ins w:id="4402" w:author="Björn Genfors" w:date="2014-03-28T14:34:00Z"/>
          <w:trPrChange w:id="4403"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0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DE71B1" w:rsidRPr="006B6063" w:rsidRDefault="00DE71B1" w:rsidP="0046387E">
            <w:pPr>
              <w:widowControl/>
              <w:spacing w:line="229" w:lineRule="exact"/>
              <w:ind w:left="102"/>
              <w:rPr>
                <w:ins w:id="4405" w:author="Björn Genfors" w:date="2014-03-28T14:34:00Z"/>
                <w:rFonts w:cs="Times New Roman"/>
                <w:sz w:val="20"/>
                <w:szCs w:val="20"/>
                <w:lang w:val="sv-SE"/>
              </w:rPr>
            </w:pPr>
            <w:ins w:id="4406"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44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DE71B1" w:rsidRPr="006B6063" w:rsidRDefault="00DE71B1" w:rsidP="0046387E">
            <w:pPr>
              <w:widowControl/>
              <w:spacing w:line="226" w:lineRule="exact"/>
              <w:ind w:left="102"/>
              <w:rPr>
                <w:ins w:id="4408" w:author="Björn Genfors" w:date="2014-03-28T14:34:00Z"/>
                <w:rFonts w:cs="Times New Roman"/>
                <w:sz w:val="20"/>
                <w:szCs w:val="20"/>
                <w:lang w:val="sv-SE"/>
              </w:rPr>
            </w:pPr>
            <w:ins w:id="4409"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4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DE71B1" w:rsidRPr="006B6063" w:rsidRDefault="00DE71B1" w:rsidP="0046387E">
            <w:pPr>
              <w:widowControl/>
              <w:spacing w:line="226" w:lineRule="exact"/>
              <w:ind w:left="102"/>
              <w:rPr>
                <w:ins w:id="4411" w:author="Björn Genfors" w:date="2014-03-28T14:34:00Z"/>
                <w:rFonts w:cs="Times New Roman"/>
                <w:sz w:val="20"/>
                <w:szCs w:val="20"/>
                <w:lang w:val="sv-SE"/>
              </w:rPr>
            </w:pPr>
            <w:ins w:id="4412" w:author="Björn Genfors" w:date="2014-03-28T14:34:00Z">
              <w:r w:rsidRPr="00CA00A4">
                <w:rPr>
                  <w:sz w:val="20"/>
                  <w:szCs w:val="20"/>
                  <w:lang w:val="sv-S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441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DE71B1" w:rsidRPr="006B6063" w:rsidRDefault="00DE71B1" w:rsidP="0046387E">
            <w:pPr>
              <w:widowControl/>
              <w:spacing w:line="229" w:lineRule="exact"/>
              <w:ind w:left="102"/>
              <w:jc w:val="center"/>
              <w:rPr>
                <w:ins w:id="4414" w:author="Björn Genfors" w:date="2014-03-28T14:34:00Z"/>
                <w:rFonts w:cs="Times New Roman"/>
                <w:sz w:val="20"/>
                <w:szCs w:val="20"/>
                <w:lang w:val="sv-SE"/>
              </w:rPr>
            </w:pPr>
            <w:ins w:id="4415" w:author="Björn Genfors" w:date="2014-03-28T14:34:00Z">
              <w:r w:rsidRPr="006B6063">
                <w:rPr>
                  <w:sz w:val="20"/>
                  <w:szCs w:val="20"/>
                </w:rPr>
                <w:t>0..1</w:t>
              </w:r>
            </w:ins>
          </w:p>
        </w:tc>
      </w:tr>
      <w:tr w:rsidR="00DE71B1" w:rsidRPr="006B6063" w14:paraId="432C1769" w14:textId="77777777" w:rsidTr="0046387E">
        <w:trPr>
          <w:trHeight w:hRule="exact" w:val="922"/>
          <w:tblHeader/>
          <w:ins w:id="4416" w:author="Björn Genfors" w:date="2014-03-28T14:34:00Z"/>
          <w:trPrChange w:id="4417"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DE71B1" w:rsidRPr="006B6063" w:rsidRDefault="00DE71B1" w:rsidP="0046387E">
            <w:pPr>
              <w:widowControl/>
              <w:spacing w:line="229" w:lineRule="exact"/>
              <w:ind w:left="102"/>
              <w:rPr>
                <w:ins w:id="4419" w:author="Björn Genfors" w:date="2014-03-28T14:34:00Z"/>
                <w:rFonts w:cs="Times New Roman"/>
                <w:sz w:val="20"/>
                <w:szCs w:val="20"/>
                <w:lang w:val="sv-SE"/>
              </w:rPr>
            </w:pPr>
            <w:ins w:id="4420" w:author="Björn Genfors" w:date="2014-03-28T14:34:00Z">
              <w:r w:rsidRPr="006B6063">
                <w:rPr>
                  <w:sz w:val="20"/>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44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DE71B1" w:rsidRPr="006B6063" w:rsidRDefault="00DE71B1" w:rsidP="0046387E">
            <w:pPr>
              <w:widowControl/>
              <w:spacing w:line="226" w:lineRule="exact"/>
              <w:ind w:left="102"/>
              <w:rPr>
                <w:ins w:id="4422" w:author="Björn Genfors" w:date="2014-03-28T14:34:00Z"/>
                <w:rFonts w:cs="Times New Roman"/>
                <w:sz w:val="20"/>
                <w:szCs w:val="20"/>
                <w:lang w:val="sv-SE"/>
              </w:rPr>
            </w:pPr>
            <w:ins w:id="4423"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442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77777777" w:rsidR="00DE71B1" w:rsidRPr="006B6063" w:rsidRDefault="00DE71B1" w:rsidP="0046387E">
            <w:pPr>
              <w:widowControl/>
              <w:spacing w:line="226" w:lineRule="exact"/>
              <w:ind w:left="102"/>
              <w:rPr>
                <w:ins w:id="4425" w:author="Björn Genfors" w:date="2014-03-28T14:34:00Z"/>
                <w:rFonts w:cs="Times New Roman"/>
                <w:sz w:val="20"/>
                <w:szCs w:val="20"/>
                <w:lang w:val="sv-SE"/>
              </w:rPr>
            </w:pPr>
            <w:ins w:id="4426" w:author="Björn Genfors" w:date="2014-03-28T14:34:00Z">
              <w:r w:rsidRPr="00CA00A4">
                <w:rPr>
                  <w:sz w:val="20"/>
                  <w:szCs w:val="20"/>
                  <w:lang w:val="sv-SE"/>
                </w:rPr>
                <w:t xml:space="preserve">Kod och klartext som anger vilken åtgärd som avses, enligt kodverket NPU.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442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DE71B1" w:rsidRPr="006B6063" w:rsidRDefault="00DE71B1" w:rsidP="0046387E">
            <w:pPr>
              <w:widowControl/>
              <w:spacing w:line="229" w:lineRule="exact"/>
              <w:ind w:left="102"/>
              <w:jc w:val="center"/>
              <w:rPr>
                <w:ins w:id="4428" w:author="Björn Genfors" w:date="2014-03-28T14:34:00Z"/>
                <w:rFonts w:cs="Times New Roman"/>
                <w:sz w:val="20"/>
                <w:szCs w:val="20"/>
                <w:lang w:val="sv-SE"/>
              </w:rPr>
            </w:pPr>
            <w:ins w:id="4429" w:author="Björn Genfors" w:date="2014-03-28T14:34:00Z">
              <w:r w:rsidRPr="006B6063">
                <w:rPr>
                  <w:sz w:val="20"/>
                  <w:szCs w:val="20"/>
                </w:rPr>
                <w:t>0..1</w:t>
              </w:r>
            </w:ins>
          </w:p>
        </w:tc>
      </w:tr>
      <w:tr w:rsidR="00DE71B1" w:rsidRPr="006B6063" w14:paraId="7A1BE5D7" w14:textId="77777777" w:rsidTr="0046387E">
        <w:trPr>
          <w:trHeight w:hRule="exact" w:val="421"/>
          <w:tblHeader/>
          <w:ins w:id="4430" w:author="Björn Genfors" w:date="2014-03-28T14:34:00Z"/>
          <w:trPrChange w:id="4431"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3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DE71B1" w:rsidRPr="006B6063" w:rsidRDefault="00DE71B1" w:rsidP="0046387E">
            <w:pPr>
              <w:widowControl/>
              <w:spacing w:line="229" w:lineRule="exact"/>
              <w:ind w:left="102"/>
              <w:rPr>
                <w:ins w:id="4433" w:author="Björn Genfors" w:date="2014-03-28T14:34:00Z"/>
                <w:rFonts w:cs="Times New Roman"/>
                <w:sz w:val="20"/>
                <w:szCs w:val="20"/>
                <w:lang w:val="sv-SE"/>
              </w:rPr>
            </w:pPr>
            <w:ins w:id="4434"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443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DE71B1" w:rsidRPr="006B6063" w:rsidRDefault="00DE71B1" w:rsidP="0046387E">
            <w:pPr>
              <w:widowControl/>
              <w:spacing w:line="226" w:lineRule="exact"/>
              <w:ind w:left="102"/>
              <w:rPr>
                <w:ins w:id="4436" w:author="Björn Genfors" w:date="2014-03-28T14:34:00Z"/>
                <w:rFonts w:cs="Times New Roman"/>
                <w:sz w:val="20"/>
                <w:szCs w:val="20"/>
                <w:lang w:val="sv-SE"/>
              </w:rPr>
            </w:pPr>
            <w:ins w:id="443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3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DE71B1" w:rsidRPr="006B6063" w:rsidRDefault="00DE71B1" w:rsidP="0046387E">
            <w:pPr>
              <w:widowControl/>
              <w:spacing w:line="226" w:lineRule="exact"/>
              <w:ind w:left="102"/>
              <w:rPr>
                <w:ins w:id="4439" w:author="Björn Genfors" w:date="2014-03-28T14:34:00Z"/>
                <w:rFonts w:cs="Times New Roman"/>
                <w:sz w:val="20"/>
                <w:szCs w:val="20"/>
                <w:lang w:val="sv-SE"/>
              </w:rPr>
            </w:pPr>
            <w:ins w:id="4440" w:author="Björn Genfors" w:date="2014-03-28T14:34:00Z">
              <w:r w:rsidRPr="006B6063">
                <w:rPr>
                  <w:sz w:val="20"/>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444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DE71B1" w:rsidRPr="006B6063" w:rsidRDefault="00DE71B1" w:rsidP="0046387E">
            <w:pPr>
              <w:widowControl/>
              <w:spacing w:line="229" w:lineRule="exact"/>
              <w:ind w:left="102"/>
              <w:jc w:val="center"/>
              <w:rPr>
                <w:ins w:id="4442" w:author="Björn Genfors" w:date="2014-03-28T14:34:00Z"/>
                <w:rFonts w:cs="Times New Roman"/>
                <w:sz w:val="20"/>
                <w:szCs w:val="20"/>
                <w:lang w:val="sv-SE"/>
              </w:rPr>
            </w:pPr>
            <w:ins w:id="4443" w:author="Björn Genfors" w:date="2014-03-28T14:34:00Z">
              <w:r w:rsidRPr="006B6063">
                <w:rPr>
                  <w:sz w:val="20"/>
                  <w:szCs w:val="20"/>
                </w:rPr>
                <w:t>1..1</w:t>
              </w:r>
            </w:ins>
          </w:p>
        </w:tc>
      </w:tr>
      <w:tr w:rsidR="00DE71B1" w:rsidRPr="006B6063" w14:paraId="156DDA6F" w14:textId="77777777" w:rsidTr="0046387E">
        <w:trPr>
          <w:trHeight w:hRule="exact" w:val="427"/>
          <w:tblHeader/>
          <w:ins w:id="4444" w:author="Björn Genfors" w:date="2014-03-28T14:34:00Z"/>
          <w:trPrChange w:id="4445"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4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DE71B1" w:rsidRPr="006B6063" w:rsidRDefault="00DE71B1" w:rsidP="0046387E">
            <w:pPr>
              <w:widowControl/>
              <w:spacing w:line="229" w:lineRule="exact"/>
              <w:ind w:left="102"/>
              <w:rPr>
                <w:ins w:id="4447" w:author="Björn Genfors" w:date="2014-03-28T14:34:00Z"/>
                <w:rFonts w:cs="Times New Roman"/>
                <w:sz w:val="20"/>
                <w:szCs w:val="20"/>
                <w:lang w:val="sv-SE"/>
              </w:rPr>
            </w:pPr>
            <w:ins w:id="4448"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444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DE71B1" w:rsidRPr="006B6063" w:rsidRDefault="00DE71B1" w:rsidP="0046387E">
            <w:pPr>
              <w:widowControl/>
              <w:spacing w:line="226" w:lineRule="exact"/>
              <w:ind w:left="102"/>
              <w:rPr>
                <w:ins w:id="4450" w:author="Björn Genfors" w:date="2014-03-28T14:34:00Z"/>
                <w:rFonts w:cs="Times New Roman"/>
                <w:sz w:val="20"/>
                <w:szCs w:val="20"/>
                <w:lang w:val="sv-SE"/>
              </w:rPr>
            </w:pPr>
            <w:ins w:id="445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5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77777777" w:rsidR="00DE71B1" w:rsidRPr="006B6063" w:rsidRDefault="00DE71B1" w:rsidP="0046387E">
            <w:pPr>
              <w:widowControl/>
              <w:spacing w:line="226" w:lineRule="exact"/>
              <w:ind w:left="102"/>
              <w:rPr>
                <w:ins w:id="4453" w:author="Björn Genfors" w:date="2014-03-28T14:34:00Z"/>
                <w:rFonts w:cs="Times New Roman"/>
                <w:sz w:val="20"/>
                <w:szCs w:val="20"/>
                <w:lang w:val="sv-SE"/>
              </w:rPr>
            </w:pPr>
            <w:ins w:id="4454" w:author="Björn Genfors" w:date="2014-03-28T14:34:00Z">
              <w:r w:rsidRPr="006B6063">
                <w:rPr>
                  <w:sz w:val="20"/>
                  <w:szCs w:val="20"/>
                </w:rPr>
                <w:t>OID för NPU-kodsystemet (1.2.752.108.1)</w:t>
              </w:r>
            </w:ins>
          </w:p>
        </w:tc>
        <w:tc>
          <w:tcPr>
            <w:tcW w:w="1195" w:type="dxa"/>
            <w:tcBorders>
              <w:top w:val="single" w:sz="5" w:space="0" w:color="000000"/>
              <w:left w:val="single" w:sz="5" w:space="0" w:color="000000"/>
              <w:bottom w:val="single" w:sz="5" w:space="0" w:color="000000"/>
              <w:right w:val="single" w:sz="5" w:space="0" w:color="000000"/>
            </w:tcBorders>
            <w:tcPrChange w:id="44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DE71B1" w:rsidRPr="006B6063" w:rsidRDefault="00DE71B1" w:rsidP="0046387E">
            <w:pPr>
              <w:widowControl/>
              <w:spacing w:line="229" w:lineRule="exact"/>
              <w:ind w:left="102"/>
              <w:jc w:val="center"/>
              <w:rPr>
                <w:ins w:id="4456" w:author="Björn Genfors" w:date="2014-03-28T14:34:00Z"/>
                <w:rFonts w:cs="Times New Roman"/>
                <w:sz w:val="20"/>
                <w:szCs w:val="20"/>
                <w:lang w:val="sv-SE"/>
              </w:rPr>
            </w:pPr>
            <w:ins w:id="4457" w:author="Björn Genfors" w:date="2014-03-28T14:34:00Z">
              <w:r w:rsidRPr="006B6063">
                <w:rPr>
                  <w:sz w:val="20"/>
                  <w:szCs w:val="20"/>
                </w:rPr>
                <w:t>1..1</w:t>
              </w:r>
            </w:ins>
          </w:p>
        </w:tc>
      </w:tr>
      <w:tr w:rsidR="00DE71B1" w:rsidRPr="006B6063" w14:paraId="173253BC" w14:textId="77777777" w:rsidTr="0046387E">
        <w:trPr>
          <w:trHeight w:hRule="exact" w:val="564"/>
          <w:tblHeader/>
          <w:ins w:id="4458" w:author="Björn Genfors" w:date="2014-03-28T14:34:00Z"/>
          <w:trPrChange w:id="4459"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6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DE71B1" w:rsidRPr="006B6063" w:rsidRDefault="00DE71B1" w:rsidP="0046387E">
            <w:pPr>
              <w:widowControl/>
              <w:spacing w:line="229" w:lineRule="exact"/>
              <w:ind w:left="102"/>
              <w:rPr>
                <w:ins w:id="4461" w:author="Björn Genfors" w:date="2014-03-28T14:34:00Z"/>
                <w:rFonts w:cs="Times New Roman"/>
                <w:sz w:val="20"/>
                <w:szCs w:val="20"/>
                <w:lang w:val="sv-SE"/>
              </w:rPr>
            </w:pPr>
            <w:ins w:id="4462"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446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DE71B1" w:rsidRPr="006B6063" w:rsidRDefault="00DE71B1" w:rsidP="0046387E">
            <w:pPr>
              <w:widowControl/>
              <w:spacing w:line="226" w:lineRule="exact"/>
              <w:ind w:left="102"/>
              <w:rPr>
                <w:ins w:id="4464" w:author="Björn Genfors" w:date="2014-03-28T14:34:00Z"/>
                <w:rFonts w:cs="Times New Roman"/>
                <w:sz w:val="20"/>
                <w:szCs w:val="20"/>
                <w:lang w:val="sv-SE"/>
              </w:rPr>
            </w:pPr>
            <w:ins w:id="446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77777777" w:rsidR="00DE71B1" w:rsidRPr="006B6063" w:rsidRDefault="00DE71B1" w:rsidP="0046387E">
            <w:pPr>
              <w:widowControl/>
              <w:spacing w:line="226" w:lineRule="exact"/>
              <w:ind w:left="102"/>
              <w:rPr>
                <w:ins w:id="4467" w:author="Björn Genfors" w:date="2014-03-28T14:34:00Z"/>
                <w:rFonts w:cs="Times New Roman"/>
                <w:sz w:val="20"/>
                <w:szCs w:val="20"/>
                <w:lang w:val="sv-SE"/>
              </w:rPr>
            </w:pPr>
            <w:ins w:id="4468" w:author="Björn Genfors" w:date="2014-03-28T14:34:00Z">
              <w:r w:rsidRPr="006B6063">
                <w:rPr>
                  <w:sz w:val="20"/>
                  <w:szCs w:val="20"/>
                </w:rPr>
                <w:t>Kodens klartext</w:t>
              </w:r>
            </w:ins>
          </w:p>
        </w:tc>
        <w:tc>
          <w:tcPr>
            <w:tcW w:w="1195" w:type="dxa"/>
            <w:tcBorders>
              <w:top w:val="single" w:sz="5" w:space="0" w:color="000000"/>
              <w:left w:val="single" w:sz="5" w:space="0" w:color="000000"/>
              <w:bottom w:val="single" w:sz="5" w:space="0" w:color="000000"/>
              <w:right w:val="single" w:sz="5" w:space="0" w:color="000000"/>
            </w:tcBorders>
            <w:tcPrChange w:id="446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DE71B1" w:rsidRPr="006B6063" w:rsidRDefault="00DE71B1" w:rsidP="0046387E">
            <w:pPr>
              <w:widowControl/>
              <w:spacing w:line="229" w:lineRule="exact"/>
              <w:ind w:left="102"/>
              <w:jc w:val="center"/>
              <w:rPr>
                <w:ins w:id="4470" w:author="Björn Genfors" w:date="2014-03-28T14:34:00Z"/>
                <w:rFonts w:cs="Times New Roman"/>
                <w:sz w:val="20"/>
                <w:szCs w:val="20"/>
                <w:lang w:val="sv-SE"/>
              </w:rPr>
            </w:pPr>
            <w:ins w:id="4471" w:author="Björn Genfors" w:date="2014-03-28T14:34:00Z">
              <w:r w:rsidRPr="006B6063">
                <w:rPr>
                  <w:sz w:val="20"/>
                  <w:szCs w:val="20"/>
                </w:rPr>
                <w:t>1..1</w:t>
              </w:r>
            </w:ins>
          </w:p>
        </w:tc>
      </w:tr>
      <w:tr w:rsidR="00DE71B1" w:rsidRPr="006B6063" w14:paraId="61AE08BE" w14:textId="77777777" w:rsidTr="0046387E">
        <w:trPr>
          <w:trHeight w:hRule="exact" w:val="1839"/>
          <w:tblHeader/>
          <w:ins w:id="4472" w:author="Björn Genfors" w:date="2014-03-28T14:34:00Z"/>
          <w:trPrChange w:id="4473"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7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DE71B1" w:rsidRPr="006B6063" w:rsidRDefault="00DE71B1" w:rsidP="0046387E">
            <w:pPr>
              <w:widowControl/>
              <w:spacing w:line="229" w:lineRule="exact"/>
              <w:ind w:left="102"/>
              <w:rPr>
                <w:ins w:id="4475" w:author="Björn Genfors" w:date="2014-03-28T14:34:00Z"/>
                <w:rFonts w:cs="Times New Roman"/>
                <w:sz w:val="20"/>
                <w:szCs w:val="20"/>
                <w:lang w:val="sv-SE"/>
              </w:rPr>
            </w:pPr>
            <w:ins w:id="4476" w:author="Björn Genfors" w:date="2014-03-28T14:34:00Z">
              <w:r w:rsidRPr="006B6063">
                <w:rPr>
                  <w:sz w:val="20"/>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44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DE71B1" w:rsidRPr="006B6063" w:rsidRDefault="00DE71B1" w:rsidP="0046387E">
            <w:pPr>
              <w:widowControl/>
              <w:spacing w:line="226" w:lineRule="exact"/>
              <w:ind w:left="102"/>
              <w:rPr>
                <w:ins w:id="4478" w:author="Björn Genfors" w:date="2014-03-28T14:34:00Z"/>
                <w:rFonts w:cs="Times New Roman"/>
                <w:sz w:val="20"/>
                <w:szCs w:val="20"/>
                <w:lang w:val="sv-SE"/>
              </w:rPr>
            </w:pPr>
            <w:ins w:id="447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8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DE71B1" w:rsidRPr="006B6063" w:rsidRDefault="00DE71B1" w:rsidP="0046387E">
            <w:pPr>
              <w:widowControl/>
              <w:spacing w:line="229" w:lineRule="exact"/>
              <w:ind w:left="102"/>
              <w:rPr>
                <w:ins w:id="4481" w:author="Björn Genfors" w:date="2014-03-28T14:34:00Z"/>
                <w:rFonts w:cs="Times New Roman"/>
                <w:sz w:val="20"/>
                <w:szCs w:val="20"/>
                <w:lang w:val="sv-SE"/>
              </w:rPr>
            </w:pPr>
            <w:ins w:id="4482" w:author="Björn Genfors" w:date="2014-03-28T14:34:00Z">
              <w:r w:rsidRPr="00CA00A4">
                <w:rPr>
                  <w:sz w:val="20"/>
                  <w:szCs w:val="20"/>
                  <w:lang w:val="sv-SE"/>
                </w:rPr>
                <w:t xml:space="preserve">Text som anger vilken åtgärd som avses, om analysen ej finns kodad enligt NPU. Attributet åtgärdskod text används endast för svar som ej kan kodas enligt NPU. I åtgärdskod text anges endast analysens namn i klartext, dvs inga lokala koder.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448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DE71B1" w:rsidRPr="006B6063" w:rsidRDefault="00DE71B1" w:rsidP="0046387E">
            <w:pPr>
              <w:widowControl/>
              <w:spacing w:line="229" w:lineRule="exact"/>
              <w:ind w:left="102"/>
              <w:jc w:val="center"/>
              <w:rPr>
                <w:ins w:id="4484" w:author="Björn Genfors" w:date="2014-03-28T14:34:00Z"/>
                <w:rFonts w:cs="Times New Roman"/>
                <w:sz w:val="20"/>
                <w:szCs w:val="20"/>
                <w:lang w:val="sv-SE"/>
              </w:rPr>
            </w:pPr>
            <w:ins w:id="4485" w:author="Björn Genfors" w:date="2014-03-28T14:34:00Z">
              <w:r w:rsidRPr="006B6063">
                <w:rPr>
                  <w:sz w:val="20"/>
                  <w:szCs w:val="20"/>
                </w:rPr>
                <w:t>0..1</w:t>
              </w:r>
            </w:ins>
          </w:p>
        </w:tc>
      </w:tr>
      <w:tr w:rsidR="00DE71B1" w:rsidRPr="006B6063" w14:paraId="3112FA78" w14:textId="77777777" w:rsidTr="0046387E">
        <w:trPr>
          <w:trHeight w:hRule="exact" w:val="1121"/>
          <w:tblHeader/>
          <w:ins w:id="4486" w:author="Björn Genfors" w:date="2014-03-28T14:34:00Z"/>
          <w:trPrChange w:id="4487"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DE71B1" w:rsidRPr="006B6063" w:rsidRDefault="00DE71B1" w:rsidP="0046387E">
            <w:pPr>
              <w:widowControl/>
              <w:spacing w:line="229" w:lineRule="exact"/>
              <w:ind w:left="102"/>
              <w:rPr>
                <w:ins w:id="4489" w:author="Björn Genfors" w:date="2014-03-28T14:34:00Z"/>
                <w:rFonts w:cs="Times New Roman"/>
                <w:sz w:val="20"/>
                <w:szCs w:val="20"/>
                <w:lang w:val="sv-SE"/>
              </w:rPr>
            </w:pPr>
            <w:ins w:id="4490" w:author="Björn Genfors" w:date="2014-03-28T14:34:00Z">
              <w:r w:rsidRPr="006B6063">
                <w:rPr>
                  <w:sz w:val="20"/>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449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DE71B1" w:rsidRPr="006B6063" w:rsidRDefault="00DE71B1" w:rsidP="0046387E">
            <w:pPr>
              <w:widowControl/>
              <w:spacing w:line="226" w:lineRule="exact"/>
              <w:ind w:left="102"/>
              <w:rPr>
                <w:ins w:id="4492" w:author="Björn Genfors" w:date="2014-03-28T14:34:00Z"/>
                <w:rFonts w:cs="Times New Roman"/>
                <w:sz w:val="20"/>
                <w:szCs w:val="20"/>
                <w:lang w:val="sv-SE"/>
              </w:rPr>
            </w:pPr>
            <w:ins w:id="449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DE71B1" w:rsidRPr="006B6063" w:rsidRDefault="00DE71B1" w:rsidP="0046387E">
            <w:pPr>
              <w:widowControl/>
              <w:spacing w:line="226" w:lineRule="exact"/>
              <w:ind w:left="102"/>
              <w:rPr>
                <w:ins w:id="4495" w:author="Björn Genfors" w:date="2014-03-28T14:34:00Z"/>
                <w:rFonts w:cs="Times New Roman"/>
                <w:sz w:val="20"/>
                <w:szCs w:val="20"/>
                <w:lang w:val="sv-SE"/>
              </w:rPr>
            </w:pPr>
            <w:ins w:id="4496" w:author="Björn Genfors" w:date="2014-03-28T14:34:00Z">
              <w:r w:rsidRPr="00CA00A4">
                <w:rPr>
                  <w:sz w:val="20"/>
                  <w:szCs w:val="20"/>
                  <w:lang w:val="sv-SE"/>
                </w:rPr>
                <w:t xml:space="preserve">Text som anger åtgärdens status. Då det är möjligt ska KV åtgärdsstatus följas. </w:t>
              </w:r>
              <w:r w:rsidRPr="006B6063">
                <w:rPr>
                  <w:sz w:val="20"/>
                  <w:szCs w:val="20"/>
                </w:rPr>
                <w:t>Exempel från KV åtgärdsstatus:</w:t>
              </w:r>
            </w:ins>
          </w:p>
          <w:p w14:paraId="4D95E434" w14:textId="77777777" w:rsidR="00DE71B1" w:rsidRPr="006B6063" w:rsidRDefault="00DE71B1" w:rsidP="0046387E">
            <w:pPr>
              <w:widowControl/>
              <w:spacing w:line="226" w:lineRule="exact"/>
              <w:ind w:left="102"/>
              <w:rPr>
                <w:ins w:id="4497" w:author="Björn Genfors" w:date="2014-03-28T14:34:00Z"/>
                <w:rFonts w:cs="Times New Roman"/>
                <w:sz w:val="20"/>
                <w:szCs w:val="20"/>
                <w:lang w:val="sv-SE"/>
              </w:rPr>
            </w:pPr>
            <w:ins w:id="4498" w:author="Björn Genfors" w:date="2014-03-28T14:34:00Z">
              <w:r w:rsidRPr="006B6063">
                <w:rPr>
                  <w:sz w:val="20"/>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44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DE71B1" w:rsidRPr="006B6063" w:rsidRDefault="00DE71B1" w:rsidP="0046387E">
            <w:pPr>
              <w:widowControl/>
              <w:spacing w:line="229" w:lineRule="exact"/>
              <w:ind w:left="102"/>
              <w:jc w:val="center"/>
              <w:rPr>
                <w:ins w:id="4500" w:author="Björn Genfors" w:date="2014-03-28T14:34:00Z"/>
                <w:rFonts w:cs="Times New Roman"/>
                <w:sz w:val="20"/>
                <w:szCs w:val="20"/>
                <w:lang w:val="sv-SE"/>
              </w:rPr>
            </w:pPr>
            <w:ins w:id="4501" w:author="Björn Genfors" w:date="2014-03-28T14:34:00Z">
              <w:r w:rsidRPr="006B6063">
                <w:rPr>
                  <w:sz w:val="20"/>
                  <w:szCs w:val="20"/>
                </w:rPr>
                <w:t>0..1</w:t>
              </w:r>
            </w:ins>
          </w:p>
        </w:tc>
      </w:tr>
      <w:tr w:rsidR="00DE71B1" w:rsidRPr="006B6063" w14:paraId="6BAEB588" w14:textId="77777777" w:rsidTr="0046387E">
        <w:trPr>
          <w:trHeight w:hRule="exact" w:val="730"/>
          <w:tblHeader/>
          <w:ins w:id="4502" w:author="Björn Genfors" w:date="2014-03-28T14:34:00Z"/>
          <w:trPrChange w:id="450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0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DE71B1" w:rsidRPr="006B6063" w:rsidRDefault="00DE71B1" w:rsidP="0046387E">
            <w:pPr>
              <w:widowControl/>
              <w:spacing w:line="229" w:lineRule="exact"/>
              <w:ind w:left="102"/>
              <w:rPr>
                <w:ins w:id="4505" w:author="Björn Genfors" w:date="2014-03-28T14:34:00Z"/>
                <w:rFonts w:cs="Times New Roman"/>
                <w:sz w:val="20"/>
                <w:szCs w:val="20"/>
                <w:lang w:val="sv-SE"/>
              </w:rPr>
            </w:pPr>
            <w:ins w:id="4506" w:author="Björn Genfors" w:date="2014-03-28T14:34:00Z">
              <w:r w:rsidRPr="006B6063">
                <w:rPr>
                  <w:sz w:val="20"/>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45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DE71B1" w:rsidRPr="006B6063" w:rsidRDefault="00DE71B1" w:rsidP="0046387E">
            <w:pPr>
              <w:widowControl/>
              <w:spacing w:line="229" w:lineRule="exact"/>
              <w:ind w:left="102"/>
              <w:rPr>
                <w:ins w:id="4508" w:author="Björn Genfors" w:date="2014-03-28T14:34:00Z"/>
                <w:rFonts w:cs="Times New Roman"/>
                <w:sz w:val="20"/>
                <w:szCs w:val="20"/>
                <w:lang w:val="sv-SE"/>
              </w:rPr>
            </w:pPr>
            <w:ins w:id="450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77777777" w:rsidR="00DE71B1" w:rsidRPr="006B6063" w:rsidRDefault="00DE71B1" w:rsidP="0046387E">
            <w:pPr>
              <w:widowControl/>
              <w:spacing w:line="229" w:lineRule="exact"/>
              <w:ind w:left="102"/>
              <w:rPr>
                <w:ins w:id="4511" w:author="Björn Genfors" w:date="2014-03-28T14:34:00Z"/>
                <w:rFonts w:cs="Times New Roman"/>
                <w:sz w:val="20"/>
                <w:szCs w:val="20"/>
                <w:lang w:val="sv-SE"/>
              </w:rPr>
            </w:pPr>
            <w:ins w:id="4512" w:author="Björn Genfors" w:date="2014-03-28T14:34:00Z">
              <w:r w:rsidRPr="00CA00A4">
                <w:rPr>
                  <w:sz w:val="20"/>
                  <w:szCs w:val="20"/>
                  <w:lang w:val="sv-SE"/>
                </w:rPr>
                <w:t>Text som innehåller en kommentar som avser den utförda analysen</w:t>
              </w:r>
            </w:ins>
          </w:p>
        </w:tc>
        <w:tc>
          <w:tcPr>
            <w:tcW w:w="1195" w:type="dxa"/>
            <w:tcBorders>
              <w:top w:val="single" w:sz="5" w:space="0" w:color="000000"/>
              <w:left w:val="single" w:sz="5" w:space="0" w:color="000000"/>
              <w:bottom w:val="single" w:sz="5" w:space="0" w:color="000000"/>
              <w:right w:val="single" w:sz="5" w:space="0" w:color="000000"/>
            </w:tcBorders>
            <w:tcPrChange w:id="451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DE71B1" w:rsidRPr="006B6063" w:rsidRDefault="00DE71B1" w:rsidP="0046387E">
            <w:pPr>
              <w:widowControl/>
              <w:spacing w:line="229" w:lineRule="exact"/>
              <w:ind w:left="102"/>
              <w:jc w:val="center"/>
              <w:rPr>
                <w:ins w:id="4514" w:author="Björn Genfors" w:date="2014-03-28T14:34:00Z"/>
                <w:rFonts w:cs="Times New Roman"/>
                <w:sz w:val="20"/>
                <w:szCs w:val="20"/>
                <w:lang w:val="sv-SE"/>
              </w:rPr>
            </w:pPr>
            <w:ins w:id="4515" w:author="Björn Genfors" w:date="2014-03-28T14:34:00Z">
              <w:r w:rsidRPr="006B6063">
                <w:rPr>
                  <w:sz w:val="20"/>
                  <w:szCs w:val="20"/>
                </w:rPr>
                <w:t>0..1</w:t>
              </w:r>
            </w:ins>
          </w:p>
        </w:tc>
      </w:tr>
      <w:tr w:rsidR="00DE71B1" w:rsidRPr="006B6063" w14:paraId="40363E2F" w14:textId="77777777" w:rsidTr="0046387E">
        <w:trPr>
          <w:trHeight w:hRule="exact" w:val="1615"/>
          <w:tblHeader/>
          <w:ins w:id="4516" w:author="Björn Genfors" w:date="2014-03-28T14:34:00Z"/>
          <w:trPrChange w:id="4517"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DE71B1" w:rsidRPr="006B6063" w:rsidRDefault="00DE71B1" w:rsidP="0046387E">
            <w:pPr>
              <w:widowControl/>
              <w:spacing w:line="229" w:lineRule="exact"/>
              <w:ind w:left="102"/>
              <w:rPr>
                <w:ins w:id="4519" w:author="Björn Genfors" w:date="2014-03-28T14:34:00Z"/>
                <w:rFonts w:cs="Times New Roman"/>
                <w:sz w:val="20"/>
                <w:szCs w:val="20"/>
                <w:lang w:val="sv-SE"/>
              </w:rPr>
            </w:pPr>
            <w:ins w:id="4520" w:author="Björn Genfors" w:date="2014-03-28T14:34:00Z">
              <w:r w:rsidRPr="006B6063">
                <w:rPr>
                  <w:sz w:val="20"/>
                  <w:szCs w:val="20"/>
                </w:rPr>
                <w:t>../../../specimen</w:t>
              </w:r>
            </w:ins>
          </w:p>
        </w:tc>
        <w:tc>
          <w:tcPr>
            <w:tcW w:w="1559" w:type="dxa"/>
            <w:tcBorders>
              <w:top w:val="single" w:sz="5" w:space="0" w:color="000000"/>
              <w:left w:val="single" w:sz="5" w:space="0" w:color="000000"/>
              <w:bottom w:val="single" w:sz="5" w:space="0" w:color="000000"/>
              <w:right w:val="single" w:sz="5" w:space="0" w:color="000000"/>
            </w:tcBorders>
            <w:tcPrChange w:id="45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DE71B1" w:rsidRPr="006B6063" w:rsidRDefault="00DE71B1" w:rsidP="0046387E">
            <w:pPr>
              <w:widowControl/>
              <w:spacing w:line="229" w:lineRule="exact"/>
              <w:ind w:left="102"/>
              <w:rPr>
                <w:ins w:id="4522" w:author="Björn Genfors" w:date="2014-03-28T14:34:00Z"/>
                <w:rFonts w:cs="Times New Roman"/>
                <w:sz w:val="20"/>
                <w:szCs w:val="20"/>
                <w:lang w:val="sv-SE"/>
              </w:rPr>
            </w:pPr>
            <w:ins w:id="452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2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DE71B1" w:rsidRPr="006B6063" w:rsidRDefault="00DE71B1" w:rsidP="0046387E">
            <w:pPr>
              <w:widowControl/>
              <w:spacing w:line="229" w:lineRule="exact"/>
              <w:ind w:left="102"/>
              <w:rPr>
                <w:ins w:id="4525" w:author="Björn Genfors" w:date="2014-03-28T14:34:00Z"/>
                <w:rFonts w:cs="Times New Roman"/>
                <w:sz w:val="20"/>
                <w:szCs w:val="20"/>
                <w:lang w:val="sv-SE"/>
              </w:rPr>
            </w:pPr>
            <w:ins w:id="4526" w:author="Björn Genfors" w:date="2014-03-28T14:34:00Z">
              <w:r w:rsidRPr="00CA00A4">
                <w:rPr>
                  <w:sz w:val="20"/>
                  <w:szCs w:val="20"/>
                  <w:lang w:val="sv-SE"/>
                </w:rPr>
                <w:t>Text som beskriver vilket typ av material som användes vid analysen. Ange provmaterial i klartext. Exempel: Plasma</w:t>
              </w:r>
            </w:ins>
          </w:p>
          <w:p w14:paraId="2FFD1C2C" w14:textId="77777777" w:rsidR="00DE71B1" w:rsidRPr="006B6063" w:rsidRDefault="00DE71B1" w:rsidP="0046387E">
            <w:pPr>
              <w:widowControl/>
              <w:spacing w:line="229" w:lineRule="exact"/>
              <w:ind w:left="102"/>
              <w:rPr>
                <w:ins w:id="4527" w:author="Björn Genfors" w:date="2014-03-28T14:34:00Z"/>
                <w:rFonts w:cs="Times New Roman"/>
                <w:sz w:val="20"/>
                <w:szCs w:val="20"/>
                <w:lang w:val="sv-SE"/>
              </w:rPr>
            </w:pPr>
            <w:ins w:id="4528" w:author="Björn Genfors" w:date="2014-03-28T14:34:00Z">
              <w:r w:rsidRPr="00CA00A4">
                <w:rPr>
                  <w:sz w:val="20"/>
                  <w:szCs w:val="20"/>
                  <w:lang w:val="sv-SE"/>
                </w:rPr>
                <w:t xml:space="preserve">Både provmaterial och lokalisation bör anges i klartext när så är lämpligt för aktuell undersökning. </w:t>
              </w:r>
              <w:r w:rsidRPr="006B6063">
                <w:rPr>
                  <w:sz w:val="20"/>
                  <w:szCs w:val="20"/>
                </w:rPr>
                <w:t>Exempel: Var höger fot"</w:t>
              </w:r>
            </w:ins>
          </w:p>
        </w:tc>
        <w:tc>
          <w:tcPr>
            <w:tcW w:w="1195" w:type="dxa"/>
            <w:tcBorders>
              <w:top w:val="single" w:sz="5" w:space="0" w:color="000000"/>
              <w:left w:val="single" w:sz="5" w:space="0" w:color="000000"/>
              <w:bottom w:val="single" w:sz="5" w:space="0" w:color="000000"/>
              <w:right w:val="single" w:sz="5" w:space="0" w:color="000000"/>
            </w:tcBorders>
            <w:tcPrChange w:id="45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DE71B1" w:rsidRPr="006B6063" w:rsidRDefault="00DE71B1" w:rsidP="0046387E">
            <w:pPr>
              <w:widowControl/>
              <w:spacing w:line="229" w:lineRule="exact"/>
              <w:ind w:left="102"/>
              <w:jc w:val="center"/>
              <w:rPr>
                <w:ins w:id="4530" w:author="Björn Genfors" w:date="2014-03-28T14:34:00Z"/>
                <w:rFonts w:cs="Times New Roman"/>
                <w:sz w:val="20"/>
                <w:szCs w:val="20"/>
                <w:lang w:val="sv-SE"/>
              </w:rPr>
            </w:pPr>
            <w:ins w:id="4531" w:author="Björn Genfors" w:date="2014-03-28T14:34:00Z">
              <w:r w:rsidRPr="006B6063">
                <w:rPr>
                  <w:sz w:val="20"/>
                  <w:szCs w:val="20"/>
                </w:rPr>
                <w:t>0..1</w:t>
              </w:r>
            </w:ins>
          </w:p>
        </w:tc>
      </w:tr>
      <w:tr w:rsidR="00DE71B1" w:rsidRPr="006B6063" w14:paraId="57675FDF" w14:textId="77777777" w:rsidTr="0046387E">
        <w:trPr>
          <w:trHeight w:hRule="exact" w:val="730"/>
          <w:tblHeader/>
          <w:ins w:id="4532" w:author="Björn Genfors" w:date="2014-03-28T14:34:00Z"/>
          <w:trPrChange w:id="453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DE71B1" w:rsidRPr="006B6063" w:rsidRDefault="00DE71B1" w:rsidP="0046387E">
            <w:pPr>
              <w:widowControl/>
              <w:spacing w:line="229" w:lineRule="exact"/>
              <w:ind w:left="102"/>
              <w:rPr>
                <w:ins w:id="4535" w:author="Björn Genfors" w:date="2014-03-28T14:34:00Z"/>
                <w:rFonts w:cs="Times New Roman"/>
                <w:sz w:val="20"/>
                <w:szCs w:val="20"/>
                <w:lang w:val="sv-SE"/>
              </w:rPr>
            </w:pPr>
            <w:ins w:id="4536" w:author="Björn Genfors" w:date="2014-03-28T14:34:00Z">
              <w:r w:rsidRPr="006B6063">
                <w:rPr>
                  <w:sz w:val="20"/>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45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DE71B1" w:rsidRPr="006B6063" w:rsidRDefault="00DE71B1" w:rsidP="0046387E">
            <w:pPr>
              <w:widowControl/>
              <w:spacing w:line="229" w:lineRule="exact"/>
              <w:ind w:left="102"/>
              <w:rPr>
                <w:ins w:id="4538" w:author="Björn Genfors" w:date="2014-03-28T14:34:00Z"/>
                <w:rFonts w:cs="Times New Roman"/>
                <w:sz w:val="20"/>
                <w:szCs w:val="20"/>
                <w:lang w:val="sv-SE"/>
              </w:rPr>
            </w:pPr>
            <w:ins w:id="453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77777777" w:rsidR="00DE71B1" w:rsidRPr="006B6063" w:rsidRDefault="00DE71B1" w:rsidP="0046387E">
            <w:pPr>
              <w:widowControl/>
              <w:spacing w:line="229" w:lineRule="exact"/>
              <w:ind w:left="102"/>
              <w:rPr>
                <w:ins w:id="4541" w:author="Björn Genfors" w:date="2014-03-28T14:34:00Z"/>
                <w:rFonts w:cs="Times New Roman"/>
                <w:sz w:val="20"/>
                <w:szCs w:val="20"/>
                <w:lang w:val="sv-SE"/>
              </w:rPr>
            </w:pPr>
            <w:ins w:id="4542" w:author="Björn Genfors" w:date="2014-03-28T14:34:00Z">
              <w:r w:rsidRPr="00CA00A4">
                <w:rPr>
                  <w:sz w:val="20"/>
                  <w:szCs w:val="20"/>
                  <w:lang w:val="sv-SE"/>
                </w:rPr>
                <w:t>Text som beskriver den metod som använts i analystjänsten</w:t>
              </w:r>
            </w:ins>
          </w:p>
        </w:tc>
        <w:tc>
          <w:tcPr>
            <w:tcW w:w="1195" w:type="dxa"/>
            <w:tcBorders>
              <w:top w:val="single" w:sz="5" w:space="0" w:color="000000"/>
              <w:left w:val="single" w:sz="5" w:space="0" w:color="000000"/>
              <w:bottom w:val="single" w:sz="5" w:space="0" w:color="000000"/>
              <w:right w:val="single" w:sz="5" w:space="0" w:color="000000"/>
            </w:tcBorders>
            <w:tcPrChange w:id="45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DE71B1" w:rsidRPr="006B6063" w:rsidRDefault="00DE71B1" w:rsidP="0046387E">
            <w:pPr>
              <w:widowControl/>
              <w:spacing w:line="229" w:lineRule="exact"/>
              <w:ind w:left="102"/>
              <w:jc w:val="center"/>
              <w:rPr>
                <w:ins w:id="4544" w:author="Björn Genfors" w:date="2014-03-28T14:34:00Z"/>
                <w:rFonts w:cs="Times New Roman"/>
                <w:sz w:val="20"/>
                <w:szCs w:val="20"/>
                <w:lang w:val="sv-SE"/>
              </w:rPr>
            </w:pPr>
            <w:ins w:id="4545" w:author="Björn Genfors" w:date="2014-03-28T14:34:00Z">
              <w:r w:rsidRPr="006B6063">
                <w:rPr>
                  <w:sz w:val="20"/>
                  <w:szCs w:val="20"/>
                </w:rPr>
                <w:t>0..1</w:t>
              </w:r>
            </w:ins>
          </w:p>
        </w:tc>
      </w:tr>
      <w:tr w:rsidR="00DE71B1" w:rsidRPr="006B6063" w14:paraId="6C995E87" w14:textId="77777777" w:rsidTr="0046387E">
        <w:trPr>
          <w:trHeight w:hRule="exact" w:val="730"/>
          <w:tblHeader/>
          <w:ins w:id="4546" w:author="Björn Genfors" w:date="2014-03-28T14:34:00Z"/>
          <w:trPrChange w:id="454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DE71B1" w:rsidRPr="006B6063" w:rsidRDefault="00DE71B1" w:rsidP="0046387E">
            <w:pPr>
              <w:widowControl/>
              <w:spacing w:line="229" w:lineRule="exact"/>
              <w:ind w:left="102"/>
              <w:rPr>
                <w:ins w:id="4549" w:author="Björn Genfors" w:date="2014-03-28T14:34:00Z"/>
                <w:rFonts w:cs="Times New Roman"/>
                <w:sz w:val="20"/>
                <w:szCs w:val="20"/>
                <w:lang w:val="sv-SE"/>
              </w:rPr>
            </w:pPr>
            <w:ins w:id="4550" w:author="Björn Genfors" w:date="2014-03-28T14:34:00Z">
              <w:r w:rsidRPr="006B6063">
                <w:rPr>
                  <w:sz w:val="20"/>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45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DE71B1" w:rsidRPr="006B6063" w:rsidRDefault="00DE71B1" w:rsidP="0046387E">
            <w:pPr>
              <w:widowControl/>
              <w:spacing w:line="229" w:lineRule="exact"/>
              <w:ind w:left="102"/>
              <w:rPr>
                <w:ins w:id="4552" w:author="Björn Genfors" w:date="2014-03-28T14:34:00Z"/>
                <w:rFonts w:cs="Times New Roman"/>
                <w:sz w:val="20"/>
                <w:szCs w:val="20"/>
                <w:lang w:val="sv-SE"/>
              </w:rPr>
            </w:pPr>
            <w:ins w:id="4553" w:author="Björn Genfors" w:date="2014-03-28T14:34:00Z">
              <w:r w:rsidRPr="006B6063">
                <w:rPr>
                  <w:sz w:val="20"/>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45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77777777" w:rsidR="00DE71B1" w:rsidRPr="006B6063" w:rsidRDefault="00DE71B1" w:rsidP="0046387E">
            <w:pPr>
              <w:widowControl/>
              <w:spacing w:line="229" w:lineRule="exact"/>
              <w:ind w:left="102"/>
              <w:rPr>
                <w:ins w:id="4555" w:author="Björn Genfors" w:date="2014-03-28T14:34:00Z"/>
                <w:rFonts w:cs="Times New Roman"/>
                <w:sz w:val="20"/>
                <w:szCs w:val="20"/>
                <w:lang w:val="sv-SE"/>
              </w:rPr>
            </w:pPr>
            <w:ins w:id="4556" w:author="Björn Genfors" w:date="2014-03-28T14:34:00Z">
              <w:r w:rsidRPr="00CA00A4">
                <w:rPr>
                  <w:sz w:val="20"/>
                  <w:szCs w:val="20"/>
                  <w:lang w:val="sv-SE"/>
                </w:rPr>
                <w:t>Anger samband med annan utförd analystjänst</w:t>
              </w:r>
            </w:ins>
          </w:p>
        </w:tc>
        <w:tc>
          <w:tcPr>
            <w:tcW w:w="1195" w:type="dxa"/>
            <w:tcBorders>
              <w:top w:val="single" w:sz="5" w:space="0" w:color="000000"/>
              <w:left w:val="single" w:sz="5" w:space="0" w:color="000000"/>
              <w:bottom w:val="single" w:sz="5" w:space="0" w:color="000000"/>
              <w:right w:val="single" w:sz="5" w:space="0" w:color="000000"/>
            </w:tcBorders>
            <w:tcPrChange w:id="455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DE71B1" w:rsidRPr="006B6063" w:rsidRDefault="00DE71B1" w:rsidP="0046387E">
            <w:pPr>
              <w:widowControl/>
              <w:spacing w:line="229" w:lineRule="exact"/>
              <w:ind w:left="102"/>
              <w:jc w:val="center"/>
              <w:rPr>
                <w:ins w:id="4558" w:author="Björn Genfors" w:date="2014-03-28T14:34:00Z"/>
                <w:rFonts w:cs="Times New Roman"/>
                <w:sz w:val="20"/>
                <w:szCs w:val="20"/>
                <w:lang w:val="sv-SE"/>
              </w:rPr>
            </w:pPr>
            <w:ins w:id="4559" w:author="Björn Genfors" w:date="2014-03-28T14:34:00Z">
              <w:r w:rsidRPr="006B6063">
                <w:rPr>
                  <w:sz w:val="20"/>
                  <w:szCs w:val="20"/>
                </w:rPr>
                <w:t>0..*</w:t>
              </w:r>
            </w:ins>
          </w:p>
        </w:tc>
      </w:tr>
      <w:tr w:rsidR="00DE71B1" w:rsidRPr="006B6063" w14:paraId="533C2603" w14:textId="77777777" w:rsidTr="0046387E">
        <w:trPr>
          <w:trHeight w:hRule="exact" w:val="730"/>
          <w:tblHeader/>
          <w:ins w:id="4560" w:author="Björn Genfors" w:date="2014-03-28T14:34:00Z"/>
          <w:trPrChange w:id="456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DE71B1" w:rsidRPr="006B6063" w:rsidRDefault="00DE71B1" w:rsidP="0046387E">
            <w:pPr>
              <w:widowControl/>
              <w:spacing w:line="229" w:lineRule="exact"/>
              <w:ind w:left="102"/>
              <w:rPr>
                <w:ins w:id="4563" w:author="Björn Genfors" w:date="2014-03-28T14:34:00Z"/>
                <w:rFonts w:cs="Times New Roman"/>
                <w:sz w:val="20"/>
                <w:szCs w:val="20"/>
                <w:lang w:val="sv-SE"/>
              </w:rPr>
            </w:pPr>
            <w:ins w:id="4564"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456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DE71B1" w:rsidRPr="006B6063" w:rsidRDefault="00DE71B1" w:rsidP="0046387E">
            <w:pPr>
              <w:widowControl/>
              <w:spacing w:line="229" w:lineRule="exact"/>
              <w:ind w:left="102"/>
              <w:rPr>
                <w:ins w:id="4566" w:author="Björn Genfors" w:date="2014-03-28T14:34:00Z"/>
                <w:rFonts w:cs="Times New Roman"/>
                <w:sz w:val="20"/>
                <w:szCs w:val="20"/>
                <w:lang w:val="sv-SE"/>
              </w:rPr>
            </w:pPr>
            <w:ins w:id="4567"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456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7777777" w:rsidR="00DE71B1" w:rsidRPr="006B6063" w:rsidRDefault="00DE71B1" w:rsidP="0046387E">
            <w:pPr>
              <w:widowControl/>
              <w:spacing w:line="229" w:lineRule="exact"/>
              <w:ind w:left="102"/>
              <w:rPr>
                <w:ins w:id="4569" w:author="Björn Genfors" w:date="2014-03-28T14:34:00Z"/>
                <w:rFonts w:cs="Times New Roman"/>
                <w:sz w:val="20"/>
                <w:szCs w:val="20"/>
                <w:lang w:val="sv-SE"/>
              </w:rPr>
            </w:pPr>
            <w:ins w:id="4570"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45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DE71B1" w:rsidRPr="006B6063" w:rsidRDefault="00DE71B1" w:rsidP="0046387E">
            <w:pPr>
              <w:widowControl/>
              <w:spacing w:line="229" w:lineRule="exact"/>
              <w:ind w:left="102"/>
              <w:jc w:val="center"/>
              <w:rPr>
                <w:ins w:id="4572" w:author="Björn Genfors" w:date="2014-03-28T14:34:00Z"/>
                <w:rFonts w:cs="Times New Roman"/>
                <w:sz w:val="20"/>
                <w:szCs w:val="20"/>
                <w:lang w:val="sv-SE"/>
              </w:rPr>
            </w:pPr>
            <w:ins w:id="4573" w:author="Björn Genfors" w:date="2014-03-28T14:34:00Z">
              <w:r w:rsidRPr="006B6063">
                <w:rPr>
                  <w:sz w:val="20"/>
                  <w:szCs w:val="20"/>
                </w:rPr>
                <w:t>1..1</w:t>
              </w:r>
            </w:ins>
          </w:p>
        </w:tc>
      </w:tr>
      <w:tr w:rsidR="00DE71B1" w:rsidRPr="006B6063" w14:paraId="079B14FD" w14:textId="77777777" w:rsidTr="0046387E">
        <w:trPr>
          <w:trHeight w:hRule="exact" w:val="1051"/>
          <w:tblHeader/>
          <w:ins w:id="4574" w:author="Björn Genfors" w:date="2014-03-28T14:34:00Z"/>
          <w:trPrChange w:id="4575"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7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DE71B1" w:rsidRPr="006B6063" w:rsidRDefault="00DE71B1" w:rsidP="0046387E">
            <w:pPr>
              <w:widowControl/>
              <w:spacing w:line="229" w:lineRule="exact"/>
              <w:ind w:left="102"/>
              <w:rPr>
                <w:ins w:id="4577" w:author="Björn Genfors" w:date="2014-03-28T14:34:00Z"/>
                <w:rFonts w:cs="Times New Roman"/>
                <w:sz w:val="20"/>
                <w:szCs w:val="20"/>
                <w:lang w:val="sv-SE"/>
              </w:rPr>
            </w:pPr>
            <w:ins w:id="4578"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45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DE71B1" w:rsidRPr="006B6063" w:rsidRDefault="00DE71B1" w:rsidP="0046387E">
            <w:pPr>
              <w:widowControl/>
              <w:spacing w:line="229" w:lineRule="exact"/>
              <w:ind w:left="102"/>
              <w:rPr>
                <w:ins w:id="4580" w:author="Björn Genfors" w:date="2014-03-28T14:34:00Z"/>
                <w:rFonts w:cs="Times New Roman"/>
                <w:sz w:val="20"/>
                <w:szCs w:val="20"/>
                <w:lang w:val="sv-SE"/>
              </w:rPr>
            </w:pPr>
            <w:ins w:id="458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DE71B1" w:rsidRPr="006B6063" w:rsidRDefault="00DE71B1" w:rsidP="0046387E">
            <w:pPr>
              <w:widowControl/>
              <w:spacing w:line="229" w:lineRule="exact"/>
              <w:ind w:left="102"/>
              <w:rPr>
                <w:ins w:id="4583" w:author="Björn Genfors" w:date="2014-03-28T14:34:00Z"/>
                <w:rFonts w:cs="Times New Roman"/>
                <w:sz w:val="20"/>
                <w:szCs w:val="20"/>
                <w:lang w:val="sv-SE"/>
              </w:rPr>
            </w:pPr>
            <w:ins w:id="4584"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45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DE71B1" w:rsidRPr="006B6063" w:rsidRDefault="00DE71B1" w:rsidP="0046387E">
            <w:pPr>
              <w:widowControl/>
              <w:spacing w:line="229" w:lineRule="exact"/>
              <w:ind w:left="102"/>
              <w:jc w:val="center"/>
              <w:rPr>
                <w:ins w:id="4586" w:author="Björn Genfors" w:date="2014-03-28T14:34:00Z"/>
                <w:rFonts w:cs="Times New Roman"/>
                <w:sz w:val="20"/>
                <w:szCs w:val="20"/>
                <w:lang w:val="sv-SE"/>
              </w:rPr>
            </w:pPr>
            <w:ins w:id="4587" w:author="Björn Genfors" w:date="2014-03-28T14:34:00Z">
              <w:r w:rsidRPr="006B6063">
                <w:rPr>
                  <w:sz w:val="20"/>
                  <w:szCs w:val="20"/>
                </w:rPr>
                <w:t>1..1</w:t>
              </w:r>
            </w:ins>
          </w:p>
        </w:tc>
      </w:tr>
      <w:tr w:rsidR="00DE71B1" w:rsidRPr="006B6063" w14:paraId="3403B71B" w14:textId="77777777" w:rsidTr="0046387E">
        <w:trPr>
          <w:trHeight w:hRule="exact" w:val="730"/>
          <w:tblHeader/>
          <w:ins w:id="4588" w:author="Björn Genfors" w:date="2014-03-28T14:34:00Z"/>
          <w:trPrChange w:id="458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DE71B1" w:rsidRPr="006B6063" w:rsidRDefault="00DE71B1" w:rsidP="0046387E">
            <w:pPr>
              <w:widowControl/>
              <w:spacing w:line="229" w:lineRule="exact"/>
              <w:ind w:left="102"/>
              <w:rPr>
                <w:ins w:id="4591" w:author="Björn Genfors" w:date="2014-03-28T14:34:00Z"/>
                <w:rFonts w:cs="Times New Roman"/>
                <w:sz w:val="20"/>
                <w:szCs w:val="20"/>
                <w:lang w:val="sv-SE"/>
              </w:rPr>
            </w:pPr>
            <w:ins w:id="4592"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45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DE71B1" w:rsidRPr="006B6063" w:rsidRDefault="00DE71B1" w:rsidP="0046387E">
            <w:pPr>
              <w:widowControl/>
              <w:spacing w:line="229" w:lineRule="exact"/>
              <w:ind w:left="102"/>
              <w:rPr>
                <w:ins w:id="4594" w:author="Björn Genfors" w:date="2014-03-28T14:34:00Z"/>
                <w:rFonts w:cs="Times New Roman"/>
                <w:sz w:val="20"/>
                <w:szCs w:val="20"/>
                <w:lang w:val="sv-SE"/>
              </w:rPr>
            </w:pPr>
            <w:ins w:id="459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DE71B1" w:rsidRPr="006B6063" w:rsidRDefault="00DE71B1" w:rsidP="0046387E">
            <w:pPr>
              <w:widowControl/>
              <w:spacing w:line="229" w:lineRule="exact"/>
              <w:ind w:left="102"/>
              <w:rPr>
                <w:ins w:id="4597" w:author="Björn Genfors" w:date="2014-03-28T14:34:00Z"/>
                <w:rFonts w:cs="Times New Roman"/>
                <w:sz w:val="20"/>
                <w:szCs w:val="20"/>
                <w:lang w:val="sv-SE"/>
              </w:rPr>
            </w:pPr>
            <w:ins w:id="4598"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45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DE71B1" w:rsidRPr="006B6063" w:rsidRDefault="00DE71B1" w:rsidP="0046387E">
            <w:pPr>
              <w:widowControl/>
              <w:spacing w:line="229" w:lineRule="exact"/>
              <w:ind w:left="102"/>
              <w:jc w:val="center"/>
              <w:rPr>
                <w:ins w:id="4600" w:author="Björn Genfors" w:date="2014-03-28T14:34:00Z"/>
                <w:rFonts w:cs="Times New Roman"/>
                <w:sz w:val="20"/>
                <w:szCs w:val="20"/>
                <w:lang w:val="sv-SE"/>
              </w:rPr>
            </w:pPr>
            <w:ins w:id="4601" w:author="Björn Genfors" w:date="2014-03-28T14:34:00Z">
              <w:r w:rsidRPr="006B6063">
                <w:rPr>
                  <w:sz w:val="20"/>
                  <w:szCs w:val="20"/>
                </w:rPr>
                <w:t>0..1</w:t>
              </w:r>
            </w:ins>
          </w:p>
        </w:tc>
      </w:tr>
      <w:tr w:rsidR="00DE71B1" w:rsidRPr="006B6063" w14:paraId="57D46471" w14:textId="77777777" w:rsidTr="0046387E">
        <w:trPr>
          <w:trHeight w:hRule="exact" w:val="730"/>
          <w:tblHeader/>
          <w:ins w:id="4602" w:author="Björn Genfors" w:date="2014-03-28T14:34:00Z"/>
          <w:trPrChange w:id="460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0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DE71B1" w:rsidRPr="006B6063" w:rsidRDefault="00DE71B1" w:rsidP="0046387E">
            <w:pPr>
              <w:widowControl/>
              <w:spacing w:line="229" w:lineRule="exact"/>
              <w:ind w:left="102"/>
              <w:rPr>
                <w:ins w:id="4605" w:author="Björn Genfors" w:date="2014-03-28T14:34:00Z"/>
                <w:rFonts w:cs="Times New Roman"/>
                <w:sz w:val="20"/>
                <w:szCs w:val="20"/>
                <w:lang w:val="sv-SE"/>
              </w:rPr>
            </w:pPr>
            <w:ins w:id="4606" w:author="Björn Genfors" w:date="2014-03-28T14:34:00Z">
              <w:r w:rsidRPr="006B6063">
                <w:rPr>
                  <w:sz w:val="20"/>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46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DE71B1" w:rsidRPr="006B6063" w:rsidRDefault="00DE71B1" w:rsidP="0046387E">
            <w:pPr>
              <w:widowControl/>
              <w:spacing w:line="229" w:lineRule="exact"/>
              <w:ind w:left="102"/>
              <w:rPr>
                <w:ins w:id="4608" w:author="Björn Genfors" w:date="2014-03-28T14:34:00Z"/>
                <w:rFonts w:cs="Times New Roman"/>
                <w:sz w:val="20"/>
                <w:szCs w:val="20"/>
                <w:lang w:val="sv-SE"/>
              </w:rPr>
            </w:pPr>
            <w:ins w:id="4609" w:author="Björn Genfors" w:date="2014-03-28T14:34:00Z">
              <w:r w:rsidRPr="006B6063">
                <w:rPr>
                  <w:sz w:val="20"/>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46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77777777" w:rsidR="00DE71B1" w:rsidRPr="006B6063" w:rsidRDefault="00DE71B1" w:rsidP="0046387E">
            <w:pPr>
              <w:widowControl/>
              <w:spacing w:line="229" w:lineRule="exact"/>
              <w:ind w:left="102"/>
              <w:rPr>
                <w:ins w:id="4611" w:author="Björn Genfors" w:date="2014-03-28T14:34:00Z"/>
                <w:rFonts w:cs="Times New Roman"/>
                <w:sz w:val="20"/>
                <w:szCs w:val="20"/>
                <w:lang w:val="sv-SE"/>
              </w:rPr>
            </w:pPr>
            <w:ins w:id="4612" w:author="Björn Genfors" w:date="2014-03-28T14:34:00Z">
              <w:r w:rsidRPr="00CA00A4">
                <w:rPr>
                  <w:sz w:val="20"/>
                  <w:szCs w:val="20"/>
                  <w:lang w:val="sv-SE"/>
                </w:rPr>
                <w:t>Information om ett resultatet/Utfallet av en analystjänst</w:t>
              </w:r>
            </w:ins>
          </w:p>
        </w:tc>
        <w:tc>
          <w:tcPr>
            <w:tcW w:w="1195" w:type="dxa"/>
            <w:tcBorders>
              <w:top w:val="single" w:sz="5" w:space="0" w:color="000000"/>
              <w:left w:val="single" w:sz="5" w:space="0" w:color="000000"/>
              <w:bottom w:val="single" w:sz="5" w:space="0" w:color="000000"/>
              <w:right w:val="single" w:sz="5" w:space="0" w:color="000000"/>
            </w:tcBorders>
            <w:tcPrChange w:id="461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DE71B1" w:rsidRPr="006B6063" w:rsidRDefault="00DE71B1" w:rsidP="0046387E">
            <w:pPr>
              <w:widowControl/>
              <w:spacing w:line="229" w:lineRule="exact"/>
              <w:ind w:left="102"/>
              <w:jc w:val="center"/>
              <w:rPr>
                <w:ins w:id="4614" w:author="Björn Genfors" w:date="2014-03-28T14:34:00Z"/>
                <w:rFonts w:cs="Times New Roman"/>
                <w:sz w:val="20"/>
                <w:szCs w:val="20"/>
                <w:lang w:val="sv-SE"/>
              </w:rPr>
            </w:pPr>
            <w:ins w:id="4615" w:author="Björn Genfors" w:date="2014-03-28T14:34:00Z">
              <w:r w:rsidRPr="006B6063">
                <w:rPr>
                  <w:sz w:val="20"/>
                  <w:szCs w:val="20"/>
                </w:rPr>
                <w:t>0..1</w:t>
              </w:r>
            </w:ins>
          </w:p>
        </w:tc>
      </w:tr>
      <w:tr w:rsidR="00DE71B1" w:rsidRPr="006B6063" w14:paraId="2D32028D" w14:textId="77777777" w:rsidTr="0046387E">
        <w:trPr>
          <w:trHeight w:hRule="exact" w:val="730"/>
          <w:tblHeader/>
          <w:ins w:id="4616" w:author="Björn Genfors" w:date="2014-03-28T14:34:00Z"/>
          <w:trPrChange w:id="461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DE71B1" w:rsidRPr="006B6063" w:rsidRDefault="00DE71B1" w:rsidP="0046387E">
            <w:pPr>
              <w:widowControl/>
              <w:spacing w:line="229" w:lineRule="exact"/>
              <w:ind w:left="102"/>
              <w:rPr>
                <w:ins w:id="4619" w:author="Björn Genfors" w:date="2014-03-28T14:34:00Z"/>
                <w:rFonts w:cs="Times New Roman"/>
                <w:sz w:val="20"/>
                <w:szCs w:val="20"/>
                <w:lang w:val="sv-SE"/>
              </w:rPr>
            </w:pPr>
            <w:ins w:id="4620" w:author="Björn Genfors" w:date="2014-03-28T14:34:00Z">
              <w:r w:rsidRPr="006B6063">
                <w:rPr>
                  <w:sz w:val="20"/>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46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DE71B1" w:rsidRPr="006B6063" w:rsidRDefault="00DE71B1" w:rsidP="0046387E">
            <w:pPr>
              <w:widowControl/>
              <w:spacing w:line="229" w:lineRule="exact"/>
              <w:ind w:left="102"/>
              <w:rPr>
                <w:ins w:id="4622" w:author="Björn Genfors" w:date="2014-03-28T14:34:00Z"/>
                <w:rFonts w:cs="Times New Roman"/>
                <w:sz w:val="20"/>
                <w:szCs w:val="20"/>
                <w:lang w:val="sv-SE"/>
              </w:rPr>
            </w:pPr>
            <w:ins w:id="462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62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77777777" w:rsidR="00DE71B1" w:rsidRPr="006B6063" w:rsidRDefault="00DE71B1" w:rsidP="0046387E">
            <w:pPr>
              <w:widowControl/>
              <w:spacing w:line="229" w:lineRule="exact"/>
              <w:ind w:left="102"/>
              <w:rPr>
                <w:ins w:id="4625" w:author="Björn Genfors" w:date="2014-03-28T14:34:00Z"/>
                <w:rFonts w:cs="Times New Roman"/>
                <w:sz w:val="20"/>
                <w:szCs w:val="20"/>
                <w:lang w:val="sv-SE"/>
              </w:rPr>
            </w:pPr>
            <w:ins w:id="4626" w:author="Björn Genfors" w:date="2014-03-28T14:34:00Z">
              <w:r w:rsidRPr="00CA00A4">
                <w:rPr>
                  <w:sz w:val="20"/>
                  <w:szCs w:val="20"/>
                  <w:lang w:val="sv-SE"/>
                </w:rPr>
                <w:t>Det specifika värdet för resultatet/utfallet</w:t>
              </w:r>
            </w:ins>
          </w:p>
        </w:tc>
        <w:tc>
          <w:tcPr>
            <w:tcW w:w="1195" w:type="dxa"/>
            <w:tcBorders>
              <w:top w:val="single" w:sz="5" w:space="0" w:color="000000"/>
              <w:left w:val="single" w:sz="5" w:space="0" w:color="000000"/>
              <w:bottom w:val="single" w:sz="5" w:space="0" w:color="000000"/>
              <w:right w:val="single" w:sz="5" w:space="0" w:color="000000"/>
            </w:tcBorders>
            <w:tcPrChange w:id="462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DE71B1" w:rsidRPr="006B6063" w:rsidRDefault="00DE71B1" w:rsidP="0046387E">
            <w:pPr>
              <w:widowControl/>
              <w:spacing w:line="229" w:lineRule="exact"/>
              <w:ind w:left="102"/>
              <w:jc w:val="center"/>
              <w:rPr>
                <w:ins w:id="4628" w:author="Björn Genfors" w:date="2014-03-28T14:34:00Z"/>
                <w:rFonts w:cs="Times New Roman"/>
                <w:sz w:val="20"/>
                <w:szCs w:val="20"/>
                <w:lang w:val="sv-SE"/>
              </w:rPr>
            </w:pPr>
            <w:ins w:id="4629" w:author="Björn Genfors" w:date="2014-03-28T14:34:00Z">
              <w:r w:rsidRPr="006B6063">
                <w:rPr>
                  <w:sz w:val="20"/>
                  <w:szCs w:val="20"/>
                </w:rPr>
                <w:t>1..1</w:t>
              </w:r>
            </w:ins>
          </w:p>
        </w:tc>
      </w:tr>
      <w:tr w:rsidR="00DE71B1" w:rsidRPr="006B6063" w14:paraId="544290B7" w14:textId="77777777" w:rsidTr="0046387E">
        <w:trPr>
          <w:trHeight w:hRule="exact" w:val="730"/>
          <w:tblHeader/>
          <w:ins w:id="4630" w:author="Björn Genfors" w:date="2014-03-28T14:34:00Z"/>
          <w:trPrChange w:id="463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3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DE71B1" w:rsidRPr="006B6063" w:rsidRDefault="00DE71B1" w:rsidP="0046387E">
            <w:pPr>
              <w:widowControl/>
              <w:spacing w:line="229" w:lineRule="exact"/>
              <w:ind w:left="102"/>
              <w:rPr>
                <w:ins w:id="4633" w:author="Björn Genfors" w:date="2014-03-28T14:34:00Z"/>
                <w:rFonts w:cs="Times New Roman"/>
                <w:sz w:val="20"/>
                <w:szCs w:val="20"/>
                <w:lang w:val="sv-SE"/>
              </w:rPr>
            </w:pPr>
            <w:ins w:id="4634" w:author="Björn Genfors" w:date="2014-03-28T14:34:00Z">
              <w:r w:rsidRPr="006B6063">
                <w:rPr>
                  <w:sz w:val="20"/>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463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DE71B1" w:rsidRPr="006B6063" w:rsidRDefault="00DE71B1" w:rsidP="0046387E">
            <w:pPr>
              <w:widowControl/>
              <w:spacing w:line="229" w:lineRule="exact"/>
              <w:ind w:left="102"/>
              <w:rPr>
                <w:ins w:id="4636" w:author="Björn Genfors" w:date="2014-03-28T14:34:00Z"/>
                <w:rFonts w:cs="Times New Roman"/>
                <w:sz w:val="20"/>
                <w:szCs w:val="20"/>
                <w:lang w:val="sv-SE"/>
              </w:rPr>
            </w:pPr>
            <w:ins w:id="463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63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DE71B1" w:rsidRPr="006B6063" w:rsidRDefault="00DE71B1" w:rsidP="0046387E">
            <w:pPr>
              <w:widowControl/>
              <w:spacing w:line="229" w:lineRule="exact"/>
              <w:ind w:left="102"/>
              <w:rPr>
                <w:ins w:id="4639" w:author="Björn Genfors" w:date="2014-03-28T14:34:00Z"/>
                <w:rFonts w:cs="Times New Roman"/>
                <w:sz w:val="20"/>
                <w:szCs w:val="20"/>
                <w:lang w:val="sv-SE"/>
              </w:rPr>
            </w:pPr>
            <w:ins w:id="4640" w:author="Björn Genfors" w:date="2014-03-28T14:34:00Z">
              <w:r w:rsidRPr="00CA00A4">
                <w:rPr>
                  <w:sz w:val="20"/>
                  <w:szCs w:val="20"/>
                  <w:lang w:val="sv-S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464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DE71B1" w:rsidRPr="006B6063" w:rsidRDefault="00DE71B1" w:rsidP="0046387E">
            <w:pPr>
              <w:widowControl/>
              <w:spacing w:line="229" w:lineRule="exact"/>
              <w:ind w:left="102"/>
              <w:jc w:val="center"/>
              <w:rPr>
                <w:ins w:id="4642" w:author="Björn Genfors" w:date="2014-03-28T14:34:00Z"/>
                <w:rFonts w:cs="Times New Roman"/>
                <w:sz w:val="20"/>
                <w:szCs w:val="20"/>
                <w:lang w:val="sv-SE"/>
              </w:rPr>
            </w:pPr>
            <w:ins w:id="4643" w:author="Björn Genfors" w:date="2014-03-28T14:34:00Z">
              <w:r w:rsidRPr="006B6063">
                <w:rPr>
                  <w:sz w:val="20"/>
                  <w:szCs w:val="20"/>
                </w:rPr>
                <w:t>0..1</w:t>
              </w:r>
            </w:ins>
          </w:p>
        </w:tc>
      </w:tr>
      <w:tr w:rsidR="00DE71B1" w:rsidRPr="006B6063" w14:paraId="7FFE7F06" w14:textId="77777777" w:rsidTr="0046387E">
        <w:trPr>
          <w:trHeight w:hRule="exact" w:val="528"/>
          <w:tblHeader/>
          <w:ins w:id="4644" w:author="Björn Genfors" w:date="2014-03-28T14:34:00Z"/>
          <w:trPrChange w:id="4645"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4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DE71B1" w:rsidRPr="006B6063" w:rsidRDefault="00DE71B1" w:rsidP="0046387E">
            <w:pPr>
              <w:widowControl/>
              <w:spacing w:line="229" w:lineRule="exact"/>
              <w:ind w:left="102"/>
              <w:rPr>
                <w:ins w:id="4647" w:author="Björn Genfors" w:date="2014-03-28T14:34:00Z"/>
                <w:rFonts w:cs="Times New Roman"/>
                <w:sz w:val="20"/>
                <w:szCs w:val="20"/>
                <w:lang w:val="sv-SE"/>
              </w:rPr>
            </w:pPr>
            <w:ins w:id="4648" w:author="Björn Genfors" w:date="2014-03-28T14:34:00Z">
              <w:r w:rsidRPr="006B6063">
                <w:rPr>
                  <w:sz w:val="20"/>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464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DE71B1" w:rsidRPr="006B6063" w:rsidRDefault="00DE71B1" w:rsidP="0046387E">
            <w:pPr>
              <w:widowControl/>
              <w:spacing w:line="229" w:lineRule="exact"/>
              <w:ind w:left="102"/>
              <w:rPr>
                <w:ins w:id="4650" w:author="Björn Genfors" w:date="2014-03-28T14:34:00Z"/>
                <w:rFonts w:cs="Times New Roman"/>
                <w:sz w:val="20"/>
                <w:szCs w:val="20"/>
                <w:lang w:val="sv-SE"/>
              </w:rPr>
            </w:pPr>
            <w:ins w:id="4651" w:author="Björn Genfors" w:date="2014-03-28T14:34:00Z">
              <w:r w:rsidRPr="006B6063">
                <w:rPr>
                  <w:sz w:val="20"/>
                  <w:szCs w:val="20"/>
                </w:rPr>
                <w:t>TimeStampType</w:t>
              </w:r>
            </w:ins>
          </w:p>
          <w:p w14:paraId="17B5E7AD" w14:textId="77777777" w:rsidR="00DE71B1" w:rsidRPr="006B6063" w:rsidRDefault="00DE71B1" w:rsidP="0046387E">
            <w:pPr>
              <w:widowControl/>
              <w:spacing w:line="229" w:lineRule="exact"/>
              <w:ind w:left="102"/>
              <w:rPr>
                <w:ins w:id="465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65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DE71B1" w:rsidRPr="006B6063" w:rsidRDefault="00DE71B1" w:rsidP="0046387E">
            <w:pPr>
              <w:widowControl/>
              <w:spacing w:line="229" w:lineRule="exact"/>
              <w:ind w:left="102"/>
              <w:rPr>
                <w:ins w:id="4654" w:author="Björn Genfors" w:date="2014-03-28T14:34:00Z"/>
                <w:rFonts w:cs="Times New Roman"/>
                <w:sz w:val="20"/>
                <w:szCs w:val="20"/>
                <w:lang w:val="sv-SE"/>
              </w:rPr>
            </w:pPr>
            <w:ins w:id="4655" w:author="Björn Genfors" w:date="2014-03-28T14:34:00Z">
              <w:r w:rsidRPr="00CA00A4">
                <w:rPr>
                  <w:sz w:val="20"/>
                  <w:szCs w:val="20"/>
                  <w:lang w:val="sv-S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46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DE71B1" w:rsidRPr="006B6063" w:rsidRDefault="00DE71B1" w:rsidP="0046387E">
            <w:pPr>
              <w:widowControl/>
              <w:spacing w:line="229" w:lineRule="exact"/>
              <w:ind w:left="102"/>
              <w:jc w:val="center"/>
              <w:rPr>
                <w:ins w:id="4657" w:author="Björn Genfors" w:date="2014-03-28T14:34:00Z"/>
                <w:rFonts w:cs="Times New Roman"/>
                <w:sz w:val="20"/>
                <w:szCs w:val="20"/>
                <w:lang w:val="sv-SE"/>
              </w:rPr>
            </w:pPr>
            <w:ins w:id="4658" w:author="Björn Genfors" w:date="2014-03-28T14:34:00Z">
              <w:r w:rsidRPr="006B6063">
                <w:rPr>
                  <w:sz w:val="20"/>
                  <w:szCs w:val="20"/>
                </w:rPr>
                <w:t>0..1</w:t>
              </w:r>
            </w:ins>
          </w:p>
        </w:tc>
      </w:tr>
      <w:tr w:rsidR="00DE71B1" w:rsidRPr="006B6063" w14:paraId="4FD00EAF" w14:textId="77777777" w:rsidTr="0046387E">
        <w:trPr>
          <w:trHeight w:hRule="exact" w:val="1202"/>
          <w:tblHeader/>
          <w:ins w:id="4659" w:author="Björn Genfors" w:date="2014-03-28T14:34:00Z"/>
          <w:trPrChange w:id="4660"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6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DE71B1" w:rsidRPr="006B6063" w:rsidRDefault="00DE71B1" w:rsidP="0046387E">
            <w:pPr>
              <w:widowControl/>
              <w:spacing w:line="229" w:lineRule="exact"/>
              <w:ind w:left="102"/>
              <w:rPr>
                <w:ins w:id="4662" w:author="Björn Genfors" w:date="2014-03-28T14:34:00Z"/>
                <w:rFonts w:cs="Times New Roman"/>
                <w:sz w:val="20"/>
                <w:szCs w:val="20"/>
                <w:lang w:val="sv-SE"/>
              </w:rPr>
            </w:pPr>
            <w:ins w:id="4663" w:author="Björn Genfors" w:date="2014-03-28T14:34:00Z">
              <w:r w:rsidRPr="006B6063">
                <w:rPr>
                  <w:sz w:val="20"/>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466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DE71B1" w:rsidRPr="006B6063" w:rsidRDefault="00DE71B1" w:rsidP="0046387E">
            <w:pPr>
              <w:widowControl/>
              <w:spacing w:line="229" w:lineRule="exact"/>
              <w:ind w:left="102"/>
              <w:rPr>
                <w:ins w:id="4665" w:author="Björn Genfors" w:date="2014-03-28T14:34:00Z"/>
                <w:rFonts w:cs="Times New Roman"/>
                <w:sz w:val="20"/>
                <w:szCs w:val="20"/>
                <w:lang w:val="sv-SE"/>
              </w:rPr>
            </w:pPr>
            <w:ins w:id="4666" w:author="Björn Genfors" w:date="2014-03-28T14:34:00Z">
              <w:r w:rsidRPr="006B6063">
                <w:rPr>
                  <w:sz w:val="20"/>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466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DE71B1" w:rsidRPr="006B6063" w:rsidRDefault="00DE71B1" w:rsidP="0046387E">
            <w:pPr>
              <w:widowControl/>
              <w:spacing w:line="229" w:lineRule="exact"/>
              <w:ind w:left="102"/>
              <w:rPr>
                <w:ins w:id="4668" w:author="Björn Genfors" w:date="2014-03-28T14:34:00Z"/>
                <w:rFonts w:cs="Times New Roman"/>
                <w:sz w:val="20"/>
                <w:szCs w:val="20"/>
                <w:lang w:val="sv-SE"/>
              </w:rPr>
            </w:pPr>
            <w:ins w:id="4669" w:author="Björn Genfors" w:date="2014-03-28T14:34:00Z">
              <w:r w:rsidRPr="00CA00A4">
                <w:rPr>
                  <w:sz w:val="20"/>
                  <w:szCs w:val="20"/>
                  <w:lang w:val="sv-SE"/>
                </w:rPr>
                <w:t>Kod som anger om resultatet ligger utanför referensintervall. Sant = Ja, resultatet ligger utanför referens-intervall</w:t>
              </w:r>
            </w:ins>
          </w:p>
          <w:p w14:paraId="52BBBBDA" w14:textId="77777777" w:rsidR="00DE71B1" w:rsidRPr="006B6063" w:rsidRDefault="00DE71B1" w:rsidP="0046387E">
            <w:pPr>
              <w:widowControl/>
              <w:spacing w:line="229" w:lineRule="exact"/>
              <w:ind w:left="102"/>
              <w:rPr>
                <w:ins w:id="4670" w:author="Björn Genfors" w:date="2014-03-28T14:34:00Z"/>
                <w:rFonts w:cs="Times New Roman"/>
                <w:sz w:val="20"/>
                <w:szCs w:val="20"/>
                <w:lang w:val="sv-SE"/>
              </w:rPr>
            </w:pPr>
            <w:ins w:id="4671" w:author="Björn Genfors" w:date="2014-03-28T14:34:00Z">
              <w:r w:rsidRPr="00CA00A4">
                <w:rPr>
                  <w:sz w:val="20"/>
                  <w:szCs w:val="20"/>
                  <w:lang w:val="sv-SE"/>
                </w:rPr>
                <w:t>Falskt = Nej, resultatet ligger inte utanför referens-intervall</w:t>
              </w:r>
            </w:ins>
          </w:p>
        </w:tc>
        <w:tc>
          <w:tcPr>
            <w:tcW w:w="1195" w:type="dxa"/>
            <w:tcBorders>
              <w:top w:val="single" w:sz="5" w:space="0" w:color="000000"/>
              <w:left w:val="single" w:sz="5" w:space="0" w:color="000000"/>
              <w:bottom w:val="single" w:sz="5" w:space="0" w:color="000000"/>
              <w:right w:val="single" w:sz="5" w:space="0" w:color="000000"/>
            </w:tcBorders>
            <w:tcPrChange w:id="467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DE71B1" w:rsidRPr="006B6063" w:rsidRDefault="00DE71B1" w:rsidP="0046387E">
            <w:pPr>
              <w:widowControl/>
              <w:spacing w:line="229" w:lineRule="exact"/>
              <w:ind w:left="102"/>
              <w:jc w:val="center"/>
              <w:rPr>
                <w:ins w:id="4673" w:author="Björn Genfors" w:date="2014-03-28T14:34:00Z"/>
                <w:rFonts w:cs="Times New Roman"/>
                <w:sz w:val="20"/>
                <w:szCs w:val="20"/>
                <w:lang w:val="sv-SE"/>
              </w:rPr>
            </w:pPr>
            <w:ins w:id="4674" w:author="Björn Genfors" w:date="2014-03-28T14:34:00Z">
              <w:r w:rsidRPr="006B6063">
                <w:rPr>
                  <w:sz w:val="20"/>
                  <w:szCs w:val="20"/>
                </w:rPr>
                <w:t>1..1</w:t>
              </w:r>
            </w:ins>
          </w:p>
        </w:tc>
      </w:tr>
      <w:tr w:rsidR="00DE71B1" w:rsidRPr="006B6063" w14:paraId="23DDE116" w14:textId="77777777" w:rsidTr="0046387E">
        <w:trPr>
          <w:trHeight w:hRule="exact" w:val="652"/>
          <w:tblHeader/>
          <w:ins w:id="4675" w:author="Björn Genfors" w:date="2014-03-28T14:34:00Z"/>
          <w:trPrChange w:id="4676" w:author="Björn Genfors" w:date="2014-03-28T14:4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7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DE71B1" w:rsidRPr="006B6063" w:rsidRDefault="00DE71B1" w:rsidP="0046387E">
            <w:pPr>
              <w:widowControl/>
              <w:spacing w:line="229" w:lineRule="exact"/>
              <w:ind w:left="102"/>
              <w:rPr>
                <w:ins w:id="4678" w:author="Björn Genfors" w:date="2014-03-28T14:34:00Z"/>
                <w:rFonts w:cs="Times New Roman"/>
                <w:sz w:val="20"/>
                <w:szCs w:val="20"/>
                <w:lang w:val="sv-SE"/>
              </w:rPr>
            </w:pPr>
            <w:ins w:id="4679" w:author="Björn Genfors" w:date="2014-03-28T14:34:00Z">
              <w:r w:rsidRPr="006B6063">
                <w:rPr>
                  <w:sz w:val="20"/>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468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DE71B1" w:rsidRPr="006B6063" w:rsidRDefault="00DE71B1" w:rsidP="0046387E">
            <w:pPr>
              <w:widowControl/>
              <w:spacing w:line="229" w:lineRule="exact"/>
              <w:ind w:left="102"/>
              <w:rPr>
                <w:ins w:id="4681" w:author="Björn Genfors" w:date="2014-03-28T14:34:00Z"/>
                <w:rFonts w:cs="Times New Roman"/>
                <w:sz w:val="20"/>
                <w:szCs w:val="20"/>
                <w:lang w:val="sv-SE"/>
              </w:rPr>
            </w:pPr>
            <w:ins w:id="468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68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77777777" w:rsidR="00DE71B1" w:rsidRPr="006B6063" w:rsidRDefault="00DE71B1" w:rsidP="0046387E">
            <w:pPr>
              <w:widowControl/>
              <w:spacing w:line="229" w:lineRule="exact"/>
              <w:ind w:left="102"/>
              <w:rPr>
                <w:ins w:id="4684" w:author="Björn Genfors" w:date="2014-03-28T14:34:00Z"/>
                <w:rFonts w:cs="Times New Roman"/>
                <w:sz w:val="20"/>
                <w:szCs w:val="20"/>
                <w:lang w:val="sv-SE"/>
              </w:rPr>
            </w:pPr>
            <w:ins w:id="4685" w:author="Björn Genfors" w:date="2014-03-28T14:34:00Z">
              <w:r w:rsidRPr="00CA00A4">
                <w:rPr>
                  <w:sz w:val="20"/>
                  <w:szCs w:val="20"/>
                  <w:lang w:val="sv-SE"/>
                </w:rPr>
                <w:t>Text som innehåller en kommentar avseende resultatet/utfallet</w:t>
              </w:r>
            </w:ins>
          </w:p>
        </w:tc>
        <w:tc>
          <w:tcPr>
            <w:tcW w:w="1195" w:type="dxa"/>
            <w:tcBorders>
              <w:top w:val="single" w:sz="5" w:space="0" w:color="000000"/>
              <w:left w:val="single" w:sz="5" w:space="0" w:color="000000"/>
              <w:bottom w:val="single" w:sz="5" w:space="0" w:color="000000"/>
              <w:right w:val="single" w:sz="5" w:space="0" w:color="000000"/>
            </w:tcBorders>
            <w:tcPrChange w:id="46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DE71B1" w:rsidRPr="006B6063" w:rsidRDefault="00DE71B1" w:rsidP="0046387E">
            <w:pPr>
              <w:widowControl/>
              <w:spacing w:line="229" w:lineRule="exact"/>
              <w:ind w:left="102"/>
              <w:jc w:val="center"/>
              <w:rPr>
                <w:ins w:id="4687" w:author="Björn Genfors" w:date="2014-03-28T14:34:00Z"/>
                <w:rFonts w:cs="Times New Roman"/>
                <w:sz w:val="20"/>
                <w:szCs w:val="20"/>
                <w:lang w:val="sv-SE"/>
              </w:rPr>
            </w:pPr>
            <w:ins w:id="4688" w:author="Björn Genfors" w:date="2014-03-28T14:34:00Z">
              <w:r w:rsidRPr="006B6063">
                <w:rPr>
                  <w:sz w:val="20"/>
                  <w:szCs w:val="20"/>
                </w:rPr>
                <w:t>0..1</w:t>
              </w:r>
            </w:ins>
          </w:p>
        </w:tc>
      </w:tr>
      <w:tr w:rsidR="00DE71B1" w:rsidRPr="006B6063" w14:paraId="0B449F07" w14:textId="77777777" w:rsidTr="0046387E">
        <w:trPr>
          <w:trHeight w:hRule="exact" w:val="704"/>
          <w:tblHeader/>
          <w:ins w:id="4689" w:author="Björn Genfors" w:date="2014-03-28T14:34:00Z"/>
          <w:trPrChange w:id="4690"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9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DE71B1" w:rsidRPr="006B6063" w:rsidRDefault="00DE71B1" w:rsidP="0046387E">
            <w:pPr>
              <w:widowControl/>
              <w:spacing w:line="229" w:lineRule="exact"/>
              <w:ind w:left="102"/>
              <w:rPr>
                <w:ins w:id="4692" w:author="Björn Genfors" w:date="2014-03-28T14:34:00Z"/>
                <w:rFonts w:cs="Times New Roman"/>
                <w:sz w:val="20"/>
                <w:szCs w:val="20"/>
                <w:lang w:val="sv-SE"/>
              </w:rPr>
            </w:pPr>
            <w:ins w:id="4693" w:author="Björn Genfors" w:date="2014-03-28T14:34:00Z">
              <w:r w:rsidRPr="006B6063">
                <w:rPr>
                  <w:sz w:val="20"/>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46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DE71B1" w:rsidRPr="006B6063" w:rsidRDefault="00DE71B1" w:rsidP="0046387E">
            <w:pPr>
              <w:widowControl/>
              <w:spacing w:line="229" w:lineRule="exact"/>
              <w:ind w:left="102"/>
              <w:rPr>
                <w:ins w:id="4695" w:author="Björn Genfors" w:date="2014-03-28T14:34:00Z"/>
                <w:rFonts w:cs="Times New Roman"/>
                <w:sz w:val="20"/>
                <w:szCs w:val="20"/>
                <w:lang w:val="sv-SE"/>
              </w:rPr>
            </w:pPr>
            <w:ins w:id="469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6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77777777" w:rsidR="00DE71B1" w:rsidRPr="006B6063" w:rsidRDefault="00DE71B1" w:rsidP="0046387E">
            <w:pPr>
              <w:widowControl/>
              <w:spacing w:line="229" w:lineRule="exact"/>
              <w:ind w:left="102"/>
              <w:rPr>
                <w:ins w:id="4698" w:author="Björn Genfors" w:date="2014-03-28T14:34:00Z"/>
                <w:rFonts w:cs="Times New Roman"/>
                <w:sz w:val="20"/>
                <w:szCs w:val="20"/>
                <w:lang w:val="sv-SE"/>
              </w:rPr>
            </w:pPr>
            <w:ins w:id="4699" w:author="Björn Genfors" w:date="2014-03-28T14:34:00Z">
              <w:r w:rsidRPr="00CA00A4">
                <w:rPr>
                  <w:sz w:val="20"/>
                  <w:szCs w:val="20"/>
                  <w:lang w:val="sv-SE"/>
                </w:rPr>
                <w:t>Text som innehåller det referensintervall som använts i analysen</w:t>
              </w:r>
            </w:ins>
          </w:p>
        </w:tc>
        <w:tc>
          <w:tcPr>
            <w:tcW w:w="1195" w:type="dxa"/>
            <w:tcBorders>
              <w:top w:val="single" w:sz="5" w:space="0" w:color="000000"/>
              <w:left w:val="single" w:sz="5" w:space="0" w:color="000000"/>
              <w:bottom w:val="single" w:sz="5" w:space="0" w:color="000000"/>
              <w:right w:val="single" w:sz="5" w:space="0" w:color="000000"/>
            </w:tcBorders>
            <w:tcPrChange w:id="47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DE71B1" w:rsidRPr="006B6063" w:rsidRDefault="00DE71B1" w:rsidP="0046387E">
            <w:pPr>
              <w:widowControl/>
              <w:spacing w:line="229" w:lineRule="exact"/>
              <w:ind w:left="102"/>
              <w:jc w:val="center"/>
              <w:rPr>
                <w:ins w:id="4701" w:author="Björn Genfors" w:date="2014-03-28T14:34:00Z"/>
                <w:rFonts w:cs="Times New Roman"/>
                <w:sz w:val="20"/>
                <w:szCs w:val="20"/>
                <w:lang w:val="sv-SE"/>
              </w:rPr>
            </w:pPr>
            <w:ins w:id="4702" w:author="Björn Genfors" w:date="2014-03-28T14:34:00Z">
              <w:r w:rsidRPr="006B6063">
                <w:rPr>
                  <w:sz w:val="20"/>
                  <w:szCs w:val="20"/>
                </w:rPr>
                <w:t>0..1</w:t>
              </w:r>
            </w:ins>
          </w:p>
        </w:tc>
      </w:tr>
      <w:tr w:rsidR="00DE71B1" w:rsidRPr="006B6063" w14:paraId="3D210C87" w14:textId="77777777" w:rsidTr="0046387E">
        <w:trPr>
          <w:trHeight w:hRule="exact" w:val="659"/>
          <w:tblHeader/>
          <w:ins w:id="4703" w:author="Björn Genfors" w:date="2014-03-28T14:34:00Z"/>
          <w:trPrChange w:id="4704" w:author="Björn Genfors" w:date="2014-03-28T14:4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DE71B1" w:rsidRPr="006B6063" w:rsidRDefault="00DE71B1" w:rsidP="0046387E">
            <w:pPr>
              <w:widowControl/>
              <w:spacing w:line="229" w:lineRule="exact"/>
              <w:ind w:left="102"/>
              <w:rPr>
                <w:ins w:id="4706" w:author="Björn Genfors" w:date="2014-03-28T14:34:00Z"/>
                <w:rFonts w:cs="Times New Roman"/>
                <w:sz w:val="20"/>
                <w:szCs w:val="20"/>
                <w:lang w:val="sv-SE"/>
              </w:rPr>
            </w:pPr>
            <w:ins w:id="4707" w:author="Björn Genfors" w:date="2014-03-28T14:34:00Z">
              <w:r w:rsidRPr="006B6063">
                <w:rPr>
                  <w:sz w:val="20"/>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47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DE71B1" w:rsidRPr="006B6063" w:rsidRDefault="00DE71B1" w:rsidP="0046387E">
            <w:pPr>
              <w:widowControl/>
              <w:spacing w:line="229" w:lineRule="exact"/>
              <w:ind w:left="102"/>
              <w:rPr>
                <w:ins w:id="4709" w:author="Björn Genfors" w:date="2014-03-28T14:34:00Z"/>
                <w:rFonts w:cs="Times New Roman"/>
                <w:sz w:val="20"/>
                <w:szCs w:val="20"/>
                <w:lang w:val="sv-SE"/>
              </w:rPr>
            </w:pPr>
            <w:ins w:id="471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1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77777777" w:rsidR="00DE71B1" w:rsidRPr="006B6063" w:rsidRDefault="00DE71B1" w:rsidP="0046387E">
            <w:pPr>
              <w:widowControl/>
              <w:spacing w:line="229" w:lineRule="exact"/>
              <w:ind w:left="102"/>
              <w:rPr>
                <w:ins w:id="4712" w:author="Björn Genfors" w:date="2014-03-28T14:34:00Z"/>
                <w:rFonts w:cs="Times New Roman"/>
                <w:sz w:val="20"/>
                <w:szCs w:val="20"/>
                <w:lang w:val="sv-SE"/>
              </w:rPr>
            </w:pPr>
            <w:ins w:id="4713" w:author="Björn Genfors" w:date="2014-03-28T14:34:00Z">
              <w:r w:rsidRPr="00CA00A4">
                <w:rPr>
                  <w:sz w:val="20"/>
                  <w:szCs w:val="20"/>
                  <w:lang w:val="sv-SE"/>
                </w:rPr>
                <w:t>Text som beskriver den population som referensintervallet gäller för</w:t>
              </w:r>
            </w:ins>
          </w:p>
        </w:tc>
        <w:tc>
          <w:tcPr>
            <w:tcW w:w="1195" w:type="dxa"/>
            <w:tcBorders>
              <w:top w:val="single" w:sz="5" w:space="0" w:color="000000"/>
              <w:left w:val="single" w:sz="5" w:space="0" w:color="000000"/>
              <w:bottom w:val="single" w:sz="5" w:space="0" w:color="000000"/>
              <w:right w:val="single" w:sz="5" w:space="0" w:color="000000"/>
            </w:tcBorders>
            <w:tcPrChange w:id="47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DE71B1" w:rsidRPr="006B6063" w:rsidRDefault="00DE71B1" w:rsidP="0046387E">
            <w:pPr>
              <w:widowControl/>
              <w:spacing w:line="229" w:lineRule="exact"/>
              <w:ind w:left="102"/>
              <w:jc w:val="center"/>
              <w:rPr>
                <w:ins w:id="4715" w:author="Björn Genfors" w:date="2014-03-28T14:34:00Z"/>
                <w:rFonts w:cs="Times New Roman"/>
                <w:sz w:val="20"/>
                <w:szCs w:val="20"/>
                <w:lang w:val="sv-SE"/>
              </w:rPr>
            </w:pPr>
            <w:ins w:id="4716" w:author="Björn Genfors" w:date="2014-03-28T14:34:00Z">
              <w:r w:rsidRPr="006B6063">
                <w:rPr>
                  <w:sz w:val="20"/>
                  <w:szCs w:val="20"/>
                </w:rPr>
                <w:t>0..1</w:t>
              </w:r>
            </w:ins>
          </w:p>
        </w:tc>
      </w:tr>
      <w:tr w:rsidR="00DE71B1" w:rsidRPr="006B6063" w14:paraId="26CB889E" w14:textId="77777777" w:rsidTr="0046387E">
        <w:trPr>
          <w:trHeight w:hRule="exact" w:val="718"/>
          <w:tblHeader/>
          <w:ins w:id="4717" w:author="Björn Genfors" w:date="2014-03-28T14:34:00Z"/>
          <w:trPrChange w:id="4718" w:author="Björn Genfors" w:date="2014-03-28T14:4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DE71B1" w:rsidRPr="006B6063" w:rsidRDefault="00DE71B1" w:rsidP="0046387E">
            <w:pPr>
              <w:widowControl/>
              <w:spacing w:line="229" w:lineRule="exact"/>
              <w:ind w:left="102"/>
              <w:rPr>
                <w:ins w:id="4720" w:author="Björn Genfors" w:date="2014-03-28T14:34:00Z"/>
                <w:rFonts w:cs="Times New Roman"/>
                <w:sz w:val="20"/>
                <w:szCs w:val="20"/>
                <w:lang w:val="sv-SE"/>
              </w:rPr>
            </w:pPr>
            <w:ins w:id="4721" w:author="Björn Genfors" w:date="2014-03-28T14:34:00Z">
              <w:r w:rsidRPr="006B6063">
                <w:rPr>
                  <w:sz w:val="20"/>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47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DE71B1" w:rsidRPr="006B6063" w:rsidRDefault="00DE71B1" w:rsidP="0046387E">
            <w:pPr>
              <w:widowControl/>
              <w:spacing w:line="229" w:lineRule="exact"/>
              <w:ind w:left="102"/>
              <w:rPr>
                <w:ins w:id="4723" w:author="Björn Genfors" w:date="2014-03-28T14:34:00Z"/>
                <w:rFonts w:cs="Times New Roman"/>
                <w:sz w:val="20"/>
                <w:szCs w:val="20"/>
                <w:lang w:val="sv-SE"/>
              </w:rPr>
            </w:pPr>
            <w:ins w:id="4724" w:author="Björn Genfors" w:date="2014-03-28T14:34:00Z">
              <w:r w:rsidRPr="006B6063">
                <w:rPr>
                  <w:sz w:val="20"/>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472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DE71B1" w:rsidRPr="006B6063" w:rsidRDefault="00DE71B1" w:rsidP="0046387E">
            <w:pPr>
              <w:widowControl/>
              <w:spacing w:line="229" w:lineRule="exact"/>
              <w:ind w:left="102"/>
              <w:rPr>
                <w:ins w:id="4726" w:author="Björn Genfors" w:date="2014-03-28T14:34:00Z"/>
                <w:rFonts w:cs="Times New Roman"/>
                <w:sz w:val="20"/>
                <w:szCs w:val="20"/>
                <w:lang w:val="sv-SE"/>
              </w:rPr>
            </w:pPr>
            <w:ins w:id="4727" w:author="Björn Genfors" w:date="2014-03-28T14:34:00Z">
              <w:r w:rsidRPr="00CA00A4">
                <w:rPr>
                  <w:sz w:val="20"/>
                  <w:szCs w:val="20"/>
                  <w:lang w:val="sv-S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47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DE71B1" w:rsidRPr="006B6063" w:rsidRDefault="00DE71B1" w:rsidP="0046387E">
            <w:pPr>
              <w:widowControl/>
              <w:spacing w:line="229" w:lineRule="exact"/>
              <w:ind w:left="102"/>
              <w:jc w:val="center"/>
              <w:rPr>
                <w:ins w:id="4729" w:author="Björn Genfors" w:date="2014-03-28T14:34:00Z"/>
                <w:rFonts w:cs="Times New Roman"/>
                <w:sz w:val="20"/>
                <w:szCs w:val="20"/>
                <w:lang w:val="sv-SE"/>
              </w:rPr>
            </w:pPr>
            <w:ins w:id="4730" w:author="Björn Genfors" w:date="2014-03-28T14:34:00Z">
              <w:r w:rsidRPr="006B6063">
                <w:rPr>
                  <w:sz w:val="20"/>
                  <w:szCs w:val="20"/>
                </w:rPr>
                <w:t>1..1</w:t>
              </w:r>
            </w:ins>
          </w:p>
        </w:tc>
      </w:tr>
      <w:tr w:rsidR="00DE71B1" w:rsidRPr="006B6063" w14:paraId="69D369D4" w14:textId="77777777" w:rsidTr="0046387E">
        <w:trPr>
          <w:trHeight w:hRule="exact" w:val="551"/>
          <w:tblHeader/>
          <w:ins w:id="4731" w:author="Björn Genfors" w:date="2014-03-28T14:34:00Z"/>
          <w:trPrChange w:id="4732"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DE71B1" w:rsidRPr="006B6063" w:rsidRDefault="00DE71B1" w:rsidP="0046387E">
            <w:pPr>
              <w:widowControl/>
              <w:spacing w:line="229" w:lineRule="exact"/>
              <w:ind w:left="102"/>
              <w:rPr>
                <w:ins w:id="4734" w:author="Björn Genfors" w:date="2014-03-28T14:34:00Z"/>
                <w:rFonts w:cs="Times New Roman"/>
                <w:sz w:val="20"/>
                <w:szCs w:val="20"/>
                <w:lang w:val="sv-SE"/>
              </w:rPr>
            </w:pPr>
            <w:ins w:id="4735" w:author="Björn Genfors" w:date="2014-03-28T14:34:00Z">
              <w:r w:rsidRPr="006B6063">
                <w:rPr>
                  <w:sz w:val="20"/>
                  <w:szCs w:val="20"/>
                </w:rPr>
                <w:t>../../../orderId</w:t>
              </w:r>
            </w:ins>
          </w:p>
        </w:tc>
        <w:tc>
          <w:tcPr>
            <w:tcW w:w="1559" w:type="dxa"/>
            <w:tcBorders>
              <w:top w:val="single" w:sz="5" w:space="0" w:color="000000"/>
              <w:left w:val="single" w:sz="5" w:space="0" w:color="000000"/>
              <w:bottom w:val="single" w:sz="5" w:space="0" w:color="000000"/>
              <w:right w:val="single" w:sz="5" w:space="0" w:color="000000"/>
            </w:tcBorders>
            <w:tcPrChange w:id="473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DE71B1" w:rsidRPr="006B6063" w:rsidRDefault="00DE71B1" w:rsidP="0046387E">
            <w:pPr>
              <w:widowControl/>
              <w:spacing w:line="229" w:lineRule="exact"/>
              <w:ind w:left="102"/>
              <w:rPr>
                <w:ins w:id="4737" w:author="Björn Genfors" w:date="2014-03-28T14:34:00Z"/>
                <w:rFonts w:cs="Times New Roman"/>
                <w:sz w:val="20"/>
                <w:szCs w:val="20"/>
                <w:lang w:val="sv-SE"/>
              </w:rPr>
            </w:pPr>
            <w:ins w:id="473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7777777" w:rsidR="00DE71B1" w:rsidRPr="006B6063" w:rsidRDefault="00DE71B1" w:rsidP="0046387E">
            <w:pPr>
              <w:widowControl/>
              <w:spacing w:line="229" w:lineRule="exact"/>
              <w:ind w:left="102"/>
              <w:rPr>
                <w:ins w:id="4740" w:author="Björn Genfors" w:date="2014-03-28T14:34:00Z"/>
                <w:rFonts w:cs="Times New Roman"/>
                <w:sz w:val="20"/>
                <w:szCs w:val="20"/>
                <w:lang w:val="sv-SE"/>
              </w:rPr>
            </w:pPr>
            <w:ins w:id="4741" w:author="Björn Genfors" w:date="2014-03-28T14:34:00Z">
              <w:r w:rsidRPr="006B6063">
                <w:rPr>
                  <w:sz w:val="20"/>
                  <w:szCs w:val="20"/>
                </w:rPr>
                <w:t>Unik identifierare för vårdbegäran</w:t>
              </w:r>
            </w:ins>
          </w:p>
        </w:tc>
        <w:tc>
          <w:tcPr>
            <w:tcW w:w="1195" w:type="dxa"/>
            <w:tcBorders>
              <w:top w:val="single" w:sz="5" w:space="0" w:color="000000"/>
              <w:left w:val="single" w:sz="5" w:space="0" w:color="000000"/>
              <w:bottom w:val="single" w:sz="5" w:space="0" w:color="000000"/>
              <w:right w:val="single" w:sz="5" w:space="0" w:color="000000"/>
            </w:tcBorders>
            <w:tcPrChange w:id="474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DE71B1" w:rsidRPr="006B6063" w:rsidRDefault="00DE71B1" w:rsidP="0046387E">
            <w:pPr>
              <w:widowControl/>
              <w:spacing w:line="229" w:lineRule="exact"/>
              <w:ind w:left="102"/>
              <w:jc w:val="center"/>
              <w:rPr>
                <w:ins w:id="4743" w:author="Björn Genfors" w:date="2014-03-28T14:34:00Z"/>
                <w:rFonts w:cs="Times New Roman"/>
                <w:sz w:val="20"/>
                <w:szCs w:val="20"/>
                <w:lang w:val="sv-SE"/>
              </w:rPr>
            </w:pPr>
            <w:ins w:id="4744" w:author="Björn Genfors" w:date="2014-03-28T14:34:00Z">
              <w:r w:rsidRPr="006B6063">
                <w:rPr>
                  <w:sz w:val="20"/>
                  <w:szCs w:val="20"/>
                </w:rPr>
                <w:t>1..1</w:t>
              </w:r>
            </w:ins>
          </w:p>
        </w:tc>
      </w:tr>
      <w:tr w:rsidR="00DE71B1" w:rsidRPr="006B6063" w14:paraId="004752EE" w14:textId="77777777" w:rsidTr="0046387E">
        <w:trPr>
          <w:trHeight w:hRule="exact" w:val="573"/>
          <w:tblHeader/>
          <w:ins w:id="4745" w:author="Björn Genfors" w:date="2014-03-28T14:34:00Z"/>
          <w:trPrChange w:id="4746"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DE71B1" w:rsidRPr="006B6063" w:rsidRDefault="00DE71B1" w:rsidP="0046387E">
            <w:pPr>
              <w:widowControl/>
              <w:spacing w:line="229" w:lineRule="exact"/>
              <w:ind w:left="102"/>
              <w:rPr>
                <w:ins w:id="4748" w:author="Björn Genfors" w:date="2014-03-28T14:34:00Z"/>
                <w:rFonts w:cs="Times New Roman"/>
                <w:sz w:val="20"/>
                <w:szCs w:val="20"/>
                <w:lang w:val="sv-SE"/>
              </w:rPr>
            </w:pPr>
            <w:ins w:id="4749" w:author="Björn Genfors" w:date="2014-03-28T14:34:00Z">
              <w:r w:rsidRPr="006B6063">
                <w:rPr>
                  <w:sz w:val="20"/>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475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DE71B1" w:rsidRPr="006B6063" w:rsidRDefault="00DE71B1" w:rsidP="0046387E">
            <w:pPr>
              <w:widowControl/>
              <w:spacing w:line="229" w:lineRule="exact"/>
              <w:ind w:left="102"/>
              <w:rPr>
                <w:ins w:id="4751" w:author="Björn Genfors" w:date="2014-03-28T14:34:00Z"/>
                <w:rFonts w:cs="Times New Roman"/>
                <w:sz w:val="20"/>
                <w:szCs w:val="20"/>
                <w:lang w:val="sv-SE"/>
              </w:rPr>
            </w:pPr>
            <w:ins w:id="475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5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77777777" w:rsidR="00DE71B1" w:rsidRPr="006B6063" w:rsidRDefault="00DE71B1" w:rsidP="0046387E">
            <w:pPr>
              <w:widowControl/>
              <w:spacing w:line="229" w:lineRule="exact"/>
              <w:ind w:left="102"/>
              <w:rPr>
                <w:ins w:id="4754" w:author="Björn Genfors" w:date="2014-03-28T14:34:00Z"/>
                <w:rFonts w:cs="Times New Roman"/>
                <w:sz w:val="20"/>
                <w:szCs w:val="20"/>
                <w:lang w:val="sv-SE"/>
              </w:rPr>
            </w:pPr>
            <w:ins w:id="4755" w:author="Björn Genfors" w:date="2014-03-28T14:34:00Z">
              <w:r w:rsidRPr="00CA00A4">
                <w:rPr>
                  <w:sz w:val="20"/>
                  <w:szCs w:val="20"/>
                  <w:lang w:val="sv-SE"/>
                </w:rPr>
                <w:t>Text som anger aktuell frågeställning</w:t>
              </w:r>
            </w:ins>
          </w:p>
        </w:tc>
        <w:tc>
          <w:tcPr>
            <w:tcW w:w="1195" w:type="dxa"/>
            <w:tcBorders>
              <w:top w:val="single" w:sz="5" w:space="0" w:color="000000"/>
              <w:left w:val="single" w:sz="5" w:space="0" w:color="000000"/>
              <w:bottom w:val="single" w:sz="5" w:space="0" w:color="000000"/>
              <w:right w:val="single" w:sz="5" w:space="0" w:color="000000"/>
            </w:tcBorders>
            <w:tcPrChange w:id="47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DE71B1" w:rsidRPr="006B6063" w:rsidRDefault="00DE71B1" w:rsidP="0046387E">
            <w:pPr>
              <w:widowControl/>
              <w:spacing w:line="229" w:lineRule="exact"/>
              <w:ind w:left="102"/>
              <w:jc w:val="center"/>
              <w:rPr>
                <w:ins w:id="4757" w:author="Björn Genfors" w:date="2014-03-28T14:34:00Z"/>
                <w:rFonts w:cs="Times New Roman"/>
                <w:sz w:val="20"/>
                <w:szCs w:val="20"/>
                <w:lang w:val="sv-SE"/>
              </w:rPr>
            </w:pPr>
            <w:ins w:id="4758" w:author="Björn Genfors" w:date="2014-03-28T14:34:00Z">
              <w:r w:rsidRPr="006B6063">
                <w:rPr>
                  <w:sz w:val="20"/>
                  <w:szCs w:val="20"/>
                </w:rPr>
                <w:t>0..1</w:t>
              </w:r>
            </w:ins>
          </w:p>
        </w:tc>
      </w:tr>
      <w:tr w:rsidR="00DE71B1" w:rsidRPr="00CA00A4" w14:paraId="57A28B0F" w14:textId="77777777" w:rsidTr="0046387E">
        <w:trPr>
          <w:trHeight w:hRule="exact" w:val="573"/>
          <w:tblHeader/>
          <w:ins w:id="4759" w:author="Björn Genfors" w:date="2014-03-28T14:34:00Z"/>
          <w:trPrChange w:id="4760"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6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DE71B1" w:rsidRPr="00CA00A4" w:rsidRDefault="00DE71B1" w:rsidP="0046387E">
            <w:pPr>
              <w:spacing w:line="229" w:lineRule="exact"/>
              <w:ind w:left="102"/>
              <w:rPr>
                <w:ins w:id="4762" w:author="Björn Genfors" w:date="2014-03-28T14:34:00Z"/>
                <w:sz w:val="20"/>
                <w:szCs w:val="20"/>
              </w:rPr>
            </w:pPr>
            <w:ins w:id="4763" w:author="Björn Genfors" w:date="2014-03-28T14:34:00Z">
              <w:r w:rsidRPr="00CA00A4">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476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DE71B1" w:rsidRPr="00CA00A4" w:rsidRDefault="00DE71B1" w:rsidP="0046387E">
            <w:pPr>
              <w:spacing w:line="229" w:lineRule="exact"/>
              <w:ind w:left="102"/>
              <w:rPr>
                <w:ins w:id="4765" w:author="Björn Genfors" w:date="2014-03-28T14:34:00Z"/>
                <w:sz w:val="20"/>
                <w:szCs w:val="20"/>
              </w:rPr>
            </w:pPr>
            <w:ins w:id="4766" w:author="Björn Genfors" w:date="2014-03-28T14:34:00Z">
              <w:r w:rsidRPr="00CA00A4">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476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DE71B1" w:rsidRPr="00CA00A4" w:rsidRDefault="00DE71B1" w:rsidP="0046387E">
            <w:pPr>
              <w:spacing w:line="229" w:lineRule="exact"/>
              <w:ind w:left="102"/>
              <w:rPr>
                <w:ins w:id="4768" w:author="Björn Genfors" w:date="2014-03-28T14:34:00Z"/>
                <w:sz w:val="20"/>
                <w:szCs w:val="20"/>
                <w:lang w:val="sv-SE"/>
              </w:rPr>
            </w:pPr>
            <w:ins w:id="4769" w:author="Björn Genfors" w:date="2014-03-28T14:34:00Z">
              <w:r w:rsidRPr="00CA00A4">
                <w:rPr>
                  <w:sz w:val="20"/>
                  <w:szCs w:val="20"/>
                  <w:lang w:val="sv-SE"/>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477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DE71B1" w:rsidRPr="00CA00A4" w:rsidRDefault="00DE71B1" w:rsidP="0046387E">
            <w:pPr>
              <w:spacing w:line="229" w:lineRule="exact"/>
              <w:ind w:left="102"/>
              <w:jc w:val="center"/>
              <w:rPr>
                <w:ins w:id="4771" w:author="Björn Genfors" w:date="2014-03-28T14:34:00Z"/>
                <w:sz w:val="20"/>
                <w:szCs w:val="20"/>
              </w:rPr>
            </w:pPr>
            <w:ins w:id="4772" w:author="Björn Genfors" w:date="2014-03-28T14:34:00Z">
              <w:r w:rsidRPr="00CA00A4">
                <w:rPr>
                  <w:sz w:val="20"/>
                  <w:szCs w:val="20"/>
                </w:rPr>
                <w:t>1..1</w:t>
              </w:r>
            </w:ins>
          </w:p>
        </w:tc>
      </w:tr>
      <w:tr w:rsidR="00DE71B1" w:rsidRPr="00CA00A4" w14:paraId="6AA0DB06" w14:textId="77777777" w:rsidTr="0046387E">
        <w:trPr>
          <w:trHeight w:hRule="exact" w:val="573"/>
          <w:tblHeader/>
          <w:ins w:id="4773" w:author="Björn Genfors" w:date="2014-03-28T14:34:00Z"/>
          <w:trPrChange w:id="4774"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7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DE71B1" w:rsidRPr="00CA00A4" w:rsidRDefault="00DE71B1" w:rsidP="0046387E">
            <w:pPr>
              <w:spacing w:line="229" w:lineRule="exact"/>
              <w:ind w:left="102"/>
              <w:rPr>
                <w:ins w:id="4776" w:author="Björn Genfors" w:date="2014-03-28T14:34:00Z"/>
                <w:sz w:val="20"/>
                <w:szCs w:val="20"/>
              </w:rPr>
            </w:pPr>
            <w:ins w:id="4777" w:author="Björn Genfors" w:date="2014-03-28T14:34:00Z">
              <w:r w:rsidRPr="00CA00A4">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477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DE71B1" w:rsidRPr="00CA00A4" w:rsidRDefault="00DE71B1" w:rsidP="0046387E">
            <w:pPr>
              <w:spacing w:line="229" w:lineRule="exact"/>
              <w:ind w:left="102"/>
              <w:rPr>
                <w:ins w:id="4779" w:author="Björn Genfors" w:date="2014-03-28T14:34:00Z"/>
                <w:sz w:val="20"/>
                <w:szCs w:val="20"/>
              </w:rPr>
            </w:pPr>
            <w:ins w:id="4780" w:author="Björn Genfors" w:date="2014-03-28T14:34:00Z">
              <w:r w:rsidRPr="00CA00A4">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47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77777777" w:rsidR="00DE71B1" w:rsidRPr="00CA00A4" w:rsidRDefault="00DE71B1" w:rsidP="0046387E">
            <w:pPr>
              <w:spacing w:line="229" w:lineRule="exact"/>
              <w:ind w:left="102"/>
              <w:rPr>
                <w:ins w:id="4782" w:author="Björn Genfors" w:date="2014-03-28T14:34:00Z"/>
                <w:sz w:val="20"/>
                <w:szCs w:val="20"/>
                <w:lang w:val="sv-SE"/>
              </w:rPr>
            </w:pPr>
            <w:ins w:id="4783" w:author="Björn Genfors" w:date="2014-03-28T14:34:00Z">
              <w:r w:rsidRPr="00CA00A4">
                <w:rPr>
                  <w:sz w:val="20"/>
                  <w:szCs w:val="20"/>
                  <w:lang w:val="sv-SE"/>
                </w:rPr>
                <w:t>Kan endast vara OK, INFO eller ERROR</w:t>
              </w:r>
            </w:ins>
          </w:p>
        </w:tc>
        <w:tc>
          <w:tcPr>
            <w:tcW w:w="1195" w:type="dxa"/>
            <w:tcBorders>
              <w:top w:val="single" w:sz="5" w:space="0" w:color="000000"/>
              <w:left w:val="single" w:sz="5" w:space="0" w:color="000000"/>
              <w:bottom w:val="single" w:sz="5" w:space="0" w:color="000000"/>
              <w:right w:val="single" w:sz="5" w:space="0" w:color="000000"/>
            </w:tcBorders>
            <w:tcPrChange w:id="478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DE71B1" w:rsidRPr="00CA00A4" w:rsidRDefault="00DE71B1" w:rsidP="0046387E">
            <w:pPr>
              <w:spacing w:line="229" w:lineRule="exact"/>
              <w:ind w:left="102"/>
              <w:jc w:val="center"/>
              <w:rPr>
                <w:ins w:id="4785" w:author="Björn Genfors" w:date="2014-03-28T14:34:00Z"/>
                <w:sz w:val="20"/>
                <w:szCs w:val="20"/>
              </w:rPr>
            </w:pPr>
            <w:ins w:id="4786" w:author="Björn Genfors" w:date="2014-03-28T14:34:00Z">
              <w:r w:rsidRPr="00CA00A4">
                <w:rPr>
                  <w:sz w:val="20"/>
                  <w:szCs w:val="20"/>
                </w:rPr>
                <w:t>1..1</w:t>
              </w:r>
            </w:ins>
          </w:p>
        </w:tc>
      </w:tr>
      <w:tr w:rsidR="00DE71B1" w:rsidRPr="00CA00A4" w14:paraId="0DD89574" w14:textId="77777777" w:rsidTr="0046387E">
        <w:trPr>
          <w:trHeight w:hRule="exact" w:val="573"/>
          <w:tblHeader/>
          <w:ins w:id="4787" w:author="Björn Genfors" w:date="2014-03-28T14:34:00Z"/>
          <w:trPrChange w:id="478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8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DE71B1" w:rsidRPr="00CA00A4" w:rsidRDefault="00DE71B1" w:rsidP="0046387E">
            <w:pPr>
              <w:spacing w:line="229" w:lineRule="exact"/>
              <w:ind w:left="102"/>
              <w:rPr>
                <w:ins w:id="4790" w:author="Björn Genfors" w:date="2014-03-28T14:34:00Z"/>
                <w:sz w:val="20"/>
                <w:szCs w:val="20"/>
              </w:rPr>
            </w:pPr>
            <w:ins w:id="4791" w:author="Björn Genfors" w:date="2014-03-28T14:34:00Z">
              <w:r w:rsidRPr="00CA00A4">
                <w:rPr>
                  <w:rFonts w:cs="Arial"/>
                  <w:sz w:val="20"/>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479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DE71B1" w:rsidRPr="00CA00A4" w:rsidRDefault="00DE71B1" w:rsidP="0046387E">
            <w:pPr>
              <w:spacing w:line="229" w:lineRule="exact"/>
              <w:ind w:left="102"/>
              <w:rPr>
                <w:ins w:id="4793" w:author="Björn Genfors" w:date="2014-03-28T14:34:00Z"/>
                <w:sz w:val="20"/>
                <w:szCs w:val="20"/>
              </w:rPr>
            </w:pPr>
            <w:ins w:id="4794" w:author="Björn Genfors" w:date="2014-03-28T14:34:00Z">
              <w:r w:rsidRPr="00CA00A4">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479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DE71B1" w:rsidRPr="00CA00A4" w:rsidRDefault="00DE71B1" w:rsidP="0046387E">
            <w:pPr>
              <w:spacing w:line="229" w:lineRule="exact"/>
              <w:ind w:left="102"/>
              <w:rPr>
                <w:ins w:id="4796" w:author="Björn Genfors" w:date="2014-03-28T14:34:00Z"/>
                <w:sz w:val="20"/>
                <w:szCs w:val="20"/>
                <w:lang w:val="sv-SE"/>
              </w:rPr>
            </w:pPr>
            <w:ins w:id="4797" w:author="Björn Genfors" w:date="2014-03-28T14:34:00Z">
              <w:r w:rsidRPr="00CA00A4">
                <w:rPr>
                  <w:sz w:val="20"/>
                  <w:szCs w:val="20"/>
                  <w:lang w:val="sv-SE"/>
                </w:rPr>
                <w:t xml:space="preserve">Sätts endast om resultCode är ERROR, se kapitel </w:t>
              </w:r>
              <w:r w:rsidRPr="00CA00A4">
                <w:rPr>
                  <w:szCs w:val="20"/>
                </w:rPr>
                <w:fldChar w:fldCharType="begin"/>
              </w:r>
              <w:r w:rsidRPr="00CA00A4">
                <w:rPr>
                  <w:sz w:val="20"/>
                  <w:szCs w:val="20"/>
                  <w:lang w:val="sv-SE"/>
                </w:rPr>
                <w:instrText xml:space="preserve"> REF _Ref383780140 \r \h  \* MERGEFORMAT </w:instrText>
              </w:r>
            </w:ins>
            <w:r w:rsidRPr="00CA00A4">
              <w:rPr>
                <w:szCs w:val="20"/>
              </w:rPr>
            </w:r>
            <w:ins w:id="4798" w:author="Björn Genfors" w:date="2014-03-28T14:34:00Z">
              <w:r w:rsidRPr="00CA00A4">
                <w:rPr>
                  <w:szCs w:val="20"/>
                </w:rPr>
                <w:fldChar w:fldCharType="separate"/>
              </w:r>
            </w:ins>
            <w:ins w:id="4799" w:author="Björn Genfors" w:date="2014-03-31T13:27:00Z">
              <w:r w:rsidR="002F320B">
                <w:rPr>
                  <w:sz w:val="20"/>
                  <w:szCs w:val="20"/>
                  <w:lang w:val="sv-SE"/>
                </w:rPr>
                <w:t>4.3</w:t>
              </w:r>
            </w:ins>
            <w:ins w:id="4800" w:author="Björn Genfors" w:date="2014-03-28T14:34:00Z">
              <w:r w:rsidRPr="00CA00A4">
                <w:rPr>
                  <w:szCs w:val="20"/>
                </w:rPr>
                <w:fldChar w:fldCharType="end"/>
              </w:r>
              <w:r w:rsidRPr="00CA00A4">
                <w:rPr>
                  <w:sz w:val="20"/>
                  <w:szCs w:val="20"/>
                  <w:lang w:val="sv-S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48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DE71B1" w:rsidRPr="00CA00A4" w:rsidRDefault="00DE71B1" w:rsidP="0046387E">
            <w:pPr>
              <w:spacing w:line="229" w:lineRule="exact"/>
              <w:ind w:left="102"/>
              <w:jc w:val="center"/>
              <w:rPr>
                <w:ins w:id="4802" w:author="Björn Genfors" w:date="2014-03-28T14:34:00Z"/>
                <w:sz w:val="20"/>
                <w:szCs w:val="20"/>
              </w:rPr>
            </w:pPr>
            <w:ins w:id="4803" w:author="Björn Genfors" w:date="2014-03-28T14:34:00Z">
              <w:r w:rsidRPr="00CA00A4">
                <w:rPr>
                  <w:sz w:val="20"/>
                  <w:szCs w:val="20"/>
                </w:rPr>
                <w:t>0..1</w:t>
              </w:r>
            </w:ins>
          </w:p>
        </w:tc>
      </w:tr>
      <w:tr w:rsidR="00DE71B1" w:rsidRPr="00CA00A4" w14:paraId="1DDB568C" w14:textId="77777777" w:rsidTr="0046387E">
        <w:trPr>
          <w:trHeight w:hRule="exact" w:val="573"/>
          <w:tblHeader/>
          <w:ins w:id="4804" w:author="Björn Genfors" w:date="2014-03-28T14:34:00Z"/>
          <w:trPrChange w:id="4805"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DE71B1" w:rsidRPr="00CA00A4" w:rsidRDefault="00DE71B1" w:rsidP="0046387E">
            <w:pPr>
              <w:spacing w:line="229" w:lineRule="exact"/>
              <w:ind w:left="102"/>
              <w:rPr>
                <w:ins w:id="4807" w:author="Björn Genfors" w:date="2014-03-28T14:34:00Z"/>
                <w:sz w:val="20"/>
                <w:szCs w:val="20"/>
              </w:rPr>
            </w:pPr>
            <w:ins w:id="4808" w:author="Björn Genfors" w:date="2014-03-28T14:34:00Z">
              <w:r w:rsidRPr="00CA00A4">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48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DE71B1" w:rsidRPr="00CA00A4" w:rsidRDefault="00DE71B1" w:rsidP="0046387E">
            <w:pPr>
              <w:spacing w:line="229" w:lineRule="exact"/>
              <w:ind w:left="102"/>
              <w:rPr>
                <w:ins w:id="4810" w:author="Björn Genfors" w:date="2014-03-28T14:34:00Z"/>
                <w:sz w:val="20"/>
                <w:szCs w:val="20"/>
              </w:rPr>
            </w:pPr>
            <w:ins w:id="4811"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DE71B1" w:rsidRPr="00CA00A4" w:rsidRDefault="00DE71B1" w:rsidP="0046387E">
            <w:pPr>
              <w:spacing w:line="229" w:lineRule="exact"/>
              <w:ind w:left="102"/>
              <w:rPr>
                <w:ins w:id="4813" w:author="Björn Genfors" w:date="2014-03-28T14:34:00Z"/>
                <w:sz w:val="20"/>
                <w:szCs w:val="20"/>
              </w:rPr>
            </w:pPr>
            <w:ins w:id="4814" w:author="Björn Genfors" w:date="2014-03-28T14:34:00Z">
              <w:r w:rsidRPr="00CA00A4">
                <w:rPr>
                  <w:sz w:val="20"/>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481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DE71B1" w:rsidRPr="00CA00A4" w:rsidRDefault="00DE71B1" w:rsidP="0046387E">
            <w:pPr>
              <w:spacing w:line="229" w:lineRule="exact"/>
              <w:ind w:left="102"/>
              <w:jc w:val="center"/>
              <w:rPr>
                <w:ins w:id="4816" w:author="Björn Genfors" w:date="2014-03-28T14:34:00Z"/>
                <w:sz w:val="20"/>
                <w:szCs w:val="20"/>
              </w:rPr>
            </w:pPr>
            <w:ins w:id="4817" w:author="Björn Genfors" w:date="2014-03-28T14:34:00Z">
              <w:r w:rsidRPr="00CA00A4">
                <w:rPr>
                  <w:sz w:val="20"/>
                  <w:szCs w:val="20"/>
                </w:rPr>
                <w:t>0..1</w:t>
              </w:r>
            </w:ins>
          </w:p>
        </w:tc>
      </w:tr>
      <w:tr w:rsidR="00DE71B1" w:rsidRPr="00CA00A4" w14:paraId="04B1DD2A" w14:textId="77777777" w:rsidTr="0046387E">
        <w:trPr>
          <w:trHeight w:hRule="exact" w:val="767"/>
          <w:tblHeader/>
          <w:ins w:id="4818" w:author="Björn Genfors" w:date="2014-03-28T14:34:00Z"/>
          <w:trPrChange w:id="4819"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DE71B1" w:rsidRPr="00CA00A4" w:rsidRDefault="00DE71B1" w:rsidP="0046387E">
            <w:pPr>
              <w:spacing w:line="229" w:lineRule="exact"/>
              <w:ind w:left="102"/>
              <w:rPr>
                <w:ins w:id="4821" w:author="Björn Genfors" w:date="2014-03-28T14:34:00Z"/>
                <w:sz w:val="20"/>
                <w:szCs w:val="20"/>
              </w:rPr>
            </w:pPr>
            <w:ins w:id="4822" w:author="Björn Genfors" w:date="2014-03-28T14:34:00Z">
              <w:r w:rsidRPr="00CA00A4">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482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DE71B1" w:rsidRPr="00CA00A4" w:rsidRDefault="00DE71B1" w:rsidP="0046387E">
            <w:pPr>
              <w:spacing w:line="229" w:lineRule="exact"/>
              <w:ind w:left="102"/>
              <w:rPr>
                <w:ins w:id="4824" w:author="Björn Genfors" w:date="2014-03-28T14:34:00Z"/>
                <w:sz w:val="20"/>
                <w:szCs w:val="20"/>
              </w:rPr>
            </w:pPr>
            <w:ins w:id="4825"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DE71B1" w:rsidRPr="00CA00A4" w:rsidRDefault="00DE71B1" w:rsidP="0046387E">
            <w:pPr>
              <w:spacing w:line="229" w:lineRule="exact"/>
              <w:ind w:left="102"/>
              <w:rPr>
                <w:ins w:id="4827" w:author="Björn Genfors" w:date="2014-03-28T14:34:00Z"/>
                <w:sz w:val="20"/>
                <w:szCs w:val="20"/>
                <w:lang w:val="sv-SE"/>
              </w:rPr>
            </w:pPr>
            <w:ins w:id="4828" w:author="Björn Genfors" w:date="2014-03-28T14:34:00Z">
              <w:r w:rsidRPr="00CA00A4">
                <w:rPr>
                  <w:sz w:val="20"/>
                  <w:szCs w:val="20"/>
                  <w:lang w:val="sv-S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48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DE71B1" w:rsidRPr="00CA00A4" w:rsidRDefault="00DE71B1" w:rsidP="0046387E">
            <w:pPr>
              <w:spacing w:line="229" w:lineRule="exact"/>
              <w:ind w:left="102"/>
              <w:jc w:val="center"/>
              <w:rPr>
                <w:ins w:id="4830" w:author="Björn Genfors" w:date="2014-03-28T14:34:00Z"/>
                <w:sz w:val="20"/>
                <w:szCs w:val="20"/>
              </w:rPr>
            </w:pPr>
            <w:ins w:id="4831" w:author="Björn Genfors" w:date="2014-03-28T14:34:00Z">
              <w:r w:rsidRPr="00CA00A4">
                <w:rPr>
                  <w:sz w:val="20"/>
                  <w:szCs w:val="20"/>
                </w:rPr>
                <w:t>1..1</w:t>
              </w:r>
            </w:ins>
          </w:p>
        </w:tc>
      </w:tr>
      <w:tr w:rsidR="00DE71B1" w:rsidRPr="00CA00A4" w14:paraId="6F8AAF00" w14:textId="77777777" w:rsidTr="0046387E">
        <w:trPr>
          <w:trHeight w:hRule="exact" w:val="573"/>
          <w:tblHeader/>
          <w:ins w:id="4832" w:author="Björn Genfors" w:date="2014-03-28T14:34:00Z"/>
          <w:trPrChange w:id="4833"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DE71B1" w:rsidRPr="00CA00A4" w:rsidRDefault="00DE71B1" w:rsidP="0046387E">
            <w:pPr>
              <w:spacing w:line="229" w:lineRule="exact"/>
              <w:ind w:left="102"/>
              <w:rPr>
                <w:ins w:id="4835" w:author="Björn Genfors" w:date="2014-03-28T14:34:00Z"/>
                <w:sz w:val="20"/>
                <w:szCs w:val="20"/>
              </w:rPr>
            </w:pPr>
            <w:ins w:id="4836" w:author="Björn Genfors" w:date="2014-03-28T14:34:00Z">
              <w:r w:rsidRPr="00CA00A4">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48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DE71B1" w:rsidRPr="00CA00A4" w:rsidRDefault="00DE71B1" w:rsidP="0046387E">
            <w:pPr>
              <w:spacing w:line="229" w:lineRule="exact"/>
              <w:ind w:left="102"/>
              <w:rPr>
                <w:ins w:id="4838" w:author="Björn Genfors" w:date="2014-03-28T14:34:00Z"/>
                <w:sz w:val="20"/>
                <w:szCs w:val="20"/>
              </w:rPr>
            </w:pPr>
            <w:ins w:id="4839"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DE71B1" w:rsidRPr="00CA00A4" w:rsidRDefault="00DE71B1" w:rsidP="0046387E">
            <w:pPr>
              <w:spacing w:line="229" w:lineRule="exact"/>
              <w:ind w:left="102"/>
              <w:rPr>
                <w:ins w:id="4841" w:author="Björn Genfors" w:date="2014-03-28T14:34:00Z"/>
                <w:sz w:val="20"/>
                <w:szCs w:val="20"/>
                <w:lang w:val="sv-SE"/>
              </w:rPr>
            </w:pPr>
            <w:ins w:id="4842" w:author="Björn Genfors" w:date="2014-03-28T14:34:00Z">
              <w:r w:rsidRPr="00CA00A4">
                <w:rPr>
                  <w:sz w:val="20"/>
                  <w:szCs w:val="20"/>
                  <w:lang w:val="sv-S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48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DE71B1" w:rsidRPr="00CA00A4" w:rsidRDefault="00DE71B1" w:rsidP="0046387E">
            <w:pPr>
              <w:spacing w:line="229" w:lineRule="exact"/>
              <w:ind w:left="102"/>
              <w:jc w:val="center"/>
              <w:rPr>
                <w:ins w:id="4844" w:author="Björn Genfors" w:date="2014-03-28T14:34:00Z"/>
                <w:sz w:val="20"/>
                <w:szCs w:val="20"/>
              </w:rPr>
            </w:pPr>
            <w:ins w:id="4845" w:author="Björn Genfors" w:date="2014-03-28T14:34:00Z">
              <w:r w:rsidRPr="00CA00A4">
                <w:rPr>
                  <w:sz w:val="20"/>
                  <w:szCs w:val="20"/>
                </w:rPr>
                <w:t>0..1</w:t>
              </w:r>
            </w:ins>
          </w:p>
        </w:tc>
      </w:tr>
    </w:tbl>
    <w:p w14:paraId="59F23761" w14:textId="1064279F" w:rsidR="00A86FCE" w:rsidRPr="00CC412F" w:rsidDel="00E73D71" w:rsidRDefault="00A86FCE">
      <w:pPr>
        <w:pStyle w:val="Heading3"/>
        <w:numPr>
          <w:ilvl w:val="0"/>
          <w:numId w:val="0"/>
        </w:numPr>
        <w:rPr>
          <w:del w:id="4846" w:author="Björn Genfors" w:date="2014-03-28T15:34:00Z"/>
        </w:rPr>
        <w:pPrChange w:id="4847" w:author="Björn Genfors" w:date="2014-03-28T15:34:00Z">
          <w:pPr>
            <w:pStyle w:val="Heading3"/>
          </w:pPr>
        </w:pPrChange>
      </w:pPr>
      <w:moveFromRangeStart w:id="4848" w:author="Björn Genfors" w:date="2014-03-28T14:34:00Z" w:name="move383780609"/>
      <w:commentRangeStart w:id="4849"/>
      <w:moveFrom w:id="4850" w:author="Björn Genfors" w:date="2014-03-28T14:34:00Z">
        <w:del w:id="4851" w:author="Björn Genfors" w:date="2014-03-28T15:34:00Z">
          <w:r w:rsidRPr="00CC412F" w:rsidDel="00E73D71">
            <w:delText>Fältregler</w:delText>
          </w:r>
        </w:del>
      </w:moveFrom>
      <w:commentRangeEnd w:id="4849"/>
      <w:del w:id="4852" w:author="Björn Genfors" w:date="2014-03-28T15:34:00Z">
        <w:r w:rsidR="0046387E" w:rsidDel="00E73D71">
          <w:rPr>
            <w:rStyle w:val="CommentReference"/>
            <w:rFonts w:ascii="Arial" w:eastAsia="ヒラギノ角ゴ Pro W3" w:hAnsi="Arial"/>
            <w:bCs w:val="0"/>
            <w:i/>
            <w:color w:val="000000"/>
            <w:lang w:val="en-GB"/>
          </w:rPr>
          <w:commentReference w:id="4849"/>
        </w:r>
      </w:del>
    </w:p>
    <w:moveFromRangeEnd w:id="4848"/>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4853"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4854">
          <w:tblGrid>
            <w:gridCol w:w="2916"/>
            <w:gridCol w:w="1559"/>
            <w:gridCol w:w="3969"/>
            <w:gridCol w:w="1195"/>
          </w:tblGrid>
        </w:tblGridChange>
      </w:tblGrid>
      <w:tr w:rsidR="00424B6F" w:rsidRPr="006B6063" w:rsidDel="00DE71B1" w14:paraId="0E223065" w14:textId="45046DB3" w:rsidTr="00DE71B1">
        <w:trPr>
          <w:trHeight w:hRule="exact" w:val="586"/>
          <w:tblHeader/>
          <w:del w:id="4855" w:author="Björn Genfors" w:date="2014-03-28T14:34:00Z"/>
          <w:trPrChange w:id="4856"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857"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4858" w:author="Björn Genfors" w:date="2014-03-28T14:34:00Z"/>
                <w:rFonts w:cs="Times New Roman"/>
                <w:b/>
                <w:sz w:val="20"/>
                <w:szCs w:val="20"/>
                <w:lang w:val="sv-SE"/>
              </w:rPr>
            </w:pPr>
            <w:del w:id="4859"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bookmarkStart w:id="4860" w:name="_Toc384033925"/>
              <w:bookmarkStart w:id="4861" w:name="_Toc384035847"/>
              <w:bookmarkEnd w:id="4860"/>
              <w:bookmarkEnd w:id="4861"/>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862"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4863" w:author="Björn Genfors" w:date="2014-03-28T14:34:00Z"/>
                <w:rFonts w:cs="Times New Roman"/>
                <w:b/>
                <w:sz w:val="20"/>
                <w:szCs w:val="20"/>
                <w:lang w:val="sv-SE"/>
              </w:rPr>
            </w:pPr>
            <w:del w:id="4864"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bookmarkStart w:id="4865" w:name="_Toc384033926"/>
              <w:bookmarkStart w:id="4866" w:name="_Toc384035848"/>
              <w:bookmarkEnd w:id="4865"/>
              <w:bookmarkEnd w:id="4866"/>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86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4868" w:author="Björn Genfors" w:date="2014-03-28T14:34:00Z"/>
                <w:rFonts w:cs="Times New Roman"/>
                <w:b/>
                <w:sz w:val="20"/>
                <w:szCs w:val="20"/>
                <w:lang w:val="sv-SE"/>
              </w:rPr>
            </w:pPr>
            <w:del w:id="4869"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bookmarkStart w:id="4870" w:name="_Toc384033927"/>
              <w:bookmarkStart w:id="4871" w:name="_Toc384035849"/>
              <w:bookmarkEnd w:id="4870"/>
              <w:bookmarkEnd w:id="4871"/>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872"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4873" w:author="Björn Genfors" w:date="2014-03-28T14:34:00Z"/>
                <w:rFonts w:cs="Times New Roman"/>
                <w:b/>
                <w:sz w:val="20"/>
                <w:szCs w:val="20"/>
                <w:lang w:val="sv-SE"/>
              </w:rPr>
            </w:pPr>
            <w:del w:id="4874"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bookmarkStart w:id="4875" w:name="_Toc384033928"/>
              <w:bookmarkStart w:id="4876" w:name="_Toc384035850"/>
              <w:bookmarkEnd w:id="4875"/>
              <w:bookmarkEnd w:id="4876"/>
            </w:del>
          </w:p>
          <w:p w14:paraId="3FD5F4EE" w14:textId="5E06C6C5" w:rsidR="00424B6F" w:rsidRPr="006B6063" w:rsidDel="00DE71B1" w:rsidRDefault="00424B6F" w:rsidP="00DE71B1">
            <w:pPr>
              <w:widowControl/>
              <w:ind w:left="102"/>
              <w:jc w:val="center"/>
              <w:rPr>
                <w:del w:id="4877" w:author="Björn Genfors" w:date="2014-03-28T14:34:00Z"/>
                <w:rFonts w:cs="Times New Roman"/>
                <w:sz w:val="20"/>
                <w:szCs w:val="20"/>
                <w:lang w:val="sv-SE"/>
              </w:rPr>
            </w:pPr>
            <w:del w:id="4878" w:author="Björn Genfors" w:date="2014-03-28T14:34:00Z">
              <w:r w:rsidRPr="006B6063" w:rsidDel="00DE71B1">
                <w:rPr>
                  <w:b/>
                  <w:sz w:val="20"/>
                  <w:szCs w:val="20"/>
                </w:rPr>
                <w:delText>n</w:delText>
              </w:r>
              <w:r w:rsidRPr="006B6063" w:rsidDel="00DE71B1">
                <w:rPr>
                  <w:b/>
                  <w:spacing w:val="-1"/>
                  <w:sz w:val="20"/>
                  <w:szCs w:val="20"/>
                </w:rPr>
                <w:delText>alitet</w:delText>
              </w:r>
              <w:bookmarkStart w:id="4879" w:name="_Toc384033929"/>
              <w:bookmarkStart w:id="4880" w:name="_Toc384035851"/>
              <w:bookmarkEnd w:id="4879"/>
              <w:bookmarkEnd w:id="4880"/>
            </w:del>
          </w:p>
        </w:tc>
        <w:bookmarkStart w:id="4881" w:name="_Toc384033930"/>
        <w:bookmarkStart w:id="4882" w:name="_Toc384035852"/>
        <w:bookmarkEnd w:id="4881"/>
        <w:bookmarkEnd w:id="4882"/>
      </w:tr>
      <w:tr w:rsidR="00424B6F" w:rsidRPr="006B6063" w:rsidDel="00DE71B1" w14:paraId="050E0A30" w14:textId="6AE47F95" w:rsidTr="00DE71B1">
        <w:trPr>
          <w:trHeight w:hRule="exact" w:val="240"/>
          <w:tblHeader/>
          <w:del w:id="4883" w:author="Björn Genfors" w:date="2014-03-28T14:34:00Z"/>
          <w:trPrChange w:id="4884"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85"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4886" w:author="Björn Genfors" w:date="2014-03-28T14:34:00Z"/>
                <w:rFonts w:cs="Times New Roman"/>
                <w:b/>
                <w:sz w:val="20"/>
                <w:szCs w:val="20"/>
                <w:lang w:val="sv-SE"/>
              </w:rPr>
            </w:pPr>
            <w:del w:id="4887"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bookmarkStart w:id="4888" w:name="_Toc384033931"/>
              <w:bookmarkStart w:id="4889" w:name="_Toc384035853"/>
              <w:bookmarkEnd w:id="4888"/>
              <w:bookmarkEnd w:id="4889"/>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9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4891" w:author="Björn Genfors" w:date="2014-03-28T14:34:00Z"/>
                <w:rFonts w:cs="Times New Roman"/>
                <w:sz w:val="20"/>
                <w:szCs w:val="20"/>
                <w:lang w:val="sv-SE"/>
              </w:rPr>
            </w:pPr>
            <w:bookmarkStart w:id="4892" w:name="_Toc384033932"/>
            <w:bookmarkStart w:id="4893" w:name="_Toc384035854"/>
            <w:bookmarkEnd w:id="4892"/>
            <w:bookmarkEnd w:id="4893"/>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94"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4895" w:author="Björn Genfors" w:date="2014-03-28T14:34:00Z"/>
                <w:rFonts w:cs="Times New Roman"/>
                <w:sz w:val="20"/>
                <w:szCs w:val="20"/>
                <w:lang w:val="sv-SE"/>
              </w:rPr>
            </w:pPr>
            <w:bookmarkStart w:id="4896" w:name="_Toc384033933"/>
            <w:bookmarkStart w:id="4897" w:name="_Toc384035855"/>
            <w:bookmarkEnd w:id="4896"/>
            <w:bookmarkEnd w:id="4897"/>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89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4899" w:author="Björn Genfors" w:date="2014-03-28T14:34:00Z"/>
                <w:rFonts w:cs="Times New Roman"/>
                <w:sz w:val="20"/>
                <w:szCs w:val="20"/>
                <w:lang w:val="sv-SE"/>
              </w:rPr>
            </w:pPr>
            <w:bookmarkStart w:id="4900" w:name="_Toc384033934"/>
            <w:bookmarkStart w:id="4901" w:name="_Toc384035856"/>
            <w:bookmarkEnd w:id="4900"/>
            <w:bookmarkEnd w:id="4901"/>
          </w:p>
        </w:tc>
        <w:bookmarkStart w:id="4902" w:name="_Toc384033935"/>
        <w:bookmarkStart w:id="4903" w:name="_Toc384035857"/>
        <w:bookmarkEnd w:id="4902"/>
        <w:bookmarkEnd w:id="4903"/>
      </w:tr>
      <w:tr w:rsidR="00424B6F" w:rsidRPr="006B6063" w:rsidDel="00DE71B1" w14:paraId="51E6DBBE" w14:textId="5BA90E38" w:rsidTr="00DE71B1">
        <w:trPr>
          <w:trHeight w:hRule="exact" w:val="506"/>
          <w:tblHeader/>
          <w:del w:id="4904" w:author="Björn Genfors" w:date="2014-03-28T14:34:00Z"/>
          <w:trPrChange w:id="4905"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4907" w:author="Björn Genfors" w:date="2014-03-28T14:34:00Z"/>
                <w:rFonts w:cs="Times New Roman"/>
                <w:sz w:val="20"/>
                <w:szCs w:val="20"/>
                <w:lang w:val="sv-SE"/>
              </w:rPr>
            </w:pPr>
            <w:del w:id="4908" w:author="Björn Genfors" w:date="2014-03-28T14:34:00Z">
              <w:r w:rsidRPr="006B6063" w:rsidDel="00DE71B1">
                <w:rPr>
                  <w:sz w:val="20"/>
                  <w:szCs w:val="20"/>
                </w:rPr>
                <w:delText xml:space="preserve">careUnitHSAId </w:delText>
              </w:r>
              <w:bookmarkStart w:id="4909" w:name="_Toc384033936"/>
              <w:bookmarkStart w:id="4910" w:name="_Toc384035858"/>
              <w:bookmarkEnd w:id="4909"/>
              <w:bookmarkEnd w:id="4910"/>
            </w:del>
          </w:p>
        </w:tc>
        <w:tc>
          <w:tcPr>
            <w:tcW w:w="1559" w:type="dxa"/>
            <w:tcBorders>
              <w:top w:val="single" w:sz="5" w:space="0" w:color="000000"/>
              <w:left w:val="single" w:sz="5" w:space="0" w:color="000000"/>
              <w:bottom w:val="single" w:sz="5" w:space="0" w:color="000000"/>
              <w:right w:val="single" w:sz="5" w:space="0" w:color="000000"/>
            </w:tcBorders>
            <w:tcPrChange w:id="491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4912" w:author="Björn Genfors" w:date="2014-03-28T14:34:00Z"/>
                <w:rFonts w:cs="Times New Roman"/>
                <w:spacing w:val="-1"/>
                <w:sz w:val="20"/>
                <w:szCs w:val="20"/>
                <w:lang w:val="sv-SE"/>
              </w:rPr>
            </w:pPr>
            <w:del w:id="4913" w:author="Björn Genfors" w:date="2014-03-28T14:34:00Z">
              <w:r w:rsidRPr="006B6063" w:rsidDel="00DE71B1">
                <w:rPr>
                  <w:spacing w:val="-1"/>
                  <w:sz w:val="20"/>
                  <w:szCs w:val="20"/>
                </w:rPr>
                <w:delText>HSAIdType</w:delText>
              </w:r>
              <w:bookmarkStart w:id="4914" w:name="_Toc384033937"/>
              <w:bookmarkStart w:id="4915" w:name="_Toc384035859"/>
              <w:bookmarkEnd w:id="4914"/>
              <w:bookmarkEnd w:id="4915"/>
            </w:del>
          </w:p>
        </w:tc>
        <w:tc>
          <w:tcPr>
            <w:tcW w:w="3969" w:type="dxa"/>
            <w:tcBorders>
              <w:top w:val="single" w:sz="5" w:space="0" w:color="000000"/>
              <w:left w:val="single" w:sz="5" w:space="0" w:color="000000"/>
              <w:bottom w:val="single" w:sz="5" w:space="0" w:color="000000"/>
              <w:right w:val="single" w:sz="5" w:space="0" w:color="000000"/>
            </w:tcBorders>
            <w:tcPrChange w:id="491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4917" w:author="Björn Genfors" w:date="2014-03-28T14:34:00Z"/>
                <w:rFonts w:cs="Times New Roman"/>
                <w:spacing w:val="-1"/>
                <w:sz w:val="20"/>
                <w:szCs w:val="20"/>
                <w:lang w:val="sv-SE"/>
              </w:rPr>
            </w:pPr>
            <w:del w:id="4918" w:author="Björn Genfors" w:date="2014-03-28T14:34:00Z">
              <w:r w:rsidRPr="000B0F50" w:rsidDel="00DE71B1">
                <w:rPr>
                  <w:spacing w:val="-1"/>
                  <w:szCs w:val="20"/>
                </w:rPr>
                <w:delText>Filtrering på Vårdenhet vilket motsvarar careUnitHSAid i authorType.</w:delText>
              </w:r>
              <w:bookmarkStart w:id="4919" w:name="_Toc384033938"/>
              <w:bookmarkStart w:id="4920" w:name="_Toc384035860"/>
              <w:bookmarkEnd w:id="4919"/>
              <w:bookmarkEnd w:id="4920"/>
            </w:del>
          </w:p>
        </w:tc>
        <w:tc>
          <w:tcPr>
            <w:tcW w:w="1195" w:type="dxa"/>
            <w:tcBorders>
              <w:top w:val="single" w:sz="5" w:space="0" w:color="000000"/>
              <w:left w:val="single" w:sz="5" w:space="0" w:color="000000"/>
              <w:bottom w:val="single" w:sz="5" w:space="0" w:color="000000"/>
              <w:right w:val="single" w:sz="5" w:space="0" w:color="000000"/>
            </w:tcBorders>
            <w:tcPrChange w:id="49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4922" w:author="Björn Genfors" w:date="2014-03-28T14:34:00Z"/>
                <w:rFonts w:cs="Times New Roman"/>
                <w:sz w:val="20"/>
                <w:szCs w:val="20"/>
                <w:lang w:val="sv-SE"/>
              </w:rPr>
            </w:pPr>
            <w:del w:id="4923"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4924" w:name="_Toc384033939"/>
              <w:bookmarkStart w:id="4925" w:name="_Toc384035861"/>
              <w:bookmarkEnd w:id="4924"/>
              <w:bookmarkEnd w:id="4925"/>
            </w:del>
          </w:p>
          <w:p w14:paraId="17487616" w14:textId="486EBF2D" w:rsidR="00424B6F" w:rsidRPr="006B6063" w:rsidDel="00DE71B1" w:rsidRDefault="00424B6F" w:rsidP="00DE71B1">
            <w:pPr>
              <w:widowControl/>
              <w:ind w:left="102"/>
              <w:jc w:val="center"/>
              <w:rPr>
                <w:del w:id="4926" w:author="Björn Genfors" w:date="2014-03-28T14:34:00Z"/>
                <w:rFonts w:cs="Times New Roman"/>
                <w:sz w:val="20"/>
                <w:szCs w:val="20"/>
                <w:lang w:val="sv-SE"/>
              </w:rPr>
            </w:pPr>
            <w:bookmarkStart w:id="4927" w:name="_Toc384033940"/>
            <w:bookmarkStart w:id="4928" w:name="_Toc384035862"/>
            <w:bookmarkEnd w:id="4927"/>
            <w:bookmarkEnd w:id="4928"/>
          </w:p>
        </w:tc>
        <w:bookmarkStart w:id="4929" w:name="_Toc384033941"/>
        <w:bookmarkStart w:id="4930" w:name="_Toc384035863"/>
        <w:bookmarkEnd w:id="4929"/>
        <w:bookmarkEnd w:id="4930"/>
      </w:tr>
      <w:tr w:rsidR="00424B6F" w:rsidRPr="006B6063" w:rsidDel="00DE71B1" w14:paraId="391B1A40" w14:textId="6A8B3451" w:rsidTr="00DE71B1">
        <w:trPr>
          <w:trHeight w:hRule="exact" w:val="2571"/>
          <w:tblHeader/>
          <w:del w:id="4931" w:author="Björn Genfors" w:date="2014-03-28T14:34:00Z"/>
          <w:trPrChange w:id="4932"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4934" w:author="Björn Genfors" w:date="2014-03-28T14:34:00Z"/>
                <w:rFonts w:cs="Times New Roman"/>
                <w:spacing w:val="-1"/>
                <w:sz w:val="20"/>
                <w:szCs w:val="20"/>
                <w:lang w:val="sv-SE"/>
              </w:rPr>
            </w:pPr>
            <w:del w:id="4935" w:author="Björn Genfors" w:date="2014-03-28T14:34:00Z">
              <w:r w:rsidRPr="006B6063" w:rsidDel="00DE71B1">
                <w:rPr>
                  <w:sz w:val="20"/>
                  <w:szCs w:val="20"/>
                </w:rPr>
                <w:delText>patientId</w:delText>
              </w:r>
              <w:bookmarkStart w:id="4936" w:name="_Toc384033942"/>
              <w:bookmarkStart w:id="4937" w:name="_Toc384035864"/>
              <w:bookmarkEnd w:id="4936"/>
              <w:bookmarkEnd w:id="4937"/>
            </w:del>
          </w:p>
        </w:tc>
        <w:tc>
          <w:tcPr>
            <w:tcW w:w="1559" w:type="dxa"/>
            <w:tcBorders>
              <w:top w:val="single" w:sz="5" w:space="0" w:color="000000"/>
              <w:left w:val="single" w:sz="5" w:space="0" w:color="000000"/>
              <w:bottom w:val="single" w:sz="5" w:space="0" w:color="000000"/>
              <w:right w:val="single" w:sz="5" w:space="0" w:color="000000"/>
            </w:tcBorders>
            <w:tcPrChange w:id="493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4939" w:author="Björn Genfors" w:date="2014-03-28T14:34:00Z"/>
                <w:rFonts w:cs="Times New Roman"/>
                <w:spacing w:val="-1"/>
                <w:sz w:val="20"/>
                <w:szCs w:val="20"/>
                <w:lang w:val="sv-SE"/>
              </w:rPr>
            </w:pPr>
            <w:del w:id="4940" w:author="Björn Genfors" w:date="2014-03-28T14:34:00Z">
              <w:r w:rsidRPr="006B6063" w:rsidDel="00DE71B1">
                <w:rPr>
                  <w:spacing w:val="-1"/>
                  <w:sz w:val="20"/>
                  <w:szCs w:val="20"/>
                </w:rPr>
                <w:delText>PersonIdType</w:delText>
              </w:r>
              <w:bookmarkStart w:id="4941" w:name="_Toc384033943"/>
              <w:bookmarkStart w:id="4942" w:name="_Toc384035865"/>
              <w:bookmarkEnd w:id="4941"/>
              <w:bookmarkEnd w:id="4942"/>
            </w:del>
          </w:p>
        </w:tc>
        <w:tc>
          <w:tcPr>
            <w:tcW w:w="3969" w:type="dxa"/>
            <w:tcBorders>
              <w:top w:val="single" w:sz="5" w:space="0" w:color="000000"/>
              <w:left w:val="single" w:sz="5" w:space="0" w:color="000000"/>
              <w:bottom w:val="single" w:sz="5" w:space="0" w:color="000000"/>
              <w:right w:val="single" w:sz="5" w:space="0" w:color="000000"/>
            </w:tcBorders>
            <w:tcPrChange w:id="494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4944" w:author="Björn Genfors" w:date="2014-03-28T14:34:00Z"/>
                <w:rFonts w:cs="Times New Roman"/>
                <w:spacing w:val="-1"/>
                <w:sz w:val="20"/>
                <w:szCs w:val="20"/>
                <w:lang w:val="sv-SE"/>
              </w:rPr>
            </w:pPr>
            <w:del w:id="4945"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bookmarkStart w:id="4946" w:name="_Toc384033944"/>
              <w:bookmarkStart w:id="4947" w:name="_Toc384035866"/>
              <w:bookmarkEnd w:id="4946"/>
              <w:bookmarkEnd w:id="4947"/>
            </w:del>
          </w:p>
        </w:tc>
        <w:tc>
          <w:tcPr>
            <w:tcW w:w="1195" w:type="dxa"/>
            <w:tcBorders>
              <w:top w:val="single" w:sz="5" w:space="0" w:color="000000"/>
              <w:left w:val="single" w:sz="5" w:space="0" w:color="000000"/>
              <w:bottom w:val="single" w:sz="5" w:space="0" w:color="000000"/>
              <w:right w:val="single" w:sz="5" w:space="0" w:color="000000"/>
            </w:tcBorders>
            <w:tcPrChange w:id="494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4949" w:author="Björn Genfors" w:date="2014-03-28T14:34:00Z"/>
                <w:rFonts w:cs="Times New Roman"/>
                <w:sz w:val="20"/>
                <w:szCs w:val="20"/>
                <w:lang w:val="sv-SE"/>
              </w:rPr>
            </w:pPr>
            <w:del w:id="4950" w:author="Björn Genfors" w:date="2014-03-28T14:34:00Z">
              <w:r w:rsidRPr="006B6063" w:rsidDel="00DE71B1">
                <w:rPr>
                  <w:sz w:val="20"/>
                  <w:szCs w:val="20"/>
                </w:rPr>
                <w:delText>1..1</w:delText>
              </w:r>
              <w:bookmarkStart w:id="4951" w:name="_Toc384033945"/>
              <w:bookmarkStart w:id="4952" w:name="_Toc384035867"/>
              <w:bookmarkEnd w:id="4951"/>
              <w:bookmarkEnd w:id="4952"/>
            </w:del>
          </w:p>
        </w:tc>
        <w:bookmarkStart w:id="4953" w:name="_Toc384033946"/>
        <w:bookmarkStart w:id="4954" w:name="_Toc384035868"/>
        <w:bookmarkEnd w:id="4953"/>
        <w:bookmarkEnd w:id="4954"/>
      </w:tr>
      <w:tr w:rsidR="00424B6F" w:rsidRPr="006B6063" w:rsidDel="00DE71B1" w14:paraId="60D0E148" w14:textId="170DF0AA" w:rsidTr="00DE71B1">
        <w:trPr>
          <w:trHeight w:hRule="exact" w:val="2187"/>
          <w:tblHeader/>
          <w:del w:id="4955" w:author="Björn Genfors" w:date="2014-03-28T14:34:00Z"/>
          <w:trPrChange w:id="4956"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4958" w:author="Björn Genfors" w:date="2014-03-28T14:34:00Z"/>
                <w:rFonts w:cs="Times New Roman"/>
                <w:sz w:val="20"/>
                <w:szCs w:val="20"/>
                <w:lang w:val="sv-SE"/>
              </w:rPr>
            </w:pPr>
            <w:del w:id="4959" w:author="Björn Genfors" w:date="2014-03-28T14:34:00Z">
              <w:r w:rsidRPr="006B6063" w:rsidDel="00DE71B1">
                <w:rPr>
                  <w:sz w:val="20"/>
                  <w:szCs w:val="20"/>
                </w:rPr>
                <w:delText>date</w:delText>
              </w:r>
              <w:r w:rsidR="00424B6F" w:rsidRPr="006B6063" w:rsidDel="00DE71B1">
                <w:rPr>
                  <w:sz w:val="20"/>
                  <w:szCs w:val="20"/>
                </w:rPr>
                <w:delText>Period</w:delText>
              </w:r>
              <w:bookmarkStart w:id="4960" w:name="_Toc384033947"/>
              <w:bookmarkStart w:id="4961" w:name="_Toc384035869"/>
              <w:bookmarkEnd w:id="4960"/>
              <w:bookmarkEnd w:id="4961"/>
            </w:del>
          </w:p>
        </w:tc>
        <w:tc>
          <w:tcPr>
            <w:tcW w:w="1559" w:type="dxa"/>
            <w:tcBorders>
              <w:top w:val="single" w:sz="5" w:space="0" w:color="000000"/>
              <w:left w:val="single" w:sz="5" w:space="0" w:color="000000"/>
              <w:bottom w:val="single" w:sz="5" w:space="0" w:color="000000"/>
              <w:right w:val="single" w:sz="5" w:space="0" w:color="000000"/>
            </w:tcBorders>
            <w:tcPrChange w:id="496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4963" w:author="Björn Genfors" w:date="2014-03-28T14:34:00Z"/>
                <w:rFonts w:cs="Times New Roman"/>
                <w:spacing w:val="-1"/>
                <w:sz w:val="20"/>
                <w:szCs w:val="20"/>
                <w:lang w:val="sv-SE"/>
              </w:rPr>
            </w:pPr>
            <w:del w:id="4964" w:author="Björn Genfors" w:date="2014-03-28T14:34:00Z">
              <w:r w:rsidRPr="006B6063" w:rsidDel="00DE71B1">
                <w:rPr>
                  <w:spacing w:val="-1"/>
                  <w:sz w:val="20"/>
                  <w:szCs w:val="20"/>
                </w:rPr>
                <w:delText>DatePeriodType</w:delText>
              </w:r>
              <w:bookmarkStart w:id="4965" w:name="_Toc384033948"/>
              <w:bookmarkStart w:id="4966" w:name="_Toc384035870"/>
              <w:bookmarkEnd w:id="4965"/>
              <w:bookmarkEnd w:id="4966"/>
            </w:del>
          </w:p>
        </w:tc>
        <w:tc>
          <w:tcPr>
            <w:tcW w:w="3969" w:type="dxa"/>
            <w:tcBorders>
              <w:top w:val="single" w:sz="5" w:space="0" w:color="000000"/>
              <w:left w:val="single" w:sz="5" w:space="0" w:color="000000"/>
              <w:bottom w:val="single" w:sz="5" w:space="0" w:color="000000"/>
              <w:right w:val="single" w:sz="5" w:space="0" w:color="000000"/>
            </w:tcBorders>
            <w:tcPrChange w:id="496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4968" w:author="Björn Genfors" w:date="2014-03-28T14:34:00Z"/>
                <w:rFonts w:cs="Times New Roman"/>
                <w:sz w:val="20"/>
                <w:szCs w:val="20"/>
                <w:lang w:val="sv-SE"/>
              </w:rPr>
            </w:pPr>
            <w:del w:id="4969"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bookmarkStart w:id="4970" w:name="_Toc384033949"/>
              <w:bookmarkStart w:id="4971" w:name="_Toc384035871"/>
              <w:bookmarkEnd w:id="4970"/>
              <w:bookmarkEnd w:id="4971"/>
            </w:del>
          </w:p>
        </w:tc>
        <w:tc>
          <w:tcPr>
            <w:tcW w:w="1195" w:type="dxa"/>
            <w:tcBorders>
              <w:top w:val="single" w:sz="5" w:space="0" w:color="000000"/>
              <w:left w:val="single" w:sz="5" w:space="0" w:color="000000"/>
              <w:bottom w:val="single" w:sz="5" w:space="0" w:color="000000"/>
              <w:right w:val="single" w:sz="5" w:space="0" w:color="000000"/>
            </w:tcBorders>
            <w:tcPrChange w:id="49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4973" w:author="Björn Genfors" w:date="2014-03-28T14:34:00Z"/>
                <w:rFonts w:cs="Times New Roman"/>
                <w:sz w:val="20"/>
                <w:szCs w:val="20"/>
                <w:lang w:val="sv-SE"/>
              </w:rPr>
            </w:pPr>
            <w:del w:id="4974" w:author="Björn Genfors" w:date="2014-03-28T14:34:00Z">
              <w:r w:rsidRPr="006B6063" w:rsidDel="00DE71B1">
                <w:rPr>
                  <w:sz w:val="20"/>
                  <w:szCs w:val="20"/>
                </w:rPr>
                <w:delText>0..1</w:delText>
              </w:r>
              <w:bookmarkStart w:id="4975" w:name="_Toc384033950"/>
              <w:bookmarkStart w:id="4976" w:name="_Toc384035872"/>
              <w:bookmarkEnd w:id="4975"/>
              <w:bookmarkEnd w:id="4976"/>
            </w:del>
          </w:p>
        </w:tc>
        <w:bookmarkStart w:id="4977" w:name="_Toc384033951"/>
        <w:bookmarkStart w:id="4978" w:name="_Toc384035873"/>
        <w:bookmarkEnd w:id="4977"/>
        <w:bookmarkEnd w:id="4978"/>
      </w:tr>
      <w:tr w:rsidR="00424B6F" w:rsidRPr="006B6063" w:rsidDel="00DE71B1" w14:paraId="18BB6E32" w14:textId="650C658A" w:rsidTr="00DE71B1">
        <w:trPr>
          <w:trHeight w:hRule="exact" w:val="287"/>
          <w:tblHeader/>
          <w:del w:id="4979" w:author="Björn Genfors" w:date="2014-03-28T14:34:00Z"/>
          <w:trPrChange w:id="4980"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4982" w:author="Björn Genfors" w:date="2014-03-28T14:34:00Z"/>
                <w:rFonts w:cs="Times New Roman"/>
                <w:sz w:val="20"/>
                <w:szCs w:val="20"/>
                <w:lang w:val="sv-SE"/>
              </w:rPr>
            </w:pPr>
            <w:del w:id="4983" w:author="Björn Genfors" w:date="2014-03-28T14:34:00Z">
              <w:r w:rsidRPr="006B6063" w:rsidDel="00DE71B1">
                <w:rPr>
                  <w:sz w:val="20"/>
                  <w:szCs w:val="20"/>
                </w:rPr>
                <w:delText>../start</w:delText>
              </w:r>
              <w:bookmarkStart w:id="4984" w:name="_Toc384033952"/>
              <w:bookmarkStart w:id="4985" w:name="_Toc384035874"/>
              <w:bookmarkEnd w:id="4984"/>
              <w:bookmarkEnd w:id="4985"/>
            </w:del>
          </w:p>
        </w:tc>
        <w:tc>
          <w:tcPr>
            <w:tcW w:w="1559" w:type="dxa"/>
            <w:tcBorders>
              <w:top w:val="single" w:sz="5" w:space="0" w:color="000000"/>
              <w:left w:val="single" w:sz="5" w:space="0" w:color="000000"/>
              <w:bottom w:val="single" w:sz="5" w:space="0" w:color="000000"/>
              <w:right w:val="single" w:sz="5" w:space="0" w:color="000000"/>
            </w:tcBorders>
            <w:tcPrChange w:id="498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4987" w:author="Björn Genfors" w:date="2014-03-28T14:34:00Z"/>
                <w:rFonts w:cs="Times New Roman"/>
                <w:spacing w:val="-1"/>
                <w:sz w:val="20"/>
                <w:szCs w:val="20"/>
                <w:lang w:val="sv-SE"/>
              </w:rPr>
            </w:pPr>
            <w:del w:id="4988" w:author="Björn Genfors" w:date="2014-03-28T14:34:00Z">
              <w:r w:rsidRPr="006B6063" w:rsidDel="00DE71B1">
                <w:rPr>
                  <w:spacing w:val="-1"/>
                  <w:sz w:val="20"/>
                  <w:szCs w:val="20"/>
                </w:rPr>
                <w:delText>string</w:delText>
              </w:r>
              <w:bookmarkStart w:id="4989" w:name="_Toc384033953"/>
              <w:bookmarkStart w:id="4990" w:name="_Toc384035875"/>
              <w:bookmarkEnd w:id="4989"/>
              <w:bookmarkEnd w:id="4990"/>
            </w:del>
          </w:p>
        </w:tc>
        <w:tc>
          <w:tcPr>
            <w:tcW w:w="3969" w:type="dxa"/>
            <w:tcBorders>
              <w:top w:val="single" w:sz="5" w:space="0" w:color="000000"/>
              <w:left w:val="single" w:sz="5" w:space="0" w:color="000000"/>
              <w:bottom w:val="single" w:sz="5" w:space="0" w:color="000000"/>
              <w:right w:val="single" w:sz="5" w:space="0" w:color="000000"/>
            </w:tcBorders>
            <w:tcPrChange w:id="49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4992" w:author="Björn Genfors" w:date="2014-03-28T14:34:00Z"/>
                <w:rFonts w:cs="Times New Roman"/>
                <w:sz w:val="20"/>
                <w:szCs w:val="20"/>
                <w:lang w:val="sv-SE"/>
              </w:rPr>
            </w:pPr>
            <w:del w:id="4993"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bookmarkStart w:id="4994" w:name="_Toc384033954"/>
              <w:bookmarkStart w:id="4995" w:name="_Toc384035876"/>
              <w:bookmarkEnd w:id="4994"/>
              <w:bookmarkEnd w:id="4995"/>
            </w:del>
          </w:p>
        </w:tc>
        <w:tc>
          <w:tcPr>
            <w:tcW w:w="1195" w:type="dxa"/>
            <w:tcBorders>
              <w:top w:val="single" w:sz="5" w:space="0" w:color="000000"/>
              <w:left w:val="single" w:sz="5" w:space="0" w:color="000000"/>
              <w:bottom w:val="single" w:sz="5" w:space="0" w:color="000000"/>
              <w:right w:val="single" w:sz="5" w:space="0" w:color="000000"/>
            </w:tcBorders>
            <w:tcPrChange w:id="499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4997" w:author="Björn Genfors" w:date="2014-03-28T14:34:00Z"/>
                <w:rFonts w:cs="Times New Roman"/>
                <w:sz w:val="20"/>
                <w:szCs w:val="20"/>
                <w:lang w:val="sv-SE"/>
              </w:rPr>
            </w:pPr>
            <w:del w:id="4998" w:author="Björn Genfors" w:date="2014-03-28T14:34:00Z">
              <w:r w:rsidRPr="006B6063" w:rsidDel="00DE71B1">
                <w:rPr>
                  <w:sz w:val="20"/>
                  <w:szCs w:val="20"/>
                </w:rPr>
                <w:delText>1..1</w:delText>
              </w:r>
              <w:bookmarkStart w:id="4999" w:name="_Toc384033955"/>
              <w:bookmarkStart w:id="5000" w:name="_Toc384035877"/>
              <w:bookmarkEnd w:id="4999"/>
              <w:bookmarkEnd w:id="5000"/>
            </w:del>
          </w:p>
        </w:tc>
        <w:bookmarkStart w:id="5001" w:name="_Toc384033956"/>
        <w:bookmarkStart w:id="5002" w:name="_Toc384035878"/>
        <w:bookmarkEnd w:id="5001"/>
        <w:bookmarkEnd w:id="5002"/>
      </w:tr>
      <w:tr w:rsidR="00424B6F" w:rsidRPr="006B6063" w:rsidDel="00DE71B1" w14:paraId="7B38DDE9" w14:textId="2BE9EB6E" w:rsidTr="00DE71B1">
        <w:trPr>
          <w:trHeight w:hRule="exact" w:val="287"/>
          <w:tblHeader/>
          <w:del w:id="5003" w:author="Björn Genfors" w:date="2014-03-28T14:34:00Z"/>
          <w:trPrChange w:id="5004"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0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5006" w:author="Björn Genfors" w:date="2014-03-28T14:34:00Z"/>
                <w:rFonts w:cs="Times New Roman"/>
                <w:sz w:val="20"/>
                <w:szCs w:val="20"/>
                <w:lang w:val="sv-SE"/>
              </w:rPr>
            </w:pPr>
            <w:del w:id="5007" w:author="Björn Genfors" w:date="2014-03-28T14:34:00Z">
              <w:r w:rsidRPr="006B6063" w:rsidDel="00DE71B1">
                <w:rPr>
                  <w:sz w:val="20"/>
                  <w:szCs w:val="20"/>
                </w:rPr>
                <w:delText>../end</w:delText>
              </w:r>
              <w:bookmarkStart w:id="5008" w:name="_Toc384033957"/>
              <w:bookmarkStart w:id="5009" w:name="_Toc384035879"/>
              <w:bookmarkEnd w:id="5008"/>
              <w:bookmarkEnd w:id="5009"/>
            </w:del>
          </w:p>
        </w:tc>
        <w:tc>
          <w:tcPr>
            <w:tcW w:w="1559" w:type="dxa"/>
            <w:tcBorders>
              <w:top w:val="single" w:sz="5" w:space="0" w:color="000000"/>
              <w:left w:val="single" w:sz="5" w:space="0" w:color="000000"/>
              <w:bottom w:val="single" w:sz="5" w:space="0" w:color="000000"/>
              <w:right w:val="single" w:sz="5" w:space="0" w:color="000000"/>
            </w:tcBorders>
            <w:tcPrChange w:id="50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5011" w:author="Björn Genfors" w:date="2014-03-28T14:34:00Z"/>
                <w:rFonts w:cs="Times New Roman"/>
                <w:spacing w:val="-1"/>
                <w:sz w:val="20"/>
                <w:szCs w:val="20"/>
                <w:lang w:val="sv-SE"/>
              </w:rPr>
            </w:pPr>
            <w:del w:id="5012" w:author="Björn Genfors" w:date="2014-03-28T14:34:00Z">
              <w:r w:rsidRPr="006B6063" w:rsidDel="00DE71B1">
                <w:rPr>
                  <w:spacing w:val="-1"/>
                  <w:sz w:val="20"/>
                  <w:szCs w:val="20"/>
                </w:rPr>
                <w:delText>string</w:delText>
              </w:r>
              <w:bookmarkStart w:id="5013" w:name="_Toc384033958"/>
              <w:bookmarkStart w:id="5014" w:name="_Toc384035880"/>
              <w:bookmarkEnd w:id="5013"/>
              <w:bookmarkEnd w:id="5014"/>
            </w:del>
          </w:p>
        </w:tc>
        <w:tc>
          <w:tcPr>
            <w:tcW w:w="3969" w:type="dxa"/>
            <w:tcBorders>
              <w:top w:val="single" w:sz="5" w:space="0" w:color="000000"/>
              <w:left w:val="single" w:sz="5" w:space="0" w:color="000000"/>
              <w:bottom w:val="single" w:sz="5" w:space="0" w:color="000000"/>
              <w:right w:val="single" w:sz="5" w:space="0" w:color="000000"/>
            </w:tcBorders>
            <w:tcPrChange w:id="50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5016" w:author="Björn Genfors" w:date="2014-03-28T14:34:00Z"/>
                <w:rFonts w:cs="Times New Roman"/>
                <w:sz w:val="20"/>
                <w:szCs w:val="20"/>
                <w:lang w:val="sv-SE"/>
              </w:rPr>
            </w:pPr>
            <w:del w:id="5017"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bookmarkStart w:id="5018" w:name="_Toc384033959"/>
              <w:bookmarkStart w:id="5019" w:name="_Toc384035881"/>
              <w:bookmarkEnd w:id="5018"/>
              <w:bookmarkEnd w:id="5019"/>
            </w:del>
          </w:p>
        </w:tc>
        <w:tc>
          <w:tcPr>
            <w:tcW w:w="1195" w:type="dxa"/>
            <w:tcBorders>
              <w:top w:val="single" w:sz="5" w:space="0" w:color="000000"/>
              <w:left w:val="single" w:sz="5" w:space="0" w:color="000000"/>
              <w:bottom w:val="single" w:sz="5" w:space="0" w:color="000000"/>
              <w:right w:val="single" w:sz="5" w:space="0" w:color="000000"/>
            </w:tcBorders>
            <w:tcPrChange w:id="50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5021" w:author="Björn Genfors" w:date="2014-03-28T14:34:00Z"/>
                <w:rFonts w:cs="Times New Roman"/>
                <w:sz w:val="20"/>
                <w:szCs w:val="20"/>
                <w:lang w:val="sv-SE"/>
              </w:rPr>
            </w:pPr>
            <w:del w:id="5022" w:author="Björn Genfors" w:date="2014-03-28T14:34:00Z">
              <w:r w:rsidRPr="006B6063" w:rsidDel="00DE71B1">
                <w:rPr>
                  <w:sz w:val="20"/>
                  <w:szCs w:val="20"/>
                </w:rPr>
                <w:delText>1..1</w:delText>
              </w:r>
              <w:bookmarkStart w:id="5023" w:name="_Toc384033960"/>
              <w:bookmarkStart w:id="5024" w:name="_Toc384035882"/>
              <w:bookmarkEnd w:id="5023"/>
              <w:bookmarkEnd w:id="5024"/>
            </w:del>
          </w:p>
        </w:tc>
        <w:bookmarkStart w:id="5025" w:name="_Toc384033961"/>
        <w:bookmarkStart w:id="5026" w:name="_Toc384035883"/>
        <w:bookmarkEnd w:id="5025"/>
        <w:bookmarkEnd w:id="5026"/>
      </w:tr>
      <w:tr w:rsidR="00424B6F" w:rsidRPr="006B6063" w:rsidDel="00DE71B1" w14:paraId="597183F8" w14:textId="78411A94" w:rsidTr="00DE71B1">
        <w:trPr>
          <w:trHeight w:hRule="exact" w:val="2978"/>
          <w:tblHeader/>
          <w:del w:id="5027" w:author="Björn Genfors" w:date="2014-03-28T14:34:00Z"/>
          <w:trPrChange w:id="5028"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5030" w:author="Björn Genfors" w:date="2014-03-28T14:34:00Z"/>
                <w:rFonts w:cs="Times New Roman"/>
                <w:sz w:val="20"/>
                <w:szCs w:val="20"/>
                <w:lang w:val="sv-SE"/>
              </w:rPr>
            </w:pPr>
            <w:del w:id="5031" w:author="Björn Genfors" w:date="2014-03-28T14:34:00Z">
              <w:r w:rsidRPr="006B6063" w:rsidDel="00DE71B1">
                <w:rPr>
                  <w:sz w:val="20"/>
                  <w:szCs w:val="20"/>
                </w:rPr>
                <w:delText>sourceSystemHSAId</w:delText>
              </w:r>
              <w:bookmarkStart w:id="5032" w:name="_Toc384033962"/>
              <w:bookmarkStart w:id="5033" w:name="_Toc384035884"/>
              <w:bookmarkEnd w:id="5032"/>
              <w:bookmarkEnd w:id="5033"/>
            </w:del>
          </w:p>
        </w:tc>
        <w:tc>
          <w:tcPr>
            <w:tcW w:w="1559" w:type="dxa"/>
            <w:tcBorders>
              <w:top w:val="single" w:sz="5" w:space="0" w:color="000000"/>
              <w:left w:val="single" w:sz="5" w:space="0" w:color="000000"/>
              <w:bottom w:val="single" w:sz="5" w:space="0" w:color="000000"/>
              <w:right w:val="single" w:sz="5" w:space="0" w:color="000000"/>
            </w:tcBorders>
            <w:tcPrChange w:id="503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5035" w:author="Björn Genfors" w:date="2014-03-28T14:34:00Z"/>
                <w:rFonts w:cs="Times New Roman"/>
                <w:spacing w:val="-1"/>
                <w:sz w:val="20"/>
                <w:szCs w:val="20"/>
                <w:lang w:val="sv-SE"/>
              </w:rPr>
            </w:pPr>
            <w:del w:id="5036" w:author="Björn Genfors" w:date="2014-03-28T14:34:00Z">
              <w:r w:rsidRPr="006B6063" w:rsidDel="00DE71B1">
                <w:rPr>
                  <w:spacing w:val="-1"/>
                  <w:sz w:val="20"/>
                  <w:szCs w:val="20"/>
                </w:rPr>
                <w:delText>HSAIdType</w:delText>
              </w:r>
              <w:bookmarkStart w:id="5037" w:name="_Toc384033963"/>
              <w:bookmarkStart w:id="5038" w:name="_Toc384035885"/>
              <w:bookmarkEnd w:id="5037"/>
              <w:bookmarkEnd w:id="5038"/>
            </w:del>
          </w:p>
        </w:tc>
        <w:tc>
          <w:tcPr>
            <w:tcW w:w="3969" w:type="dxa"/>
            <w:tcBorders>
              <w:top w:val="single" w:sz="5" w:space="0" w:color="000000"/>
              <w:left w:val="single" w:sz="5" w:space="0" w:color="000000"/>
              <w:bottom w:val="single" w:sz="5" w:space="0" w:color="000000"/>
              <w:right w:val="single" w:sz="5" w:space="0" w:color="000000"/>
            </w:tcBorders>
            <w:tcPrChange w:id="50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5040" w:author="Björn Genfors" w:date="2014-03-28T14:34:00Z"/>
                <w:rFonts w:cs="Times New Roman"/>
                <w:sz w:val="20"/>
                <w:szCs w:val="20"/>
                <w:lang w:val="sv-SE"/>
              </w:rPr>
            </w:pPr>
            <w:del w:id="5041" w:author="Björn Genfors" w:date="2014-03-28T14:34:00Z">
              <w:r w:rsidRPr="000B0F50" w:rsidDel="00DE71B1">
                <w:rPr>
                  <w:szCs w:val="20"/>
                </w:rPr>
                <w:delText xml:space="preserve">Begränsar sökningen till dokument som är skapade i angivet system. </w:delText>
              </w:r>
              <w:bookmarkStart w:id="5042" w:name="_Toc384033964"/>
              <w:bookmarkStart w:id="5043" w:name="_Toc384035886"/>
              <w:bookmarkEnd w:id="5042"/>
              <w:bookmarkEnd w:id="5043"/>
            </w:del>
          </w:p>
          <w:p w14:paraId="15BB4907" w14:textId="2F705E51" w:rsidR="00424B6F" w:rsidRPr="006B6063" w:rsidDel="00DE71B1" w:rsidRDefault="00424B6F" w:rsidP="00DE71B1">
            <w:pPr>
              <w:widowControl/>
              <w:spacing w:line="226" w:lineRule="exact"/>
              <w:ind w:left="102"/>
              <w:rPr>
                <w:del w:id="5044" w:author="Björn Genfors" w:date="2014-03-28T14:34:00Z"/>
                <w:rFonts w:cs="Times New Roman"/>
                <w:sz w:val="20"/>
                <w:szCs w:val="20"/>
                <w:lang w:val="sv-SE"/>
              </w:rPr>
            </w:pPr>
            <w:bookmarkStart w:id="5045" w:name="_Toc384033965"/>
            <w:bookmarkStart w:id="5046" w:name="_Toc384035887"/>
            <w:bookmarkEnd w:id="5045"/>
            <w:bookmarkEnd w:id="5046"/>
          </w:p>
          <w:p w14:paraId="4CED4A0A" w14:textId="7DD1CAF6" w:rsidR="00424B6F" w:rsidRPr="006B6063" w:rsidDel="00DE71B1" w:rsidRDefault="00424B6F" w:rsidP="00DE71B1">
            <w:pPr>
              <w:widowControl/>
              <w:spacing w:line="226" w:lineRule="exact"/>
              <w:ind w:left="102"/>
              <w:rPr>
                <w:del w:id="5047" w:author="Björn Genfors" w:date="2014-03-28T14:34:00Z"/>
                <w:rFonts w:cs="Times New Roman"/>
                <w:sz w:val="20"/>
                <w:szCs w:val="20"/>
                <w:lang w:val="sv-SE"/>
              </w:rPr>
            </w:pPr>
            <w:del w:id="5048" w:author="Björn Genfors" w:date="2014-03-28T14:34:00Z">
              <w:r w:rsidRPr="000B0F50" w:rsidDel="00DE71B1">
                <w:rPr>
                  <w:szCs w:val="20"/>
                </w:rPr>
                <w:delText>Värdet på detta fält måste överensstämma med värdet på logicalAddress i anropets tekniska kuvertering (ex. SOAP-header).</w:delText>
              </w:r>
              <w:bookmarkStart w:id="5049" w:name="_Toc384033966"/>
              <w:bookmarkStart w:id="5050" w:name="_Toc384035888"/>
              <w:bookmarkEnd w:id="5049"/>
              <w:bookmarkEnd w:id="5050"/>
            </w:del>
          </w:p>
          <w:p w14:paraId="463E39D3" w14:textId="74643022" w:rsidR="00424B6F" w:rsidRPr="006B6063" w:rsidDel="00DE71B1" w:rsidRDefault="00424B6F" w:rsidP="00DE71B1">
            <w:pPr>
              <w:widowControl/>
              <w:spacing w:line="226" w:lineRule="exact"/>
              <w:ind w:left="102"/>
              <w:rPr>
                <w:del w:id="5051" w:author="Björn Genfors" w:date="2014-03-28T14:34:00Z"/>
                <w:rFonts w:cs="Times New Roman"/>
                <w:spacing w:val="-1"/>
                <w:sz w:val="20"/>
                <w:szCs w:val="20"/>
                <w:lang w:val="sv-SE"/>
              </w:rPr>
            </w:pPr>
            <w:bookmarkStart w:id="5052" w:name="_Toc384033967"/>
            <w:bookmarkStart w:id="5053" w:name="_Toc384035889"/>
            <w:bookmarkEnd w:id="5052"/>
            <w:bookmarkEnd w:id="5053"/>
          </w:p>
          <w:p w14:paraId="5C3D2579" w14:textId="72034971" w:rsidR="00424B6F" w:rsidRPr="006B6063" w:rsidDel="00DE71B1" w:rsidRDefault="00424B6F" w:rsidP="00DE71B1">
            <w:pPr>
              <w:widowControl/>
              <w:spacing w:line="226" w:lineRule="exact"/>
              <w:ind w:left="102"/>
              <w:rPr>
                <w:del w:id="5054" w:author="Björn Genfors" w:date="2014-03-28T14:34:00Z"/>
                <w:rFonts w:cs="Times New Roman"/>
                <w:sz w:val="20"/>
                <w:szCs w:val="20"/>
                <w:lang w:val="sv-SE"/>
              </w:rPr>
            </w:pPr>
            <w:del w:id="5055" w:author="Björn Genfors" w:date="2014-03-28T14:34:00Z">
              <w:r w:rsidRPr="000B0F50" w:rsidDel="00DE71B1">
                <w:rPr>
                  <w:szCs w:val="20"/>
                </w:rPr>
                <w:delText>Det innebär i praktiken att aggregerande tjänster inte används när detta fält anges.</w:delText>
              </w:r>
              <w:bookmarkStart w:id="5056" w:name="_Toc384033968"/>
              <w:bookmarkStart w:id="5057" w:name="_Toc384035890"/>
              <w:bookmarkEnd w:id="5056"/>
              <w:bookmarkEnd w:id="5057"/>
            </w:del>
          </w:p>
          <w:p w14:paraId="30D37A49" w14:textId="03255EFA" w:rsidR="00424B6F" w:rsidRPr="006B6063" w:rsidDel="00DE71B1" w:rsidRDefault="00424B6F" w:rsidP="00DE71B1">
            <w:pPr>
              <w:widowControl/>
              <w:spacing w:line="226" w:lineRule="exact"/>
              <w:ind w:left="102"/>
              <w:rPr>
                <w:del w:id="5058" w:author="Björn Genfors" w:date="2014-03-28T14:34:00Z"/>
                <w:rFonts w:cs="Times New Roman"/>
                <w:sz w:val="20"/>
                <w:szCs w:val="20"/>
                <w:lang w:val="sv-SE"/>
              </w:rPr>
            </w:pPr>
            <w:bookmarkStart w:id="5059" w:name="_Toc384033969"/>
            <w:bookmarkStart w:id="5060" w:name="_Toc384035891"/>
            <w:bookmarkEnd w:id="5059"/>
            <w:bookmarkEnd w:id="5060"/>
          </w:p>
          <w:p w14:paraId="3C070881" w14:textId="4135EB8E" w:rsidR="00424B6F" w:rsidRPr="006B6063" w:rsidDel="00DE71B1" w:rsidRDefault="00424B6F" w:rsidP="00DE71B1">
            <w:pPr>
              <w:widowControl/>
              <w:spacing w:line="229" w:lineRule="exact"/>
              <w:ind w:left="102"/>
              <w:rPr>
                <w:del w:id="5061" w:author="Björn Genfors" w:date="2014-03-28T14:34:00Z"/>
                <w:rFonts w:cs="Times New Roman"/>
                <w:sz w:val="20"/>
                <w:szCs w:val="20"/>
                <w:lang w:val="sv-SE"/>
              </w:rPr>
            </w:pPr>
            <w:del w:id="5062"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bookmarkStart w:id="5063" w:name="_Toc384033970"/>
              <w:bookmarkStart w:id="5064" w:name="_Toc384035892"/>
              <w:bookmarkEnd w:id="5063"/>
              <w:bookmarkEnd w:id="5064"/>
            </w:del>
          </w:p>
        </w:tc>
        <w:tc>
          <w:tcPr>
            <w:tcW w:w="1195" w:type="dxa"/>
            <w:tcBorders>
              <w:top w:val="single" w:sz="5" w:space="0" w:color="000000"/>
              <w:left w:val="single" w:sz="5" w:space="0" w:color="000000"/>
              <w:bottom w:val="single" w:sz="5" w:space="0" w:color="000000"/>
              <w:right w:val="single" w:sz="5" w:space="0" w:color="000000"/>
            </w:tcBorders>
            <w:tcPrChange w:id="506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5066" w:author="Björn Genfors" w:date="2014-03-28T14:34:00Z"/>
                <w:rFonts w:cs="Times New Roman"/>
                <w:sz w:val="20"/>
                <w:szCs w:val="20"/>
                <w:lang w:val="sv-SE"/>
              </w:rPr>
            </w:pPr>
            <w:del w:id="5067" w:author="Björn Genfors" w:date="2014-03-28T14:34:00Z">
              <w:r w:rsidRPr="006B6063" w:rsidDel="00DE71B1">
                <w:rPr>
                  <w:sz w:val="20"/>
                  <w:szCs w:val="20"/>
                </w:rPr>
                <w:delText>0..1</w:delText>
              </w:r>
              <w:bookmarkStart w:id="5068" w:name="_Toc384033971"/>
              <w:bookmarkStart w:id="5069" w:name="_Toc384035893"/>
              <w:bookmarkEnd w:id="5068"/>
              <w:bookmarkEnd w:id="5069"/>
            </w:del>
          </w:p>
          <w:p w14:paraId="051A2016" w14:textId="62EBB3EB" w:rsidR="00424B6F" w:rsidRPr="006B6063" w:rsidDel="00DE71B1" w:rsidRDefault="00424B6F" w:rsidP="00DE71B1">
            <w:pPr>
              <w:widowControl/>
              <w:spacing w:line="229" w:lineRule="exact"/>
              <w:ind w:left="102"/>
              <w:jc w:val="center"/>
              <w:rPr>
                <w:del w:id="5070" w:author="Björn Genfors" w:date="2014-03-28T14:34:00Z"/>
                <w:rFonts w:cs="Times New Roman"/>
                <w:sz w:val="20"/>
                <w:szCs w:val="20"/>
                <w:lang w:val="sv-SE"/>
              </w:rPr>
            </w:pPr>
            <w:bookmarkStart w:id="5071" w:name="_Toc384033972"/>
            <w:bookmarkStart w:id="5072" w:name="_Toc384035894"/>
            <w:bookmarkEnd w:id="5071"/>
            <w:bookmarkEnd w:id="5072"/>
          </w:p>
          <w:p w14:paraId="564DA3AA" w14:textId="07622E9E" w:rsidR="00424B6F" w:rsidRPr="006B6063" w:rsidDel="00DE71B1" w:rsidRDefault="00424B6F" w:rsidP="00DE71B1">
            <w:pPr>
              <w:widowControl/>
              <w:spacing w:line="229" w:lineRule="exact"/>
              <w:ind w:left="102"/>
              <w:jc w:val="center"/>
              <w:rPr>
                <w:del w:id="5073" w:author="Björn Genfors" w:date="2014-03-28T14:34:00Z"/>
                <w:rFonts w:cs="Times New Roman"/>
                <w:sz w:val="20"/>
                <w:szCs w:val="20"/>
                <w:lang w:val="sv-SE"/>
              </w:rPr>
            </w:pPr>
            <w:bookmarkStart w:id="5074" w:name="_Toc384033973"/>
            <w:bookmarkStart w:id="5075" w:name="_Toc384035895"/>
            <w:bookmarkEnd w:id="5074"/>
            <w:bookmarkEnd w:id="5075"/>
          </w:p>
          <w:p w14:paraId="7B8C8905" w14:textId="5CA31A9F" w:rsidR="00424B6F" w:rsidRPr="006B6063" w:rsidDel="00DE71B1" w:rsidRDefault="00424B6F" w:rsidP="00DE71B1">
            <w:pPr>
              <w:widowControl/>
              <w:spacing w:line="229" w:lineRule="exact"/>
              <w:ind w:left="102"/>
              <w:jc w:val="center"/>
              <w:rPr>
                <w:del w:id="5076" w:author="Björn Genfors" w:date="2014-03-28T14:34:00Z"/>
                <w:rFonts w:cs="Times New Roman"/>
                <w:sz w:val="20"/>
                <w:szCs w:val="20"/>
                <w:lang w:val="sv-SE"/>
              </w:rPr>
            </w:pPr>
            <w:bookmarkStart w:id="5077" w:name="_Toc384033974"/>
            <w:bookmarkStart w:id="5078" w:name="_Toc384035896"/>
            <w:bookmarkEnd w:id="5077"/>
            <w:bookmarkEnd w:id="5078"/>
          </w:p>
        </w:tc>
        <w:bookmarkStart w:id="5079" w:name="_Toc384033975"/>
        <w:bookmarkStart w:id="5080" w:name="_Toc384035897"/>
        <w:bookmarkEnd w:id="5079"/>
        <w:bookmarkEnd w:id="5080"/>
      </w:tr>
      <w:tr w:rsidR="00424B6F" w:rsidRPr="006B6063" w:rsidDel="00DE71B1" w14:paraId="48D9D67A" w14:textId="0B913C20" w:rsidTr="00DE71B1">
        <w:trPr>
          <w:trHeight w:hRule="exact" w:val="978"/>
          <w:tblHeader/>
          <w:del w:id="5081" w:author="Björn Genfors" w:date="2014-03-28T14:34:00Z"/>
          <w:trPrChange w:id="5082"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8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5084" w:author="Björn Genfors" w:date="2014-03-28T14:34:00Z"/>
                <w:rFonts w:cs="Times New Roman"/>
                <w:b/>
                <w:sz w:val="20"/>
                <w:szCs w:val="20"/>
                <w:lang w:val="sv-SE"/>
              </w:rPr>
            </w:pPr>
            <w:del w:id="5085" w:author="Björn Genfors" w:date="2014-03-28T14:34:00Z">
              <w:r w:rsidRPr="006B6063" w:rsidDel="00DE71B1">
                <w:rPr>
                  <w:sz w:val="20"/>
                  <w:szCs w:val="20"/>
                </w:rPr>
                <w:delText>careContactId</w:delText>
              </w:r>
              <w:bookmarkStart w:id="5086" w:name="_Toc384033976"/>
              <w:bookmarkStart w:id="5087" w:name="_Toc384035898"/>
              <w:bookmarkEnd w:id="5086"/>
              <w:bookmarkEnd w:id="5087"/>
            </w:del>
          </w:p>
        </w:tc>
        <w:tc>
          <w:tcPr>
            <w:tcW w:w="1559" w:type="dxa"/>
            <w:tcBorders>
              <w:top w:val="single" w:sz="5" w:space="0" w:color="000000"/>
              <w:left w:val="single" w:sz="5" w:space="0" w:color="000000"/>
              <w:bottom w:val="single" w:sz="5" w:space="0" w:color="000000"/>
              <w:right w:val="single" w:sz="5" w:space="0" w:color="000000"/>
            </w:tcBorders>
            <w:tcPrChange w:id="50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5089" w:author="Björn Genfors" w:date="2014-03-28T14:34:00Z"/>
                <w:rFonts w:cs="Times New Roman"/>
                <w:sz w:val="20"/>
                <w:szCs w:val="20"/>
                <w:lang w:val="sv-SE"/>
              </w:rPr>
            </w:pPr>
            <w:del w:id="5090" w:author="Björn Genfors" w:date="2014-03-28T14:34:00Z">
              <w:r w:rsidRPr="006B6063" w:rsidDel="00DE71B1">
                <w:rPr>
                  <w:spacing w:val="-1"/>
                  <w:sz w:val="20"/>
                  <w:szCs w:val="20"/>
                </w:rPr>
                <w:delText>string</w:delText>
              </w:r>
              <w:bookmarkStart w:id="5091" w:name="_Toc384033977"/>
              <w:bookmarkStart w:id="5092" w:name="_Toc384035899"/>
              <w:bookmarkEnd w:id="5091"/>
              <w:bookmarkEnd w:id="5092"/>
            </w:del>
          </w:p>
        </w:tc>
        <w:tc>
          <w:tcPr>
            <w:tcW w:w="3969" w:type="dxa"/>
            <w:tcBorders>
              <w:top w:val="single" w:sz="5" w:space="0" w:color="000000"/>
              <w:left w:val="single" w:sz="5" w:space="0" w:color="000000"/>
              <w:bottom w:val="single" w:sz="5" w:space="0" w:color="000000"/>
              <w:right w:val="single" w:sz="5" w:space="0" w:color="000000"/>
            </w:tcBorders>
            <w:tcPrChange w:id="50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5094" w:author="Björn Genfors" w:date="2014-03-28T14:34:00Z"/>
                <w:rFonts w:cs="Times New Roman"/>
                <w:spacing w:val="-1"/>
                <w:sz w:val="20"/>
                <w:szCs w:val="20"/>
                <w:lang w:val="sv-SE"/>
              </w:rPr>
            </w:pPr>
            <w:del w:id="5095" w:author="Björn Genfors" w:date="2014-03-28T14:34:00Z">
              <w:r w:rsidRPr="000B0F50" w:rsidDel="00DE71B1">
                <w:rPr>
                  <w:spacing w:val="-1"/>
                  <w:szCs w:val="20"/>
                </w:rPr>
                <w:delText>Begränsar sökningen till den vård- och omsorgskontakt där den vårdbegäran som låg till grund för laboratoriesvaret skapades.</w:delText>
              </w:r>
              <w:bookmarkStart w:id="5096" w:name="_Toc384033978"/>
              <w:bookmarkStart w:id="5097" w:name="_Toc384035900"/>
              <w:bookmarkEnd w:id="5096"/>
              <w:bookmarkEnd w:id="5097"/>
            </w:del>
          </w:p>
          <w:p w14:paraId="142773D2" w14:textId="4D81F73F" w:rsidR="00424B6F" w:rsidRPr="006B6063" w:rsidDel="00DE71B1" w:rsidRDefault="00424B6F" w:rsidP="00DE71B1">
            <w:pPr>
              <w:widowControl/>
              <w:spacing w:line="229" w:lineRule="exact"/>
              <w:ind w:left="102"/>
              <w:rPr>
                <w:del w:id="5098" w:author="Björn Genfors" w:date="2014-03-28T14:34:00Z"/>
                <w:rFonts w:cs="Times New Roman"/>
                <w:sz w:val="20"/>
                <w:szCs w:val="20"/>
                <w:lang w:val="sv-SE"/>
              </w:rPr>
            </w:pPr>
            <w:bookmarkStart w:id="5099" w:name="_Toc384033979"/>
            <w:bookmarkStart w:id="5100" w:name="_Toc384035901"/>
            <w:bookmarkEnd w:id="5099"/>
            <w:bookmarkEnd w:id="5100"/>
          </w:p>
        </w:tc>
        <w:tc>
          <w:tcPr>
            <w:tcW w:w="1195" w:type="dxa"/>
            <w:tcBorders>
              <w:top w:val="single" w:sz="5" w:space="0" w:color="000000"/>
              <w:left w:val="single" w:sz="5" w:space="0" w:color="000000"/>
              <w:bottom w:val="single" w:sz="5" w:space="0" w:color="000000"/>
              <w:right w:val="single" w:sz="5" w:space="0" w:color="000000"/>
            </w:tcBorders>
            <w:tcPrChange w:id="51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5102" w:author="Björn Genfors" w:date="2014-03-28T14:34:00Z"/>
                <w:rFonts w:cs="Times New Roman"/>
                <w:sz w:val="20"/>
                <w:szCs w:val="20"/>
                <w:lang w:val="sv-SE"/>
              </w:rPr>
            </w:pPr>
            <w:del w:id="5103" w:author="Björn Genfors" w:date="2014-03-28T14:34:00Z">
              <w:r w:rsidRPr="006B6063" w:rsidDel="00DE71B1">
                <w:rPr>
                  <w:sz w:val="20"/>
                  <w:szCs w:val="20"/>
                </w:rPr>
                <w:delText>0..*</w:delText>
              </w:r>
              <w:bookmarkStart w:id="5104" w:name="_Toc384033980"/>
              <w:bookmarkStart w:id="5105" w:name="_Toc384035902"/>
              <w:bookmarkEnd w:id="5104"/>
              <w:bookmarkEnd w:id="5105"/>
            </w:del>
          </w:p>
        </w:tc>
        <w:bookmarkStart w:id="5106" w:name="_Toc384033981"/>
        <w:bookmarkStart w:id="5107" w:name="_Toc384035903"/>
        <w:bookmarkEnd w:id="5106"/>
        <w:bookmarkEnd w:id="5107"/>
      </w:tr>
      <w:tr w:rsidR="00424B6F" w:rsidRPr="006B6063" w:rsidDel="00DE71B1" w14:paraId="6F458277" w14:textId="6395FC8A" w:rsidTr="00DE71B1">
        <w:trPr>
          <w:trHeight w:hRule="exact" w:val="285"/>
          <w:tblHeader/>
          <w:del w:id="5108" w:author="Björn Genfors" w:date="2014-03-28T14:34:00Z"/>
          <w:trPrChange w:id="5109"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110"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5111" w:author="Björn Genfors" w:date="2014-03-28T14:34:00Z"/>
                <w:rFonts w:cs="Times New Roman"/>
                <w:sz w:val="20"/>
                <w:szCs w:val="20"/>
                <w:lang w:val="sv-SE"/>
              </w:rPr>
            </w:pPr>
            <w:del w:id="5112"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bookmarkStart w:id="5113" w:name="_Toc384033982"/>
              <w:bookmarkStart w:id="5114" w:name="_Toc384035904"/>
              <w:bookmarkEnd w:id="5113"/>
              <w:bookmarkEnd w:id="5114"/>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115"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5116" w:author="Björn Genfors" w:date="2014-03-28T14:34:00Z"/>
                <w:rFonts w:cs="Times New Roman"/>
                <w:spacing w:val="-1"/>
                <w:sz w:val="20"/>
                <w:szCs w:val="20"/>
                <w:lang w:val="sv-SE"/>
              </w:rPr>
            </w:pPr>
            <w:bookmarkStart w:id="5117" w:name="_Toc384033983"/>
            <w:bookmarkStart w:id="5118" w:name="_Toc384035905"/>
            <w:bookmarkEnd w:id="5117"/>
            <w:bookmarkEnd w:id="5118"/>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11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5120" w:author="Björn Genfors" w:date="2014-03-28T14:34:00Z"/>
                <w:rFonts w:cs="Times New Roman"/>
                <w:spacing w:val="-1"/>
                <w:sz w:val="20"/>
                <w:szCs w:val="20"/>
                <w:lang w:val="sv-SE"/>
              </w:rPr>
            </w:pPr>
            <w:bookmarkStart w:id="5121" w:name="_Toc384033984"/>
            <w:bookmarkStart w:id="5122" w:name="_Toc384035906"/>
            <w:bookmarkEnd w:id="5121"/>
            <w:bookmarkEnd w:id="5122"/>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123"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5124" w:author="Björn Genfors" w:date="2014-03-28T14:34:00Z"/>
                <w:rFonts w:cs="Times New Roman"/>
                <w:sz w:val="20"/>
                <w:szCs w:val="20"/>
                <w:lang w:val="sv-SE"/>
              </w:rPr>
            </w:pPr>
            <w:bookmarkStart w:id="5125" w:name="_Toc384033985"/>
            <w:bookmarkStart w:id="5126" w:name="_Toc384035907"/>
            <w:bookmarkEnd w:id="5125"/>
            <w:bookmarkEnd w:id="5126"/>
          </w:p>
        </w:tc>
        <w:bookmarkStart w:id="5127" w:name="_Toc384033986"/>
        <w:bookmarkStart w:id="5128" w:name="_Toc384035908"/>
        <w:bookmarkEnd w:id="5127"/>
        <w:bookmarkEnd w:id="5128"/>
      </w:tr>
      <w:tr w:rsidR="00424B6F" w:rsidRPr="006B6063" w:rsidDel="00DE71B1" w14:paraId="2E2543D8" w14:textId="43C88657" w:rsidTr="00DE71B1">
        <w:trPr>
          <w:trHeight w:hRule="exact" w:val="495"/>
          <w:tblHeader/>
          <w:del w:id="5129" w:author="Björn Genfors" w:date="2014-03-28T14:34:00Z"/>
          <w:trPrChange w:id="5130"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3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5132" w:author="Björn Genfors" w:date="2014-03-28T14:34:00Z"/>
                <w:rFonts w:cs="Times New Roman"/>
                <w:sz w:val="20"/>
                <w:szCs w:val="20"/>
                <w:lang w:val="sv-SE"/>
              </w:rPr>
            </w:pPr>
            <w:del w:id="5133" w:author="Björn Genfors" w:date="2014-03-28T14:34:00Z">
              <w:r w:rsidRPr="006B6063" w:rsidDel="00DE71B1">
                <w:rPr>
                  <w:sz w:val="20"/>
                  <w:szCs w:val="20"/>
                </w:rPr>
                <w:delText>laboratoryOrderOutcome</w:delText>
              </w:r>
              <w:bookmarkStart w:id="5134" w:name="_Toc384033987"/>
              <w:bookmarkStart w:id="5135" w:name="_Toc384035909"/>
              <w:bookmarkEnd w:id="5134"/>
              <w:bookmarkEnd w:id="5135"/>
            </w:del>
          </w:p>
        </w:tc>
        <w:tc>
          <w:tcPr>
            <w:tcW w:w="1559" w:type="dxa"/>
            <w:tcBorders>
              <w:top w:val="single" w:sz="5" w:space="0" w:color="000000"/>
              <w:left w:val="single" w:sz="5" w:space="0" w:color="000000"/>
              <w:bottom w:val="single" w:sz="5" w:space="0" w:color="000000"/>
              <w:right w:val="single" w:sz="5" w:space="0" w:color="000000"/>
            </w:tcBorders>
            <w:tcPrChange w:id="51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5137" w:author="Björn Genfors" w:date="2014-03-28T14:34:00Z"/>
                <w:rFonts w:cs="Times New Roman"/>
                <w:sz w:val="20"/>
                <w:szCs w:val="20"/>
                <w:lang w:val="sv-SE"/>
              </w:rPr>
            </w:pPr>
            <w:del w:id="5138" w:author="Björn Genfors" w:date="2014-03-28T14:34:00Z">
              <w:r w:rsidRPr="006B6063" w:rsidDel="00DE71B1">
                <w:rPr>
                  <w:sz w:val="20"/>
                  <w:szCs w:val="20"/>
                </w:rPr>
                <w:delText xml:space="preserve">LaboratoryOrderOutcomeType </w:delText>
              </w:r>
              <w:bookmarkStart w:id="5139" w:name="_Toc384033988"/>
              <w:bookmarkStart w:id="5140" w:name="_Toc384035910"/>
              <w:bookmarkEnd w:id="5139"/>
              <w:bookmarkEnd w:id="5140"/>
            </w:del>
          </w:p>
        </w:tc>
        <w:tc>
          <w:tcPr>
            <w:tcW w:w="3969" w:type="dxa"/>
            <w:tcBorders>
              <w:top w:val="single" w:sz="5" w:space="0" w:color="000000"/>
              <w:left w:val="single" w:sz="5" w:space="0" w:color="000000"/>
              <w:bottom w:val="single" w:sz="5" w:space="0" w:color="000000"/>
              <w:right w:val="single" w:sz="5" w:space="0" w:color="000000"/>
            </w:tcBorders>
            <w:tcPrChange w:id="51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5142" w:author="Björn Genfors" w:date="2014-03-28T14:34:00Z"/>
                <w:rFonts w:cs="Times New Roman"/>
                <w:spacing w:val="-1"/>
                <w:sz w:val="20"/>
                <w:szCs w:val="20"/>
                <w:lang w:val="sv-SE"/>
              </w:rPr>
            </w:pPr>
            <w:del w:id="5143" w:author="Björn Genfors" w:date="2014-03-28T14:34:00Z">
              <w:r w:rsidRPr="006B6063" w:rsidDel="00DE71B1">
                <w:rPr>
                  <w:sz w:val="20"/>
                  <w:szCs w:val="20"/>
                </w:rPr>
                <w:delText>Returnerar en patients laboratoriesvar.</w:delText>
              </w:r>
              <w:bookmarkStart w:id="5144" w:name="_Toc384033989"/>
              <w:bookmarkStart w:id="5145" w:name="_Toc384035911"/>
              <w:bookmarkEnd w:id="5144"/>
              <w:bookmarkEnd w:id="5145"/>
            </w:del>
          </w:p>
          <w:p w14:paraId="4C0ABFA3" w14:textId="6EF27CFD" w:rsidR="00424B6F" w:rsidRPr="006B6063" w:rsidDel="00DE71B1" w:rsidRDefault="00424B6F" w:rsidP="00DE71B1">
            <w:pPr>
              <w:widowControl/>
              <w:rPr>
                <w:del w:id="5146" w:author="Björn Genfors" w:date="2014-03-28T14:34:00Z"/>
                <w:rFonts w:cs="Times New Roman"/>
                <w:b/>
                <w:bCs/>
                <w:sz w:val="20"/>
                <w:szCs w:val="20"/>
                <w:lang w:val="sv-SE"/>
              </w:rPr>
            </w:pPr>
            <w:bookmarkStart w:id="5147" w:name="_Toc384033990"/>
            <w:bookmarkStart w:id="5148" w:name="_Toc384035912"/>
            <w:bookmarkEnd w:id="5147"/>
            <w:bookmarkEnd w:id="5148"/>
          </w:p>
          <w:p w14:paraId="53669AFE" w14:textId="67B1DD16" w:rsidR="00424B6F" w:rsidRPr="006B6063" w:rsidDel="00DE71B1" w:rsidRDefault="00424B6F" w:rsidP="00DE71B1">
            <w:pPr>
              <w:widowControl/>
              <w:spacing w:line="229" w:lineRule="exact"/>
              <w:ind w:left="102"/>
              <w:rPr>
                <w:del w:id="5149" w:author="Björn Genfors" w:date="2014-03-28T14:34:00Z"/>
                <w:rFonts w:cs="Times New Roman"/>
                <w:sz w:val="20"/>
                <w:szCs w:val="20"/>
                <w:lang w:val="sv-SE"/>
              </w:rPr>
            </w:pPr>
            <w:bookmarkStart w:id="5150" w:name="_Toc384033991"/>
            <w:bookmarkStart w:id="5151" w:name="_Toc384035913"/>
            <w:bookmarkEnd w:id="5150"/>
            <w:bookmarkEnd w:id="5151"/>
          </w:p>
        </w:tc>
        <w:tc>
          <w:tcPr>
            <w:tcW w:w="1195" w:type="dxa"/>
            <w:tcBorders>
              <w:top w:val="single" w:sz="5" w:space="0" w:color="000000"/>
              <w:left w:val="single" w:sz="5" w:space="0" w:color="000000"/>
              <w:bottom w:val="single" w:sz="5" w:space="0" w:color="000000"/>
              <w:right w:val="single" w:sz="5" w:space="0" w:color="000000"/>
            </w:tcBorders>
            <w:tcPrChange w:id="51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5153" w:author="Björn Genfors" w:date="2014-03-28T14:34:00Z"/>
                <w:rFonts w:cs="Times New Roman"/>
                <w:sz w:val="20"/>
                <w:szCs w:val="20"/>
                <w:lang w:val="sv-SE"/>
              </w:rPr>
            </w:pPr>
            <w:del w:id="5154"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5155" w:name="_Toc384033992"/>
              <w:bookmarkStart w:id="5156" w:name="_Toc384035914"/>
              <w:bookmarkEnd w:id="5155"/>
              <w:bookmarkEnd w:id="5156"/>
            </w:del>
          </w:p>
        </w:tc>
        <w:bookmarkStart w:id="5157" w:name="_Toc384033993"/>
        <w:bookmarkStart w:id="5158" w:name="_Toc384035915"/>
        <w:bookmarkEnd w:id="5157"/>
        <w:bookmarkEnd w:id="5158"/>
      </w:tr>
      <w:tr w:rsidR="00424B6F" w:rsidRPr="006B6063" w:rsidDel="00DE71B1" w14:paraId="3587AD03" w14:textId="57285943" w:rsidTr="00DE71B1">
        <w:trPr>
          <w:trHeight w:hRule="exact" w:val="490"/>
          <w:tblHeader/>
          <w:del w:id="5159" w:author="Björn Genfors" w:date="2014-03-28T14:34:00Z"/>
          <w:trPrChange w:id="5160"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5162" w:author="Björn Genfors" w:date="2014-03-28T14:34:00Z"/>
                <w:rFonts w:cs="Times New Roman"/>
                <w:sz w:val="20"/>
                <w:szCs w:val="20"/>
                <w:lang w:val="sv-SE"/>
              </w:rPr>
            </w:pPr>
            <w:del w:id="5163" w:author="Björn Genfors" w:date="2014-03-28T14:34:00Z">
              <w:r w:rsidRPr="006B6063" w:rsidDel="00DE71B1">
                <w:rPr>
                  <w:sz w:val="20"/>
                  <w:szCs w:val="20"/>
                </w:rPr>
                <w:delText>../laboratoryOrderOutcomeHeader</w:delText>
              </w:r>
              <w:bookmarkStart w:id="5164" w:name="_Toc384033994"/>
              <w:bookmarkStart w:id="5165" w:name="_Toc384035916"/>
              <w:bookmarkEnd w:id="5164"/>
              <w:bookmarkEnd w:id="5165"/>
            </w:del>
          </w:p>
        </w:tc>
        <w:tc>
          <w:tcPr>
            <w:tcW w:w="1559" w:type="dxa"/>
            <w:tcBorders>
              <w:top w:val="single" w:sz="5" w:space="0" w:color="000000"/>
              <w:left w:val="single" w:sz="5" w:space="0" w:color="000000"/>
              <w:bottom w:val="single" w:sz="5" w:space="0" w:color="000000"/>
              <w:right w:val="single" w:sz="5" w:space="0" w:color="000000"/>
            </w:tcBorders>
            <w:tcPrChange w:id="51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5167" w:author="Björn Genfors" w:date="2014-03-28T14:34:00Z"/>
                <w:rFonts w:cs="Times New Roman"/>
                <w:sz w:val="20"/>
                <w:szCs w:val="20"/>
                <w:lang w:val="sv-SE"/>
              </w:rPr>
            </w:pPr>
            <w:del w:id="5168" w:author="Björn Genfors" w:date="2014-03-28T14:34:00Z">
              <w:r w:rsidRPr="006B6063" w:rsidDel="00DE71B1">
                <w:rPr>
                  <w:sz w:val="20"/>
                  <w:szCs w:val="20"/>
                </w:rPr>
                <w:delText>PatientSummaryHeaderType</w:delText>
              </w:r>
              <w:bookmarkStart w:id="5169" w:name="_Toc384033995"/>
              <w:bookmarkStart w:id="5170" w:name="_Toc384035917"/>
              <w:bookmarkEnd w:id="5169"/>
              <w:bookmarkEnd w:id="5170"/>
            </w:del>
          </w:p>
        </w:tc>
        <w:tc>
          <w:tcPr>
            <w:tcW w:w="3969" w:type="dxa"/>
            <w:tcBorders>
              <w:top w:val="single" w:sz="5" w:space="0" w:color="000000"/>
              <w:left w:val="single" w:sz="5" w:space="0" w:color="000000"/>
              <w:bottom w:val="single" w:sz="5" w:space="0" w:color="000000"/>
              <w:right w:val="single" w:sz="5" w:space="0" w:color="000000"/>
            </w:tcBorders>
            <w:tcPrChange w:id="51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5172" w:author="Björn Genfors" w:date="2014-03-28T14:34:00Z"/>
                <w:rFonts w:cs="Times New Roman"/>
                <w:sz w:val="20"/>
                <w:szCs w:val="20"/>
                <w:lang w:val="sv-SE"/>
              </w:rPr>
            </w:pPr>
            <w:del w:id="5173" w:author="Björn Genfors" w:date="2014-03-28T14:34:00Z">
              <w:r w:rsidRPr="006B6063" w:rsidDel="00DE71B1">
                <w:rPr>
                  <w:sz w:val="20"/>
                  <w:szCs w:val="20"/>
                </w:rPr>
                <w:delText>Innehåller basinformation om dokumentet</w:delText>
              </w:r>
              <w:bookmarkStart w:id="5174" w:name="_Toc384033996"/>
              <w:bookmarkStart w:id="5175" w:name="_Toc384035918"/>
              <w:bookmarkEnd w:id="5174"/>
              <w:bookmarkEnd w:id="5175"/>
            </w:del>
          </w:p>
        </w:tc>
        <w:tc>
          <w:tcPr>
            <w:tcW w:w="1195" w:type="dxa"/>
            <w:tcBorders>
              <w:top w:val="single" w:sz="5" w:space="0" w:color="000000"/>
              <w:left w:val="single" w:sz="5" w:space="0" w:color="000000"/>
              <w:bottom w:val="single" w:sz="5" w:space="0" w:color="000000"/>
              <w:right w:val="single" w:sz="5" w:space="0" w:color="000000"/>
            </w:tcBorders>
            <w:tcPrChange w:id="51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5177" w:author="Björn Genfors" w:date="2014-03-28T14:34:00Z"/>
                <w:rFonts w:cs="Times New Roman"/>
                <w:sz w:val="20"/>
                <w:szCs w:val="20"/>
                <w:lang w:val="sv-SE"/>
              </w:rPr>
            </w:pPr>
            <w:del w:id="5178" w:author="Björn Genfors" w:date="2014-03-28T14:34:00Z">
              <w:r w:rsidRPr="006B6063" w:rsidDel="00DE71B1">
                <w:rPr>
                  <w:sz w:val="20"/>
                  <w:szCs w:val="20"/>
                </w:rPr>
                <w:delText>1..1</w:delText>
              </w:r>
              <w:bookmarkStart w:id="5179" w:name="_Toc384033997"/>
              <w:bookmarkStart w:id="5180" w:name="_Toc384035919"/>
              <w:bookmarkEnd w:id="5179"/>
              <w:bookmarkEnd w:id="5180"/>
            </w:del>
          </w:p>
        </w:tc>
        <w:bookmarkStart w:id="5181" w:name="_Toc384033998"/>
        <w:bookmarkStart w:id="5182" w:name="_Toc384035920"/>
        <w:bookmarkEnd w:id="5181"/>
        <w:bookmarkEnd w:id="5182"/>
      </w:tr>
      <w:tr w:rsidR="00424B6F" w:rsidRPr="006B6063" w:rsidDel="00DE71B1" w14:paraId="11639599" w14:textId="6DC2639B" w:rsidTr="00DE71B1">
        <w:trPr>
          <w:trHeight w:hRule="exact" w:val="699"/>
          <w:tblHeader/>
          <w:del w:id="5183" w:author="Björn Genfors" w:date="2014-03-28T14:34:00Z"/>
          <w:trPrChange w:id="5184"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5186" w:author="Björn Genfors" w:date="2014-03-28T14:34:00Z"/>
                <w:rFonts w:cs="Times New Roman"/>
                <w:b/>
                <w:sz w:val="20"/>
                <w:szCs w:val="20"/>
                <w:lang w:val="sv-SE"/>
              </w:rPr>
            </w:pPr>
            <w:del w:id="5187" w:author="Björn Genfors" w:date="2014-03-28T14:34:00Z">
              <w:r w:rsidRPr="006B6063" w:rsidDel="00DE71B1">
                <w:rPr>
                  <w:sz w:val="20"/>
                  <w:szCs w:val="20"/>
                </w:rPr>
                <w:delText>../../documentId</w:delText>
              </w:r>
              <w:bookmarkStart w:id="5188" w:name="_Toc384033999"/>
              <w:bookmarkStart w:id="5189" w:name="_Toc384035921"/>
              <w:bookmarkEnd w:id="5188"/>
              <w:bookmarkEnd w:id="5189"/>
            </w:del>
          </w:p>
        </w:tc>
        <w:tc>
          <w:tcPr>
            <w:tcW w:w="1559" w:type="dxa"/>
            <w:tcBorders>
              <w:top w:val="single" w:sz="5" w:space="0" w:color="000000"/>
              <w:left w:val="single" w:sz="5" w:space="0" w:color="000000"/>
              <w:bottom w:val="single" w:sz="5" w:space="0" w:color="000000"/>
              <w:right w:val="single" w:sz="5" w:space="0" w:color="000000"/>
            </w:tcBorders>
            <w:tcPrChange w:id="51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5191" w:author="Björn Genfors" w:date="2014-03-28T14:34:00Z"/>
                <w:rFonts w:cs="Times New Roman"/>
                <w:sz w:val="20"/>
                <w:szCs w:val="20"/>
                <w:lang w:val="sv-SE"/>
              </w:rPr>
            </w:pPr>
            <w:del w:id="5192" w:author="Björn Genfors" w:date="2014-03-28T14:34:00Z">
              <w:r w:rsidRPr="006B6063" w:rsidDel="00DE71B1">
                <w:rPr>
                  <w:sz w:val="20"/>
                  <w:szCs w:val="20"/>
                </w:rPr>
                <w:delText>string</w:delText>
              </w:r>
              <w:bookmarkStart w:id="5193" w:name="_Toc384034000"/>
              <w:bookmarkStart w:id="5194" w:name="_Toc384035922"/>
              <w:bookmarkEnd w:id="5193"/>
              <w:bookmarkEnd w:id="5194"/>
            </w:del>
          </w:p>
        </w:tc>
        <w:tc>
          <w:tcPr>
            <w:tcW w:w="3969" w:type="dxa"/>
            <w:tcBorders>
              <w:top w:val="single" w:sz="5" w:space="0" w:color="000000"/>
              <w:left w:val="single" w:sz="5" w:space="0" w:color="000000"/>
              <w:bottom w:val="single" w:sz="5" w:space="0" w:color="000000"/>
              <w:right w:val="single" w:sz="5" w:space="0" w:color="000000"/>
            </w:tcBorders>
            <w:tcPrChange w:id="51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5196" w:author="Björn Genfors" w:date="2014-03-28T14:34:00Z"/>
                <w:rFonts w:cs="Times New Roman"/>
                <w:sz w:val="20"/>
                <w:szCs w:val="20"/>
                <w:lang w:val="sv-SE"/>
              </w:rPr>
            </w:pPr>
            <w:del w:id="5197" w:author="Björn Genfors" w:date="2014-03-28T14:34:00Z">
              <w:r w:rsidRPr="000B0F50" w:rsidDel="00DE71B1">
                <w:rPr>
                  <w:szCs w:val="20"/>
                </w:rPr>
                <w:delText>Unik identifierare för undersökningsresultatet. Identitet ska vara unik inom källsystemet</w:delText>
              </w:r>
              <w:bookmarkStart w:id="5198" w:name="_Toc384034001"/>
              <w:bookmarkStart w:id="5199" w:name="_Toc384035923"/>
              <w:bookmarkEnd w:id="5198"/>
              <w:bookmarkEnd w:id="5199"/>
            </w:del>
          </w:p>
        </w:tc>
        <w:tc>
          <w:tcPr>
            <w:tcW w:w="1195" w:type="dxa"/>
            <w:tcBorders>
              <w:top w:val="single" w:sz="5" w:space="0" w:color="000000"/>
              <w:left w:val="single" w:sz="5" w:space="0" w:color="000000"/>
              <w:bottom w:val="single" w:sz="5" w:space="0" w:color="000000"/>
              <w:right w:val="single" w:sz="5" w:space="0" w:color="000000"/>
            </w:tcBorders>
            <w:tcPrChange w:id="52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5201" w:author="Björn Genfors" w:date="2014-03-28T14:34:00Z"/>
                <w:rFonts w:cs="Times New Roman"/>
                <w:sz w:val="20"/>
                <w:szCs w:val="20"/>
                <w:lang w:val="sv-SE"/>
              </w:rPr>
            </w:pPr>
            <w:del w:id="5202" w:author="Björn Genfors" w:date="2014-03-28T14:34:00Z">
              <w:r w:rsidRPr="006B6063" w:rsidDel="00DE71B1">
                <w:rPr>
                  <w:sz w:val="20"/>
                  <w:szCs w:val="20"/>
                </w:rPr>
                <w:delText>1..1</w:delText>
              </w:r>
              <w:bookmarkStart w:id="5203" w:name="_Toc384034002"/>
              <w:bookmarkStart w:id="5204" w:name="_Toc384035924"/>
              <w:bookmarkEnd w:id="5203"/>
              <w:bookmarkEnd w:id="5204"/>
            </w:del>
          </w:p>
        </w:tc>
        <w:bookmarkStart w:id="5205" w:name="_Toc384034003"/>
        <w:bookmarkStart w:id="5206" w:name="_Toc384035925"/>
        <w:bookmarkEnd w:id="5205"/>
        <w:bookmarkEnd w:id="5206"/>
      </w:tr>
      <w:tr w:rsidR="00424B6F" w:rsidRPr="006B6063" w:rsidDel="00DE71B1" w14:paraId="30A59159" w14:textId="75306782" w:rsidTr="00DE71B1">
        <w:trPr>
          <w:trHeight w:hRule="exact" w:val="573"/>
          <w:tblHeader/>
          <w:del w:id="5207" w:author="Björn Genfors" w:date="2014-03-28T14:34:00Z"/>
          <w:trPrChange w:id="5208"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5209"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5210" w:author="Björn Genfors" w:date="2014-03-28T14:34:00Z"/>
                <w:rFonts w:cs="Times New Roman"/>
                <w:sz w:val="20"/>
                <w:szCs w:val="20"/>
                <w:lang w:val="sv-SE"/>
              </w:rPr>
            </w:pPr>
            <w:del w:id="5211" w:author="Björn Genfors" w:date="2014-03-28T14:34:00Z">
              <w:r w:rsidRPr="006B6063" w:rsidDel="00DE71B1">
                <w:rPr>
                  <w:sz w:val="20"/>
                  <w:szCs w:val="20"/>
                </w:rPr>
                <w:delText>../../sourceSystemHSAId</w:delText>
              </w:r>
              <w:bookmarkStart w:id="5212" w:name="_Toc384034004"/>
              <w:bookmarkStart w:id="5213" w:name="_Toc384035926"/>
              <w:bookmarkEnd w:id="5212"/>
              <w:bookmarkEnd w:id="5213"/>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521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5215" w:author="Björn Genfors" w:date="2014-03-28T14:34:00Z"/>
                <w:rFonts w:cs="Times New Roman"/>
                <w:sz w:val="20"/>
                <w:szCs w:val="20"/>
                <w:lang w:val="sv-SE"/>
              </w:rPr>
            </w:pPr>
            <w:del w:id="5216" w:author="Björn Genfors" w:date="2014-03-28T14:34:00Z">
              <w:r w:rsidRPr="006B6063" w:rsidDel="00DE71B1">
                <w:rPr>
                  <w:sz w:val="20"/>
                  <w:szCs w:val="20"/>
                </w:rPr>
                <w:delText>HSAIdType</w:delText>
              </w:r>
              <w:bookmarkStart w:id="5217" w:name="_Toc384034005"/>
              <w:bookmarkStart w:id="5218" w:name="_Toc384035927"/>
              <w:bookmarkEnd w:id="5217"/>
              <w:bookmarkEnd w:id="5218"/>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521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5220" w:author="Björn Genfors" w:date="2014-03-28T14:34:00Z"/>
                <w:rFonts w:cs="Times New Roman"/>
                <w:sz w:val="20"/>
                <w:szCs w:val="20"/>
                <w:lang w:val="sv-SE"/>
              </w:rPr>
            </w:pPr>
            <w:del w:id="5221" w:author="Björn Genfors" w:date="2014-03-28T14:34:00Z">
              <w:r w:rsidRPr="000B0F50" w:rsidDel="00DE71B1">
                <w:rPr>
                  <w:szCs w:val="20"/>
                </w:rPr>
                <w:delText>HSAid för det system som dokumentet är skapat i.</w:delText>
              </w:r>
              <w:bookmarkStart w:id="5222" w:name="_Toc384034006"/>
              <w:bookmarkStart w:id="5223" w:name="_Toc384035928"/>
              <w:bookmarkEnd w:id="5222"/>
              <w:bookmarkEnd w:id="5223"/>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5224"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5225" w:author="Björn Genfors" w:date="2014-03-28T14:34:00Z"/>
                <w:rFonts w:cs="Times New Roman"/>
                <w:sz w:val="20"/>
                <w:szCs w:val="20"/>
                <w:lang w:val="sv-SE"/>
              </w:rPr>
            </w:pPr>
            <w:del w:id="5226" w:author="Björn Genfors" w:date="2014-03-28T14:34:00Z">
              <w:r w:rsidRPr="006B6063" w:rsidDel="00DE71B1">
                <w:rPr>
                  <w:sz w:val="20"/>
                  <w:szCs w:val="20"/>
                </w:rPr>
                <w:delText>1..1</w:delText>
              </w:r>
              <w:bookmarkStart w:id="5227" w:name="_Toc384034007"/>
              <w:bookmarkStart w:id="5228" w:name="_Toc384035929"/>
              <w:bookmarkEnd w:id="5227"/>
              <w:bookmarkEnd w:id="5228"/>
            </w:del>
          </w:p>
        </w:tc>
        <w:bookmarkStart w:id="5229" w:name="_Toc384034008"/>
        <w:bookmarkStart w:id="5230" w:name="_Toc384035930"/>
        <w:bookmarkEnd w:id="5229"/>
        <w:bookmarkEnd w:id="5230"/>
      </w:tr>
      <w:tr w:rsidR="00424B6F" w:rsidRPr="006B6063" w:rsidDel="00DE71B1" w14:paraId="58FC9953" w14:textId="4E4CB864" w:rsidTr="00DE71B1">
        <w:trPr>
          <w:trHeight w:val="908"/>
          <w:tblHeader/>
          <w:del w:id="5231" w:author="Björn Genfors" w:date="2014-03-28T14:34:00Z"/>
          <w:trPrChange w:id="5232"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5234" w:author="Björn Genfors" w:date="2014-03-28T14:34:00Z"/>
                <w:rFonts w:cs="Times New Roman"/>
                <w:sz w:val="20"/>
                <w:szCs w:val="20"/>
                <w:lang w:val="sv-SE"/>
              </w:rPr>
            </w:pPr>
            <w:del w:id="5235" w:author="Björn Genfors" w:date="2014-03-28T14:34:00Z">
              <w:r w:rsidRPr="006B6063" w:rsidDel="00DE71B1">
                <w:rPr>
                  <w:sz w:val="20"/>
                  <w:szCs w:val="20"/>
                </w:rPr>
                <w:delText>../../documentTime</w:delText>
              </w:r>
              <w:bookmarkStart w:id="5236" w:name="_Toc384034009"/>
              <w:bookmarkStart w:id="5237" w:name="_Toc384035931"/>
              <w:bookmarkEnd w:id="5236"/>
              <w:bookmarkEnd w:id="5237"/>
            </w:del>
          </w:p>
          <w:p w14:paraId="70CEB4AB" w14:textId="1D8993DA" w:rsidR="00424B6F" w:rsidRPr="006B6063" w:rsidDel="00DE71B1" w:rsidRDefault="00424B6F" w:rsidP="00DE71B1">
            <w:pPr>
              <w:widowControl/>
              <w:spacing w:line="229" w:lineRule="exact"/>
              <w:ind w:left="102"/>
              <w:rPr>
                <w:del w:id="5238" w:author="Björn Genfors" w:date="2014-03-28T14:34:00Z"/>
                <w:rFonts w:cs="Times New Roman"/>
                <w:sz w:val="20"/>
                <w:szCs w:val="20"/>
                <w:lang w:val="sv-SE"/>
              </w:rPr>
            </w:pPr>
            <w:bookmarkStart w:id="5239" w:name="_Toc384034010"/>
            <w:bookmarkStart w:id="5240" w:name="_Toc384035932"/>
            <w:bookmarkEnd w:id="5239"/>
            <w:bookmarkEnd w:id="5240"/>
          </w:p>
        </w:tc>
        <w:tc>
          <w:tcPr>
            <w:tcW w:w="1559" w:type="dxa"/>
            <w:tcBorders>
              <w:top w:val="single" w:sz="5" w:space="0" w:color="000000"/>
              <w:left w:val="single" w:sz="5" w:space="0" w:color="000000"/>
              <w:bottom w:val="single" w:sz="5" w:space="0" w:color="000000"/>
              <w:right w:val="single" w:sz="5" w:space="0" w:color="000000"/>
            </w:tcBorders>
            <w:tcPrChange w:id="52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5242" w:author="Björn Genfors" w:date="2014-03-28T14:34:00Z"/>
                <w:rFonts w:cs="Times New Roman"/>
                <w:sz w:val="20"/>
                <w:szCs w:val="20"/>
                <w:lang w:val="sv-SE"/>
              </w:rPr>
            </w:pPr>
            <w:del w:id="5243" w:author="Björn Genfors" w:date="2014-03-28T14:34:00Z">
              <w:r w:rsidRPr="006B6063" w:rsidDel="00DE71B1">
                <w:rPr>
                  <w:sz w:val="20"/>
                  <w:szCs w:val="20"/>
                </w:rPr>
                <w:delText>TimeStampType</w:delText>
              </w:r>
              <w:bookmarkStart w:id="5244" w:name="_Toc384034011"/>
              <w:bookmarkStart w:id="5245" w:name="_Toc384035933"/>
              <w:bookmarkEnd w:id="5244"/>
              <w:bookmarkEnd w:id="5245"/>
            </w:del>
          </w:p>
          <w:p w14:paraId="28B28849" w14:textId="70AA17A5" w:rsidR="00424B6F" w:rsidRPr="006B6063" w:rsidDel="00DE71B1" w:rsidRDefault="00424B6F" w:rsidP="00DE71B1">
            <w:pPr>
              <w:widowControl/>
              <w:spacing w:line="229" w:lineRule="exact"/>
              <w:ind w:left="102"/>
              <w:rPr>
                <w:del w:id="5246" w:author="Björn Genfors" w:date="2014-03-28T14:34:00Z"/>
                <w:rFonts w:cs="Times New Roman"/>
                <w:sz w:val="20"/>
                <w:szCs w:val="20"/>
                <w:lang w:val="sv-SE"/>
              </w:rPr>
            </w:pPr>
            <w:bookmarkStart w:id="5247" w:name="_Toc384034012"/>
            <w:bookmarkStart w:id="5248" w:name="_Toc384035934"/>
            <w:bookmarkEnd w:id="5247"/>
            <w:bookmarkEnd w:id="5248"/>
          </w:p>
        </w:tc>
        <w:tc>
          <w:tcPr>
            <w:tcW w:w="3969" w:type="dxa"/>
            <w:tcBorders>
              <w:top w:val="single" w:sz="5" w:space="0" w:color="000000"/>
              <w:left w:val="single" w:sz="5" w:space="0" w:color="000000"/>
              <w:bottom w:val="single" w:sz="5" w:space="0" w:color="000000"/>
              <w:right w:val="single" w:sz="5" w:space="0" w:color="000000"/>
            </w:tcBorders>
            <w:tcPrChange w:id="52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5250" w:author="Björn Genfors" w:date="2014-03-28T14:34:00Z"/>
                <w:rFonts w:cs="Times New Roman"/>
                <w:sz w:val="20"/>
                <w:szCs w:val="20"/>
                <w:lang w:val="sv-SE"/>
              </w:rPr>
            </w:pPr>
            <w:del w:id="5251" w:author="Björn Genfors" w:date="2014-03-28T14:34:00Z">
              <w:r w:rsidRPr="000B0F50" w:rsidDel="00DE71B1">
                <w:rPr>
                  <w:szCs w:val="20"/>
                </w:rPr>
                <w:delText>Tidpunkt då svar skickas från laboratoriesystemet  till framställaren av vårdbegäran och ev kopiemottagare</w:delText>
              </w:r>
              <w:bookmarkStart w:id="5252" w:name="_Toc384034013"/>
              <w:bookmarkStart w:id="5253" w:name="_Toc384035935"/>
              <w:bookmarkEnd w:id="5252"/>
              <w:bookmarkEnd w:id="5253"/>
            </w:del>
          </w:p>
        </w:tc>
        <w:tc>
          <w:tcPr>
            <w:tcW w:w="1195" w:type="dxa"/>
            <w:tcBorders>
              <w:top w:val="single" w:sz="5" w:space="0" w:color="000000"/>
              <w:left w:val="single" w:sz="5" w:space="0" w:color="000000"/>
              <w:bottom w:val="single" w:sz="5" w:space="0" w:color="000000"/>
              <w:right w:val="single" w:sz="5" w:space="0" w:color="000000"/>
            </w:tcBorders>
            <w:tcPrChange w:id="52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5255" w:author="Björn Genfors" w:date="2014-03-28T14:34:00Z"/>
                <w:rFonts w:cs="Times New Roman"/>
                <w:sz w:val="20"/>
                <w:szCs w:val="20"/>
                <w:lang w:val="sv-SE"/>
              </w:rPr>
            </w:pPr>
            <w:del w:id="5256" w:author="Björn Genfors" w:date="2014-03-28T14:34:00Z">
              <w:r w:rsidRPr="006B6063" w:rsidDel="00DE71B1">
                <w:rPr>
                  <w:sz w:val="20"/>
                  <w:szCs w:val="20"/>
                </w:rPr>
                <w:delText>1..1</w:delText>
              </w:r>
              <w:bookmarkStart w:id="5257" w:name="_Toc384034014"/>
              <w:bookmarkStart w:id="5258" w:name="_Toc384035936"/>
              <w:bookmarkEnd w:id="5257"/>
              <w:bookmarkEnd w:id="5258"/>
            </w:del>
          </w:p>
        </w:tc>
        <w:bookmarkStart w:id="5259" w:name="_Toc384034015"/>
        <w:bookmarkStart w:id="5260" w:name="_Toc384035937"/>
        <w:bookmarkEnd w:id="5259"/>
        <w:bookmarkEnd w:id="5260"/>
      </w:tr>
      <w:tr w:rsidR="00424B6F" w:rsidRPr="006B6063" w:rsidDel="00DE71B1" w14:paraId="4F37D3EC" w14:textId="12E754AC" w:rsidTr="00DE71B1">
        <w:trPr>
          <w:trHeight w:val="529"/>
          <w:tblHeader/>
          <w:del w:id="5261" w:author="Björn Genfors" w:date="2014-03-28T14:34:00Z"/>
          <w:trPrChange w:id="5262"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5264" w:author="Björn Genfors" w:date="2014-03-28T14:34:00Z"/>
                <w:rFonts w:cs="Times New Roman"/>
                <w:sz w:val="20"/>
                <w:szCs w:val="20"/>
                <w:lang w:val="sv-SE"/>
              </w:rPr>
            </w:pPr>
            <w:del w:id="5265" w:author="Björn Genfors" w:date="2014-03-28T14:34:00Z">
              <w:r w:rsidRPr="006B6063" w:rsidDel="00DE71B1">
                <w:rPr>
                  <w:sz w:val="20"/>
                  <w:szCs w:val="20"/>
                </w:rPr>
                <w:delText>../../patientId</w:delText>
              </w:r>
              <w:bookmarkStart w:id="5266" w:name="_Toc384034016"/>
              <w:bookmarkStart w:id="5267" w:name="_Toc384035938"/>
              <w:bookmarkEnd w:id="5266"/>
              <w:bookmarkEnd w:id="5267"/>
            </w:del>
          </w:p>
        </w:tc>
        <w:tc>
          <w:tcPr>
            <w:tcW w:w="1559" w:type="dxa"/>
            <w:tcBorders>
              <w:top w:val="single" w:sz="5" w:space="0" w:color="000000"/>
              <w:left w:val="single" w:sz="5" w:space="0" w:color="000000"/>
              <w:bottom w:val="single" w:sz="5" w:space="0" w:color="000000"/>
              <w:right w:val="single" w:sz="5" w:space="0" w:color="000000"/>
            </w:tcBorders>
            <w:tcPrChange w:id="52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5269" w:author="Björn Genfors" w:date="2014-03-28T14:34:00Z"/>
                <w:rFonts w:cs="Times New Roman"/>
                <w:spacing w:val="-1"/>
                <w:sz w:val="20"/>
                <w:szCs w:val="20"/>
                <w:lang w:val="sv-SE"/>
              </w:rPr>
            </w:pPr>
            <w:del w:id="5270" w:author="Björn Genfors" w:date="2014-03-28T14:34:00Z">
              <w:r w:rsidRPr="006B6063" w:rsidDel="00DE71B1">
                <w:rPr>
                  <w:spacing w:val="-1"/>
                  <w:sz w:val="20"/>
                  <w:szCs w:val="20"/>
                </w:rPr>
                <w:delText>PersonIdType</w:delText>
              </w:r>
              <w:bookmarkStart w:id="5271" w:name="_Toc384034017"/>
              <w:bookmarkStart w:id="5272" w:name="_Toc384035939"/>
              <w:bookmarkEnd w:id="5271"/>
              <w:bookmarkEnd w:id="5272"/>
            </w:del>
          </w:p>
        </w:tc>
        <w:tc>
          <w:tcPr>
            <w:tcW w:w="3969" w:type="dxa"/>
            <w:tcBorders>
              <w:top w:val="single" w:sz="5" w:space="0" w:color="000000"/>
              <w:left w:val="single" w:sz="5" w:space="0" w:color="000000"/>
              <w:bottom w:val="single" w:sz="5" w:space="0" w:color="000000"/>
              <w:right w:val="single" w:sz="5" w:space="0" w:color="000000"/>
            </w:tcBorders>
            <w:tcPrChange w:id="527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5274" w:author="Björn Genfors" w:date="2014-03-28T14:34:00Z"/>
                <w:rFonts w:cs="Times New Roman"/>
                <w:spacing w:val="-1"/>
                <w:sz w:val="20"/>
                <w:szCs w:val="20"/>
                <w:lang w:val="sv-SE"/>
              </w:rPr>
            </w:pPr>
            <w:del w:id="5275" w:author="Björn Genfors" w:date="2014-03-28T14:34:00Z">
              <w:r w:rsidRPr="006B6063" w:rsidDel="00DE71B1">
                <w:rPr>
                  <w:sz w:val="20"/>
                  <w:szCs w:val="20"/>
                </w:rPr>
                <w:delText xml:space="preserve">Id för patienten. </w:delText>
              </w:r>
              <w:bookmarkStart w:id="5276" w:name="_Toc384034018"/>
              <w:bookmarkStart w:id="5277" w:name="_Toc384035940"/>
              <w:bookmarkEnd w:id="5276"/>
              <w:bookmarkEnd w:id="5277"/>
            </w:del>
          </w:p>
          <w:p w14:paraId="7F406EDA" w14:textId="78AD6B20" w:rsidR="00424B6F" w:rsidRPr="006B6063" w:rsidDel="00DE71B1" w:rsidRDefault="00424B6F" w:rsidP="00DE71B1">
            <w:pPr>
              <w:widowControl/>
              <w:spacing w:line="229" w:lineRule="exact"/>
              <w:ind w:left="102"/>
              <w:rPr>
                <w:del w:id="5278" w:author="Björn Genfors" w:date="2014-03-28T14:34:00Z"/>
                <w:rFonts w:cs="Times New Roman"/>
                <w:sz w:val="20"/>
                <w:szCs w:val="20"/>
                <w:lang w:val="sv-SE"/>
              </w:rPr>
            </w:pPr>
            <w:bookmarkStart w:id="5279" w:name="_Toc384034019"/>
            <w:bookmarkStart w:id="5280" w:name="_Toc384035941"/>
            <w:bookmarkEnd w:id="5279"/>
            <w:bookmarkEnd w:id="5280"/>
          </w:p>
        </w:tc>
        <w:tc>
          <w:tcPr>
            <w:tcW w:w="1195" w:type="dxa"/>
            <w:tcBorders>
              <w:top w:val="single" w:sz="5" w:space="0" w:color="000000"/>
              <w:left w:val="single" w:sz="5" w:space="0" w:color="000000"/>
              <w:bottom w:val="single" w:sz="5" w:space="0" w:color="000000"/>
              <w:right w:val="single" w:sz="5" w:space="0" w:color="000000"/>
            </w:tcBorders>
            <w:tcPrChange w:id="52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5282" w:author="Björn Genfors" w:date="2014-03-28T14:34:00Z"/>
                <w:rFonts w:cs="Times New Roman"/>
                <w:sz w:val="20"/>
                <w:szCs w:val="20"/>
                <w:lang w:val="sv-SE"/>
              </w:rPr>
            </w:pPr>
            <w:del w:id="5283" w:author="Björn Genfors" w:date="2014-03-28T14:34:00Z">
              <w:r w:rsidRPr="006B6063" w:rsidDel="00DE71B1">
                <w:rPr>
                  <w:sz w:val="20"/>
                  <w:szCs w:val="20"/>
                </w:rPr>
                <w:delText>1..1</w:delText>
              </w:r>
              <w:bookmarkStart w:id="5284" w:name="_Toc384034020"/>
              <w:bookmarkStart w:id="5285" w:name="_Toc384035942"/>
              <w:bookmarkEnd w:id="5284"/>
              <w:bookmarkEnd w:id="5285"/>
            </w:del>
          </w:p>
        </w:tc>
        <w:bookmarkStart w:id="5286" w:name="_Toc384034021"/>
        <w:bookmarkStart w:id="5287" w:name="_Toc384035943"/>
        <w:bookmarkEnd w:id="5286"/>
        <w:bookmarkEnd w:id="5287"/>
      </w:tr>
      <w:tr w:rsidR="00424B6F" w:rsidRPr="006B6063" w:rsidDel="00DE71B1" w14:paraId="499F327D" w14:textId="4336E2BA" w:rsidTr="00DE71B1">
        <w:trPr>
          <w:trHeight w:val="687"/>
          <w:tblHeader/>
          <w:del w:id="5288" w:author="Björn Genfors" w:date="2014-03-28T14:34:00Z"/>
          <w:trPrChange w:id="5289"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5291" w:author="Björn Genfors" w:date="2014-03-28T14:34:00Z"/>
                <w:rFonts w:cs="Times New Roman"/>
                <w:sz w:val="20"/>
                <w:szCs w:val="20"/>
                <w:lang w:val="sv-SE"/>
              </w:rPr>
            </w:pPr>
            <w:del w:id="5292" w:author="Björn Genfors" w:date="2014-03-28T14:34:00Z">
              <w:r w:rsidRPr="006B6063" w:rsidDel="00DE71B1">
                <w:rPr>
                  <w:sz w:val="20"/>
                  <w:szCs w:val="20"/>
                </w:rPr>
                <w:delText>../../../id</w:delText>
              </w:r>
              <w:bookmarkStart w:id="5293" w:name="_Toc384034022"/>
              <w:bookmarkStart w:id="5294" w:name="_Toc384035944"/>
              <w:bookmarkEnd w:id="5293"/>
              <w:bookmarkEnd w:id="5294"/>
            </w:del>
          </w:p>
        </w:tc>
        <w:tc>
          <w:tcPr>
            <w:tcW w:w="1559" w:type="dxa"/>
            <w:tcBorders>
              <w:top w:val="single" w:sz="5" w:space="0" w:color="000000"/>
              <w:left w:val="single" w:sz="5" w:space="0" w:color="000000"/>
              <w:bottom w:val="single" w:sz="5" w:space="0" w:color="000000"/>
              <w:right w:val="single" w:sz="5" w:space="0" w:color="000000"/>
            </w:tcBorders>
            <w:tcPrChange w:id="52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5296" w:author="Björn Genfors" w:date="2014-03-28T14:34:00Z"/>
                <w:rFonts w:cs="Times New Roman"/>
                <w:sz w:val="20"/>
                <w:szCs w:val="20"/>
                <w:lang w:val="sv-SE"/>
              </w:rPr>
            </w:pPr>
            <w:del w:id="5297" w:author="Björn Genfors" w:date="2014-03-28T14:34:00Z">
              <w:r w:rsidRPr="006B6063" w:rsidDel="00DE71B1">
                <w:rPr>
                  <w:sz w:val="20"/>
                  <w:szCs w:val="20"/>
                </w:rPr>
                <w:delText>string</w:delText>
              </w:r>
              <w:bookmarkStart w:id="5298" w:name="_Toc384034023"/>
              <w:bookmarkStart w:id="5299" w:name="_Toc384035945"/>
              <w:bookmarkEnd w:id="5298"/>
              <w:bookmarkEnd w:id="5299"/>
            </w:del>
          </w:p>
        </w:tc>
        <w:tc>
          <w:tcPr>
            <w:tcW w:w="3969" w:type="dxa"/>
            <w:tcBorders>
              <w:top w:val="single" w:sz="5" w:space="0" w:color="000000"/>
              <w:left w:val="single" w:sz="5" w:space="0" w:color="000000"/>
              <w:bottom w:val="single" w:sz="5" w:space="0" w:color="000000"/>
              <w:right w:val="single" w:sz="5" w:space="0" w:color="000000"/>
            </w:tcBorders>
            <w:tcPrChange w:id="53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5301" w:author="Björn Genfors" w:date="2014-03-28T14:34:00Z"/>
                <w:rFonts w:cs="Times New Roman"/>
                <w:spacing w:val="-1"/>
                <w:sz w:val="20"/>
                <w:szCs w:val="20"/>
                <w:lang w:val="sv-SE"/>
              </w:rPr>
            </w:pPr>
            <w:del w:id="5302" w:author="Björn Genfors" w:date="2014-03-28T14:34:00Z">
              <w:r w:rsidRPr="000B0F50" w:rsidDel="00DE71B1">
                <w:rPr>
                  <w:szCs w:val="20"/>
                </w:rPr>
                <w:delText>Sätts till patientens identifierare. Anges med 12 tecken utan avskiljare.</w:delText>
              </w:r>
              <w:bookmarkStart w:id="5303" w:name="_Toc384034024"/>
              <w:bookmarkStart w:id="5304" w:name="_Toc384035946"/>
              <w:bookmarkEnd w:id="5303"/>
              <w:bookmarkEnd w:id="5304"/>
            </w:del>
          </w:p>
        </w:tc>
        <w:tc>
          <w:tcPr>
            <w:tcW w:w="1195" w:type="dxa"/>
            <w:tcBorders>
              <w:top w:val="single" w:sz="5" w:space="0" w:color="000000"/>
              <w:left w:val="single" w:sz="5" w:space="0" w:color="000000"/>
              <w:bottom w:val="single" w:sz="5" w:space="0" w:color="000000"/>
              <w:right w:val="single" w:sz="5" w:space="0" w:color="000000"/>
            </w:tcBorders>
            <w:tcPrChange w:id="530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5306" w:author="Björn Genfors" w:date="2014-03-28T14:34:00Z"/>
                <w:rFonts w:cs="Times New Roman"/>
                <w:sz w:val="20"/>
                <w:szCs w:val="20"/>
                <w:lang w:val="sv-SE"/>
              </w:rPr>
            </w:pPr>
            <w:del w:id="5307" w:author="Björn Genfors" w:date="2014-03-28T14:34:00Z">
              <w:r w:rsidRPr="006B6063" w:rsidDel="00DE71B1">
                <w:rPr>
                  <w:sz w:val="20"/>
                  <w:szCs w:val="20"/>
                </w:rPr>
                <w:delText>1..1</w:delText>
              </w:r>
              <w:bookmarkStart w:id="5308" w:name="_Toc384034025"/>
              <w:bookmarkStart w:id="5309" w:name="_Toc384035947"/>
              <w:bookmarkEnd w:id="5308"/>
              <w:bookmarkEnd w:id="5309"/>
            </w:del>
          </w:p>
        </w:tc>
        <w:bookmarkStart w:id="5310" w:name="_Toc384034026"/>
        <w:bookmarkStart w:id="5311" w:name="_Toc384035948"/>
        <w:bookmarkEnd w:id="5310"/>
        <w:bookmarkEnd w:id="5311"/>
      </w:tr>
      <w:tr w:rsidR="00424B6F" w:rsidRPr="006B6063" w:rsidDel="00DE71B1" w14:paraId="4A033FA2" w14:textId="2E92418D" w:rsidTr="00DE71B1">
        <w:trPr>
          <w:trHeight w:hRule="exact" w:val="2111"/>
          <w:tblHeader/>
          <w:del w:id="5312" w:author="Björn Genfors" w:date="2014-03-28T14:34:00Z"/>
          <w:trPrChange w:id="5313"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5315" w:author="Björn Genfors" w:date="2014-03-28T14:34:00Z"/>
                <w:rFonts w:cs="Times New Roman"/>
                <w:sz w:val="20"/>
                <w:szCs w:val="20"/>
                <w:lang w:val="sv-SE"/>
              </w:rPr>
            </w:pPr>
            <w:del w:id="5316" w:author="Björn Genfors" w:date="2014-03-28T14:34:00Z">
              <w:r w:rsidRPr="006B6063" w:rsidDel="00DE71B1">
                <w:rPr>
                  <w:sz w:val="20"/>
                  <w:szCs w:val="20"/>
                </w:rPr>
                <w:delText>../../../type</w:delText>
              </w:r>
              <w:bookmarkStart w:id="5317" w:name="_Toc384034027"/>
              <w:bookmarkStart w:id="5318" w:name="_Toc384035949"/>
              <w:bookmarkEnd w:id="5317"/>
              <w:bookmarkEnd w:id="5318"/>
            </w:del>
          </w:p>
        </w:tc>
        <w:tc>
          <w:tcPr>
            <w:tcW w:w="1559" w:type="dxa"/>
            <w:tcBorders>
              <w:top w:val="single" w:sz="5" w:space="0" w:color="000000"/>
              <w:left w:val="single" w:sz="5" w:space="0" w:color="000000"/>
              <w:bottom w:val="single" w:sz="5" w:space="0" w:color="000000"/>
              <w:right w:val="single" w:sz="5" w:space="0" w:color="000000"/>
            </w:tcBorders>
            <w:tcPrChange w:id="53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5320" w:author="Björn Genfors" w:date="2014-03-28T14:34:00Z"/>
                <w:rFonts w:cs="Times New Roman"/>
                <w:sz w:val="20"/>
                <w:szCs w:val="20"/>
                <w:lang w:val="sv-SE"/>
              </w:rPr>
            </w:pPr>
            <w:del w:id="5321" w:author="Björn Genfors" w:date="2014-03-28T14:34:00Z">
              <w:r w:rsidRPr="006B6063" w:rsidDel="00DE71B1">
                <w:rPr>
                  <w:sz w:val="20"/>
                  <w:szCs w:val="20"/>
                </w:rPr>
                <w:delText>string</w:delText>
              </w:r>
              <w:bookmarkStart w:id="5322" w:name="_Toc384034028"/>
              <w:bookmarkStart w:id="5323" w:name="_Toc384035950"/>
              <w:bookmarkEnd w:id="5322"/>
              <w:bookmarkEnd w:id="5323"/>
            </w:del>
          </w:p>
        </w:tc>
        <w:tc>
          <w:tcPr>
            <w:tcW w:w="3969" w:type="dxa"/>
            <w:tcBorders>
              <w:top w:val="single" w:sz="5" w:space="0" w:color="000000"/>
              <w:left w:val="single" w:sz="5" w:space="0" w:color="000000"/>
              <w:bottom w:val="single" w:sz="5" w:space="0" w:color="000000"/>
              <w:right w:val="single" w:sz="5" w:space="0" w:color="000000"/>
            </w:tcBorders>
            <w:tcPrChange w:id="53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5325" w:author="Björn Genfors" w:date="2014-03-28T14:34:00Z"/>
                <w:rFonts w:cs="Times New Roman"/>
                <w:sz w:val="20"/>
                <w:szCs w:val="20"/>
                <w:lang w:val="sv-SE"/>
              </w:rPr>
            </w:pPr>
            <w:del w:id="5326" w:author="Björn Genfors" w:date="2014-03-28T14:34:00Z">
              <w:r w:rsidRPr="000B0F50" w:rsidDel="00DE71B1">
                <w:rPr>
                  <w:szCs w:val="20"/>
                </w:rPr>
                <w:delText xml:space="preserve">Type sätts till OID för typ av identifierare. </w:delText>
              </w:r>
              <w:bookmarkStart w:id="5327" w:name="_Toc384034029"/>
              <w:bookmarkStart w:id="5328" w:name="_Toc384035951"/>
              <w:bookmarkEnd w:id="5327"/>
              <w:bookmarkEnd w:id="5328"/>
            </w:del>
          </w:p>
          <w:p w14:paraId="78E71024" w14:textId="122EA247" w:rsidR="00424B6F" w:rsidRPr="006B6063" w:rsidDel="00DE71B1" w:rsidRDefault="00424B6F" w:rsidP="00DE71B1">
            <w:pPr>
              <w:widowControl/>
              <w:spacing w:line="226" w:lineRule="exact"/>
              <w:ind w:left="102"/>
              <w:rPr>
                <w:del w:id="5329" w:author="Björn Genfors" w:date="2014-03-28T14:34:00Z"/>
                <w:rFonts w:cs="Times New Roman"/>
                <w:sz w:val="20"/>
                <w:szCs w:val="20"/>
                <w:lang w:val="sv-SE"/>
              </w:rPr>
            </w:pPr>
            <w:del w:id="5330" w:author="Björn Genfors" w:date="2014-03-28T14:34:00Z">
              <w:r w:rsidRPr="000B0F50" w:rsidDel="00DE71B1">
                <w:rPr>
                  <w:szCs w:val="20"/>
                </w:rPr>
                <w:delText>För personnummer ska Skatteverkets personnummer (1.2.752.129.2.1.3.1).</w:delText>
              </w:r>
              <w:bookmarkStart w:id="5331" w:name="_Toc384034030"/>
              <w:bookmarkStart w:id="5332" w:name="_Toc384035952"/>
              <w:bookmarkEnd w:id="5331"/>
              <w:bookmarkEnd w:id="5332"/>
            </w:del>
          </w:p>
          <w:p w14:paraId="536339ED" w14:textId="7C00A93F" w:rsidR="00424B6F" w:rsidRPr="006B6063" w:rsidDel="00DE71B1" w:rsidRDefault="00424B6F" w:rsidP="00DE71B1">
            <w:pPr>
              <w:widowControl/>
              <w:spacing w:line="226" w:lineRule="exact"/>
              <w:ind w:left="102"/>
              <w:rPr>
                <w:del w:id="5333" w:author="Björn Genfors" w:date="2014-03-28T14:34:00Z"/>
                <w:rFonts w:cs="Times New Roman"/>
                <w:sz w:val="20"/>
                <w:szCs w:val="20"/>
                <w:lang w:val="sv-SE"/>
              </w:rPr>
            </w:pPr>
            <w:del w:id="5334" w:author="Björn Genfors" w:date="2014-03-28T14:34:00Z">
              <w:r w:rsidRPr="000B0F50" w:rsidDel="00DE71B1">
                <w:rPr>
                  <w:szCs w:val="20"/>
                </w:rPr>
                <w:delText>För samordningsnummer ska Skatteverkets samordningsnummer (1.2.752.129.2.1.3.3).</w:delText>
              </w:r>
              <w:bookmarkStart w:id="5335" w:name="_Toc384034031"/>
              <w:bookmarkStart w:id="5336" w:name="_Toc384035953"/>
              <w:bookmarkEnd w:id="5335"/>
              <w:bookmarkEnd w:id="5336"/>
            </w:del>
          </w:p>
          <w:p w14:paraId="20B214E3" w14:textId="7D41101C" w:rsidR="00424B6F" w:rsidRPr="006B6063" w:rsidDel="00DE71B1" w:rsidRDefault="00424B6F" w:rsidP="00DE71B1">
            <w:pPr>
              <w:widowControl/>
              <w:spacing w:line="226" w:lineRule="exact"/>
              <w:ind w:left="102"/>
              <w:rPr>
                <w:del w:id="5337" w:author="Björn Genfors" w:date="2014-03-28T14:34:00Z"/>
                <w:rFonts w:cs="Times New Roman"/>
                <w:sz w:val="20"/>
                <w:szCs w:val="20"/>
                <w:lang w:val="sv-SE"/>
              </w:rPr>
            </w:pPr>
            <w:del w:id="5338" w:author="Björn Genfors" w:date="2014-03-28T14:34:00Z">
              <w:r w:rsidRPr="000B0F50" w:rsidDel="00DE71B1">
                <w:rPr>
                  <w:szCs w:val="20"/>
                </w:rPr>
                <w:delText>För reservnummer används lokalt definierade reservnummet, exempelvis SLL reservnummer (1.2.752.97.3.1.3)</w:delText>
              </w:r>
              <w:bookmarkStart w:id="5339" w:name="_Toc384034032"/>
              <w:bookmarkStart w:id="5340" w:name="_Toc384035954"/>
              <w:bookmarkEnd w:id="5339"/>
              <w:bookmarkEnd w:id="5340"/>
            </w:del>
          </w:p>
          <w:p w14:paraId="6AD80F7F" w14:textId="4413FC88" w:rsidR="00424B6F" w:rsidRPr="006B6063" w:rsidDel="00DE71B1" w:rsidRDefault="00424B6F" w:rsidP="00DE71B1">
            <w:pPr>
              <w:widowControl/>
              <w:spacing w:line="226" w:lineRule="exact"/>
              <w:ind w:left="102"/>
              <w:rPr>
                <w:del w:id="5341" w:author="Björn Genfors" w:date="2014-03-28T14:34:00Z"/>
                <w:rFonts w:cs="Times New Roman"/>
                <w:spacing w:val="-1"/>
                <w:sz w:val="20"/>
                <w:szCs w:val="20"/>
                <w:lang w:val="sv-SE"/>
              </w:rPr>
            </w:pPr>
            <w:bookmarkStart w:id="5342" w:name="_Toc384034033"/>
            <w:bookmarkStart w:id="5343" w:name="_Toc384035955"/>
            <w:bookmarkEnd w:id="5342"/>
            <w:bookmarkEnd w:id="5343"/>
          </w:p>
        </w:tc>
        <w:tc>
          <w:tcPr>
            <w:tcW w:w="1195" w:type="dxa"/>
            <w:tcBorders>
              <w:top w:val="single" w:sz="5" w:space="0" w:color="000000"/>
              <w:left w:val="single" w:sz="5" w:space="0" w:color="000000"/>
              <w:bottom w:val="single" w:sz="5" w:space="0" w:color="000000"/>
              <w:right w:val="single" w:sz="5" w:space="0" w:color="000000"/>
            </w:tcBorders>
            <w:tcPrChange w:id="53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5345" w:author="Björn Genfors" w:date="2014-03-28T14:34:00Z"/>
                <w:rFonts w:cs="Times New Roman"/>
                <w:sz w:val="20"/>
                <w:szCs w:val="20"/>
                <w:lang w:val="sv-SE"/>
              </w:rPr>
            </w:pPr>
            <w:del w:id="5346" w:author="Björn Genfors" w:date="2014-03-28T14:34:00Z">
              <w:r w:rsidRPr="006B6063" w:rsidDel="00DE71B1">
                <w:rPr>
                  <w:sz w:val="20"/>
                  <w:szCs w:val="20"/>
                </w:rPr>
                <w:delText>1..1</w:delText>
              </w:r>
              <w:bookmarkStart w:id="5347" w:name="_Toc384034034"/>
              <w:bookmarkStart w:id="5348" w:name="_Toc384035956"/>
              <w:bookmarkEnd w:id="5347"/>
              <w:bookmarkEnd w:id="5348"/>
            </w:del>
          </w:p>
        </w:tc>
        <w:bookmarkStart w:id="5349" w:name="_Toc384034035"/>
        <w:bookmarkStart w:id="5350" w:name="_Toc384035957"/>
        <w:bookmarkEnd w:id="5349"/>
        <w:bookmarkEnd w:id="5350"/>
      </w:tr>
      <w:tr w:rsidR="00424B6F" w:rsidRPr="006B6063" w:rsidDel="00DE71B1" w14:paraId="314CE595" w14:textId="6392E7F5" w:rsidTr="00DE71B1">
        <w:trPr>
          <w:trHeight w:hRule="exact" w:val="978"/>
          <w:tblHeader/>
          <w:del w:id="5351" w:author="Björn Genfors" w:date="2014-03-28T14:34:00Z"/>
          <w:trPrChange w:id="5352"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5354" w:author="Björn Genfors" w:date="2014-03-28T14:34:00Z"/>
                <w:rFonts w:cs="Times New Roman"/>
                <w:sz w:val="20"/>
                <w:szCs w:val="20"/>
                <w:lang w:val="sv-SE"/>
              </w:rPr>
            </w:pPr>
            <w:del w:id="5355" w:author="Björn Genfors" w:date="2014-03-28T14:34:00Z">
              <w:r w:rsidRPr="006B6063" w:rsidDel="00DE71B1">
                <w:rPr>
                  <w:sz w:val="20"/>
                  <w:szCs w:val="20"/>
                </w:rPr>
                <w:delText>../../accountableHealthcareProfessional</w:delText>
              </w:r>
              <w:bookmarkStart w:id="5356" w:name="_Toc384034036"/>
              <w:bookmarkStart w:id="5357" w:name="_Toc384035958"/>
              <w:bookmarkEnd w:id="5356"/>
              <w:bookmarkEnd w:id="5357"/>
            </w:del>
          </w:p>
          <w:p w14:paraId="7FEBD284" w14:textId="17A8FA7B" w:rsidR="00424B6F" w:rsidRPr="006B6063" w:rsidDel="00DE71B1" w:rsidRDefault="00424B6F" w:rsidP="00DE71B1">
            <w:pPr>
              <w:widowControl/>
              <w:spacing w:line="229" w:lineRule="exact"/>
              <w:ind w:left="102"/>
              <w:rPr>
                <w:del w:id="5358" w:author="Björn Genfors" w:date="2014-03-28T14:34:00Z"/>
                <w:rFonts w:cs="Times New Roman"/>
                <w:sz w:val="20"/>
                <w:szCs w:val="20"/>
                <w:lang w:val="sv-SE"/>
              </w:rPr>
            </w:pPr>
            <w:bookmarkStart w:id="5359" w:name="_Toc384034037"/>
            <w:bookmarkStart w:id="5360" w:name="_Toc384035959"/>
            <w:bookmarkEnd w:id="5359"/>
            <w:bookmarkEnd w:id="5360"/>
          </w:p>
        </w:tc>
        <w:tc>
          <w:tcPr>
            <w:tcW w:w="1559" w:type="dxa"/>
            <w:tcBorders>
              <w:top w:val="single" w:sz="5" w:space="0" w:color="000000"/>
              <w:left w:val="single" w:sz="5" w:space="0" w:color="000000"/>
              <w:bottom w:val="single" w:sz="5" w:space="0" w:color="000000"/>
              <w:right w:val="single" w:sz="5" w:space="0" w:color="000000"/>
            </w:tcBorders>
            <w:tcPrChange w:id="53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5362" w:author="Björn Genfors" w:date="2014-03-28T14:34:00Z"/>
                <w:rFonts w:cs="Times New Roman"/>
                <w:sz w:val="20"/>
                <w:szCs w:val="20"/>
                <w:lang w:val="sv-SE"/>
              </w:rPr>
            </w:pPr>
            <w:del w:id="5363" w:author="Björn Genfors" w:date="2014-03-28T14:34:00Z">
              <w:r w:rsidRPr="006B6063" w:rsidDel="00DE71B1">
                <w:rPr>
                  <w:sz w:val="20"/>
                  <w:szCs w:val="20"/>
                </w:rPr>
                <w:delText xml:space="preserve">HealthcareProfessionalType </w:delText>
              </w:r>
              <w:bookmarkStart w:id="5364" w:name="_Toc384034038"/>
              <w:bookmarkStart w:id="5365" w:name="_Toc384035960"/>
              <w:bookmarkEnd w:id="5364"/>
              <w:bookmarkEnd w:id="5365"/>
            </w:del>
          </w:p>
        </w:tc>
        <w:tc>
          <w:tcPr>
            <w:tcW w:w="3969" w:type="dxa"/>
            <w:tcBorders>
              <w:top w:val="single" w:sz="5" w:space="0" w:color="000000"/>
              <w:left w:val="single" w:sz="5" w:space="0" w:color="000000"/>
              <w:bottom w:val="single" w:sz="5" w:space="0" w:color="000000"/>
              <w:right w:val="single" w:sz="5" w:space="0" w:color="000000"/>
            </w:tcBorders>
            <w:tcPrChange w:id="53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5367" w:author="Björn Genfors" w:date="2014-03-28T14:34:00Z"/>
                <w:rFonts w:cs="Times New Roman"/>
                <w:sz w:val="20"/>
                <w:szCs w:val="20"/>
                <w:lang w:val="sv-SE"/>
              </w:rPr>
            </w:pPr>
            <w:del w:id="5368"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bookmarkStart w:id="5369" w:name="_Toc384034039"/>
              <w:bookmarkStart w:id="5370" w:name="_Toc384035961"/>
              <w:bookmarkEnd w:id="5369"/>
              <w:bookmarkEnd w:id="5370"/>
            </w:del>
          </w:p>
        </w:tc>
        <w:tc>
          <w:tcPr>
            <w:tcW w:w="1195" w:type="dxa"/>
            <w:tcBorders>
              <w:top w:val="single" w:sz="5" w:space="0" w:color="000000"/>
              <w:left w:val="single" w:sz="5" w:space="0" w:color="000000"/>
              <w:bottom w:val="single" w:sz="5" w:space="0" w:color="000000"/>
              <w:right w:val="single" w:sz="5" w:space="0" w:color="000000"/>
            </w:tcBorders>
            <w:tcPrChange w:id="53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5372" w:author="Björn Genfors" w:date="2014-03-28T14:34:00Z"/>
                <w:rFonts w:cs="Times New Roman"/>
                <w:sz w:val="20"/>
                <w:szCs w:val="20"/>
                <w:lang w:val="sv-SE"/>
              </w:rPr>
            </w:pPr>
            <w:del w:id="5373" w:author="Björn Genfors" w:date="2014-03-28T14:34:00Z">
              <w:r w:rsidRPr="006B6063" w:rsidDel="00DE71B1">
                <w:rPr>
                  <w:sz w:val="20"/>
                  <w:szCs w:val="20"/>
                </w:rPr>
                <w:delText>1..1</w:delText>
              </w:r>
              <w:bookmarkStart w:id="5374" w:name="_Toc384034040"/>
              <w:bookmarkStart w:id="5375" w:name="_Toc384035962"/>
              <w:bookmarkEnd w:id="5374"/>
              <w:bookmarkEnd w:id="5375"/>
            </w:del>
          </w:p>
        </w:tc>
        <w:bookmarkStart w:id="5376" w:name="_Toc384034041"/>
        <w:bookmarkStart w:id="5377" w:name="_Toc384035963"/>
        <w:bookmarkEnd w:id="5376"/>
        <w:bookmarkEnd w:id="5377"/>
      </w:tr>
      <w:tr w:rsidR="00424B6F" w:rsidRPr="006B6063" w:rsidDel="00DE71B1" w14:paraId="26C35238" w14:textId="0BF7A7DF" w:rsidTr="00DE71B1">
        <w:trPr>
          <w:trHeight w:hRule="exact" w:val="537"/>
          <w:tblHeader/>
          <w:del w:id="5378" w:author="Björn Genfors" w:date="2014-03-28T14:34:00Z"/>
          <w:trPrChange w:id="5379"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5381" w:author="Björn Genfors" w:date="2014-03-28T14:34:00Z"/>
                <w:rFonts w:cs="Times New Roman"/>
                <w:sz w:val="20"/>
                <w:szCs w:val="20"/>
                <w:lang w:val="sv-SE"/>
              </w:rPr>
            </w:pPr>
            <w:del w:id="5382" w:author="Björn Genfors" w:date="2014-03-28T14:34:00Z">
              <w:r w:rsidRPr="006B6063" w:rsidDel="00DE71B1">
                <w:rPr>
                  <w:sz w:val="20"/>
                  <w:szCs w:val="20"/>
                </w:rPr>
                <w:delText>../../../a</w:delText>
              </w:r>
              <w:r w:rsidRPr="006B6063" w:rsidDel="00DE71B1">
                <w:rPr>
                  <w:spacing w:val="-1"/>
                  <w:sz w:val="20"/>
                  <w:szCs w:val="20"/>
                </w:rPr>
                <w:delText>uthorTime</w:delText>
              </w:r>
              <w:bookmarkStart w:id="5383" w:name="_Toc384034042"/>
              <w:bookmarkStart w:id="5384" w:name="_Toc384035964"/>
              <w:bookmarkEnd w:id="5383"/>
              <w:bookmarkEnd w:id="5384"/>
            </w:del>
          </w:p>
          <w:p w14:paraId="03AB1232" w14:textId="604A9DF8" w:rsidR="00424B6F" w:rsidRPr="006B6063" w:rsidDel="00DE71B1" w:rsidRDefault="00424B6F" w:rsidP="00DE71B1">
            <w:pPr>
              <w:widowControl/>
              <w:spacing w:line="229" w:lineRule="exact"/>
              <w:ind w:left="102"/>
              <w:rPr>
                <w:del w:id="5385" w:author="Björn Genfors" w:date="2014-03-28T14:34:00Z"/>
                <w:rFonts w:cs="Times New Roman"/>
                <w:sz w:val="20"/>
                <w:szCs w:val="20"/>
                <w:lang w:val="sv-SE"/>
              </w:rPr>
            </w:pPr>
            <w:bookmarkStart w:id="5386" w:name="_Toc384034043"/>
            <w:bookmarkStart w:id="5387" w:name="_Toc384035965"/>
            <w:bookmarkEnd w:id="5386"/>
            <w:bookmarkEnd w:id="5387"/>
          </w:p>
        </w:tc>
        <w:tc>
          <w:tcPr>
            <w:tcW w:w="1559" w:type="dxa"/>
            <w:tcBorders>
              <w:top w:val="single" w:sz="5" w:space="0" w:color="000000"/>
              <w:left w:val="single" w:sz="5" w:space="0" w:color="000000"/>
              <w:bottom w:val="single" w:sz="5" w:space="0" w:color="000000"/>
              <w:right w:val="single" w:sz="5" w:space="0" w:color="000000"/>
            </w:tcBorders>
            <w:tcPrChange w:id="53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5389" w:author="Björn Genfors" w:date="2014-03-28T14:34:00Z"/>
                <w:rFonts w:cs="Times New Roman"/>
                <w:color w:val="FF0000"/>
                <w:sz w:val="20"/>
                <w:szCs w:val="20"/>
                <w:lang w:val="sv-SE"/>
              </w:rPr>
            </w:pPr>
            <w:del w:id="5390" w:author="Björn Genfors" w:date="2014-03-28T14:34:00Z">
              <w:r w:rsidRPr="006B6063" w:rsidDel="00DE71B1">
                <w:rPr>
                  <w:sz w:val="20"/>
                  <w:szCs w:val="20"/>
                </w:rPr>
                <w:delText>TimeStampType</w:delText>
              </w:r>
              <w:bookmarkStart w:id="5391" w:name="_Toc384034044"/>
              <w:bookmarkStart w:id="5392" w:name="_Toc384035966"/>
              <w:bookmarkEnd w:id="5391"/>
              <w:bookmarkEnd w:id="5392"/>
            </w:del>
          </w:p>
          <w:p w14:paraId="0A3FEC91" w14:textId="3FF3CA5A" w:rsidR="00424B6F" w:rsidRPr="006B6063" w:rsidDel="00DE71B1" w:rsidRDefault="00424B6F" w:rsidP="00DE71B1">
            <w:pPr>
              <w:widowControl/>
              <w:spacing w:line="229" w:lineRule="exact"/>
              <w:ind w:left="102"/>
              <w:rPr>
                <w:del w:id="5393" w:author="Björn Genfors" w:date="2014-03-28T14:34:00Z"/>
                <w:rFonts w:cs="Times New Roman"/>
                <w:sz w:val="20"/>
                <w:szCs w:val="20"/>
                <w:lang w:val="sv-SE"/>
              </w:rPr>
            </w:pPr>
            <w:bookmarkStart w:id="5394" w:name="_Toc384034045"/>
            <w:bookmarkStart w:id="5395" w:name="_Toc384035967"/>
            <w:bookmarkEnd w:id="5394"/>
            <w:bookmarkEnd w:id="5395"/>
          </w:p>
        </w:tc>
        <w:tc>
          <w:tcPr>
            <w:tcW w:w="3969" w:type="dxa"/>
            <w:tcBorders>
              <w:top w:val="single" w:sz="5" w:space="0" w:color="000000"/>
              <w:left w:val="single" w:sz="5" w:space="0" w:color="000000"/>
              <w:bottom w:val="single" w:sz="5" w:space="0" w:color="000000"/>
              <w:right w:val="single" w:sz="5" w:space="0" w:color="000000"/>
            </w:tcBorders>
            <w:tcPrChange w:id="53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5397" w:author="Björn Genfors" w:date="2014-03-28T14:34:00Z"/>
                <w:rFonts w:cs="Times New Roman"/>
                <w:sz w:val="20"/>
                <w:szCs w:val="20"/>
                <w:lang w:val="sv-SE"/>
              </w:rPr>
            </w:pPr>
            <w:del w:id="5398" w:author="Björn Genfors" w:date="2014-03-28T14:34:00Z">
              <w:r w:rsidRPr="000B0F50" w:rsidDel="00DE71B1">
                <w:rPr>
                  <w:spacing w:val="-1"/>
                  <w:szCs w:val="20"/>
                </w:rPr>
                <w:delText>Tidpunkt då vårdbegäran registrerades i systemet.</w:delText>
              </w:r>
              <w:bookmarkStart w:id="5399" w:name="_Toc384034046"/>
              <w:bookmarkStart w:id="5400" w:name="_Toc384035968"/>
              <w:bookmarkEnd w:id="5399"/>
              <w:bookmarkEnd w:id="5400"/>
            </w:del>
          </w:p>
        </w:tc>
        <w:tc>
          <w:tcPr>
            <w:tcW w:w="1195" w:type="dxa"/>
            <w:tcBorders>
              <w:top w:val="single" w:sz="5" w:space="0" w:color="000000"/>
              <w:left w:val="single" w:sz="5" w:space="0" w:color="000000"/>
              <w:bottom w:val="single" w:sz="5" w:space="0" w:color="000000"/>
              <w:right w:val="single" w:sz="5" w:space="0" w:color="000000"/>
            </w:tcBorders>
            <w:tcPrChange w:id="54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5402" w:author="Björn Genfors" w:date="2014-03-28T14:34:00Z"/>
                <w:rFonts w:cs="Times New Roman"/>
                <w:sz w:val="20"/>
                <w:szCs w:val="20"/>
                <w:lang w:val="sv-SE"/>
              </w:rPr>
            </w:pPr>
            <w:del w:id="5403" w:author="Björn Genfors" w:date="2014-03-28T14:34:00Z">
              <w:r w:rsidRPr="006B6063" w:rsidDel="00DE71B1">
                <w:rPr>
                  <w:spacing w:val="-1"/>
                  <w:sz w:val="20"/>
                  <w:szCs w:val="20"/>
                </w:rPr>
                <w:delText>1..1</w:delText>
              </w:r>
              <w:bookmarkStart w:id="5404" w:name="_Toc384034047"/>
              <w:bookmarkStart w:id="5405" w:name="_Toc384035969"/>
              <w:bookmarkEnd w:id="5404"/>
              <w:bookmarkEnd w:id="5405"/>
            </w:del>
          </w:p>
        </w:tc>
        <w:bookmarkStart w:id="5406" w:name="_Toc384034048"/>
        <w:bookmarkStart w:id="5407" w:name="_Toc384035970"/>
        <w:bookmarkEnd w:id="5406"/>
        <w:bookmarkEnd w:id="5407"/>
      </w:tr>
      <w:tr w:rsidR="00424B6F" w:rsidRPr="006B6063" w:rsidDel="00DE71B1" w14:paraId="2C554869" w14:textId="0B5CF968" w:rsidTr="00DE71B1">
        <w:trPr>
          <w:trHeight w:hRule="exact" w:val="682"/>
          <w:tblHeader/>
          <w:del w:id="5408" w:author="Björn Genfors" w:date="2014-03-28T14:34:00Z"/>
          <w:trPrChange w:id="5409"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1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5411" w:author="Björn Genfors" w:date="2014-03-28T14:34:00Z"/>
                <w:rFonts w:cs="Times New Roman"/>
                <w:sz w:val="20"/>
                <w:szCs w:val="20"/>
                <w:lang w:val="sv-SE"/>
              </w:rPr>
            </w:pPr>
            <w:del w:id="5412" w:author="Björn Genfors" w:date="2014-03-28T14:34:00Z">
              <w:r w:rsidRPr="006B6063" w:rsidDel="00DE71B1">
                <w:rPr>
                  <w:sz w:val="20"/>
                  <w:szCs w:val="20"/>
                </w:rPr>
                <w:delText>../../../</w:delText>
              </w:r>
              <w:r w:rsidRPr="006B6063" w:rsidDel="00DE71B1">
                <w:rPr>
                  <w:spacing w:val="-1"/>
                  <w:sz w:val="20"/>
                  <w:szCs w:val="20"/>
                </w:rPr>
                <w:delText>healthcareProfessionalHSAId</w:delText>
              </w:r>
              <w:bookmarkStart w:id="5413" w:name="_Toc384034049"/>
              <w:bookmarkStart w:id="5414" w:name="_Toc384035971"/>
              <w:bookmarkEnd w:id="5413"/>
              <w:bookmarkEnd w:id="5414"/>
            </w:del>
          </w:p>
          <w:p w14:paraId="67AE7E39" w14:textId="627D7EC3" w:rsidR="00424B6F" w:rsidRPr="006B6063" w:rsidDel="00DE71B1" w:rsidRDefault="00424B6F" w:rsidP="00DE71B1">
            <w:pPr>
              <w:widowControl/>
              <w:spacing w:line="226" w:lineRule="exact"/>
              <w:ind w:left="102"/>
              <w:rPr>
                <w:del w:id="5415" w:author="Björn Genfors" w:date="2014-03-28T14:34:00Z"/>
                <w:rFonts w:cs="Times New Roman"/>
                <w:spacing w:val="-1"/>
                <w:sz w:val="20"/>
                <w:szCs w:val="20"/>
                <w:lang w:val="sv-SE"/>
              </w:rPr>
            </w:pPr>
            <w:bookmarkStart w:id="5416" w:name="_Toc384034050"/>
            <w:bookmarkStart w:id="5417" w:name="_Toc384035972"/>
            <w:bookmarkEnd w:id="5416"/>
            <w:bookmarkEnd w:id="5417"/>
          </w:p>
        </w:tc>
        <w:tc>
          <w:tcPr>
            <w:tcW w:w="1559" w:type="dxa"/>
            <w:tcBorders>
              <w:top w:val="single" w:sz="5" w:space="0" w:color="000000"/>
              <w:left w:val="single" w:sz="5" w:space="0" w:color="000000"/>
              <w:bottom w:val="single" w:sz="5" w:space="0" w:color="000000"/>
              <w:right w:val="single" w:sz="5" w:space="0" w:color="000000"/>
            </w:tcBorders>
            <w:tcPrChange w:id="54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5419" w:author="Björn Genfors" w:date="2014-03-28T14:34:00Z"/>
                <w:rFonts w:cs="Times New Roman"/>
                <w:sz w:val="20"/>
                <w:szCs w:val="20"/>
                <w:lang w:val="sv-SE"/>
              </w:rPr>
            </w:pPr>
            <w:del w:id="5420" w:author="Björn Genfors" w:date="2014-03-28T14:34:00Z">
              <w:r w:rsidRPr="006B6063" w:rsidDel="00DE71B1">
                <w:rPr>
                  <w:sz w:val="20"/>
                  <w:szCs w:val="20"/>
                </w:rPr>
                <w:delText>HSAIdType</w:delText>
              </w:r>
              <w:bookmarkStart w:id="5421" w:name="_Toc384034051"/>
              <w:bookmarkStart w:id="5422" w:name="_Toc384035973"/>
              <w:bookmarkEnd w:id="5421"/>
              <w:bookmarkEnd w:id="5422"/>
            </w:del>
          </w:p>
          <w:p w14:paraId="5CA36492" w14:textId="12C93603" w:rsidR="00424B6F" w:rsidRPr="006B6063" w:rsidDel="00DE71B1" w:rsidRDefault="00424B6F" w:rsidP="00DE71B1">
            <w:pPr>
              <w:widowControl/>
              <w:spacing w:line="226" w:lineRule="exact"/>
              <w:ind w:left="102"/>
              <w:rPr>
                <w:del w:id="5423" w:author="Björn Genfors" w:date="2014-03-28T14:34:00Z"/>
                <w:rFonts w:cs="Times New Roman"/>
                <w:spacing w:val="-1"/>
                <w:sz w:val="20"/>
                <w:szCs w:val="20"/>
                <w:lang w:val="sv-SE"/>
              </w:rPr>
            </w:pPr>
            <w:bookmarkStart w:id="5424" w:name="_Toc384034052"/>
            <w:bookmarkStart w:id="5425" w:name="_Toc384035974"/>
            <w:bookmarkEnd w:id="5424"/>
            <w:bookmarkEnd w:id="5425"/>
          </w:p>
        </w:tc>
        <w:tc>
          <w:tcPr>
            <w:tcW w:w="3969" w:type="dxa"/>
            <w:tcBorders>
              <w:top w:val="single" w:sz="5" w:space="0" w:color="000000"/>
              <w:left w:val="single" w:sz="5" w:space="0" w:color="000000"/>
              <w:bottom w:val="single" w:sz="5" w:space="0" w:color="000000"/>
              <w:right w:val="single" w:sz="5" w:space="0" w:color="000000"/>
            </w:tcBorders>
            <w:tcPrChange w:id="542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5427" w:author="Björn Genfors" w:date="2014-03-28T14:34:00Z"/>
                <w:rFonts w:cs="Times New Roman"/>
                <w:spacing w:val="-1"/>
                <w:sz w:val="20"/>
                <w:szCs w:val="20"/>
                <w:lang w:val="sv-SE"/>
              </w:rPr>
            </w:pPr>
            <w:del w:id="5428" w:author="Björn Genfors" w:date="2014-03-28T14:34:00Z">
              <w:r w:rsidRPr="006B6063" w:rsidDel="00DE71B1">
                <w:rPr>
                  <w:spacing w:val="-1"/>
                  <w:sz w:val="20"/>
                  <w:szCs w:val="20"/>
                </w:rPr>
                <w:delText>Författarens HSA-id</w:delText>
              </w:r>
              <w:bookmarkStart w:id="5429" w:name="_Toc384034053"/>
              <w:bookmarkStart w:id="5430" w:name="_Toc384035975"/>
              <w:bookmarkEnd w:id="5429"/>
              <w:bookmarkEnd w:id="5430"/>
            </w:del>
          </w:p>
          <w:p w14:paraId="1BA48FF3" w14:textId="7A190F2B" w:rsidR="00424B6F" w:rsidRPr="006B6063" w:rsidDel="00DE71B1" w:rsidRDefault="00424B6F" w:rsidP="00DE71B1">
            <w:pPr>
              <w:widowControl/>
              <w:spacing w:line="226" w:lineRule="exact"/>
              <w:ind w:left="102"/>
              <w:rPr>
                <w:del w:id="5431" w:author="Björn Genfors" w:date="2014-03-28T14:34:00Z"/>
                <w:rFonts w:cs="Times New Roman"/>
                <w:spacing w:val="-1"/>
                <w:sz w:val="20"/>
                <w:szCs w:val="20"/>
                <w:lang w:val="sv-SE"/>
              </w:rPr>
            </w:pPr>
            <w:bookmarkStart w:id="5432" w:name="_Toc384034054"/>
            <w:bookmarkStart w:id="5433" w:name="_Toc384035976"/>
            <w:bookmarkEnd w:id="5432"/>
            <w:bookmarkEnd w:id="5433"/>
          </w:p>
        </w:tc>
        <w:tc>
          <w:tcPr>
            <w:tcW w:w="1195" w:type="dxa"/>
            <w:tcBorders>
              <w:top w:val="single" w:sz="5" w:space="0" w:color="000000"/>
              <w:left w:val="single" w:sz="5" w:space="0" w:color="000000"/>
              <w:bottom w:val="single" w:sz="5" w:space="0" w:color="000000"/>
              <w:right w:val="single" w:sz="5" w:space="0" w:color="000000"/>
            </w:tcBorders>
            <w:tcPrChange w:id="543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5435" w:author="Björn Genfors" w:date="2014-03-28T14:34:00Z"/>
                <w:rFonts w:cs="Times New Roman"/>
                <w:spacing w:val="-1"/>
                <w:sz w:val="20"/>
                <w:szCs w:val="20"/>
                <w:lang w:val="sv-SE"/>
              </w:rPr>
            </w:pPr>
            <w:del w:id="5436" w:author="Björn Genfors" w:date="2014-03-28T14:34:00Z">
              <w:r w:rsidRPr="006B6063" w:rsidDel="00DE71B1">
                <w:rPr>
                  <w:spacing w:val="-1"/>
                  <w:sz w:val="20"/>
                  <w:szCs w:val="20"/>
                </w:rPr>
                <w:delText>1..1</w:delText>
              </w:r>
              <w:bookmarkStart w:id="5437" w:name="_Toc384034055"/>
              <w:bookmarkStart w:id="5438" w:name="_Toc384035977"/>
              <w:bookmarkEnd w:id="5437"/>
              <w:bookmarkEnd w:id="5438"/>
            </w:del>
          </w:p>
        </w:tc>
        <w:bookmarkStart w:id="5439" w:name="_Toc384034056"/>
        <w:bookmarkStart w:id="5440" w:name="_Toc384035978"/>
        <w:bookmarkEnd w:id="5439"/>
        <w:bookmarkEnd w:id="5440"/>
      </w:tr>
      <w:tr w:rsidR="00424B6F" w:rsidRPr="006B6063" w:rsidDel="00DE71B1" w14:paraId="7C1E67BA" w14:textId="2AEBA98A" w:rsidTr="00DE71B1">
        <w:trPr>
          <w:trHeight w:hRule="exact" w:val="702"/>
          <w:tblHeader/>
          <w:del w:id="5441" w:author="Björn Genfors" w:date="2014-03-28T14:34:00Z"/>
          <w:trPrChange w:id="5442"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5444" w:author="Björn Genfors" w:date="2014-03-28T14:34:00Z"/>
                <w:rFonts w:cs="Times New Roman"/>
                <w:sz w:val="20"/>
                <w:szCs w:val="20"/>
                <w:lang w:val="sv-SE"/>
              </w:rPr>
            </w:pPr>
            <w:del w:id="5445" w:author="Björn Genfors" w:date="2014-03-28T14:34:00Z">
              <w:r w:rsidRPr="006B6063" w:rsidDel="00DE71B1">
                <w:rPr>
                  <w:sz w:val="20"/>
                  <w:szCs w:val="20"/>
                </w:rPr>
                <w:delText>../../../healthcareProfessionalName</w:delText>
              </w:r>
              <w:bookmarkStart w:id="5446" w:name="_Toc384034057"/>
              <w:bookmarkStart w:id="5447" w:name="_Toc384035979"/>
              <w:bookmarkEnd w:id="5446"/>
              <w:bookmarkEnd w:id="5447"/>
            </w:del>
          </w:p>
        </w:tc>
        <w:tc>
          <w:tcPr>
            <w:tcW w:w="1559" w:type="dxa"/>
            <w:tcBorders>
              <w:top w:val="single" w:sz="5" w:space="0" w:color="000000"/>
              <w:left w:val="single" w:sz="5" w:space="0" w:color="000000"/>
              <w:bottom w:val="single" w:sz="5" w:space="0" w:color="000000"/>
              <w:right w:val="single" w:sz="5" w:space="0" w:color="000000"/>
            </w:tcBorders>
            <w:tcPrChange w:id="544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5449" w:author="Björn Genfors" w:date="2014-03-28T14:34:00Z"/>
                <w:rFonts w:cs="Times New Roman"/>
                <w:spacing w:val="-1"/>
                <w:sz w:val="20"/>
                <w:szCs w:val="20"/>
                <w:lang w:val="sv-SE"/>
              </w:rPr>
            </w:pPr>
            <w:del w:id="5450" w:author="Björn Genfors" w:date="2014-03-28T14:34:00Z">
              <w:r w:rsidRPr="006B6063" w:rsidDel="00DE71B1">
                <w:rPr>
                  <w:spacing w:val="-1"/>
                  <w:sz w:val="20"/>
                  <w:szCs w:val="20"/>
                </w:rPr>
                <w:delText>string</w:delText>
              </w:r>
              <w:bookmarkStart w:id="5451" w:name="_Toc384034058"/>
              <w:bookmarkStart w:id="5452" w:name="_Toc384035980"/>
              <w:bookmarkEnd w:id="5451"/>
              <w:bookmarkEnd w:id="5452"/>
            </w:del>
          </w:p>
        </w:tc>
        <w:tc>
          <w:tcPr>
            <w:tcW w:w="3969" w:type="dxa"/>
            <w:tcBorders>
              <w:top w:val="single" w:sz="5" w:space="0" w:color="000000"/>
              <w:left w:val="single" w:sz="5" w:space="0" w:color="000000"/>
              <w:bottom w:val="single" w:sz="5" w:space="0" w:color="000000"/>
              <w:right w:val="single" w:sz="5" w:space="0" w:color="000000"/>
            </w:tcBorders>
            <w:tcPrChange w:id="54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5454" w:author="Björn Genfors" w:date="2014-03-28T14:34:00Z"/>
                <w:rFonts w:cs="Times New Roman"/>
                <w:spacing w:val="-1"/>
                <w:sz w:val="20"/>
                <w:szCs w:val="20"/>
                <w:lang w:val="sv-SE"/>
              </w:rPr>
            </w:pPr>
            <w:del w:id="5455" w:author="Björn Genfors" w:date="2014-03-28T14:34:00Z">
              <w:r w:rsidRPr="000B0F50" w:rsidDel="00DE71B1">
                <w:rPr>
                  <w:spacing w:val="-1"/>
                  <w:szCs w:val="20"/>
                </w:rPr>
                <w:delText>Namn på författaren. Om tillgängligt skall detta anges.</w:delText>
              </w:r>
              <w:bookmarkStart w:id="5456" w:name="_Toc384034059"/>
              <w:bookmarkStart w:id="5457" w:name="_Toc384035981"/>
              <w:bookmarkEnd w:id="5456"/>
              <w:bookmarkEnd w:id="5457"/>
            </w:del>
          </w:p>
        </w:tc>
        <w:tc>
          <w:tcPr>
            <w:tcW w:w="1195" w:type="dxa"/>
            <w:tcBorders>
              <w:top w:val="single" w:sz="5" w:space="0" w:color="000000"/>
              <w:left w:val="single" w:sz="5" w:space="0" w:color="000000"/>
              <w:bottom w:val="single" w:sz="5" w:space="0" w:color="000000"/>
              <w:right w:val="single" w:sz="5" w:space="0" w:color="000000"/>
            </w:tcBorders>
            <w:tcPrChange w:id="54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5459" w:author="Björn Genfors" w:date="2014-03-28T14:34:00Z"/>
                <w:rFonts w:cs="Times New Roman"/>
                <w:spacing w:val="-1"/>
                <w:sz w:val="20"/>
                <w:szCs w:val="20"/>
                <w:lang w:val="sv-SE"/>
              </w:rPr>
            </w:pPr>
            <w:del w:id="5460" w:author="Björn Genfors" w:date="2014-03-28T14:34:00Z">
              <w:r w:rsidRPr="006B6063" w:rsidDel="00DE71B1">
                <w:rPr>
                  <w:spacing w:val="-1"/>
                  <w:sz w:val="20"/>
                  <w:szCs w:val="20"/>
                </w:rPr>
                <w:delText>0..1</w:delText>
              </w:r>
              <w:bookmarkStart w:id="5461" w:name="_Toc384034060"/>
              <w:bookmarkStart w:id="5462" w:name="_Toc384035982"/>
              <w:bookmarkEnd w:id="5461"/>
              <w:bookmarkEnd w:id="5462"/>
            </w:del>
          </w:p>
        </w:tc>
        <w:bookmarkStart w:id="5463" w:name="_Toc384034061"/>
        <w:bookmarkStart w:id="5464" w:name="_Toc384035983"/>
        <w:bookmarkEnd w:id="5463"/>
        <w:bookmarkEnd w:id="5464"/>
      </w:tr>
      <w:tr w:rsidR="00424B6F" w:rsidRPr="006B6063" w:rsidDel="00DE71B1" w14:paraId="2AFF2973" w14:textId="4385C827" w:rsidTr="00DE71B1">
        <w:trPr>
          <w:trHeight w:hRule="exact" w:val="1548"/>
          <w:tblHeader/>
          <w:del w:id="5465" w:author="Björn Genfors" w:date="2014-03-28T14:34:00Z"/>
          <w:trPrChange w:id="5466"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6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5468" w:author="Björn Genfors" w:date="2014-03-28T14:34:00Z"/>
                <w:rFonts w:cs="Times New Roman"/>
                <w:sz w:val="20"/>
                <w:szCs w:val="20"/>
                <w:lang w:val="sv-SE"/>
              </w:rPr>
            </w:pPr>
            <w:del w:id="5469" w:author="Björn Genfors" w:date="2014-03-28T14:34:00Z">
              <w:r w:rsidRPr="006B6063" w:rsidDel="00DE71B1">
                <w:rPr>
                  <w:sz w:val="20"/>
                  <w:szCs w:val="20"/>
                </w:rPr>
                <w:delText>../../../</w:delText>
              </w:r>
              <w:r w:rsidRPr="006B6063" w:rsidDel="00DE71B1">
                <w:rPr>
                  <w:spacing w:val="-1"/>
                  <w:sz w:val="20"/>
                  <w:szCs w:val="20"/>
                </w:rPr>
                <w:delText>healthcareProfessionalRoleCode</w:delText>
              </w:r>
              <w:bookmarkStart w:id="5470" w:name="_Toc384034062"/>
              <w:bookmarkStart w:id="5471" w:name="_Toc384035984"/>
              <w:bookmarkEnd w:id="5470"/>
              <w:bookmarkEnd w:id="5471"/>
            </w:del>
          </w:p>
          <w:p w14:paraId="4A439173" w14:textId="5C63870E" w:rsidR="00424B6F" w:rsidRPr="006B6063" w:rsidDel="00DE71B1" w:rsidRDefault="00424B6F" w:rsidP="00DE71B1">
            <w:pPr>
              <w:widowControl/>
              <w:spacing w:line="226" w:lineRule="exact"/>
              <w:ind w:left="102"/>
              <w:rPr>
                <w:del w:id="5472" w:author="Björn Genfors" w:date="2014-03-28T14:34:00Z"/>
                <w:rFonts w:cs="Times New Roman"/>
                <w:spacing w:val="-1"/>
                <w:sz w:val="20"/>
                <w:szCs w:val="20"/>
                <w:lang w:val="sv-SE"/>
              </w:rPr>
            </w:pPr>
            <w:bookmarkStart w:id="5473" w:name="_Toc384034063"/>
            <w:bookmarkStart w:id="5474" w:name="_Toc384035985"/>
            <w:bookmarkEnd w:id="5473"/>
            <w:bookmarkEnd w:id="5474"/>
          </w:p>
        </w:tc>
        <w:tc>
          <w:tcPr>
            <w:tcW w:w="1559" w:type="dxa"/>
            <w:tcBorders>
              <w:top w:val="single" w:sz="5" w:space="0" w:color="000000"/>
              <w:left w:val="single" w:sz="5" w:space="0" w:color="000000"/>
              <w:bottom w:val="single" w:sz="5" w:space="0" w:color="000000"/>
              <w:right w:val="single" w:sz="5" w:space="0" w:color="000000"/>
            </w:tcBorders>
            <w:tcPrChange w:id="54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5476" w:author="Björn Genfors" w:date="2014-03-28T14:34:00Z"/>
                <w:rFonts w:cs="Times New Roman"/>
                <w:spacing w:val="-1"/>
                <w:sz w:val="20"/>
                <w:szCs w:val="20"/>
                <w:lang w:val="sv-SE"/>
              </w:rPr>
            </w:pPr>
            <w:del w:id="5477" w:author="Björn Genfors" w:date="2014-03-28T14:34:00Z">
              <w:r w:rsidRPr="006B6063" w:rsidDel="00DE71B1">
                <w:rPr>
                  <w:spacing w:val="-1"/>
                  <w:sz w:val="20"/>
                  <w:szCs w:val="20"/>
                </w:rPr>
                <w:delText xml:space="preserve">CVType </w:delText>
              </w:r>
              <w:bookmarkStart w:id="5478" w:name="_Toc384034064"/>
              <w:bookmarkStart w:id="5479" w:name="_Toc384035986"/>
              <w:bookmarkEnd w:id="5478"/>
              <w:bookmarkEnd w:id="5479"/>
            </w:del>
          </w:p>
          <w:p w14:paraId="4E5241A9" w14:textId="0AA4FB10" w:rsidR="00424B6F" w:rsidRPr="006B6063" w:rsidDel="00DE71B1" w:rsidRDefault="00424B6F" w:rsidP="00DE71B1">
            <w:pPr>
              <w:widowControl/>
              <w:spacing w:line="226" w:lineRule="exact"/>
              <w:ind w:left="102"/>
              <w:rPr>
                <w:del w:id="5480" w:author="Björn Genfors" w:date="2014-03-28T14:34:00Z"/>
                <w:rFonts w:cs="Times New Roman"/>
                <w:spacing w:val="-1"/>
                <w:sz w:val="20"/>
                <w:szCs w:val="20"/>
                <w:lang w:val="sv-SE"/>
              </w:rPr>
            </w:pPr>
            <w:bookmarkStart w:id="5481" w:name="_Toc384034065"/>
            <w:bookmarkStart w:id="5482" w:name="_Toc384035987"/>
            <w:bookmarkEnd w:id="5481"/>
            <w:bookmarkEnd w:id="5482"/>
          </w:p>
        </w:tc>
        <w:tc>
          <w:tcPr>
            <w:tcW w:w="3969" w:type="dxa"/>
            <w:tcBorders>
              <w:top w:val="single" w:sz="5" w:space="0" w:color="000000"/>
              <w:left w:val="single" w:sz="5" w:space="0" w:color="000000"/>
              <w:bottom w:val="single" w:sz="5" w:space="0" w:color="000000"/>
              <w:right w:val="single" w:sz="5" w:space="0" w:color="000000"/>
            </w:tcBorders>
            <w:tcPrChange w:id="548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5484" w:author="Björn Genfors" w:date="2014-03-28T14:34:00Z"/>
                <w:rFonts w:cs="Times New Roman"/>
                <w:spacing w:val="-1"/>
                <w:sz w:val="20"/>
                <w:szCs w:val="20"/>
                <w:lang w:val="sv-SE"/>
              </w:rPr>
            </w:pPr>
            <w:del w:id="5485" w:author="Björn Genfors" w:date="2014-03-28T14:34:00Z">
              <w:r w:rsidRPr="000B0F50" w:rsidDel="00DE71B1">
                <w:rPr>
                  <w:spacing w:val="-1"/>
                  <w:szCs w:val="20"/>
                </w:rPr>
                <w:delText xml:space="preserve">Information om personens befattning. Om möjligt skall KV Befattning (OID 1.2.752.129.2.2.1.4), se </w:delText>
              </w:r>
              <w:bookmarkStart w:id="5486" w:name="_Toc384034066"/>
              <w:bookmarkStart w:id="5487" w:name="_Toc384035988"/>
              <w:bookmarkEnd w:id="5486"/>
              <w:bookmarkEnd w:id="5487"/>
            </w:del>
          </w:p>
          <w:p w14:paraId="5D562D63" w14:textId="4BF30D58" w:rsidR="00424B6F" w:rsidRPr="006B6063" w:rsidDel="00DE71B1" w:rsidRDefault="00424B6F" w:rsidP="00DE71B1">
            <w:pPr>
              <w:widowControl/>
              <w:spacing w:line="226" w:lineRule="exact"/>
              <w:ind w:left="102"/>
              <w:rPr>
                <w:del w:id="5488" w:author="Björn Genfors" w:date="2014-03-28T14:34:00Z"/>
                <w:rFonts w:cs="Times New Roman"/>
                <w:spacing w:val="-1"/>
                <w:sz w:val="20"/>
                <w:szCs w:val="20"/>
                <w:lang w:val="sv-SE"/>
              </w:rPr>
            </w:pPr>
            <w:del w:id="5489" w:author="Björn Genfors" w:date="2014-03-28T14:34:00Z">
              <w:r w:rsidRPr="000B0F50" w:rsidDel="00DE71B1">
                <w:rPr>
                  <w:spacing w:val="-1"/>
                  <w:szCs w:val="20"/>
                </w:rPr>
                <w:delText>http://www.inera.se/Documents/TJANSTER_PROJEKT/Katalogtjanst_HSA/Innehall/hsa_innehall_befattning.pdf</w:delText>
              </w:r>
              <w:bookmarkStart w:id="5490" w:name="_Toc384034067"/>
              <w:bookmarkStart w:id="5491" w:name="_Toc384035989"/>
              <w:bookmarkEnd w:id="5490"/>
              <w:bookmarkEnd w:id="5491"/>
            </w:del>
          </w:p>
          <w:p w14:paraId="4E18097A" w14:textId="4653D251" w:rsidR="00424B6F" w:rsidRPr="006B6063" w:rsidDel="00DE71B1" w:rsidRDefault="00424B6F" w:rsidP="00DE71B1">
            <w:pPr>
              <w:widowControl/>
              <w:spacing w:line="226" w:lineRule="exact"/>
              <w:ind w:left="102"/>
              <w:rPr>
                <w:del w:id="5492" w:author="Björn Genfors" w:date="2014-03-28T14:34:00Z"/>
                <w:rFonts w:cs="Times New Roman"/>
                <w:spacing w:val="-1"/>
                <w:sz w:val="20"/>
                <w:szCs w:val="20"/>
                <w:lang w:val="sv-SE"/>
              </w:rPr>
            </w:pPr>
            <w:bookmarkStart w:id="5493" w:name="_Toc384034068"/>
            <w:bookmarkStart w:id="5494" w:name="_Toc384035990"/>
            <w:bookmarkEnd w:id="5493"/>
            <w:bookmarkEnd w:id="5494"/>
          </w:p>
          <w:p w14:paraId="0B307759" w14:textId="18B8561A" w:rsidR="00424B6F" w:rsidRPr="006B6063" w:rsidDel="00DE71B1" w:rsidRDefault="00424B6F" w:rsidP="00DE71B1">
            <w:pPr>
              <w:widowControl/>
              <w:spacing w:line="226" w:lineRule="exact"/>
              <w:ind w:left="102"/>
              <w:rPr>
                <w:del w:id="5495" w:author="Björn Genfors" w:date="2014-03-28T14:34:00Z"/>
                <w:rFonts w:cs="Times New Roman"/>
                <w:spacing w:val="-1"/>
                <w:sz w:val="20"/>
                <w:szCs w:val="20"/>
                <w:lang w:val="sv-SE"/>
              </w:rPr>
            </w:pPr>
            <w:bookmarkStart w:id="5496" w:name="_Toc384034069"/>
            <w:bookmarkStart w:id="5497" w:name="_Toc384035991"/>
            <w:bookmarkEnd w:id="5496"/>
            <w:bookmarkEnd w:id="5497"/>
          </w:p>
        </w:tc>
        <w:tc>
          <w:tcPr>
            <w:tcW w:w="1195" w:type="dxa"/>
            <w:tcBorders>
              <w:top w:val="single" w:sz="5" w:space="0" w:color="000000"/>
              <w:left w:val="single" w:sz="5" w:space="0" w:color="000000"/>
              <w:bottom w:val="single" w:sz="5" w:space="0" w:color="000000"/>
              <w:right w:val="single" w:sz="5" w:space="0" w:color="000000"/>
            </w:tcBorders>
            <w:tcPrChange w:id="54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5499" w:author="Björn Genfors" w:date="2014-03-28T14:34:00Z"/>
                <w:rFonts w:cs="Times New Roman"/>
                <w:spacing w:val="-1"/>
                <w:sz w:val="20"/>
                <w:szCs w:val="20"/>
                <w:lang w:val="sv-SE"/>
              </w:rPr>
            </w:pPr>
            <w:del w:id="5500" w:author="Björn Genfors" w:date="2014-03-28T14:34:00Z">
              <w:r w:rsidRPr="006B6063" w:rsidDel="00DE71B1">
                <w:rPr>
                  <w:spacing w:val="-1"/>
                  <w:sz w:val="20"/>
                  <w:szCs w:val="20"/>
                </w:rPr>
                <w:delText>0..1</w:delText>
              </w:r>
              <w:bookmarkStart w:id="5501" w:name="_Toc384034070"/>
              <w:bookmarkStart w:id="5502" w:name="_Toc384035992"/>
              <w:bookmarkEnd w:id="5501"/>
              <w:bookmarkEnd w:id="5502"/>
            </w:del>
          </w:p>
        </w:tc>
        <w:bookmarkStart w:id="5503" w:name="_Toc384034071"/>
        <w:bookmarkStart w:id="5504" w:name="_Toc384035993"/>
        <w:bookmarkEnd w:id="5503"/>
        <w:bookmarkEnd w:id="5504"/>
      </w:tr>
      <w:tr w:rsidR="00424B6F" w:rsidRPr="006B6063" w:rsidDel="00DE71B1" w14:paraId="2F783229" w14:textId="7D65AF51" w:rsidTr="00DE71B1">
        <w:trPr>
          <w:trHeight w:hRule="exact" w:val="706"/>
          <w:tblHeader/>
          <w:del w:id="5505" w:author="Björn Genfors" w:date="2014-03-28T14:34:00Z"/>
          <w:trPrChange w:id="5506"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5508" w:author="Björn Genfors" w:date="2014-03-28T14:34:00Z"/>
                <w:rFonts w:cs="Times New Roman"/>
                <w:sz w:val="20"/>
                <w:szCs w:val="20"/>
                <w:lang w:val="sv-SE"/>
              </w:rPr>
            </w:pPr>
            <w:del w:id="5509" w:author="Björn Genfors" w:date="2014-03-28T14:34:00Z">
              <w:r w:rsidRPr="006B6063" w:rsidDel="00DE71B1">
                <w:rPr>
                  <w:sz w:val="20"/>
                  <w:szCs w:val="20"/>
                </w:rPr>
                <w:delText>../../../../code</w:delText>
              </w:r>
              <w:bookmarkStart w:id="5510" w:name="_Toc384034072"/>
              <w:bookmarkStart w:id="5511" w:name="_Toc384035994"/>
              <w:bookmarkEnd w:id="5510"/>
              <w:bookmarkEnd w:id="5511"/>
            </w:del>
          </w:p>
        </w:tc>
        <w:tc>
          <w:tcPr>
            <w:tcW w:w="1559" w:type="dxa"/>
            <w:tcBorders>
              <w:top w:val="single" w:sz="5" w:space="0" w:color="000000"/>
              <w:left w:val="single" w:sz="5" w:space="0" w:color="000000"/>
              <w:bottom w:val="single" w:sz="5" w:space="0" w:color="000000"/>
              <w:right w:val="single" w:sz="5" w:space="0" w:color="000000"/>
            </w:tcBorders>
            <w:tcPrChange w:id="55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5513" w:author="Björn Genfors" w:date="2014-03-28T14:34:00Z"/>
                <w:rFonts w:cs="Times New Roman"/>
                <w:spacing w:val="-1"/>
                <w:sz w:val="20"/>
                <w:szCs w:val="20"/>
                <w:lang w:val="sv-SE"/>
              </w:rPr>
            </w:pPr>
            <w:del w:id="5514" w:author="Björn Genfors" w:date="2014-03-28T14:34:00Z">
              <w:r w:rsidRPr="006B6063" w:rsidDel="00DE71B1">
                <w:rPr>
                  <w:spacing w:val="-1"/>
                  <w:sz w:val="20"/>
                  <w:szCs w:val="20"/>
                </w:rPr>
                <w:delText>string</w:delText>
              </w:r>
              <w:bookmarkStart w:id="5515" w:name="_Toc384034073"/>
              <w:bookmarkStart w:id="5516" w:name="_Toc384035995"/>
              <w:bookmarkEnd w:id="5515"/>
              <w:bookmarkEnd w:id="5516"/>
            </w:del>
          </w:p>
        </w:tc>
        <w:tc>
          <w:tcPr>
            <w:tcW w:w="3969" w:type="dxa"/>
            <w:tcBorders>
              <w:top w:val="single" w:sz="5" w:space="0" w:color="000000"/>
              <w:left w:val="single" w:sz="5" w:space="0" w:color="000000"/>
              <w:bottom w:val="single" w:sz="5" w:space="0" w:color="000000"/>
              <w:right w:val="single" w:sz="5" w:space="0" w:color="000000"/>
            </w:tcBorders>
            <w:tcPrChange w:id="551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5518" w:author="Björn Genfors" w:date="2014-03-28T14:34:00Z"/>
                <w:rFonts w:cs="Times New Roman"/>
                <w:sz w:val="20"/>
                <w:szCs w:val="20"/>
                <w:lang w:val="sv-SE"/>
              </w:rPr>
            </w:pPr>
            <w:del w:id="5519"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bookmarkStart w:id="5520" w:name="_Toc384034074"/>
              <w:bookmarkStart w:id="5521" w:name="_Toc384035996"/>
              <w:bookmarkEnd w:id="5520"/>
              <w:bookmarkEnd w:id="5521"/>
            </w:del>
          </w:p>
        </w:tc>
        <w:tc>
          <w:tcPr>
            <w:tcW w:w="1195" w:type="dxa"/>
            <w:tcBorders>
              <w:top w:val="single" w:sz="5" w:space="0" w:color="000000"/>
              <w:left w:val="single" w:sz="5" w:space="0" w:color="000000"/>
              <w:bottom w:val="single" w:sz="5" w:space="0" w:color="000000"/>
              <w:right w:val="single" w:sz="5" w:space="0" w:color="000000"/>
            </w:tcBorders>
            <w:tcPrChange w:id="55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5523" w:author="Björn Genfors" w:date="2014-03-28T14:34:00Z"/>
                <w:rFonts w:cs="Times New Roman"/>
                <w:spacing w:val="-1"/>
                <w:sz w:val="20"/>
                <w:szCs w:val="20"/>
                <w:lang w:val="sv-SE"/>
              </w:rPr>
            </w:pPr>
            <w:del w:id="5524" w:author="Björn Genfors" w:date="2014-03-28T14:34:00Z">
              <w:r w:rsidRPr="006B6063" w:rsidDel="00DE71B1">
                <w:rPr>
                  <w:spacing w:val="-1"/>
                  <w:sz w:val="20"/>
                  <w:szCs w:val="20"/>
                </w:rPr>
                <w:delText>0..1</w:delText>
              </w:r>
              <w:bookmarkStart w:id="5525" w:name="_Toc384034075"/>
              <w:bookmarkStart w:id="5526" w:name="_Toc384035997"/>
              <w:bookmarkEnd w:id="5525"/>
              <w:bookmarkEnd w:id="5526"/>
            </w:del>
          </w:p>
        </w:tc>
        <w:bookmarkStart w:id="5527" w:name="_Toc384034076"/>
        <w:bookmarkStart w:id="5528" w:name="_Toc384035998"/>
        <w:bookmarkEnd w:id="5527"/>
        <w:bookmarkEnd w:id="5528"/>
      </w:tr>
      <w:tr w:rsidR="00424B6F" w:rsidRPr="006B6063" w:rsidDel="00DE71B1" w14:paraId="6B8170C2" w14:textId="504356CE" w:rsidTr="00DE71B1">
        <w:trPr>
          <w:trHeight w:hRule="exact" w:val="844"/>
          <w:tblHeader/>
          <w:del w:id="5529" w:author="Björn Genfors" w:date="2014-03-28T14:34:00Z"/>
          <w:trPrChange w:id="5530"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3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5532" w:author="Björn Genfors" w:date="2014-03-28T14:34:00Z"/>
                <w:rFonts w:cs="Times New Roman"/>
                <w:sz w:val="20"/>
                <w:szCs w:val="20"/>
                <w:lang w:val="sv-SE"/>
              </w:rPr>
            </w:pPr>
            <w:del w:id="5533" w:author="Björn Genfors" w:date="2014-03-28T14:34:00Z">
              <w:r w:rsidRPr="006B6063" w:rsidDel="00DE71B1">
                <w:rPr>
                  <w:sz w:val="20"/>
                  <w:szCs w:val="20"/>
                </w:rPr>
                <w:delText>../../../../codeSystem</w:delText>
              </w:r>
              <w:bookmarkStart w:id="5534" w:name="_Toc384034077"/>
              <w:bookmarkStart w:id="5535" w:name="_Toc384035999"/>
              <w:bookmarkEnd w:id="5534"/>
              <w:bookmarkEnd w:id="5535"/>
            </w:del>
          </w:p>
        </w:tc>
        <w:tc>
          <w:tcPr>
            <w:tcW w:w="1559" w:type="dxa"/>
            <w:tcBorders>
              <w:top w:val="single" w:sz="5" w:space="0" w:color="000000"/>
              <w:left w:val="single" w:sz="5" w:space="0" w:color="000000"/>
              <w:bottom w:val="single" w:sz="5" w:space="0" w:color="000000"/>
              <w:right w:val="single" w:sz="5" w:space="0" w:color="000000"/>
            </w:tcBorders>
            <w:tcPrChange w:id="55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5537" w:author="Björn Genfors" w:date="2014-03-28T14:34:00Z"/>
                <w:rFonts w:cs="Times New Roman"/>
                <w:spacing w:val="-1"/>
                <w:sz w:val="20"/>
                <w:szCs w:val="20"/>
                <w:lang w:val="sv-SE"/>
              </w:rPr>
            </w:pPr>
            <w:del w:id="5538" w:author="Björn Genfors" w:date="2014-03-28T14:34:00Z">
              <w:r w:rsidRPr="006B6063" w:rsidDel="00DE71B1">
                <w:rPr>
                  <w:spacing w:val="-1"/>
                  <w:sz w:val="20"/>
                  <w:szCs w:val="20"/>
                </w:rPr>
                <w:delText>string</w:delText>
              </w:r>
              <w:bookmarkStart w:id="5539" w:name="_Toc384034078"/>
              <w:bookmarkStart w:id="5540" w:name="_Toc384036000"/>
              <w:bookmarkEnd w:id="5539"/>
              <w:bookmarkEnd w:id="5540"/>
            </w:del>
          </w:p>
        </w:tc>
        <w:tc>
          <w:tcPr>
            <w:tcW w:w="3969" w:type="dxa"/>
            <w:tcBorders>
              <w:top w:val="single" w:sz="5" w:space="0" w:color="000000"/>
              <w:left w:val="single" w:sz="5" w:space="0" w:color="000000"/>
              <w:bottom w:val="single" w:sz="5" w:space="0" w:color="000000"/>
              <w:right w:val="single" w:sz="5" w:space="0" w:color="000000"/>
            </w:tcBorders>
            <w:tcPrChange w:id="55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5542" w:author="Björn Genfors" w:date="2014-03-28T14:34:00Z"/>
                <w:rFonts w:cs="Times New Roman"/>
                <w:sz w:val="20"/>
                <w:szCs w:val="20"/>
                <w:lang w:val="sv-SE"/>
              </w:rPr>
            </w:pPr>
            <w:del w:id="5543" w:author="Björn Genfors" w:date="2014-03-28T14:34:00Z">
              <w:r w:rsidRPr="000B0F50" w:rsidDel="00DE71B1">
                <w:rPr>
                  <w:szCs w:val="20"/>
                </w:rPr>
                <w:delText>Kodsystem för befattningskod. Om codeSystem anges skall också code samt displayName anges.</w:delText>
              </w:r>
              <w:bookmarkStart w:id="5544" w:name="_Toc384034079"/>
              <w:bookmarkStart w:id="5545" w:name="_Toc384036001"/>
              <w:bookmarkEnd w:id="5544"/>
              <w:bookmarkEnd w:id="5545"/>
            </w:del>
          </w:p>
        </w:tc>
        <w:tc>
          <w:tcPr>
            <w:tcW w:w="1195" w:type="dxa"/>
            <w:tcBorders>
              <w:top w:val="single" w:sz="5" w:space="0" w:color="000000"/>
              <w:left w:val="single" w:sz="5" w:space="0" w:color="000000"/>
              <w:bottom w:val="single" w:sz="5" w:space="0" w:color="000000"/>
              <w:right w:val="single" w:sz="5" w:space="0" w:color="000000"/>
            </w:tcBorders>
            <w:tcPrChange w:id="55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5547" w:author="Björn Genfors" w:date="2014-03-28T14:34:00Z"/>
                <w:rFonts w:cs="Times New Roman"/>
                <w:spacing w:val="-1"/>
                <w:sz w:val="20"/>
                <w:szCs w:val="20"/>
                <w:lang w:val="sv-SE"/>
              </w:rPr>
            </w:pPr>
            <w:del w:id="5548" w:author="Björn Genfors" w:date="2014-03-28T14:34:00Z">
              <w:r w:rsidRPr="006B6063" w:rsidDel="00DE71B1">
                <w:rPr>
                  <w:spacing w:val="-1"/>
                  <w:sz w:val="20"/>
                  <w:szCs w:val="20"/>
                </w:rPr>
                <w:delText>0..1</w:delText>
              </w:r>
              <w:bookmarkStart w:id="5549" w:name="_Toc384034080"/>
              <w:bookmarkStart w:id="5550" w:name="_Toc384036002"/>
              <w:bookmarkEnd w:id="5549"/>
              <w:bookmarkEnd w:id="5550"/>
            </w:del>
          </w:p>
        </w:tc>
        <w:bookmarkStart w:id="5551" w:name="_Toc384034081"/>
        <w:bookmarkStart w:id="5552" w:name="_Toc384036003"/>
        <w:bookmarkEnd w:id="5551"/>
        <w:bookmarkEnd w:id="5552"/>
      </w:tr>
      <w:tr w:rsidR="00424B6F" w:rsidRPr="006B6063" w:rsidDel="00DE71B1" w14:paraId="05CFC219" w14:textId="2D0323B5" w:rsidTr="00DE71B1">
        <w:trPr>
          <w:trHeight w:hRule="exact" w:val="431"/>
          <w:tblHeader/>
          <w:del w:id="5553" w:author="Björn Genfors" w:date="2014-03-28T14:34:00Z"/>
          <w:trPrChange w:id="5554"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5556" w:author="Björn Genfors" w:date="2014-03-28T14:34:00Z"/>
                <w:rFonts w:cs="Times New Roman"/>
                <w:sz w:val="20"/>
                <w:szCs w:val="20"/>
                <w:lang w:val="sv-SE"/>
              </w:rPr>
            </w:pPr>
            <w:del w:id="5557" w:author="Björn Genfors" w:date="2014-03-28T14:34:00Z">
              <w:r w:rsidRPr="006B6063" w:rsidDel="00DE71B1">
                <w:rPr>
                  <w:sz w:val="20"/>
                  <w:szCs w:val="20"/>
                </w:rPr>
                <w:delText>../../../../codeSystemName</w:delText>
              </w:r>
              <w:bookmarkStart w:id="5558" w:name="_Toc384034082"/>
              <w:bookmarkStart w:id="5559" w:name="_Toc384036004"/>
              <w:bookmarkEnd w:id="5558"/>
              <w:bookmarkEnd w:id="5559"/>
            </w:del>
          </w:p>
        </w:tc>
        <w:tc>
          <w:tcPr>
            <w:tcW w:w="1559" w:type="dxa"/>
            <w:tcBorders>
              <w:top w:val="single" w:sz="5" w:space="0" w:color="000000"/>
              <w:left w:val="single" w:sz="5" w:space="0" w:color="000000"/>
              <w:bottom w:val="single" w:sz="5" w:space="0" w:color="000000"/>
              <w:right w:val="single" w:sz="5" w:space="0" w:color="000000"/>
            </w:tcBorders>
            <w:tcPrChange w:id="55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5561" w:author="Björn Genfors" w:date="2014-03-28T14:34:00Z"/>
                <w:rFonts w:cs="Times New Roman"/>
                <w:spacing w:val="-1"/>
                <w:sz w:val="20"/>
                <w:szCs w:val="20"/>
                <w:lang w:val="sv-SE"/>
              </w:rPr>
            </w:pPr>
            <w:del w:id="5562" w:author="Björn Genfors" w:date="2014-03-28T14:34:00Z">
              <w:r w:rsidRPr="006B6063" w:rsidDel="00DE71B1">
                <w:rPr>
                  <w:spacing w:val="-1"/>
                  <w:sz w:val="20"/>
                  <w:szCs w:val="20"/>
                </w:rPr>
                <w:delText>string</w:delText>
              </w:r>
              <w:bookmarkStart w:id="5563" w:name="_Toc384034083"/>
              <w:bookmarkStart w:id="5564" w:name="_Toc384036005"/>
              <w:bookmarkEnd w:id="5563"/>
              <w:bookmarkEnd w:id="5564"/>
            </w:del>
          </w:p>
        </w:tc>
        <w:tc>
          <w:tcPr>
            <w:tcW w:w="3969" w:type="dxa"/>
            <w:tcBorders>
              <w:top w:val="single" w:sz="5" w:space="0" w:color="000000"/>
              <w:left w:val="single" w:sz="5" w:space="0" w:color="000000"/>
              <w:bottom w:val="single" w:sz="5" w:space="0" w:color="000000"/>
              <w:right w:val="single" w:sz="5" w:space="0" w:color="000000"/>
            </w:tcBorders>
            <w:tcPrChange w:id="55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5566" w:author="Björn Genfors" w:date="2014-03-28T14:34:00Z"/>
                <w:rFonts w:cs="Times New Roman"/>
                <w:spacing w:val="-1"/>
                <w:sz w:val="20"/>
                <w:szCs w:val="20"/>
                <w:lang w:val="sv-SE"/>
              </w:rPr>
            </w:pPr>
            <w:del w:id="5567" w:author="Björn Genfors" w:date="2014-03-28T14:34:00Z">
              <w:r w:rsidRPr="000B0F50" w:rsidDel="00DE71B1">
                <w:rPr>
                  <w:szCs w:val="20"/>
                </w:rPr>
                <w:delText>Namn på kodsystem för befattningskod.</w:delText>
              </w:r>
              <w:bookmarkStart w:id="5568" w:name="_Toc384034084"/>
              <w:bookmarkStart w:id="5569" w:name="_Toc384036006"/>
              <w:bookmarkEnd w:id="5568"/>
              <w:bookmarkEnd w:id="5569"/>
            </w:del>
          </w:p>
        </w:tc>
        <w:tc>
          <w:tcPr>
            <w:tcW w:w="1195" w:type="dxa"/>
            <w:tcBorders>
              <w:top w:val="single" w:sz="5" w:space="0" w:color="000000"/>
              <w:left w:val="single" w:sz="5" w:space="0" w:color="000000"/>
              <w:bottom w:val="single" w:sz="5" w:space="0" w:color="000000"/>
              <w:right w:val="single" w:sz="5" w:space="0" w:color="000000"/>
            </w:tcBorders>
            <w:tcPrChange w:id="55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5571" w:author="Björn Genfors" w:date="2014-03-28T14:34:00Z"/>
                <w:rFonts w:cs="Times New Roman"/>
                <w:spacing w:val="-1"/>
                <w:sz w:val="20"/>
                <w:szCs w:val="20"/>
                <w:lang w:val="sv-SE"/>
              </w:rPr>
            </w:pPr>
            <w:del w:id="5572" w:author="Björn Genfors" w:date="2014-03-28T14:34:00Z">
              <w:r w:rsidRPr="006B6063" w:rsidDel="00DE71B1">
                <w:rPr>
                  <w:spacing w:val="-1"/>
                  <w:sz w:val="20"/>
                  <w:szCs w:val="20"/>
                </w:rPr>
                <w:delText>0..1</w:delText>
              </w:r>
              <w:bookmarkStart w:id="5573" w:name="_Toc384034085"/>
              <w:bookmarkStart w:id="5574" w:name="_Toc384036007"/>
              <w:bookmarkEnd w:id="5573"/>
              <w:bookmarkEnd w:id="5574"/>
            </w:del>
          </w:p>
          <w:p w14:paraId="5CA6CB3D" w14:textId="7F9FB581" w:rsidR="00424B6F" w:rsidRPr="006B6063" w:rsidDel="00DE71B1" w:rsidRDefault="00424B6F" w:rsidP="00DE71B1">
            <w:pPr>
              <w:widowControl/>
              <w:spacing w:line="226" w:lineRule="exact"/>
              <w:ind w:left="102"/>
              <w:jc w:val="center"/>
              <w:rPr>
                <w:del w:id="5575" w:author="Björn Genfors" w:date="2014-03-28T14:34:00Z"/>
                <w:rFonts w:cs="Times New Roman"/>
                <w:spacing w:val="-1"/>
                <w:sz w:val="20"/>
                <w:szCs w:val="20"/>
                <w:lang w:val="sv-SE"/>
              </w:rPr>
            </w:pPr>
            <w:bookmarkStart w:id="5576" w:name="_Toc384034086"/>
            <w:bookmarkStart w:id="5577" w:name="_Toc384036008"/>
            <w:bookmarkEnd w:id="5576"/>
            <w:bookmarkEnd w:id="5577"/>
          </w:p>
        </w:tc>
        <w:bookmarkStart w:id="5578" w:name="_Toc384034087"/>
        <w:bookmarkStart w:id="5579" w:name="_Toc384036009"/>
        <w:bookmarkEnd w:id="5578"/>
        <w:bookmarkEnd w:id="5579"/>
      </w:tr>
      <w:tr w:rsidR="00424B6F" w:rsidRPr="006B6063" w:rsidDel="00DE71B1" w14:paraId="7EA3B3A4" w14:textId="720C859D" w:rsidTr="00DE71B1">
        <w:trPr>
          <w:trHeight w:hRule="exact" w:val="422"/>
          <w:tblHeader/>
          <w:del w:id="5580" w:author="Björn Genfors" w:date="2014-03-28T14:34:00Z"/>
          <w:trPrChange w:id="5581"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5583" w:author="Björn Genfors" w:date="2014-03-28T14:34:00Z"/>
                <w:rFonts w:cs="Times New Roman"/>
                <w:sz w:val="20"/>
                <w:szCs w:val="20"/>
                <w:lang w:val="sv-SE"/>
              </w:rPr>
            </w:pPr>
            <w:del w:id="5584" w:author="Björn Genfors" w:date="2014-03-28T14:34:00Z">
              <w:r w:rsidRPr="006B6063" w:rsidDel="00DE71B1">
                <w:rPr>
                  <w:sz w:val="20"/>
                  <w:szCs w:val="20"/>
                </w:rPr>
                <w:delText>../../../../codeSystemVersion</w:delText>
              </w:r>
              <w:bookmarkStart w:id="5585" w:name="_Toc384034088"/>
              <w:bookmarkStart w:id="5586" w:name="_Toc384036010"/>
              <w:bookmarkEnd w:id="5585"/>
              <w:bookmarkEnd w:id="5586"/>
            </w:del>
          </w:p>
        </w:tc>
        <w:tc>
          <w:tcPr>
            <w:tcW w:w="1559" w:type="dxa"/>
            <w:tcBorders>
              <w:top w:val="single" w:sz="5" w:space="0" w:color="000000"/>
              <w:left w:val="single" w:sz="5" w:space="0" w:color="000000"/>
              <w:bottom w:val="single" w:sz="5" w:space="0" w:color="000000"/>
              <w:right w:val="single" w:sz="5" w:space="0" w:color="000000"/>
            </w:tcBorders>
            <w:tcPrChange w:id="55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5588" w:author="Björn Genfors" w:date="2014-03-28T14:34:00Z"/>
                <w:rFonts w:cs="Times New Roman"/>
                <w:spacing w:val="-1"/>
                <w:sz w:val="20"/>
                <w:szCs w:val="20"/>
                <w:lang w:val="sv-SE"/>
              </w:rPr>
            </w:pPr>
            <w:del w:id="5589" w:author="Björn Genfors" w:date="2014-03-28T14:34:00Z">
              <w:r w:rsidRPr="006B6063" w:rsidDel="00DE71B1">
                <w:rPr>
                  <w:spacing w:val="-1"/>
                  <w:sz w:val="20"/>
                  <w:szCs w:val="20"/>
                </w:rPr>
                <w:delText>string</w:delText>
              </w:r>
              <w:bookmarkStart w:id="5590" w:name="_Toc384034089"/>
              <w:bookmarkStart w:id="5591" w:name="_Toc384036011"/>
              <w:bookmarkEnd w:id="5590"/>
              <w:bookmarkEnd w:id="5591"/>
            </w:del>
          </w:p>
        </w:tc>
        <w:tc>
          <w:tcPr>
            <w:tcW w:w="3969" w:type="dxa"/>
            <w:tcBorders>
              <w:top w:val="single" w:sz="5" w:space="0" w:color="000000"/>
              <w:left w:val="single" w:sz="5" w:space="0" w:color="000000"/>
              <w:bottom w:val="single" w:sz="5" w:space="0" w:color="000000"/>
              <w:right w:val="single" w:sz="5" w:space="0" w:color="000000"/>
            </w:tcBorders>
            <w:tcPrChange w:id="55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5593" w:author="Björn Genfors" w:date="2014-03-28T14:34:00Z"/>
                <w:rFonts w:cs="Times New Roman"/>
                <w:spacing w:val="-1"/>
                <w:sz w:val="20"/>
                <w:szCs w:val="20"/>
                <w:lang w:val="sv-SE"/>
              </w:rPr>
            </w:pPr>
            <w:del w:id="5594" w:author="Björn Genfors" w:date="2014-03-28T14:34:00Z">
              <w:r w:rsidRPr="000B0F50" w:rsidDel="00DE71B1">
                <w:rPr>
                  <w:szCs w:val="20"/>
                </w:rPr>
                <w:delText>Version på kodsystem för befattningskod.</w:delText>
              </w:r>
              <w:bookmarkStart w:id="5595" w:name="_Toc384034090"/>
              <w:bookmarkStart w:id="5596" w:name="_Toc384036012"/>
              <w:bookmarkEnd w:id="5595"/>
              <w:bookmarkEnd w:id="5596"/>
            </w:del>
          </w:p>
        </w:tc>
        <w:tc>
          <w:tcPr>
            <w:tcW w:w="1195" w:type="dxa"/>
            <w:tcBorders>
              <w:top w:val="single" w:sz="5" w:space="0" w:color="000000"/>
              <w:left w:val="single" w:sz="5" w:space="0" w:color="000000"/>
              <w:bottom w:val="single" w:sz="5" w:space="0" w:color="000000"/>
              <w:right w:val="single" w:sz="5" w:space="0" w:color="000000"/>
            </w:tcBorders>
            <w:tcPrChange w:id="55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5598" w:author="Björn Genfors" w:date="2014-03-28T14:34:00Z"/>
                <w:rFonts w:cs="Times New Roman"/>
                <w:spacing w:val="-1"/>
                <w:sz w:val="20"/>
                <w:szCs w:val="20"/>
                <w:lang w:val="sv-SE"/>
              </w:rPr>
            </w:pPr>
            <w:del w:id="5599" w:author="Björn Genfors" w:date="2014-03-28T14:34:00Z">
              <w:r w:rsidRPr="006B6063" w:rsidDel="00DE71B1">
                <w:rPr>
                  <w:spacing w:val="-1"/>
                  <w:sz w:val="20"/>
                  <w:szCs w:val="20"/>
                </w:rPr>
                <w:delText>0..1</w:delText>
              </w:r>
              <w:bookmarkStart w:id="5600" w:name="_Toc384034091"/>
              <w:bookmarkStart w:id="5601" w:name="_Toc384036013"/>
              <w:bookmarkEnd w:id="5600"/>
              <w:bookmarkEnd w:id="5601"/>
            </w:del>
          </w:p>
        </w:tc>
        <w:bookmarkStart w:id="5602" w:name="_Toc384034092"/>
        <w:bookmarkStart w:id="5603" w:name="_Toc384036014"/>
        <w:bookmarkEnd w:id="5602"/>
        <w:bookmarkEnd w:id="5603"/>
      </w:tr>
      <w:tr w:rsidR="00424B6F" w:rsidRPr="006B6063" w:rsidDel="00DE71B1" w14:paraId="6133954B" w14:textId="21379113" w:rsidTr="00DE71B1">
        <w:trPr>
          <w:trHeight w:hRule="exact" w:val="1062"/>
          <w:tblHeader/>
          <w:del w:id="5604" w:author="Björn Genfors" w:date="2014-03-28T14:34:00Z"/>
          <w:trPrChange w:id="5605"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5607" w:author="Björn Genfors" w:date="2014-03-28T14:34:00Z"/>
                <w:rFonts w:cs="Times New Roman"/>
                <w:sz w:val="20"/>
                <w:szCs w:val="20"/>
                <w:lang w:val="sv-SE"/>
              </w:rPr>
            </w:pPr>
            <w:del w:id="5608" w:author="Björn Genfors" w:date="2014-03-28T14:34:00Z">
              <w:r w:rsidRPr="006B6063" w:rsidDel="00DE71B1">
                <w:rPr>
                  <w:sz w:val="20"/>
                  <w:szCs w:val="20"/>
                </w:rPr>
                <w:delText>../../../../displayName</w:delText>
              </w:r>
              <w:bookmarkStart w:id="5609" w:name="_Toc384034093"/>
              <w:bookmarkStart w:id="5610" w:name="_Toc384036015"/>
              <w:bookmarkEnd w:id="5609"/>
              <w:bookmarkEnd w:id="5610"/>
            </w:del>
          </w:p>
        </w:tc>
        <w:tc>
          <w:tcPr>
            <w:tcW w:w="1559" w:type="dxa"/>
            <w:tcBorders>
              <w:top w:val="single" w:sz="5" w:space="0" w:color="000000"/>
              <w:left w:val="single" w:sz="5" w:space="0" w:color="000000"/>
              <w:bottom w:val="single" w:sz="5" w:space="0" w:color="000000"/>
              <w:right w:val="single" w:sz="5" w:space="0" w:color="000000"/>
            </w:tcBorders>
            <w:tcPrChange w:id="561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5612" w:author="Björn Genfors" w:date="2014-03-28T14:34:00Z"/>
                <w:rFonts w:cs="Times New Roman"/>
                <w:spacing w:val="-1"/>
                <w:sz w:val="20"/>
                <w:szCs w:val="20"/>
                <w:lang w:val="sv-SE"/>
              </w:rPr>
            </w:pPr>
            <w:del w:id="5613" w:author="Björn Genfors" w:date="2014-03-28T14:34:00Z">
              <w:r w:rsidRPr="006B6063" w:rsidDel="00DE71B1">
                <w:rPr>
                  <w:spacing w:val="-1"/>
                  <w:sz w:val="20"/>
                  <w:szCs w:val="20"/>
                </w:rPr>
                <w:delText>string</w:delText>
              </w:r>
              <w:bookmarkStart w:id="5614" w:name="_Toc384034094"/>
              <w:bookmarkStart w:id="5615" w:name="_Toc384036016"/>
              <w:bookmarkEnd w:id="5614"/>
              <w:bookmarkEnd w:id="5615"/>
            </w:del>
          </w:p>
          <w:p w14:paraId="0AD88B8D" w14:textId="1380037C" w:rsidR="00424B6F" w:rsidRPr="006B6063" w:rsidDel="00DE71B1" w:rsidRDefault="00424B6F" w:rsidP="00DE71B1">
            <w:pPr>
              <w:widowControl/>
              <w:spacing w:line="226" w:lineRule="exact"/>
              <w:ind w:left="102"/>
              <w:rPr>
                <w:del w:id="5616" w:author="Björn Genfors" w:date="2014-03-28T14:34:00Z"/>
                <w:rFonts w:cs="Times New Roman"/>
                <w:spacing w:val="-1"/>
                <w:sz w:val="20"/>
                <w:szCs w:val="20"/>
                <w:lang w:val="sv-SE"/>
              </w:rPr>
            </w:pPr>
            <w:bookmarkStart w:id="5617" w:name="_Toc384034095"/>
            <w:bookmarkStart w:id="5618" w:name="_Toc384036017"/>
            <w:bookmarkEnd w:id="5617"/>
            <w:bookmarkEnd w:id="5618"/>
          </w:p>
        </w:tc>
        <w:tc>
          <w:tcPr>
            <w:tcW w:w="3969" w:type="dxa"/>
            <w:tcBorders>
              <w:top w:val="single" w:sz="5" w:space="0" w:color="000000"/>
              <w:left w:val="single" w:sz="5" w:space="0" w:color="000000"/>
              <w:bottom w:val="single" w:sz="5" w:space="0" w:color="000000"/>
              <w:right w:val="single" w:sz="5" w:space="0" w:color="000000"/>
            </w:tcBorders>
            <w:tcPrChange w:id="56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5620" w:author="Björn Genfors" w:date="2014-03-28T14:34:00Z"/>
                <w:rFonts w:cs="Times New Roman"/>
                <w:spacing w:val="-1"/>
                <w:sz w:val="20"/>
                <w:szCs w:val="20"/>
                <w:lang w:val="sv-SE"/>
              </w:rPr>
            </w:pPr>
            <w:del w:id="5621" w:author="Björn Genfors" w:date="2014-03-28T14:34:00Z">
              <w:r w:rsidRPr="000B0F50" w:rsidDel="00DE71B1">
                <w:rPr>
                  <w:szCs w:val="20"/>
                </w:rPr>
                <w:delText>Befattningskoden i klartext. Om separat displayName inte finns i producerande system skall samma värde som i code anges.</w:delText>
              </w:r>
              <w:bookmarkStart w:id="5622" w:name="_Toc384034096"/>
              <w:bookmarkStart w:id="5623" w:name="_Toc384036018"/>
              <w:bookmarkEnd w:id="5622"/>
              <w:bookmarkEnd w:id="5623"/>
            </w:del>
          </w:p>
        </w:tc>
        <w:tc>
          <w:tcPr>
            <w:tcW w:w="1195" w:type="dxa"/>
            <w:tcBorders>
              <w:top w:val="single" w:sz="5" w:space="0" w:color="000000"/>
              <w:left w:val="single" w:sz="5" w:space="0" w:color="000000"/>
              <w:bottom w:val="single" w:sz="5" w:space="0" w:color="000000"/>
              <w:right w:val="single" w:sz="5" w:space="0" w:color="000000"/>
            </w:tcBorders>
            <w:tcPrChange w:id="56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5625" w:author="Björn Genfors" w:date="2014-03-28T14:34:00Z"/>
                <w:rFonts w:cs="Times New Roman"/>
                <w:spacing w:val="-1"/>
                <w:sz w:val="20"/>
                <w:szCs w:val="20"/>
                <w:lang w:val="sv-SE"/>
              </w:rPr>
            </w:pPr>
            <w:del w:id="5626" w:author="Björn Genfors" w:date="2014-03-28T14:34:00Z">
              <w:r w:rsidRPr="006B6063" w:rsidDel="00DE71B1">
                <w:rPr>
                  <w:spacing w:val="-1"/>
                  <w:sz w:val="20"/>
                  <w:szCs w:val="20"/>
                </w:rPr>
                <w:delText>0..1</w:delText>
              </w:r>
              <w:bookmarkStart w:id="5627" w:name="_Toc384034097"/>
              <w:bookmarkStart w:id="5628" w:name="_Toc384036019"/>
              <w:bookmarkEnd w:id="5627"/>
              <w:bookmarkEnd w:id="5628"/>
            </w:del>
          </w:p>
        </w:tc>
        <w:bookmarkStart w:id="5629" w:name="_Toc384034098"/>
        <w:bookmarkStart w:id="5630" w:name="_Toc384036020"/>
        <w:bookmarkEnd w:id="5629"/>
        <w:bookmarkEnd w:id="5630"/>
      </w:tr>
      <w:tr w:rsidR="00424B6F" w:rsidRPr="006B6063" w:rsidDel="00DE71B1" w14:paraId="67B535B3" w14:textId="610424E7" w:rsidTr="00DE71B1">
        <w:trPr>
          <w:trHeight w:hRule="exact" w:val="1409"/>
          <w:tblHeader/>
          <w:del w:id="5631" w:author="Björn Genfors" w:date="2014-03-28T14:34:00Z"/>
          <w:trPrChange w:id="563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5634" w:author="Björn Genfors" w:date="2014-03-28T14:34:00Z"/>
                <w:rFonts w:cs="Times New Roman"/>
                <w:spacing w:val="-1"/>
                <w:sz w:val="20"/>
                <w:szCs w:val="20"/>
                <w:lang w:val="sv-SE"/>
              </w:rPr>
            </w:pPr>
            <w:del w:id="5635" w:author="Björn Genfors" w:date="2014-03-28T14:34:00Z">
              <w:r w:rsidRPr="006B6063" w:rsidDel="00DE71B1">
                <w:rPr>
                  <w:sz w:val="20"/>
                  <w:szCs w:val="20"/>
                </w:rPr>
                <w:delText>../../../</w:delText>
              </w:r>
              <w:r w:rsidRPr="006B6063" w:rsidDel="00DE71B1">
                <w:rPr>
                  <w:spacing w:val="-1"/>
                  <w:sz w:val="20"/>
                  <w:szCs w:val="20"/>
                </w:rPr>
                <w:delText>../originalText</w:delText>
              </w:r>
              <w:bookmarkStart w:id="5636" w:name="_Toc384034099"/>
              <w:bookmarkStart w:id="5637" w:name="_Toc384036021"/>
              <w:bookmarkEnd w:id="5636"/>
              <w:bookmarkEnd w:id="5637"/>
            </w:del>
          </w:p>
          <w:p w14:paraId="1922C580" w14:textId="2D109E42" w:rsidR="00424B6F" w:rsidRPr="006B6063" w:rsidDel="00DE71B1" w:rsidRDefault="00424B6F" w:rsidP="00DE71B1">
            <w:pPr>
              <w:widowControl/>
              <w:spacing w:line="226" w:lineRule="exact"/>
              <w:ind w:left="102"/>
              <w:rPr>
                <w:del w:id="5638" w:author="Björn Genfors" w:date="2014-03-28T14:34:00Z"/>
                <w:rFonts w:cs="Times New Roman"/>
                <w:spacing w:val="-1"/>
                <w:sz w:val="20"/>
                <w:szCs w:val="20"/>
                <w:lang w:val="sv-SE"/>
              </w:rPr>
            </w:pPr>
            <w:bookmarkStart w:id="5639" w:name="_Toc384034100"/>
            <w:bookmarkStart w:id="5640" w:name="_Toc384036022"/>
            <w:bookmarkEnd w:id="5639"/>
            <w:bookmarkEnd w:id="5640"/>
          </w:p>
        </w:tc>
        <w:tc>
          <w:tcPr>
            <w:tcW w:w="1559" w:type="dxa"/>
            <w:tcBorders>
              <w:top w:val="single" w:sz="5" w:space="0" w:color="000000"/>
              <w:left w:val="single" w:sz="5" w:space="0" w:color="000000"/>
              <w:bottom w:val="single" w:sz="5" w:space="0" w:color="000000"/>
              <w:right w:val="single" w:sz="5" w:space="0" w:color="000000"/>
            </w:tcBorders>
            <w:tcPrChange w:id="56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5642" w:author="Björn Genfors" w:date="2014-03-28T14:34:00Z"/>
                <w:rFonts w:cs="Times New Roman"/>
                <w:spacing w:val="-1"/>
                <w:sz w:val="20"/>
                <w:szCs w:val="20"/>
                <w:lang w:val="sv-SE"/>
              </w:rPr>
            </w:pPr>
            <w:del w:id="5643" w:author="Björn Genfors" w:date="2014-03-28T14:34:00Z">
              <w:r w:rsidRPr="006B6063" w:rsidDel="00DE71B1">
                <w:rPr>
                  <w:spacing w:val="-1"/>
                  <w:sz w:val="20"/>
                  <w:szCs w:val="20"/>
                </w:rPr>
                <w:delText>string</w:delText>
              </w:r>
              <w:bookmarkStart w:id="5644" w:name="_Toc384034101"/>
              <w:bookmarkStart w:id="5645" w:name="_Toc384036023"/>
              <w:bookmarkEnd w:id="5644"/>
              <w:bookmarkEnd w:id="5645"/>
            </w:del>
          </w:p>
          <w:p w14:paraId="1723AD61" w14:textId="69594F2C" w:rsidR="00424B6F" w:rsidRPr="006B6063" w:rsidDel="00DE71B1" w:rsidRDefault="00424B6F" w:rsidP="00DE71B1">
            <w:pPr>
              <w:widowControl/>
              <w:spacing w:line="226" w:lineRule="exact"/>
              <w:ind w:left="102"/>
              <w:rPr>
                <w:del w:id="5646" w:author="Björn Genfors" w:date="2014-03-28T14:34:00Z"/>
                <w:rFonts w:cs="Times New Roman"/>
                <w:spacing w:val="-1"/>
                <w:sz w:val="20"/>
                <w:szCs w:val="20"/>
                <w:lang w:val="sv-SE"/>
              </w:rPr>
            </w:pPr>
            <w:bookmarkStart w:id="5647" w:name="_Toc384034102"/>
            <w:bookmarkStart w:id="5648" w:name="_Toc384036024"/>
            <w:bookmarkEnd w:id="5647"/>
            <w:bookmarkEnd w:id="5648"/>
          </w:p>
        </w:tc>
        <w:tc>
          <w:tcPr>
            <w:tcW w:w="3969" w:type="dxa"/>
            <w:tcBorders>
              <w:top w:val="single" w:sz="5" w:space="0" w:color="000000"/>
              <w:left w:val="single" w:sz="5" w:space="0" w:color="000000"/>
              <w:bottom w:val="single" w:sz="5" w:space="0" w:color="000000"/>
              <w:right w:val="single" w:sz="5" w:space="0" w:color="000000"/>
            </w:tcBorders>
            <w:tcPrChange w:id="56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5650" w:author="Björn Genfors" w:date="2014-03-28T14:34:00Z"/>
                <w:rFonts w:cs="Times New Roman"/>
                <w:spacing w:val="-1"/>
                <w:sz w:val="20"/>
                <w:szCs w:val="20"/>
                <w:lang w:val="sv-SE"/>
              </w:rPr>
            </w:pPr>
            <w:del w:id="565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5652" w:name="_Toc384034103"/>
              <w:bookmarkStart w:id="5653" w:name="_Toc384036025"/>
              <w:bookmarkEnd w:id="5652"/>
              <w:bookmarkEnd w:id="5653"/>
            </w:del>
          </w:p>
        </w:tc>
        <w:tc>
          <w:tcPr>
            <w:tcW w:w="1195" w:type="dxa"/>
            <w:tcBorders>
              <w:top w:val="single" w:sz="5" w:space="0" w:color="000000"/>
              <w:left w:val="single" w:sz="5" w:space="0" w:color="000000"/>
              <w:bottom w:val="single" w:sz="5" w:space="0" w:color="000000"/>
              <w:right w:val="single" w:sz="5" w:space="0" w:color="000000"/>
            </w:tcBorders>
            <w:tcPrChange w:id="56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5655" w:author="Björn Genfors" w:date="2014-03-28T14:34:00Z"/>
                <w:rFonts w:cs="Times New Roman"/>
                <w:spacing w:val="-1"/>
                <w:sz w:val="20"/>
                <w:szCs w:val="20"/>
                <w:lang w:val="sv-SE"/>
              </w:rPr>
            </w:pPr>
            <w:del w:id="5656" w:author="Björn Genfors" w:date="2014-03-28T14:34:00Z">
              <w:r w:rsidRPr="006B6063" w:rsidDel="00DE71B1">
                <w:rPr>
                  <w:spacing w:val="-1"/>
                  <w:sz w:val="20"/>
                  <w:szCs w:val="20"/>
                </w:rPr>
                <w:delText>0..1</w:delText>
              </w:r>
              <w:bookmarkStart w:id="5657" w:name="_Toc384034104"/>
              <w:bookmarkStart w:id="5658" w:name="_Toc384036026"/>
              <w:bookmarkEnd w:id="5657"/>
              <w:bookmarkEnd w:id="5658"/>
            </w:del>
          </w:p>
        </w:tc>
        <w:bookmarkStart w:id="5659" w:name="_Toc384034105"/>
        <w:bookmarkStart w:id="5660" w:name="_Toc384036027"/>
        <w:bookmarkEnd w:id="5659"/>
        <w:bookmarkEnd w:id="5660"/>
      </w:tr>
      <w:tr w:rsidR="00424B6F" w:rsidRPr="006B6063" w:rsidDel="00DE71B1" w14:paraId="31C62531" w14:textId="6DE65891" w:rsidTr="00DE71B1">
        <w:trPr>
          <w:trHeight w:hRule="exact" w:val="584"/>
          <w:tblHeader/>
          <w:del w:id="5661" w:author="Björn Genfors" w:date="2014-03-28T14:34:00Z"/>
          <w:trPrChange w:id="5662"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5664" w:author="Björn Genfors" w:date="2014-03-28T14:34:00Z"/>
                <w:rFonts w:cs="Times New Roman"/>
                <w:sz w:val="20"/>
                <w:szCs w:val="20"/>
                <w:lang w:val="sv-SE"/>
              </w:rPr>
            </w:pPr>
            <w:del w:id="5665" w:author="Björn Genfors" w:date="2014-03-28T14:34:00Z">
              <w:r w:rsidRPr="006B6063" w:rsidDel="00DE71B1">
                <w:rPr>
                  <w:sz w:val="20"/>
                  <w:szCs w:val="20"/>
                </w:rPr>
                <w:delText>../../../healthcareProfessionalOrgUnit</w:delText>
              </w:r>
              <w:bookmarkStart w:id="5666" w:name="_Toc384034106"/>
              <w:bookmarkStart w:id="5667" w:name="_Toc384036028"/>
              <w:bookmarkEnd w:id="5666"/>
              <w:bookmarkEnd w:id="5667"/>
            </w:del>
          </w:p>
        </w:tc>
        <w:tc>
          <w:tcPr>
            <w:tcW w:w="1559" w:type="dxa"/>
            <w:tcBorders>
              <w:top w:val="single" w:sz="5" w:space="0" w:color="000000"/>
              <w:left w:val="single" w:sz="5" w:space="0" w:color="000000"/>
              <w:bottom w:val="single" w:sz="5" w:space="0" w:color="000000"/>
              <w:right w:val="single" w:sz="5" w:space="0" w:color="000000"/>
            </w:tcBorders>
            <w:tcPrChange w:id="56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5669" w:author="Björn Genfors" w:date="2014-03-28T14:34:00Z"/>
                <w:rFonts w:cs="Times New Roman"/>
                <w:sz w:val="20"/>
                <w:szCs w:val="20"/>
                <w:lang w:val="sv-SE"/>
              </w:rPr>
            </w:pPr>
            <w:del w:id="5670" w:author="Björn Genfors" w:date="2014-03-28T14:34:00Z">
              <w:r w:rsidRPr="006B6063" w:rsidDel="00DE71B1">
                <w:rPr>
                  <w:sz w:val="20"/>
                  <w:szCs w:val="20"/>
                </w:rPr>
                <w:delText>OrgUnitType</w:delText>
              </w:r>
              <w:bookmarkStart w:id="5671" w:name="_Toc384034107"/>
              <w:bookmarkStart w:id="5672" w:name="_Toc384036029"/>
              <w:bookmarkEnd w:id="5671"/>
              <w:bookmarkEnd w:id="5672"/>
            </w:del>
          </w:p>
        </w:tc>
        <w:tc>
          <w:tcPr>
            <w:tcW w:w="3969" w:type="dxa"/>
            <w:tcBorders>
              <w:top w:val="single" w:sz="5" w:space="0" w:color="000000"/>
              <w:left w:val="single" w:sz="5" w:space="0" w:color="000000"/>
              <w:bottom w:val="single" w:sz="5" w:space="0" w:color="000000"/>
              <w:right w:val="single" w:sz="5" w:space="0" w:color="000000"/>
            </w:tcBorders>
            <w:tcPrChange w:id="567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5674" w:author="Björn Genfors" w:date="2014-03-28T14:34:00Z"/>
                <w:rFonts w:cs="Times New Roman"/>
                <w:sz w:val="20"/>
                <w:szCs w:val="20"/>
                <w:lang w:val="sv-SE"/>
              </w:rPr>
            </w:pPr>
            <w:del w:id="5675" w:author="Björn Genfors" w:date="2014-03-28T14:34:00Z">
              <w:r w:rsidRPr="000B0F50" w:rsidDel="00DE71B1">
                <w:rPr>
                  <w:szCs w:val="20"/>
                </w:rPr>
                <w:delText>Den organisation som författaren är uppdragstagare på</w:delText>
              </w:r>
              <w:bookmarkStart w:id="5676" w:name="_Toc384034108"/>
              <w:bookmarkStart w:id="5677" w:name="_Toc384036030"/>
              <w:bookmarkEnd w:id="5676"/>
              <w:bookmarkEnd w:id="5677"/>
            </w:del>
          </w:p>
        </w:tc>
        <w:tc>
          <w:tcPr>
            <w:tcW w:w="1195" w:type="dxa"/>
            <w:tcBorders>
              <w:top w:val="single" w:sz="5" w:space="0" w:color="000000"/>
              <w:left w:val="single" w:sz="5" w:space="0" w:color="000000"/>
              <w:bottom w:val="single" w:sz="5" w:space="0" w:color="000000"/>
              <w:right w:val="single" w:sz="5" w:space="0" w:color="000000"/>
            </w:tcBorders>
            <w:tcPrChange w:id="567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5679" w:author="Björn Genfors" w:date="2014-03-28T14:34:00Z"/>
                <w:rFonts w:cs="Times New Roman"/>
                <w:sz w:val="20"/>
                <w:szCs w:val="20"/>
                <w:lang w:val="sv-SE"/>
              </w:rPr>
            </w:pPr>
            <w:del w:id="5680" w:author="Björn Genfors" w:date="2014-03-28T14:34:00Z">
              <w:r w:rsidRPr="006B6063" w:rsidDel="00DE71B1">
                <w:rPr>
                  <w:sz w:val="20"/>
                  <w:szCs w:val="20"/>
                </w:rPr>
                <w:delText>1..1</w:delText>
              </w:r>
              <w:bookmarkStart w:id="5681" w:name="_Toc384034109"/>
              <w:bookmarkStart w:id="5682" w:name="_Toc384036031"/>
              <w:bookmarkEnd w:id="5681"/>
              <w:bookmarkEnd w:id="5682"/>
            </w:del>
          </w:p>
        </w:tc>
        <w:bookmarkStart w:id="5683" w:name="_Toc384034110"/>
        <w:bookmarkStart w:id="5684" w:name="_Toc384036032"/>
        <w:bookmarkEnd w:id="5683"/>
        <w:bookmarkEnd w:id="5684"/>
      </w:tr>
      <w:tr w:rsidR="00424B6F" w:rsidRPr="006B6063" w:rsidDel="00DE71B1" w14:paraId="0872F8EE" w14:textId="7181EC4D" w:rsidTr="00DE71B1">
        <w:trPr>
          <w:trHeight w:hRule="exact" w:val="526"/>
          <w:tblHeader/>
          <w:del w:id="5685" w:author="Björn Genfors" w:date="2014-03-28T14:34:00Z"/>
          <w:trPrChange w:id="568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5688" w:author="Björn Genfors" w:date="2014-03-28T14:34:00Z"/>
                <w:rFonts w:cs="Times New Roman"/>
                <w:sz w:val="20"/>
                <w:szCs w:val="20"/>
                <w:lang w:val="sv-SE"/>
              </w:rPr>
            </w:pPr>
            <w:del w:id="5689" w:author="Björn Genfors" w:date="2014-03-28T14:34:00Z">
              <w:r w:rsidRPr="006B6063" w:rsidDel="00DE71B1">
                <w:rPr>
                  <w:sz w:val="20"/>
                  <w:szCs w:val="20"/>
                </w:rPr>
                <w:delText>../../../../orgUnitHSAId</w:delText>
              </w:r>
              <w:bookmarkStart w:id="5690" w:name="_Toc384034111"/>
              <w:bookmarkStart w:id="5691" w:name="_Toc384036033"/>
              <w:bookmarkEnd w:id="5690"/>
              <w:bookmarkEnd w:id="5691"/>
            </w:del>
          </w:p>
        </w:tc>
        <w:tc>
          <w:tcPr>
            <w:tcW w:w="1559" w:type="dxa"/>
            <w:tcBorders>
              <w:top w:val="single" w:sz="5" w:space="0" w:color="000000"/>
              <w:left w:val="single" w:sz="5" w:space="0" w:color="000000"/>
              <w:bottom w:val="single" w:sz="5" w:space="0" w:color="000000"/>
              <w:right w:val="single" w:sz="5" w:space="0" w:color="000000"/>
            </w:tcBorders>
            <w:tcPrChange w:id="569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5693" w:author="Björn Genfors" w:date="2014-03-28T14:34:00Z"/>
                <w:rFonts w:cs="Times New Roman"/>
                <w:sz w:val="20"/>
                <w:szCs w:val="20"/>
                <w:lang w:val="sv-SE"/>
              </w:rPr>
            </w:pPr>
            <w:del w:id="5694" w:author="Björn Genfors" w:date="2014-03-28T14:34:00Z">
              <w:r w:rsidRPr="006B6063" w:rsidDel="00DE71B1">
                <w:rPr>
                  <w:sz w:val="20"/>
                  <w:szCs w:val="20"/>
                </w:rPr>
                <w:delText>HSAIdType</w:delText>
              </w:r>
              <w:bookmarkStart w:id="5695" w:name="_Toc384034112"/>
              <w:bookmarkStart w:id="5696" w:name="_Toc384036034"/>
              <w:bookmarkEnd w:id="5695"/>
              <w:bookmarkEnd w:id="5696"/>
            </w:del>
          </w:p>
        </w:tc>
        <w:tc>
          <w:tcPr>
            <w:tcW w:w="3969" w:type="dxa"/>
            <w:tcBorders>
              <w:top w:val="single" w:sz="5" w:space="0" w:color="000000"/>
              <w:left w:val="single" w:sz="5" w:space="0" w:color="000000"/>
              <w:bottom w:val="single" w:sz="5" w:space="0" w:color="000000"/>
              <w:right w:val="single" w:sz="5" w:space="0" w:color="000000"/>
            </w:tcBorders>
            <w:tcPrChange w:id="569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5698" w:author="Björn Genfors" w:date="2014-03-28T14:34:00Z"/>
                <w:rFonts w:cs="Times New Roman"/>
                <w:sz w:val="20"/>
                <w:szCs w:val="20"/>
                <w:lang w:val="sv-SE"/>
              </w:rPr>
            </w:pPr>
            <w:del w:id="5699" w:author="Björn Genfors" w:date="2014-03-28T14:34:00Z">
              <w:r w:rsidRPr="006B6063" w:rsidDel="00DE71B1">
                <w:rPr>
                  <w:sz w:val="20"/>
                  <w:szCs w:val="20"/>
                </w:rPr>
                <w:delText>HSA-id för organisationsenhet.</w:delText>
              </w:r>
              <w:bookmarkStart w:id="5700" w:name="_Toc384034113"/>
              <w:bookmarkStart w:id="5701" w:name="_Toc384036035"/>
              <w:bookmarkEnd w:id="5700"/>
              <w:bookmarkEnd w:id="5701"/>
            </w:del>
          </w:p>
        </w:tc>
        <w:tc>
          <w:tcPr>
            <w:tcW w:w="1195" w:type="dxa"/>
            <w:tcBorders>
              <w:top w:val="single" w:sz="5" w:space="0" w:color="000000"/>
              <w:left w:val="single" w:sz="5" w:space="0" w:color="000000"/>
              <w:bottom w:val="single" w:sz="5" w:space="0" w:color="000000"/>
              <w:right w:val="single" w:sz="5" w:space="0" w:color="000000"/>
            </w:tcBorders>
            <w:tcPrChange w:id="57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5703" w:author="Björn Genfors" w:date="2014-03-28T14:34:00Z"/>
                <w:rFonts w:cs="Times New Roman"/>
                <w:sz w:val="20"/>
                <w:szCs w:val="20"/>
                <w:lang w:val="sv-SE"/>
              </w:rPr>
            </w:pPr>
            <w:del w:id="5704" w:author="Björn Genfors" w:date="2014-03-28T14:34:00Z">
              <w:r w:rsidRPr="006B6063" w:rsidDel="00DE71B1">
                <w:rPr>
                  <w:sz w:val="20"/>
                  <w:szCs w:val="20"/>
                </w:rPr>
                <w:delText>1..1</w:delText>
              </w:r>
              <w:bookmarkStart w:id="5705" w:name="_Toc384034114"/>
              <w:bookmarkStart w:id="5706" w:name="_Toc384036036"/>
              <w:bookmarkEnd w:id="5705"/>
              <w:bookmarkEnd w:id="5706"/>
            </w:del>
          </w:p>
        </w:tc>
        <w:bookmarkStart w:id="5707" w:name="_Toc384034115"/>
        <w:bookmarkStart w:id="5708" w:name="_Toc384036037"/>
        <w:bookmarkEnd w:id="5707"/>
        <w:bookmarkEnd w:id="5708"/>
      </w:tr>
      <w:tr w:rsidR="00424B6F" w:rsidRPr="006B6063" w:rsidDel="00DE71B1" w14:paraId="6F21EF4B" w14:textId="4CC35D83" w:rsidTr="00DE71B1">
        <w:trPr>
          <w:trHeight w:hRule="exact" w:val="526"/>
          <w:tblHeader/>
          <w:del w:id="5709" w:author="Björn Genfors" w:date="2014-03-28T14:34:00Z"/>
          <w:trPrChange w:id="571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1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5712" w:author="Björn Genfors" w:date="2014-03-28T14:34:00Z"/>
                <w:rFonts w:cs="Times New Roman"/>
                <w:sz w:val="20"/>
                <w:szCs w:val="20"/>
                <w:lang w:val="sv-SE"/>
              </w:rPr>
            </w:pPr>
            <w:del w:id="5713" w:author="Björn Genfors" w:date="2014-03-28T14:34:00Z">
              <w:r w:rsidRPr="006B6063" w:rsidDel="00DE71B1">
                <w:rPr>
                  <w:sz w:val="20"/>
                  <w:szCs w:val="20"/>
                </w:rPr>
                <w:delText>../../../../orgUnitname</w:delText>
              </w:r>
              <w:bookmarkStart w:id="5714" w:name="_Toc384034116"/>
              <w:bookmarkStart w:id="5715" w:name="_Toc384036038"/>
              <w:bookmarkEnd w:id="5714"/>
              <w:bookmarkEnd w:id="5715"/>
            </w:del>
          </w:p>
        </w:tc>
        <w:tc>
          <w:tcPr>
            <w:tcW w:w="1559" w:type="dxa"/>
            <w:tcBorders>
              <w:top w:val="single" w:sz="5" w:space="0" w:color="000000"/>
              <w:left w:val="single" w:sz="5" w:space="0" w:color="000000"/>
              <w:bottom w:val="single" w:sz="5" w:space="0" w:color="000000"/>
              <w:right w:val="single" w:sz="5" w:space="0" w:color="000000"/>
            </w:tcBorders>
            <w:tcPrChange w:id="57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5717" w:author="Björn Genfors" w:date="2014-03-28T14:34:00Z"/>
                <w:rFonts w:cs="Times New Roman"/>
                <w:sz w:val="20"/>
                <w:szCs w:val="20"/>
                <w:lang w:val="sv-SE"/>
              </w:rPr>
            </w:pPr>
            <w:del w:id="5718" w:author="Björn Genfors" w:date="2014-03-28T14:34:00Z">
              <w:r w:rsidRPr="006B6063" w:rsidDel="00DE71B1">
                <w:rPr>
                  <w:sz w:val="20"/>
                  <w:szCs w:val="20"/>
                </w:rPr>
                <w:delText>string</w:delText>
              </w:r>
              <w:bookmarkStart w:id="5719" w:name="_Toc384034117"/>
              <w:bookmarkStart w:id="5720" w:name="_Toc384036039"/>
              <w:bookmarkEnd w:id="5719"/>
              <w:bookmarkEnd w:id="5720"/>
            </w:del>
          </w:p>
        </w:tc>
        <w:tc>
          <w:tcPr>
            <w:tcW w:w="3969" w:type="dxa"/>
            <w:tcBorders>
              <w:top w:val="single" w:sz="5" w:space="0" w:color="000000"/>
              <w:left w:val="single" w:sz="5" w:space="0" w:color="000000"/>
              <w:bottom w:val="single" w:sz="5" w:space="0" w:color="000000"/>
              <w:right w:val="single" w:sz="5" w:space="0" w:color="000000"/>
            </w:tcBorders>
            <w:tcPrChange w:id="57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5722" w:author="Björn Genfors" w:date="2014-03-28T14:34:00Z"/>
                <w:rFonts w:cs="Times New Roman"/>
                <w:sz w:val="20"/>
                <w:szCs w:val="20"/>
                <w:lang w:val="sv-SE"/>
              </w:rPr>
            </w:pPr>
            <w:del w:id="5723" w:author="Björn Genfors" w:date="2014-03-28T14:34:00Z">
              <w:r w:rsidRPr="000B0F50" w:rsidDel="00DE71B1">
                <w:rPr>
                  <w:szCs w:val="20"/>
                </w:rPr>
                <w:delText>Namnet på den organisation som författaren är uppdragstagare på</w:delText>
              </w:r>
              <w:bookmarkStart w:id="5724" w:name="_Toc384034118"/>
              <w:bookmarkStart w:id="5725" w:name="_Toc384036040"/>
              <w:bookmarkEnd w:id="5724"/>
              <w:bookmarkEnd w:id="5725"/>
            </w:del>
          </w:p>
        </w:tc>
        <w:tc>
          <w:tcPr>
            <w:tcW w:w="1195" w:type="dxa"/>
            <w:tcBorders>
              <w:top w:val="single" w:sz="5" w:space="0" w:color="000000"/>
              <w:left w:val="single" w:sz="5" w:space="0" w:color="000000"/>
              <w:bottom w:val="single" w:sz="5" w:space="0" w:color="000000"/>
              <w:right w:val="single" w:sz="5" w:space="0" w:color="000000"/>
            </w:tcBorders>
            <w:tcPrChange w:id="572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5727" w:author="Björn Genfors" w:date="2014-03-28T14:34:00Z"/>
                <w:rFonts w:cs="Times New Roman"/>
                <w:sz w:val="20"/>
                <w:szCs w:val="20"/>
                <w:lang w:val="sv-SE"/>
              </w:rPr>
            </w:pPr>
            <w:del w:id="5728" w:author="Björn Genfors" w:date="2014-03-28T14:34:00Z">
              <w:r w:rsidRPr="006B6063" w:rsidDel="00DE71B1">
                <w:rPr>
                  <w:sz w:val="20"/>
                  <w:szCs w:val="20"/>
                </w:rPr>
                <w:delText>1..1</w:delText>
              </w:r>
              <w:bookmarkStart w:id="5729" w:name="_Toc384034119"/>
              <w:bookmarkStart w:id="5730" w:name="_Toc384036041"/>
              <w:bookmarkEnd w:id="5729"/>
              <w:bookmarkEnd w:id="5730"/>
            </w:del>
          </w:p>
        </w:tc>
        <w:bookmarkStart w:id="5731" w:name="_Toc384034120"/>
        <w:bookmarkStart w:id="5732" w:name="_Toc384036042"/>
        <w:bookmarkEnd w:id="5731"/>
        <w:bookmarkEnd w:id="5732"/>
      </w:tr>
      <w:tr w:rsidR="00424B6F" w:rsidRPr="006B6063" w:rsidDel="00DE71B1" w14:paraId="152EDDD5" w14:textId="0522B69F" w:rsidTr="00DE71B1">
        <w:trPr>
          <w:trHeight w:hRule="exact" w:val="526"/>
          <w:tblHeader/>
          <w:del w:id="5733" w:author="Björn Genfors" w:date="2014-03-28T14:34:00Z"/>
          <w:trPrChange w:id="573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3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5736" w:author="Björn Genfors" w:date="2014-03-28T14:34:00Z"/>
                <w:rFonts w:cs="Times New Roman"/>
                <w:sz w:val="20"/>
                <w:szCs w:val="20"/>
                <w:lang w:val="sv-SE"/>
              </w:rPr>
            </w:pPr>
            <w:del w:id="5737" w:author="Björn Genfors" w:date="2014-03-28T14:34:00Z">
              <w:r w:rsidRPr="006B6063" w:rsidDel="00DE71B1">
                <w:rPr>
                  <w:sz w:val="20"/>
                  <w:szCs w:val="20"/>
                </w:rPr>
                <w:delText>../../../../orgUnitTelecom</w:delText>
              </w:r>
              <w:bookmarkStart w:id="5738" w:name="_Toc384034121"/>
              <w:bookmarkStart w:id="5739" w:name="_Toc384036043"/>
              <w:bookmarkEnd w:id="5738"/>
              <w:bookmarkEnd w:id="5739"/>
            </w:del>
          </w:p>
        </w:tc>
        <w:tc>
          <w:tcPr>
            <w:tcW w:w="1559" w:type="dxa"/>
            <w:tcBorders>
              <w:top w:val="single" w:sz="5" w:space="0" w:color="000000"/>
              <w:left w:val="single" w:sz="5" w:space="0" w:color="000000"/>
              <w:bottom w:val="single" w:sz="5" w:space="0" w:color="000000"/>
              <w:right w:val="single" w:sz="5" w:space="0" w:color="000000"/>
            </w:tcBorders>
            <w:tcPrChange w:id="574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5741" w:author="Björn Genfors" w:date="2014-03-28T14:34:00Z"/>
                <w:rFonts w:cs="Times New Roman"/>
                <w:sz w:val="20"/>
                <w:szCs w:val="20"/>
                <w:lang w:val="sv-SE"/>
              </w:rPr>
            </w:pPr>
            <w:del w:id="5742" w:author="Björn Genfors" w:date="2014-03-28T14:34:00Z">
              <w:r w:rsidRPr="006B6063" w:rsidDel="00DE71B1">
                <w:rPr>
                  <w:sz w:val="20"/>
                  <w:szCs w:val="20"/>
                </w:rPr>
                <w:delText>string</w:delText>
              </w:r>
              <w:bookmarkStart w:id="5743" w:name="_Toc384034122"/>
              <w:bookmarkStart w:id="5744" w:name="_Toc384036044"/>
              <w:bookmarkEnd w:id="5743"/>
              <w:bookmarkEnd w:id="5744"/>
            </w:del>
          </w:p>
        </w:tc>
        <w:tc>
          <w:tcPr>
            <w:tcW w:w="3969" w:type="dxa"/>
            <w:tcBorders>
              <w:top w:val="single" w:sz="5" w:space="0" w:color="000000"/>
              <w:left w:val="single" w:sz="5" w:space="0" w:color="000000"/>
              <w:bottom w:val="single" w:sz="5" w:space="0" w:color="000000"/>
              <w:right w:val="single" w:sz="5" w:space="0" w:color="000000"/>
            </w:tcBorders>
            <w:tcPrChange w:id="574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5746" w:author="Björn Genfors" w:date="2014-03-28T14:34:00Z"/>
                <w:rFonts w:cs="Times New Roman"/>
                <w:sz w:val="20"/>
                <w:szCs w:val="20"/>
                <w:lang w:val="sv-SE"/>
              </w:rPr>
            </w:pPr>
            <w:del w:id="5747" w:author="Björn Genfors" w:date="2014-03-28T14:34:00Z">
              <w:r w:rsidRPr="006B6063" w:rsidDel="00DE71B1">
                <w:rPr>
                  <w:sz w:val="20"/>
                  <w:szCs w:val="20"/>
                </w:rPr>
                <w:delText>Telefon till organisationsenhet</w:delText>
              </w:r>
              <w:bookmarkStart w:id="5748" w:name="_Toc384034123"/>
              <w:bookmarkStart w:id="5749" w:name="_Toc384036045"/>
              <w:bookmarkEnd w:id="5748"/>
              <w:bookmarkEnd w:id="5749"/>
            </w:del>
          </w:p>
        </w:tc>
        <w:tc>
          <w:tcPr>
            <w:tcW w:w="1195" w:type="dxa"/>
            <w:tcBorders>
              <w:top w:val="single" w:sz="5" w:space="0" w:color="000000"/>
              <w:left w:val="single" w:sz="5" w:space="0" w:color="000000"/>
              <w:bottom w:val="single" w:sz="5" w:space="0" w:color="000000"/>
              <w:right w:val="single" w:sz="5" w:space="0" w:color="000000"/>
            </w:tcBorders>
            <w:tcPrChange w:id="57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5751" w:author="Björn Genfors" w:date="2014-03-28T14:34:00Z"/>
                <w:rFonts w:cs="Times New Roman"/>
                <w:sz w:val="20"/>
                <w:szCs w:val="20"/>
                <w:lang w:val="sv-SE"/>
              </w:rPr>
            </w:pPr>
            <w:del w:id="5752" w:author="Björn Genfors" w:date="2014-03-28T14:34:00Z">
              <w:r w:rsidRPr="006B6063" w:rsidDel="00DE71B1">
                <w:rPr>
                  <w:sz w:val="20"/>
                  <w:szCs w:val="20"/>
                </w:rPr>
                <w:delText>0..1</w:delText>
              </w:r>
              <w:bookmarkStart w:id="5753" w:name="_Toc384034124"/>
              <w:bookmarkStart w:id="5754" w:name="_Toc384036046"/>
              <w:bookmarkEnd w:id="5753"/>
              <w:bookmarkEnd w:id="5754"/>
            </w:del>
          </w:p>
        </w:tc>
        <w:bookmarkStart w:id="5755" w:name="_Toc384034125"/>
        <w:bookmarkStart w:id="5756" w:name="_Toc384036047"/>
        <w:bookmarkEnd w:id="5755"/>
        <w:bookmarkEnd w:id="5756"/>
      </w:tr>
      <w:tr w:rsidR="00424B6F" w:rsidRPr="006B6063" w:rsidDel="00DE71B1" w14:paraId="50C9EA17" w14:textId="69814B74" w:rsidTr="00DE71B1">
        <w:trPr>
          <w:trHeight w:hRule="exact" w:val="526"/>
          <w:tblHeader/>
          <w:del w:id="5757" w:author="Björn Genfors" w:date="2014-03-28T14:34:00Z"/>
          <w:trPrChange w:id="5758"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5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5760" w:author="Björn Genfors" w:date="2014-03-28T14:34:00Z"/>
                <w:rFonts w:cs="Times New Roman"/>
                <w:sz w:val="20"/>
                <w:szCs w:val="20"/>
                <w:lang w:val="sv-SE"/>
              </w:rPr>
            </w:pPr>
            <w:del w:id="5761" w:author="Björn Genfors" w:date="2014-03-28T14:34:00Z">
              <w:r w:rsidRPr="006B6063" w:rsidDel="00DE71B1">
                <w:rPr>
                  <w:sz w:val="20"/>
                  <w:szCs w:val="20"/>
                </w:rPr>
                <w:delText>../../../../orgUnitEmail</w:delText>
              </w:r>
              <w:bookmarkStart w:id="5762" w:name="_Toc384034126"/>
              <w:bookmarkStart w:id="5763" w:name="_Toc384036048"/>
              <w:bookmarkEnd w:id="5762"/>
              <w:bookmarkEnd w:id="5763"/>
            </w:del>
          </w:p>
        </w:tc>
        <w:tc>
          <w:tcPr>
            <w:tcW w:w="1559" w:type="dxa"/>
            <w:tcBorders>
              <w:top w:val="single" w:sz="5" w:space="0" w:color="000000"/>
              <w:left w:val="single" w:sz="5" w:space="0" w:color="000000"/>
              <w:bottom w:val="single" w:sz="5" w:space="0" w:color="000000"/>
              <w:right w:val="single" w:sz="5" w:space="0" w:color="000000"/>
            </w:tcBorders>
            <w:tcPrChange w:id="576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5765" w:author="Björn Genfors" w:date="2014-03-28T14:34:00Z"/>
                <w:rFonts w:cs="Times New Roman"/>
                <w:sz w:val="20"/>
                <w:szCs w:val="20"/>
                <w:lang w:val="sv-SE"/>
              </w:rPr>
            </w:pPr>
            <w:del w:id="5766" w:author="Björn Genfors" w:date="2014-03-28T14:34:00Z">
              <w:r w:rsidRPr="006B6063" w:rsidDel="00DE71B1">
                <w:rPr>
                  <w:sz w:val="20"/>
                  <w:szCs w:val="20"/>
                </w:rPr>
                <w:delText>string</w:delText>
              </w:r>
              <w:bookmarkStart w:id="5767" w:name="_Toc384034127"/>
              <w:bookmarkStart w:id="5768" w:name="_Toc384036049"/>
              <w:bookmarkEnd w:id="5767"/>
              <w:bookmarkEnd w:id="5768"/>
            </w:del>
          </w:p>
        </w:tc>
        <w:tc>
          <w:tcPr>
            <w:tcW w:w="3969" w:type="dxa"/>
            <w:tcBorders>
              <w:top w:val="single" w:sz="5" w:space="0" w:color="000000"/>
              <w:left w:val="single" w:sz="5" w:space="0" w:color="000000"/>
              <w:bottom w:val="single" w:sz="5" w:space="0" w:color="000000"/>
              <w:right w:val="single" w:sz="5" w:space="0" w:color="000000"/>
            </w:tcBorders>
            <w:tcPrChange w:id="57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5770" w:author="Björn Genfors" w:date="2014-03-28T14:34:00Z"/>
                <w:rFonts w:cs="Times New Roman"/>
                <w:sz w:val="20"/>
                <w:szCs w:val="20"/>
                <w:lang w:val="sv-SE"/>
              </w:rPr>
            </w:pPr>
            <w:del w:id="5771" w:author="Björn Genfors" w:date="2014-03-28T14:34:00Z">
              <w:r w:rsidRPr="006B6063" w:rsidDel="00DE71B1">
                <w:rPr>
                  <w:sz w:val="20"/>
                  <w:szCs w:val="20"/>
                </w:rPr>
                <w:delText>Epost till enhet</w:delText>
              </w:r>
              <w:bookmarkStart w:id="5772" w:name="_Toc384034128"/>
              <w:bookmarkStart w:id="5773" w:name="_Toc384036050"/>
              <w:bookmarkEnd w:id="5772"/>
              <w:bookmarkEnd w:id="5773"/>
            </w:del>
          </w:p>
        </w:tc>
        <w:tc>
          <w:tcPr>
            <w:tcW w:w="1195" w:type="dxa"/>
            <w:tcBorders>
              <w:top w:val="single" w:sz="5" w:space="0" w:color="000000"/>
              <w:left w:val="single" w:sz="5" w:space="0" w:color="000000"/>
              <w:bottom w:val="single" w:sz="5" w:space="0" w:color="000000"/>
              <w:right w:val="single" w:sz="5" w:space="0" w:color="000000"/>
            </w:tcBorders>
            <w:tcPrChange w:id="577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5775" w:author="Björn Genfors" w:date="2014-03-28T14:34:00Z"/>
                <w:rFonts w:cs="Times New Roman"/>
                <w:sz w:val="20"/>
                <w:szCs w:val="20"/>
                <w:lang w:val="sv-SE"/>
              </w:rPr>
            </w:pPr>
            <w:del w:id="5776" w:author="Björn Genfors" w:date="2014-03-28T14:34:00Z">
              <w:r w:rsidRPr="006B6063" w:rsidDel="00DE71B1">
                <w:rPr>
                  <w:sz w:val="20"/>
                  <w:szCs w:val="20"/>
                </w:rPr>
                <w:delText>0..1</w:delText>
              </w:r>
              <w:bookmarkStart w:id="5777" w:name="_Toc384034129"/>
              <w:bookmarkStart w:id="5778" w:name="_Toc384036051"/>
              <w:bookmarkEnd w:id="5777"/>
              <w:bookmarkEnd w:id="5778"/>
            </w:del>
          </w:p>
        </w:tc>
        <w:bookmarkStart w:id="5779" w:name="_Toc384034130"/>
        <w:bookmarkStart w:id="5780" w:name="_Toc384036052"/>
        <w:bookmarkEnd w:id="5779"/>
        <w:bookmarkEnd w:id="5780"/>
      </w:tr>
      <w:tr w:rsidR="00424B6F" w:rsidRPr="006B6063" w:rsidDel="00DE71B1" w14:paraId="76B9F659" w14:textId="7C10E287" w:rsidTr="00DE71B1">
        <w:trPr>
          <w:trHeight w:hRule="exact" w:val="1443"/>
          <w:tblHeader/>
          <w:del w:id="5781" w:author="Björn Genfors" w:date="2014-03-28T14:34:00Z"/>
          <w:trPrChange w:id="5782"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8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5784" w:author="Björn Genfors" w:date="2014-03-28T14:34:00Z"/>
                <w:rFonts w:cs="Times New Roman"/>
                <w:sz w:val="20"/>
                <w:szCs w:val="20"/>
                <w:lang w:val="sv-SE"/>
              </w:rPr>
            </w:pPr>
            <w:del w:id="5785" w:author="Björn Genfors" w:date="2014-03-28T14:34:00Z">
              <w:r w:rsidRPr="006B6063" w:rsidDel="00DE71B1">
                <w:rPr>
                  <w:sz w:val="20"/>
                  <w:szCs w:val="20"/>
                </w:rPr>
                <w:delText>../../../../orgUnitAddress</w:delText>
              </w:r>
              <w:bookmarkStart w:id="5786" w:name="_Toc384034131"/>
              <w:bookmarkStart w:id="5787" w:name="_Toc384036053"/>
              <w:bookmarkEnd w:id="5786"/>
              <w:bookmarkEnd w:id="5787"/>
            </w:del>
          </w:p>
        </w:tc>
        <w:tc>
          <w:tcPr>
            <w:tcW w:w="1559" w:type="dxa"/>
            <w:tcBorders>
              <w:top w:val="single" w:sz="5" w:space="0" w:color="000000"/>
              <w:left w:val="single" w:sz="5" w:space="0" w:color="000000"/>
              <w:bottom w:val="single" w:sz="5" w:space="0" w:color="000000"/>
              <w:right w:val="single" w:sz="5" w:space="0" w:color="000000"/>
            </w:tcBorders>
            <w:tcPrChange w:id="57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5789" w:author="Björn Genfors" w:date="2014-03-28T14:34:00Z"/>
                <w:rFonts w:cs="Times New Roman"/>
                <w:sz w:val="20"/>
                <w:szCs w:val="20"/>
                <w:lang w:val="sv-SE"/>
              </w:rPr>
            </w:pPr>
            <w:del w:id="5790" w:author="Björn Genfors" w:date="2014-03-28T14:34:00Z">
              <w:r w:rsidRPr="006B6063" w:rsidDel="00DE71B1">
                <w:rPr>
                  <w:sz w:val="20"/>
                  <w:szCs w:val="20"/>
                </w:rPr>
                <w:delText>string</w:delText>
              </w:r>
              <w:bookmarkStart w:id="5791" w:name="_Toc384034132"/>
              <w:bookmarkStart w:id="5792" w:name="_Toc384036054"/>
              <w:bookmarkEnd w:id="5791"/>
              <w:bookmarkEnd w:id="5792"/>
            </w:del>
          </w:p>
        </w:tc>
        <w:tc>
          <w:tcPr>
            <w:tcW w:w="3969" w:type="dxa"/>
            <w:tcBorders>
              <w:top w:val="single" w:sz="5" w:space="0" w:color="000000"/>
              <w:left w:val="single" w:sz="5" w:space="0" w:color="000000"/>
              <w:bottom w:val="single" w:sz="5" w:space="0" w:color="000000"/>
              <w:right w:val="single" w:sz="5" w:space="0" w:color="000000"/>
            </w:tcBorders>
            <w:tcPrChange w:id="57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5794" w:author="Björn Genfors" w:date="2014-03-28T14:34:00Z"/>
                <w:rFonts w:cs="Times New Roman"/>
                <w:sz w:val="20"/>
                <w:szCs w:val="20"/>
                <w:lang w:val="sv-SE"/>
              </w:rPr>
            </w:pPr>
            <w:del w:id="5795"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bookmarkStart w:id="5796" w:name="_Toc384034133"/>
              <w:bookmarkStart w:id="5797" w:name="_Toc384036055"/>
              <w:bookmarkEnd w:id="5796"/>
              <w:bookmarkEnd w:id="5797"/>
            </w:del>
          </w:p>
        </w:tc>
        <w:tc>
          <w:tcPr>
            <w:tcW w:w="1195" w:type="dxa"/>
            <w:tcBorders>
              <w:top w:val="single" w:sz="5" w:space="0" w:color="000000"/>
              <w:left w:val="single" w:sz="5" w:space="0" w:color="000000"/>
              <w:bottom w:val="single" w:sz="5" w:space="0" w:color="000000"/>
              <w:right w:val="single" w:sz="5" w:space="0" w:color="000000"/>
            </w:tcBorders>
            <w:tcPrChange w:id="57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5799" w:author="Björn Genfors" w:date="2014-03-28T14:34:00Z"/>
                <w:rFonts w:cs="Times New Roman"/>
                <w:sz w:val="20"/>
                <w:szCs w:val="20"/>
                <w:lang w:val="sv-SE"/>
              </w:rPr>
            </w:pPr>
            <w:del w:id="5800" w:author="Björn Genfors" w:date="2014-03-28T14:34:00Z">
              <w:r w:rsidRPr="006B6063" w:rsidDel="00DE71B1">
                <w:rPr>
                  <w:sz w:val="20"/>
                  <w:szCs w:val="20"/>
                </w:rPr>
                <w:delText>0..1</w:delText>
              </w:r>
              <w:bookmarkStart w:id="5801" w:name="_Toc384034134"/>
              <w:bookmarkStart w:id="5802" w:name="_Toc384036056"/>
              <w:bookmarkEnd w:id="5801"/>
              <w:bookmarkEnd w:id="5802"/>
            </w:del>
          </w:p>
        </w:tc>
        <w:bookmarkStart w:id="5803" w:name="_Toc384034135"/>
        <w:bookmarkStart w:id="5804" w:name="_Toc384036057"/>
        <w:bookmarkEnd w:id="5803"/>
        <w:bookmarkEnd w:id="5804"/>
      </w:tr>
      <w:tr w:rsidR="00424B6F" w:rsidRPr="006B6063" w:rsidDel="00DE71B1" w14:paraId="042DA37C" w14:textId="39778CC5" w:rsidTr="00DE71B1">
        <w:trPr>
          <w:trHeight w:hRule="exact" w:val="526"/>
          <w:tblHeader/>
          <w:del w:id="5805" w:author="Björn Genfors" w:date="2014-03-28T14:34:00Z"/>
          <w:trPrChange w:id="580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5808" w:author="Björn Genfors" w:date="2014-03-28T14:34:00Z"/>
                <w:rFonts w:cs="Times New Roman"/>
                <w:sz w:val="20"/>
                <w:szCs w:val="20"/>
                <w:lang w:val="sv-SE"/>
              </w:rPr>
            </w:pPr>
            <w:del w:id="5809" w:author="Björn Genfors" w:date="2014-03-28T14:34:00Z">
              <w:r w:rsidRPr="006B6063" w:rsidDel="00DE71B1">
                <w:rPr>
                  <w:sz w:val="20"/>
                  <w:szCs w:val="20"/>
                </w:rPr>
                <w:delText>../../../../orgUnitLocation</w:delText>
              </w:r>
              <w:bookmarkStart w:id="5810" w:name="_Toc384034136"/>
              <w:bookmarkStart w:id="5811" w:name="_Toc384036058"/>
              <w:bookmarkEnd w:id="5810"/>
              <w:bookmarkEnd w:id="5811"/>
            </w:del>
          </w:p>
          <w:p w14:paraId="670E74FF" w14:textId="331BF7DC" w:rsidR="00424B6F" w:rsidRPr="006B6063" w:rsidDel="00DE71B1" w:rsidRDefault="00424B6F" w:rsidP="00DE71B1">
            <w:pPr>
              <w:widowControl/>
              <w:spacing w:line="226" w:lineRule="exact"/>
              <w:ind w:left="102"/>
              <w:rPr>
                <w:del w:id="5812" w:author="Björn Genfors" w:date="2014-03-28T14:34:00Z"/>
                <w:rFonts w:cs="Times New Roman"/>
                <w:sz w:val="20"/>
                <w:szCs w:val="20"/>
                <w:lang w:val="sv-SE"/>
              </w:rPr>
            </w:pPr>
            <w:bookmarkStart w:id="5813" w:name="_Toc384034137"/>
            <w:bookmarkStart w:id="5814" w:name="_Toc384036059"/>
            <w:bookmarkEnd w:id="5813"/>
            <w:bookmarkEnd w:id="5814"/>
          </w:p>
        </w:tc>
        <w:tc>
          <w:tcPr>
            <w:tcW w:w="1559" w:type="dxa"/>
            <w:tcBorders>
              <w:top w:val="single" w:sz="5" w:space="0" w:color="000000"/>
              <w:left w:val="single" w:sz="5" w:space="0" w:color="000000"/>
              <w:bottom w:val="single" w:sz="5" w:space="0" w:color="000000"/>
              <w:right w:val="single" w:sz="5" w:space="0" w:color="000000"/>
            </w:tcBorders>
            <w:tcPrChange w:id="58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5816" w:author="Björn Genfors" w:date="2014-03-28T14:34:00Z"/>
                <w:rFonts w:cs="Times New Roman"/>
                <w:sz w:val="20"/>
                <w:szCs w:val="20"/>
                <w:lang w:val="sv-SE"/>
              </w:rPr>
            </w:pPr>
            <w:del w:id="5817" w:author="Björn Genfors" w:date="2014-03-28T14:34:00Z">
              <w:r w:rsidRPr="006B6063" w:rsidDel="00DE71B1">
                <w:rPr>
                  <w:sz w:val="20"/>
                  <w:szCs w:val="20"/>
                </w:rPr>
                <w:delText>string</w:delText>
              </w:r>
              <w:bookmarkStart w:id="5818" w:name="_Toc384034138"/>
              <w:bookmarkStart w:id="5819" w:name="_Toc384036060"/>
              <w:bookmarkEnd w:id="5818"/>
              <w:bookmarkEnd w:id="5819"/>
            </w:del>
          </w:p>
        </w:tc>
        <w:tc>
          <w:tcPr>
            <w:tcW w:w="3969" w:type="dxa"/>
            <w:tcBorders>
              <w:top w:val="single" w:sz="5" w:space="0" w:color="000000"/>
              <w:left w:val="single" w:sz="5" w:space="0" w:color="000000"/>
              <w:bottom w:val="single" w:sz="5" w:space="0" w:color="000000"/>
              <w:right w:val="single" w:sz="5" w:space="0" w:color="000000"/>
            </w:tcBorders>
            <w:tcPrChange w:id="58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5821" w:author="Björn Genfors" w:date="2014-03-28T14:34:00Z"/>
                <w:rFonts w:cs="Times New Roman"/>
                <w:sz w:val="20"/>
                <w:szCs w:val="20"/>
                <w:lang w:val="sv-SE"/>
              </w:rPr>
            </w:pPr>
            <w:del w:id="5822" w:author="Björn Genfors" w:date="2014-03-28T14:34:00Z">
              <w:r w:rsidRPr="000B0F50" w:rsidDel="00DE71B1">
                <w:rPr>
                  <w:szCs w:val="20"/>
                </w:rPr>
                <w:delText>Text som anger namnet p</w:delText>
              </w:r>
            </w:del>
            <w:del w:id="5823"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5824"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bookmarkStart w:id="5825" w:name="_Toc384034139"/>
              <w:bookmarkStart w:id="5826" w:name="_Toc384036061"/>
              <w:bookmarkEnd w:id="5825"/>
              <w:bookmarkEnd w:id="5826"/>
            </w:del>
          </w:p>
        </w:tc>
        <w:tc>
          <w:tcPr>
            <w:tcW w:w="1195" w:type="dxa"/>
            <w:tcBorders>
              <w:top w:val="single" w:sz="5" w:space="0" w:color="000000"/>
              <w:left w:val="single" w:sz="5" w:space="0" w:color="000000"/>
              <w:bottom w:val="single" w:sz="5" w:space="0" w:color="000000"/>
              <w:right w:val="single" w:sz="5" w:space="0" w:color="000000"/>
            </w:tcBorders>
            <w:tcPrChange w:id="582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5828" w:author="Björn Genfors" w:date="2014-03-28T14:34:00Z"/>
                <w:rFonts w:cs="Times New Roman"/>
                <w:sz w:val="20"/>
                <w:szCs w:val="20"/>
                <w:lang w:val="sv-SE"/>
              </w:rPr>
            </w:pPr>
            <w:del w:id="5829" w:author="Björn Genfors" w:date="2014-03-28T14:34:00Z">
              <w:r w:rsidRPr="006B6063" w:rsidDel="00DE71B1">
                <w:rPr>
                  <w:sz w:val="20"/>
                  <w:szCs w:val="20"/>
                </w:rPr>
                <w:delText>0..1</w:delText>
              </w:r>
              <w:bookmarkStart w:id="5830" w:name="_Toc384034140"/>
              <w:bookmarkStart w:id="5831" w:name="_Toc384036062"/>
              <w:bookmarkEnd w:id="5830"/>
              <w:bookmarkEnd w:id="5831"/>
            </w:del>
          </w:p>
          <w:p w14:paraId="41661482" w14:textId="72F4EEBC" w:rsidR="00424B6F" w:rsidRPr="006B6063" w:rsidDel="00DE71B1" w:rsidRDefault="00424B6F" w:rsidP="00DE71B1">
            <w:pPr>
              <w:widowControl/>
              <w:spacing w:line="226" w:lineRule="exact"/>
              <w:ind w:left="102"/>
              <w:jc w:val="center"/>
              <w:rPr>
                <w:del w:id="5832" w:author="Björn Genfors" w:date="2014-03-28T14:34:00Z"/>
                <w:rFonts w:cs="Times New Roman"/>
                <w:sz w:val="20"/>
                <w:szCs w:val="20"/>
                <w:lang w:val="sv-SE"/>
              </w:rPr>
            </w:pPr>
            <w:bookmarkStart w:id="5833" w:name="_Toc384034141"/>
            <w:bookmarkStart w:id="5834" w:name="_Toc384036063"/>
            <w:bookmarkEnd w:id="5833"/>
            <w:bookmarkEnd w:id="5834"/>
          </w:p>
        </w:tc>
        <w:bookmarkStart w:id="5835" w:name="_Toc384034142"/>
        <w:bookmarkStart w:id="5836" w:name="_Toc384036064"/>
        <w:bookmarkEnd w:id="5835"/>
        <w:bookmarkEnd w:id="5836"/>
      </w:tr>
      <w:tr w:rsidR="00424B6F" w:rsidRPr="006B6063" w:rsidDel="00DE71B1" w14:paraId="08382605" w14:textId="6F842186" w:rsidTr="00DE71B1">
        <w:trPr>
          <w:trHeight w:val="684"/>
          <w:tblHeader/>
          <w:del w:id="5837" w:author="Björn Genfors" w:date="2014-03-28T14:34:00Z"/>
          <w:trPrChange w:id="5838"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5840" w:author="Björn Genfors" w:date="2014-03-28T14:34:00Z"/>
                <w:rFonts w:cs="Times New Roman"/>
                <w:sz w:val="20"/>
                <w:szCs w:val="20"/>
                <w:lang w:val="sv-SE"/>
              </w:rPr>
            </w:pPr>
            <w:del w:id="5841" w:author="Björn Genfors" w:date="2014-03-28T14:34:00Z">
              <w:r w:rsidRPr="006B6063" w:rsidDel="00DE71B1">
                <w:rPr>
                  <w:sz w:val="20"/>
                  <w:szCs w:val="20"/>
                </w:rPr>
                <w:delText>../../../</w:delText>
              </w:r>
              <w:r w:rsidRPr="006B6063" w:rsidDel="00DE71B1">
                <w:rPr>
                  <w:spacing w:val="-1"/>
                  <w:sz w:val="20"/>
                  <w:szCs w:val="20"/>
                </w:rPr>
                <w:delText>healthcareProfessionalCareUnitHSAId</w:delText>
              </w:r>
              <w:bookmarkStart w:id="5842" w:name="_Toc384034143"/>
              <w:bookmarkStart w:id="5843" w:name="_Toc384036065"/>
              <w:bookmarkEnd w:id="5842"/>
              <w:bookmarkEnd w:id="5843"/>
            </w:del>
          </w:p>
          <w:p w14:paraId="308DC706" w14:textId="3E79D064" w:rsidR="00424B6F" w:rsidRPr="006B6063" w:rsidDel="00DE71B1" w:rsidRDefault="00424B6F" w:rsidP="00DE71B1">
            <w:pPr>
              <w:widowControl/>
              <w:spacing w:line="229" w:lineRule="exact"/>
              <w:ind w:left="102"/>
              <w:rPr>
                <w:del w:id="5844" w:author="Björn Genfors" w:date="2014-03-28T14:34:00Z"/>
                <w:rFonts w:cs="Times New Roman"/>
                <w:sz w:val="20"/>
                <w:szCs w:val="20"/>
                <w:lang w:val="sv-SE"/>
              </w:rPr>
            </w:pPr>
            <w:bookmarkStart w:id="5845" w:name="_Toc384034144"/>
            <w:bookmarkStart w:id="5846" w:name="_Toc384036066"/>
            <w:bookmarkEnd w:id="5845"/>
            <w:bookmarkEnd w:id="5846"/>
          </w:p>
        </w:tc>
        <w:tc>
          <w:tcPr>
            <w:tcW w:w="1559" w:type="dxa"/>
            <w:tcBorders>
              <w:top w:val="single" w:sz="5" w:space="0" w:color="000000"/>
              <w:left w:val="single" w:sz="5" w:space="0" w:color="000000"/>
              <w:bottom w:val="single" w:sz="5" w:space="0" w:color="000000"/>
              <w:right w:val="single" w:sz="5" w:space="0" w:color="000000"/>
            </w:tcBorders>
            <w:tcPrChange w:id="58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5848" w:author="Björn Genfors" w:date="2014-03-28T14:34:00Z"/>
                <w:rFonts w:cs="Times New Roman"/>
                <w:sz w:val="20"/>
                <w:szCs w:val="20"/>
                <w:lang w:val="sv-SE"/>
              </w:rPr>
            </w:pPr>
            <w:del w:id="5849" w:author="Björn Genfors" w:date="2014-03-28T14:34:00Z">
              <w:r w:rsidRPr="006B6063" w:rsidDel="00DE71B1">
                <w:rPr>
                  <w:spacing w:val="-1"/>
                  <w:sz w:val="20"/>
                  <w:szCs w:val="20"/>
                </w:rPr>
                <w:delText>HSAIdType</w:delText>
              </w:r>
              <w:bookmarkStart w:id="5850" w:name="_Toc384034145"/>
              <w:bookmarkStart w:id="5851" w:name="_Toc384036067"/>
              <w:bookmarkEnd w:id="5850"/>
              <w:bookmarkEnd w:id="5851"/>
            </w:del>
          </w:p>
          <w:p w14:paraId="3E190CDE" w14:textId="2F38DE5D" w:rsidR="00424B6F" w:rsidRPr="006B6063" w:rsidDel="00DE71B1" w:rsidRDefault="00424B6F" w:rsidP="00DE71B1">
            <w:pPr>
              <w:widowControl/>
              <w:spacing w:line="226" w:lineRule="exact"/>
              <w:ind w:left="102"/>
              <w:rPr>
                <w:del w:id="5852" w:author="Björn Genfors" w:date="2014-03-28T14:34:00Z"/>
                <w:rFonts w:cs="Times New Roman"/>
                <w:spacing w:val="-1"/>
                <w:sz w:val="20"/>
                <w:szCs w:val="20"/>
                <w:lang w:val="sv-SE"/>
              </w:rPr>
            </w:pPr>
            <w:bookmarkStart w:id="5853" w:name="_Toc384034146"/>
            <w:bookmarkStart w:id="5854" w:name="_Toc384036068"/>
            <w:bookmarkEnd w:id="5853"/>
            <w:bookmarkEnd w:id="5854"/>
          </w:p>
          <w:p w14:paraId="620F79BD" w14:textId="33B7527A" w:rsidR="00424B6F" w:rsidRPr="006B6063" w:rsidDel="00DE71B1" w:rsidRDefault="00424B6F" w:rsidP="00DE71B1">
            <w:pPr>
              <w:widowControl/>
              <w:spacing w:line="226" w:lineRule="exact"/>
              <w:ind w:left="102"/>
              <w:rPr>
                <w:del w:id="5855" w:author="Björn Genfors" w:date="2014-03-28T14:34:00Z"/>
                <w:rFonts w:cs="Times New Roman"/>
                <w:spacing w:val="-1"/>
                <w:sz w:val="20"/>
                <w:szCs w:val="20"/>
                <w:lang w:val="sv-SE"/>
              </w:rPr>
            </w:pPr>
            <w:bookmarkStart w:id="5856" w:name="_Toc384034147"/>
            <w:bookmarkStart w:id="5857" w:name="_Toc384036069"/>
            <w:bookmarkEnd w:id="5856"/>
            <w:bookmarkEnd w:id="5857"/>
          </w:p>
        </w:tc>
        <w:tc>
          <w:tcPr>
            <w:tcW w:w="3969" w:type="dxa"/>
            <w:tcBorders>
              <w:top w:val="single" w:sz="5" w:space="0" w:color="000000"/>
              <w:left w:val="single" w:sz="5" w:space="0" w:color="000000"/>
              <w:bottom w:val="single" w:sz="5" w:space="0" w:color="000000"/>
              <w:right w:val="single" w:sz="5" w:space="0" w:color="000000"/>
            </w:tcBorders>
            <w:tcPrChange w:id="585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5859" w:author="Björn Genfors" w:date="2014-03-28T14:34:00Z"/>
                <w:rFonts w:cs="Times New Roman"/>
                <w:spacing w:val="-1"/>
                <w:sz w:val="20"/>
                <w:szCs w:val="20"/>
                <w:lang w:val="sv-SE"/>
              </w:rPr>
            </w:pPr>
            <w:del w:id="5860" w:author="Björn Genfors" w:date="2014-03-28T14:34:00Z">
              <w:r w:rsidRPr="000B0F50" w:rsidDel="00DE71B1">
                <w:rPr>
                  <w:szCs w:val="20"/>
                </w:rPr>
                <w:delText>HSA-id för Vårdenhet. Skall anges om tillgänglig.</w:delText>
              </w:r>
              <w:bookmarkStart w:id="5861" w:name="_Toc384034148"/>
              <w:bookmarkStart w:id="5862" w:name="_Toc384036070"/>
              <w:bookmarkEnd w:id="5861"/>
              <w:bookmarkEnd w:id="5862"/>
            </w:del>
          </w:p>
        </w:tc>
        <w:tc>
          <w:tcPr>
            <w:tcW w:w="1195" w:type="dxa"/>
            <w:tcBorders>
              <w:top w:val="single" w:sz="5" w:space="0" w:color="000000"/>
              <w:left w:val="single" w:sz="5" w:space="0" w:color="000000"/>
              <w:bottom w:val="single" w:sz="5" w:space="0" w:color="000000"/>
              <w:right w:val="single" w:sz="5" w:space="0" w:color="000000"/>
            </w:tcBorders>
            <w:tcPrChange w:id="586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5864" w:author="Björn Genfors" w:date="2014-03-28T14:34:00Z"/>
                <w:rFonts w:cs="Times New Roman"/>
                <w:spacing w:val="-1"/>
                <w:sz w:val="20"/>
                <w:szCs w:val="20"/>
                <w:lang w:val="sv-SE"/>
              </w:rPr>
            </w:pPr>
            <w:del w:id="5865" w:author="Björn Genfors" w:date="2014-03-28T14:34:00Z">
              <w:r w:rsidRPr="006B6063" w:rsidDel="00DE71B1">
                <w:rPr>
                  <w:spacing w:val="-1"/>
                  <w:sz w:val="20"/>
                  <w:szCs w:val="20"/>
                </w:rPr>
                <w:delText>0..1</w:delText>
              </w:r>
              <w:bookmarkStart w:id="5866" w:name="_Toc384034149"/>
              <w:bookmarkStart w:id="5867" w:name="_Toc384036071"/>
              <w:bookmarkEnd w:id="5866"/>
              <w:bookmarkEnd w:id="5867"/>
            </w:del>
          </w:p>
        </w:tc>
        <w:bookmarkStart w:id="5868" w:name="_Toc384034150"/>
        <w:bookmarkStart w:id="5869" w:name="_Toc384036072"/>
        <w:bookmarkEnd w:id="5868"/>
        <w:bookmarkEnd w:id="5869"/>
      </w:tr>
      <w:tr w:rsidR="00424B6F" w:rsidRPr="006B6063" w:rsidDel="00DE71B1" w14:paraId="4FF05EF5" w14:textId="29CE4324" w:rsidTr="00DE71B1">
        <w:trPr>
          <w:trHeight w:hRule="exact" w:val="1042"/>
          <w:tblHeader/>
          <w:del w:id="5870" w:author="Björn Genfors" w:date="2014-03-28T14:34:00Z"/>
          <w:trPrChange w:id="5871"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7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5873" w:author="Björn Genfors" w:date="2014-03-28T14:34:00Z"/>
                <w:rFonts w:cs="Times New Roman"/>
                <w:sz w:val="20"/>
                <w:szCs w:val="20"/>
                <w:lang w:val="sv-SE"/>
              </w:rPr>
            </w:pPr>
            <w:del w:id="5874" w:author="Björn Genfors" w:date="2014-03-28T14:34:00Z">
              <w:r w:rsidRPr="006B6063" w:rsidDel="00DE71B1">
                <w:rPr>
                  <w:sz w:val="20"/>
                  <w:szCs w:val="20"/>
                </w:rPr>
                <w:delText>../../../</w:delText>
              </w:r>
              <w:r w:rsidRPr="006B6063" w:rsidDel="00DE71B1">
                <w:rPr>
                  <w:spacing w:val="-1"/>
                  <w:sz w:val="20"/>
                  <w:szCs w:val="20"/>
                </w:rPr>
                <w:delText>healthcareProfessionalCareGiverHSAId</w:delText>
              </w:r>
              <w:bookmarkStart w:id="5875" w:name="_Toc384034151"/>
              <w:bookmarkStart w:id="5876" w:name="_Toc384036073"/>
              <w:bookmarkEnd w:id="5875"/>
              <w:bookmarkEnd w:id="5876"/>
            </w:del>
          </w:p>
        </w:tc>
        <w:tc>
          <w:tcPr>
            <w:tcW w:w="1559" w:type="dxa"/>
            <w:tcBorders>
              <w:top w:val="single" w:sz="5" w:space="0" w:color="000000"/>
              <w:left w:val="single" w:sz="5" w:space="0" w:color="000000"/>
              <w:bottom w:val="single" w:sz="5" w:space="0" w:color="000000"/>
              <w:right w:val="single" w:sz="5" w:space="0" w:color="000000"/>
            </w:tcBorders>
            <w:tcPrChange w:id="58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5878" w:author="Björn Genfors" w:date="2014-03-28T14:34:00Z"/>
                <w:rFonts w:cs="Times New Roman"/>
                <w:spacing w:val="-1"/>
                <w:sz w:val="20"/>
                <w:szCs w:val="20"/>
                <w:lang w:val="sv-SE"/>
              </w:rPr>
            </w:pPr>
            <w:del w:id="5879" w:author="Björn Genfors" w:date="2014-03-28T14:34:00Z">
              <w:r w:rsidRPr="006B6063" w:rsidDel="00DE71B1">
                <w:rPr>
                  <w:spacing w:val="-1"/>
                  <w:sz w:val="20"/>
                  <w:szCs w:val="20"/>
                </w:rPr>
                <w:delText>HSAIdType</w:delText>
              </w:r>
              <w:bookmarkStart w:id="5880" w:name="_Toc384034152"/>
              <w:bookmarkStart w:id="5881" w:name="_Toc384036074"/>
              <w:bookmarkEnd w:id="5880"/>
              <w:bookmarkEnd w:id="5881"/>
            </w:del>
          </w:p>
          <w:p w14:paraId="42FD0CE8" w14:textId="5FDF050F" w:rsidR="00424B6F" w:rsidRPr="006B6063" w:rsidDel="00DE71B1" w:rsidRDefault="00424B6F" w:rsidP="00DE71B1">
            <w:pPr>
              <w:widowControl/>
              <w:spacing w:line="229" w:lineRule="exact"/>
              <w:ind w:left="102"/>
              <w:rPr>
                <w:del w:id="5882" w:author="Björn Genfors" w:date="2014-03-28T14:34:00Z"/>
                <w:rFonts w:cs="Times New Roman"/>
                <w:sz w:val="20"/>
                <w:szCs w:val="20"/>
                <w:lang w:val="sv-SE"/>
              </w:rPr>
            </w:pPr>
            <w:bookmarkStart w:id="5883" w:name="_Toc384034153"/>
            <w:bookmarkStart w:id="5884" w:name="_Toc384036075"/>
            <w:bookmarkEnd w:id="5883"/>
            <w:bookmarkEnd w:id="5884"/>
          </w:p>
        </w:tc>
        <w:tc>
          <w:tcPr>
            <w:tcW w:w="3969" w:type="dxa"/>
            <w:tcBorders>
              <w:top w:val="single" w:sz="5" w:space="0" w:color="000000"/>
              <w:left w:val="single" w:sz="5" w:space="0" w:color="000000"/>
              <w:bottom w:val="single" w:sz="5" w:space="0" w:color="000000"/>
              <w:right w:val="single" w:sz="5" w:space="0" w:color="000000"/>
            </w:tcBorders>
            <w:tcPrChange w:id="58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5886" w:author="Björn Genfors" w:date="2014-03-28T14:34:00Z"/>
                <w:rFonts w:cs="Times New Roman"/>
                <w:sz w:val="20"/>
                <w:szCs w:val="20"/>
                <w:lang w:val="sv-SE"/>
              </w:rPr>
            </w:pPr>
            <w:del w:id="5887"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bookmarkStart w:id="5888" w:name="_Toc384034154"/>
              <w:bookmarkStart w:id="5889" w:name="_Toc384036076"/>
              <w:bookmarkEnd w:id="5888"/>
              <w:bookmarkEnd w:id="5889"/>
            </w:del>
          </w:p>
        </w:tc>
        <w:tc>
          <w:tcPr>
            <w:tcW w:w="1195" w:type="dxa"/>
            <w:tcBorders>
              <w:top w:val="single" w:sz="5" w:space="0" w:color="000000"/>
              <w:left w:val="single" w:sz="5" w:space="0" w:color="000000"/>
              <w:bottom w:val="single" w:sz="5" w:space="0" w:color="000000"/>
              <w:right w:val="single" w:sz="5" w:space="0" w:color="000000"/>
            </w:tcBorders>
            <w:tcPrChange w:id="58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5891" w:author="Björn Genfors" w:date="2014-03-28T14:34:00Z"/>
                <w:rFonts w:cs="Times New Roman"/>
                <w:sz w:val="20"/>
                <w:szCs w:val="20"/>
                <w:lang w:val="sv-SE"/>
              </w:rPr>
            </w:pPr>
            <w:del w:id="5892" w:author="Björn Genfors" w:date="2014-03-28T14:34:00Z">
              <w:r w:rsidRPr="006B6063" w:rsidDel="00DE71B1">
                <w:rPr>
                  <w:spacing w:val="-1"/>
                  <w:sz w:val="20"/>
                  <w:szCs w:val="20"/>
                </w:rPr>
                <w:delText>0..1</w:delText>
              </w:r>
              <w:bookmarkStart w:id="5893" w:name="_Toc384034155"/>
              <w:bookmarkStart w:id="5894" w:name="_Toc384036077"/>
              <w:bookmarkEnd w:id="5893"/>
              <w:bookmarkEnd w:id="5894"/>
            </w:del>
          </w:p>
        </w:tc>
        <w:bookmarkStart w:id="5895" w:name="_Toc384034156"/>
        <w:bookmarkStart w:id="5896" w:name="_Toc384036078"/>
        <w:bookmarkEnd w:id="5895"/>
        <w:bookmarkEnd w:id="5896"/>
      </w:tr>
      <w:tr w:rsidR="00424B6F" w:rsidRPr="006B6063" w:rsidDel="00DE71B1" w14:paraId="7034D4E2" w14:textId="311F1275" w:rsidTr="00DE71B1">
        <w:trPr>
          <w:trHeight w:val="670"/>
          <w:tblHeader/>
          <w:del w:id="5897" w:author="Björn Genfors" w:date="2014-03-28T14:34:00Z"/>
          <w:trPrChange w:id="5898"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5900" w:author="Björn Genfors" w:date="2014-03-28T14:34:00Z"/>
                <w:rFonts w:cs="Times New Roman"/>
                <w:spacing w:val="-1"/>
                <w:sz w:val="20"/>
                <w:szCs w:val="20"/>
                <w:lang w:val="sv-SE"/>
              </w:rPr>
            </w:pPr>
            <w:del w:id="5901" w:author="Björn Genfors" w:date="2014-03-28T14:34:00Z">
              <w:r w:rsidRPr="006B6063" w:rsidDel="00DE71B1">
                <w:rPr>
                  <w:sz w:val="20"/>
                  <w:szCs w:val="20"/>
                </w:rPr>
                <w:delText>../../legalAuthenticator</w:delText>
              </w:r>
              <w:bookmarkStart w:id="5902" w:name="_Toc384034157"/>
              <w:bookmarkStart w:id="5903" w:name="_Toc384036079"/>
              <w:bookmarkEnd w:id="5902"/>
              <w:bookmarkEnd w:id="5903"/>
            </w:del>
          </w:p>
        </w:tc>
        <w:tc>
          <w:tcPr>
            <w:tcW w:w="1559" w:type="dxa"/>
            <w:tcBorders>
              <w:top w:val="single" w:sz="5" w:space="0" w:color="000000"/>
              <w:left w:val="single" w:sz="5" w:space="0" w:color="000000"/>
              <w:bottom w:val="single" w:sz="5" w:space="0" w:color="000000"/>
              <w:right w:val="single" w:sz="5" w:space="0" w:color="000000"/>
            </w:tcBorders>
            <w:tcPrChange w:id="59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5905" w:author="Björn Genfors" w:date="2014-03-28T14:34:00Z"/>
                <w:rFonts w:cs="Times New Roman"/>
                <w:sz w:val="20"/>
                <w:szCs w:val="20"/>
                <w:highlight w:val="yellow"/>
                <w:lang w:val="sv-SE"/>
              </w:rPr>
            </w:pPr>
            <w:del w:id="5906" w:author="Björn Genfors" w:date="2014-03-28T14:34:00Z">
              <w:r w:rsidRPr="006B6063" w:rsidDel="00DE71B1">
                <w:rPr>
                  <w:sz w:val="20"/>
                  <w:szCs w:val="20"/>
                </w:rPr>
                <w:delText>LegalAuthenticatorType</w:delText>
              </w:r>
              <w:bookmarkStart w:id="5907" w:name="_Toc384034158"/>
              <w:bookmarkStart w:id="5908" w:name="_Toc384036080"/>
              <w:bookmarkEnd w:id="5907"/>
              <w:bookmarkEnd w:id="5908"/>
            </w:del>
          </w:p>
        </w:tc>
        <w:tc>
          <w:tcPr>
            <w:tcW w:w="3969" w:type="dxa"/>
            <w:tcBorders>
              <w:top w:val="single" w:sz="5" w:space="0" w:color="000000"/>
              <w:left w:val="single" w:sz="5" w:space="0" w:color="000000"/>
              <w:bottom w:val="single" w:sz="5" w:space="0" w:color="000000"/>
              <w:right w:val="single" w:sz="5" w:space="0" w:color="000000"/>
            </w:tcBorders>
            <w:tcPrChange w:id="59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5910" w:author="Björn Genfors" w:date="2014-03-28T14:34:00Z"/>
                <w:rFonts w:cs="Times New Roman"/>
                <w:sz w:val="20"/>
                <w:szCs w:val="20"/>
                <w:lang w:val="sv-SE"/>
              </w:rPr>
            </w:pPr>
            <w:del w:id="5911" w:author="Björn Genfors" w:date="2014-03-28T14:34:00Z">
              <w:r w:rsidRPr="000B0F50" w:rsidDel="00DE71B1">
                <w:rPr>
                  <w:szCs w:val="20"/>
                </w:rPr>
                <w:delText>Information om vem som signerat informationen i dokumentet.</w:delText>
              </w:r>
              <w:bookmarkStart w:id="5912" w:name="_Toc384034159"/>
              <w:bookmarkStart w:id="5913" w:name="_Toc384036081"/>
              <w:bookmarkEnd w:id="5912"/>
              <w:bookmarkEnd w:id="5913"/>
            </w:del>
          </w:p>
          <w:p w14:paraId="7F25482D" w14:textId="531E82DD" w:rsidR="00424B6F" w:rsidRPr="006B6063" w:rsidDel="00DE71B1" w:rsidRDefault="00424B6F" w:rsidP="00DE71B1">
            <w:pPr>
              <w:widowControl/>
              <w:spacing w:line="229" w:lineRule="exact"/>
              <w:ind w:left="102"/>
              <w:rPr>
                <w:del w:id="5914" w:author="Björn Genfors" w:date="2014-03-28T14:34:00Z"/>
                <w:rFonts w:cs="Times New Roman"/>
                <w:sz w:val="20"/>
                <w:szCs w:val="20"/>
                <w:lang w:val="sv-SE"/>
              </w:rPr>
            </w:pPr>
            <w:bookmarkStart w:id="5915" w:name="_Toc384034160"/>
            <w:bookmarkStart w:id="5916" w:name="_Toc384036082"/>
            <w:bookmarkEnd w:id="5915"/>
            <w:bookmarkEnd w:id="5916"/>
          </w:p>
        </w:tc>
        <w:tc>
          <w:tcPr>
            <w:tcW w:w="1195" w:type="dxa"/>
            <w:tcBorders>
              <w:top w:val="single" w:sz="5" w:space="0" w:color="000000"/>
              <w:left w:val="single" w:sz="5" w:space="0" w:color="000000"/>
              <w:bottom w:val="single" w:sz="5" w:space="0" w:color="000000"/>
              <w:right w:val="single" w:sz="5" w:space="0" w:color="000000"/>
            </w:tcBorders>
            <w:tcPrChange w:id="591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5918" w:author="Björn Genfors" w:date="2014-03-28T14:34:00Z"/>
                <w:rFonts w:cs="Times New Roman"/>
                <w:sz w:val="20"/>
                <w:szCs w:val="20"/>
                <w:lang w:val="sv-SE"/>
              </w:rPr>
            </w:pPr>
            <w:del w:id="5919" w:author="Björn Genfors" w:date="2014-03-28T14:34:00Z">
              <w:r w:rsidRPr="006B6063" w:rsidDel="00DE71B1">
                <w:rPr>
                  <w:sz w:val="20"/>
                  <w:szCs w:val="20"/>
                </w:rPr>
                <w:delText>0..1</w:delText>
              </w:r>
              <w:bookmarkStart w:id="5920" w:name="_Toc384034161"/>
              <w:bookmarkStart w:id="5921" w:name="_Toc384036083"/>
              <w:bookmarkEnd w:id="5920"/>
              <w:bookmarkEnd w:id="5921"/>
            </w:del>
          </w:p>
        </w:tc>
        <w:bookmarkStart w:id="5922" w:name="_Toc384034162"/>
        <w:bookmarkStart w:id="5923" w:name="_Toc384036084"/>
        <w:bookmarkEnd w:id="5922"/>
        <w:bookmarkEnd w:id="5923"/>
      </w:tr>
      <w:tr w:rsidR="00424B6F" w:rsidRPr="006B6063" w:rsidDel="00DE71B1" w14:paraId="6E7B841B" w14:textId="7D36D52A" w:rsidTr="00DE71B1">
        <w:trPr>
          <w:trHeight w:val="563"/>
          <w:tblHeader/>
          <w:del w:id="5924" w:author="Björn Genfors" w:date="2014-03-28T14:34:00Z"/>
          <w:trPrChange w:id="5925"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5927" w:author="Björn Genfors" w:date="2014-03-28T14:34:00Z"/>
                <w:rFonts w:cs="Times New Roman"/>
                <w:sz w:val="20"/>
                <w:szCs w:val="20"/>
                <w:lang w:val="sv-SE"/>
              </w:rPr>
            </w:pPr>
            <w:del w:id="5928" w:author="Björn Genfors" w:date="2014-03-28T14:34:00Z">
              <w:r w:rsidRPr="006B6063" w:rsidDel="00DE71B1">
                <w:rPr>
                  <w:sz w:val="20"/>
                  <w:szCs w:val="20"/>
                </w:rPr>
                <w:delText>../../../signatureTime</w:delText>
              </w:r>
              <w:bookmarkStart w:id="5929" w:name="_Toc384034163"/>
              <w:bookmarkStart w:id="5930" w:name="_Toc384036085"/>
              <w:bookmarkEnd w:id="5929"/>
              <w:bookmarkEnd w:id="5930"/>
            </w:del>
          </w:p>
          <w:p w14:paraId="346B0F05" w14:textId="040CE52E" w:rsidR="00424B6F" w:rsidRPr="006B6063" w:rsidDel="00DE71B1" w:rsidRDefault="00424B6F" w:rsidP="00DE71B1">
            <w:pPr>
              <w:widowControl/>
              <w:spacing w:line="229" w:lineRule="exact"/>
              <w:ind w:left="102"/>
              <w:rPr>
                <w:del w:id="5931" w:author="Björn Genfors" w:date="2014-03-28T14:34:00Z"/>
                <w:rFonts w:cs="Times New Roman"/>
                <w:sz w:val="20"/>
                <w:szCs w:val="20"/>
                <w:lang w:val="sv-SE"/>
              </w:rPr>
            </w:pPr>
            <w:bookmarkStart w:id="5932" w:name="_Toc384034164"/>
            <w:bookmarkStart w:id="5933" w:name="_Toc384036086"/>
            <w:bookmarkEnd w:id="5932"/>
            <w:bookmarkEnd w:id="5933"/>
          </w:p>
        </w:tc>
        <w:tc>
          <w:tcPr>
            <w:tcW w:w="1559" w:type="dxa"/>
            <w:tcBorders>
              <w:top w:val="single" w:sz="5" w:space="0" w:color="000000"/>
              <w:left w:val="single" w:sz="5" w:space="0" w:color="000000"/>
              <w:bottom w:val="single" w:sz="5" w:space="0" w:color="000000"/>
              <w:right w:val="single" w:sz="5" w:space="0" w:color="000000"/>
            </w:tcBorders>
            <w:tcPrChange w:id="593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5935" w:author="Björn Genfors" w:date="2014-03-28T14:34:00Z"/>
                <w:rFonts w:cs="Times New Roman"/>
                <w:color w:val="FF0000"/>
                <w:sz w:val="20"/>
                <w:szCs w:val="20"/>
                <w:lang w:val="sv-SE"/>
              </w:rPr>
            </w:pPr>
            <w:del w:id="5936" w:author="Björn Genfors" w:date="2014-03-28T14:34:00Z">
              <w:r w:rsidRPr="006B6063" w:rsidDel="00DE71B1">
                <w:rPr>
                  <w:sz w:val="20"/>
                  <w:szCs w:val="20"/>
                </w:rPr>
                <w:delText>TimeStampType</w:delText>
              </w:r>
              <w:bookmarkStart w:id="5937" w:name="_Toc384034165"/>
              <w:bookmarkStart w:id="5938" w:name="_Toc384036087"/>
              <w:bookmarkEnd w:id="5937"/>
              <w:bookmarkEnd w:id="5938"/>
            </w:del>
          </w:p>
          <w:p w14:paraId="55A98951" w14:textId="076DCAFB" w:rsidR="00424B6F" w:rsidRPr="006B6063" w:rsidDel="00DE71B1" w:rsidRDefault="00424B6F" w:rsidP="00DE71B1">
            <w:pPr>
              <w:widowControl/>
              <w:spacing w:line="229" w:lineRule="exact"/>
              <w:ind w:left="102"/>
              <w:rPr>
                <w:del w:id="5939" w:author="Björn Genfors" w:date="2014-03-28T14:34:00Z"/>
                <w:rFonts w:cs="Times New Roman"/>
                <w:sz w:val="20"/>
                <w:szCs w:val="20"/>
                <w:lang w:val="sv-SE"/>
              </w:rPr>
            </w:pPr>
            <w:bookmarkStart w:id="5940" w:name="_Toc384034166"/>
            <w:bookmarkStart w:id="5941" w:name="_Toc384036088"/>
            <w:bookmarkEnd w:id="5940"/>
            <w:bookmarkEnd w:id="5941"/>
          </w:p>
        </w:tc>
        <w:tc>
          <w:tcPr>
            <w:tcW w:w="3969" w:type="dxa"/>
            <w:tcBorders>
              <w:top w:val="single" w:sz="5" w:space="0" w:color="000000"/>
              <w:left w:val="single" w:sz="5" w:space="0" w:color="000000"/>
              <w:bottom w:val="single" w:sz="5" w:space="0" w:color="000000"/>
              <w:right w:val="single" w:sz="5" w:space="0" w:color="000000"/>
            </w:tcBorders>
            <w:tcPrChange w:id="59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5943" w:author="Björn Genfors" w:date="2014-03-28T14:34:00Z"/>
                <w:rFonts w:cs="Times New Roman"/>
                <w:sz w:val="20"/>
                <w:szCs w:val="20"/>
                <w:lang w:val="sv-SE"/>
              </w:rPr>
            </w:pPr>
            <w:del w:id="5944" w:author="Björn Genfors" w:date="2014-03-28T14:34:00Z">
              <w:r w:rsidRPr="006B6063" w:rsidDel="00DE71B1">
                <w:rPr>
                  <w:sz w:val="20"/>
                  <w:szCs w:val="20"/>
                </w:rPr>
                <w:delText>Tidpunkt för signering av svaret</w:delText>
              </w:r>
              <w:bookmarkStart w:id="5945" w:name="_Toc384034167"/>
              <w:bookmarkStart w:id="5946" w:name="_Toc384036089"/>
              <w:bookmarkEnd w:id="5945"/>
              <w:bookmarkEnd w:id="5946"/>
            </w:del>
          </w:p>
          <w:p w14:paraId="4CB553F8" w14:textId="4A1EA1EE" w:rsidR="00424B6F" w:rsidRPr="006B6063" w:rsidDel="00DE71B1" w:rsidRDefault="00424B6F" w:rsidP="00DE71B1">
            <w:pPr>
              <w:widowControl/>
              <w:spacing w:line="226" w:lineRule="exact"/>
              <w:ind w:left="102"/>
              <w:rPr>
                <w:del w:id="5947" w:author="Björn Genfors" w:date="2014-03-28T14:34:00Z"/>
                <w:rFonts w:cs="Times New Roman"/>
                <w:spacing w:val="-1"/>
                <w:sz w:val="20"/>
                <w:szCs w:val="20"/>
                <w:lang w:val="sv-SE"/>
              </w:rPr>
            </w:pPr>
            <w:bookmarkStart w:id="5948" w:name="_Toc384034168"/>
            <w:bookmarkStart w:id="5949" w:name="_Toc384036090"/>
            <w:bookmarkEnd w:id="5948"/>
            <w:bookmarkEnd w:id="5949"/>
          </w:p>
        </w:tc>
        <w:tc>
          <w:tcPr>
            <w:tcW w:w="1195" w:type="dxa"/>
            <w:tcBorders>
              <w:top w:val="single" w:sz="5" w:space="0" w:color="000000"/>
              <w:left w:val="single" w:sz="5" w:space="0" w:color="000000"/>
              <w:bottom w:val="single" w:sz="5" w:space="0" w:color="000000"/>
              <w:right w:val="single" w:sz="5" w:space="0" w:color="000000"/>
            </w:tcBorders>
            <w:tcPrChange w:id="59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5951" w:author="Björn Genfors" w:date="2014-03-28T14:34:00Z"/>
                <w:rFonts w:cs="Times New Roman"/>
                <w:spacing w:val="-1"/>
                <w:sz w:val="20"/>
                <w:szCs w:val="20"/>
                <w:lang w:val="sv-SE"/>
              </w:rPr>
            </w:pPr>
            <w:del w:id="5952" w:author="Björn Genfors" w:date="2014-03-28T14:34:00Z">
              <w:r w:rsidRPr="006B6063" w:rsidDel="00DE71B1">
                <w:rPr>
                  <w:sz w:val="20"/>
                  <w:szCs w:val="20"/>
                </w:rPr>
                <w:delText>1..1</w:delText>
              </w:r>
              <w:bookmarkStart w:id="5953" w:name="_Toc384034169"/>
              <w:bookmarkStart w:id="5954" w:name="_Toc384036091"/>
              <w:bookmarkEnd w:id="5953"/>
              <w:bookmarkEnd w:id="5954"/>
            </w:del>
          </w:p>
        </w:tc>
        <w:bookmarkStart w:id="5955" w:name="_Toc384034170"/>
        <w:bookmarkStart w:id="5956" w:name="_Toc384036092"/>
        <w:bookmarkEnd w:id="5955"/>
        <w:bookmarkEnd w:id="5956"/>
      </w:tr>
      <w:tr w:rsidR="00424B6F" w:rsidRPr="006B6063" w:rsidDel="00DE71B1" w14:paraId="31168805" w14:textId="16AE26C3" w:rsidTr="00DE71B1">
        <w:trPr>
          <w:trHeight w:val="546"/>
          <w:tblHeader/>
          <w:del w:id="5957" w:author="Björn Genfors" w:date="2014-03-28T14:34:00Z"/>
          <w:trPrChange w:id="5958"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5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5960" w:author="Björn Genfors" w:date="2014-03-28T14:34:00Z"/>
                <w:rFonts w:cs="Times New Roman"/>
                <w:sz w:val="20"/>
                <w:szCs w:val="20"/>
                <w:lang w:val="sv-SE"/>
              </w:rPr>
            </w:pPr>
            <w:del w:id="5961" w:author="Björn Genfors" w:date="2014-03-28T14:34:00Z">
              <w:r w:rsidRPr="006B6063" w:rsidDel="00DE71B1">
                <w:rPr>
                  <w:sz w:val="20"/>
                  <w:szCs w:val="20"/>
                </w:rPr>
                <w:delText>../../../legalAuthenticatorHSAId</w:delText>
              </w:r>
              <w:bookmarkStart w:id="5962" w:name="_Toc384034171"/>
              <w:bookmarkStart w:id="5963" w:name="_Toc384036093"/>
              <w:bookmarkEnd w:id="5962"/>
              <w:bookmarkEnd w:id="5963"/>
            </w:del>
          </w:p>
          <w:p w14:paraId="6189BAE0" w14:textId="68DD577B" w:rsidR="00424B6F" w:rsidRPr="006B6063" w:rsidDel="00DE71B1" w:rsidRDefault="00424B6F" w:rsidP="00DE71B1">
            <w:pPr>
              <w:widowControl/>
              <w:spacing w:line="229" w:lineRule="exact"/>
              <w:ind w:left="102"/>
              <w:rPr>
                <w:del w:id="5964" w:author="Björn Genfors" w:date="2014-03-28T14:34:00Z"/>
                <w:rFonts w:cs="Times New Roman"/>
                <w:sz w:val="20"/>
                <w:szCs w:val="20"/>
                <w:lang w:val="sv-SE"/>
              </w:rPr>
            </w:pPr>
            <w:bookmarkStart w:id="5965" w:name="_Toc384034172"/>
            <w:bookmarkStart w:id="5966" w:name="_Toc384036094"/>
            <w:bookmarkEnd w:id="5965"/>
            <w:bookmarkEnd w:id="5966"/>
          </w:p>
        </w:tc>
        <w:tc>
          <w:tcPr>
            <w:tcW w:w="1559" w:type="dxa"/>
            <w:tcBorders>
              <w:top w:val="single" w:sz="5" w:space="0" w:color="000000"/>
              <w:left w:val="single" w:sz="5" w:space="0" w:color="000000"/>
              <w:bottom w:val="single" w:sz="5" w:space="0" w:color="000000"/>
              <w:right w:val="single" w:sz="5" w:space="0" w:color="000000"/>
            </w:tcBorders>
            <w:tcPrChange w:id="59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5968" w:author="Björn Genfors" w:date="2014-03-28T14:34:00Z"/>
                <w:rFonts w:cs="Times New Roman"/>
                <w:sz w:val="20"/>
                <w:szCs w:val="20"/>
                <w:lang w:val="sv-SE"/>
              </w:rPr>
            </w:pPr>
            <w:del w:id="5969" w:author="Björn Genfors" w:date="2014-03-28T14:34:00Z">
              <w:r w:rsidRPr="006B6063" w:rsidDel="00DE71B1">
                <w:rPr>
                  <w:sz w:val="20"/>
                  <w:szCs w:val="20"/>
                </w:rPr>
                <w:delText>HSAIdType</w:delText>
              </w:r>
              <w:bookmarkStart w:id="5970" w:name="_Toc384034173"/>
              <w:bookmarkStart w:id="5971" w:name="_Toc384036095"/>
              <w:bookmarkEnd w:id="5970"/>
              <w:bookmarkEnd w:id="5971"/>
            </w:del>
          </w:p>
          <w:p w14:paraId="6A5700FC" w14:textId="6353C68A" w:rsidR="00424B6F" w:rsidRPr="006B6063" w:rsidDel="00DE71B1" w:rsidRDefault="00424B6F" w:rsidP="00DE71B1">
            <w:pPr>
              <w:widowControl/>
              <w:spacing w:line="229" w:lineRule="exact"/>
              <w:ind w:left="102"/>
              <w:rPr>
                <w:del w:id="5972" w:author="Björn Genfors" w:date="2014-03-28T14:34:00Z"/>
                <w:rFonts w:cs="Times New Roman"/>
                <w:sz w:val="20"/>
                <w:szCs w:val="20"/>
                <w:lang w:val="sv-SE"/>
              </w:rPr>
            </w:pPr>
            <w:bookmarkStart w:id="5973" w:name="_Toc384034174"/>
            <w:bookmarkStart w:id="5974" w:name="_Toc384036096"/>
            <w:bookmarkEnd w:id="5973"/>
            <w:bookmarkEnd w:id="5974"/>
          </w:p>
        </w:tc>
        <w:tc>
          <w:tcPr>
            <w:tcW w:w="3969" w:type="dxa"/>
            <w:tcBorders>
              <w:top w:val="single" w:sz="5" w:space="0" w:color="000000"/>
              <w:left w:val="single" w:sz="5" w:space="0" w:color="000000"/>
              <w:bottom w:val="single" w:sz="5" w:space="0" w:color="000000"/>
              <w:right w:val="single" w:sz="5" w:space="0" w:color="000000"/>
            </w:tcBorders>
            <w:tcPrChange w:id="59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5976" w:author="Björn Genfors" w:date="2014-03-28T14:34:00Z"/>
                <w:rFonts w:cs="Times New Roman"/>
                <w:spacing w:val="-1"/>
                <w:sz w:val="20"/>
                <w:szCs w:val="20"/>
                <w:lang w:val="sv-SE"/>
              </w:rPr>
            </w:pPr>
            <w:del w:id="5977" w:author="Björn Genfors" w:date="2014-03-28T14:34:00Z">
              <w:r w:rsidRPr="000B0F50" w:rsidDel="00DE71B1">
                <w:rPr>
                  <w:szCs w:val="20"/>
                </w:rPr>
                <w:delText>HSA-id för person som signerat dokumentet</w:delText>
              </w:r>
              <w:bookmarkStart w:id="5978" w:name="_Toc384034175"/>
              <w:bookmarkStart w:id="5979" w:name="_Toc384036097"/>
              <w:bookmarkEnd w:id="5978"/>
              <w:bookmarkEnd w:id="5979"/>
            </w:del>
          </w:p>
        </w:tc>
        <w:tc>
          <w:tcPr>
            <w:tcW w:w="1195" w:type="dxa"/>
            <w:tcBorders>
              <w:top w:val="single" w:sz="5" w:space="0" w:color="000000"/>
              <w:left w:val="single" w:sz="5" w:space="0" w:color="000000"/>
              <w:bottom w:val="single" w:sz="5" w:space="0" w:color="000000"/>
              <w:right w:val="single" w:sz="5" w:space="0" w:color="000000"/>
            </w:tcBorders>
            <w:tcPrChange w:id="59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5981" w:author="Björn Genfors" w:date="2014-03-28T14:34:00Z"/>
                <w:rFonts w:cs="Times New Roman"/>
                <w:spacing w:val="-1"/>
                <w:sz w:val="20"/>
                <w:szCs w:val="20"/>
                <w:lang w:val="sv-SE"/>
              </w:rPr>
            </w:pPr>
            <w:del w:id="5982" w:author="Björn Genfors" w:date="2014-03-28T14:34:00Z">
              <w:r w:rsidRPr="006B6063" w:rsidDel="00DE71B1">
                <w:rPr>
                  <w:sz w:val="20"/>
                  <w:szCs w:val="20"/>
                </w:rPr>
                <w:delText>0..1</w:delText>
              </w:r>
              <w:bookmarkStart w:id="5983" w:name="_Toc384034176"/>
              <w:bookmarkStart w:id="5984" w:name="_Toc384036098"/>
              <w:bookmarkEnd w:id="5983"/>
              <w:bookmarkEnd w:id="5984"/>
            </w:del>
          </w:p>
        </w:tc>
        <w:bookmarkStart w:id="5985" w:name="_Toc384034177"/>
        <w:bookmarkStart w:id="5986" w:name="_Toc384036099"/>
        <w:bookmarkEnd w:id="5985"/>
        <w:bookmarkEnd w:id="5986"/>
      </w:tr>
      <w:tr w:rsidR="00424B6F" w:rsidRPr="006B6063" w:rsidDel="00DE71B1" w14:paraId="368B3CB1" w14:textId="05EFD009" w:rsidTr="00DE71B1">
        <w:trPr>
          <w:trHeight w:hRule="exact" w:val="766"/>
          <w:tblHeader/>
          <w:del w:id="5987" w:author="Björn Genfors" w:date="2014-03-28T14:34:00Z"/>
          <w:trPrChange w:id="5988"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5990" w:author="Björn Genfors" w:date="2014-03-28T14:34:00Z"/>
                <w:rFonts w:cs="Times New Roman"/>
                <w:sz w:val="20"/>
                <w:szCs w:val="20"/>
                <w:lang w:val="sv-SE"/>
              </w:rPr>
            </w:pPr>
            <w:del w:id="5991" w:author="Björn Genfors" w:date="2014-03-28T14:34:00Z">
              <w:r w:rsidRPr="006B6063" w:rsidDel="00DE71B1">
                <w:rPr>
                  <w:sz w:val="20"/>
                  <w:szCs w:val="20"/>
                </w:rPr>
                <w:delText>../../</w:delText>
              </w:r>
              <w:r w:rsidRPr="006B6063" w:rsidDel="00DE71B1">
                <w:rPr>
                  <w:spacing w:val="-1"/>
                  <w:sz w:val="20"/>
                  <w:szCs w:val="20"/>
                </w:rPr>
                <w:delText>approvedForPatient</w:delText>
              </w:r>
              <w:bookmarkStart w:id="5992" w:name="_Toc384034178"/>
              <w:bookmarkStart w:id="5993" w:name="_Toc384036100"/>
              <w:bookmarkEnd w:id="5992"/>
              <w:bookmarkEnd w:id="5993"/>
            </w:del>
          </w:p>
          <w:p w14:paraId="1533A641" w14:textId="0C8073D7" w:rsidR="00424B6F" w:rsidRPr="006B6063" w:rsidDel="00DE71B1" w:rsidRDefault="00424B6F" w:rsidP="00DE71B1">
            <w:pPr>
              <w:widowControl/>
              <w:spacing w:line="229" w:lineRule="exact"/>
              <w:ind w:left="102"/>
              <w:rPr>
                <w:del w:id="5994" w:author="Björn Genfors" w:date="2014-03-28T14:34:00Z"/>
                <w:rFonts w:cs="Times New Roman"/>
                <w:sz w:val="20"/>
                <w:szCs w:val="20"/>
                <w:lang w:val="sv-SE"/>
              </w:rPr>
            </w:pPr>
            <w:bookmarkStart w:id="5995" w:name="_Toc384034179"/>
            <w:bookmarkStart w:id="5996" w:name="_Toc384036101"/>
            <w:bookmarkEnd w:id="5995"/>
            <w:bookmarkEnd w:id="5996"/>
          </w:p>
        </w:tc>
        <w:tc>
          <w:tcPr>
            <w:tcW w:w="1559" w:type="dxa"/>
            <w:tcBorders>
              <w:top w:val="single" w:sz="5" w:space="0" w:color="000000"/>
              <w:left w:val="single" w:sz="5" w:space="0" w:color="000000"/>
              <w:bottom w:val="single" w:sz="5" w:space="0" w:color="000000"/>
              <w:right w:val="single" w:sz="5" w:space="0" w:color="000000"/>
            </w:tcBorders>
            <w:tcPrChange w:id="599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5998" w:author="Björn Genfors" w:date="2014-03-28T14:34:00Z"/>
                <w:rFonts w:cs="Times New Roman"/>
                <w:color w:val="FF0000"/>
                <w:sz w:val="20"/>
                <w:szCs w:val="20"/>
                <w:lang w:val="sv-SE"/>
              </w:rPr>
            </w:pPr>
            <w:del w:id="5999" w:author="Björn Genfors" w:date="2014-03-28T14:34:00Z">
              <w:r w:rsidRPr="006B6063" w:rsidDel="00DE71B1">
                <w:rPr>
                  <w:sz w:val="20"/>
                  <w:szCs w:val="20"/>
                </w:rPr>
                <w:delText>boolean</w:delText>
              </w:r>
              <w:bookmarkStart w:id="6000" w:name="_Toc384034180"/>
              <w:bookmarkStart w:id="6001" w:name="_Toc384036102"/>
              <w:bookmarkEnd w:id="6000"/>
              <w:bookmarkEnd w:id="6001"/>
            </w:del>
          </w:p>
          <w:p w14:paraId="69FE712B" w14:textId="5829839F" w:rsidR="00424B6F" w:rsidRPr="006B6063" w:rsidDel="00DE71B1" w:rsidRDefault="00424B6F" w:rsidP="00DE71B1">
            <w:pPr>
              <w:widowControl/>
              <w:spacing w:line="229" w:lineRule="exact"/>
              <w:ind w:left="102"/>
              <w:rPr>
                <w:del w:id="6002" w:author="Björn Genfors" w:date="2014-03-28T14:34:00Z"/>
                <w:rFonts w:cs="Times New Roman"/>
                <w:sz w:val="20"/>
                <w:szCs w:val="20"/>
                <w:lang w:val="sv-SE"/>
              </w:rPr>
            </w:pPr>
            <w:bookmarkStart w:id="6003" w:name="_Toc384034181"/>
            <w:bookmarkStart w:id="6004" w:name="_Toc384036103"/>
            <w:bookmarkEnd w:id="6003"/>
            <w:bookmarkEnd w:id="6004"/>
          </w:p>
        </w:tc>
        <w:tc>
          <w:tcPr>
            <w:tcW w:w="3969" w:type="dxa"/>
            <w:tcBorders>
              <w:top w:val="single" w:sz="5" w:space="0" w:color="000000"/>
              <w:left w:val="single" w:sz="5" w:space="0" w:color="000000"/>
              <w:bottom w:val="single" w:sz="5" w:space="0" w:color="000000"/>
              <w:right w:val="single" w:sz="5" w:space="0" w:color="000000"/>
            </w:tcBorders>
            <w:tcPrChange w:id="60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6006" w:author="Björn Genfors" w:date="2014-03-28T14:34:00Z"/>
                <w:rFonts w:cs="Times New Roman"/>
                <w:spacing w:val="-1"/>
                <w:sz w:val="20"/>
                <w:szCs w:val="20"/>
                <w:lang w:val="sv-SE"/>
              </w:rPr>
            </w:pPr>
            <w:del w:id="6007" w:author="Björn Genfors" w:date="2014-03-28T14:34:00Z">
              <w:r w:rsidRPr="000B0F50" w:rsidDel="00DE71B1">
                <w:rPr>
                  <w:spacing w:val="-1"/>
                  <w:szCs w:val="20"/>
                </w:rPr>
                <w:delText xml:space="preserve">Anger om information får delas till patient. Värdet sätts i sådant fall till true, i annat fall till false. </w:delText>
              </w:r>
              <w:bookmarkStart w:id="6008" w:name="_Toc384034182"/>
              <w:bookmarkStart w:id="6009" w:name="_Toc384036104"/>
              <w:bookmarkEnd w:id="6008"/>
              <w:bookmarkEnd w:id="6009"/>
            </w:del>
          </w:p>
          <w:p w14:paraId="3444C130" w14:textId="45B2B7C0" w:rsidR="00424B6F" w:rsidRPr="006B6063" w:rsidDel="00DE71B1" w:rsidRDefault="00424B6F" w:rsidP="00DE71B1">
            <w:pPr>
              <w:widowControl/>
              <w:spacing w:line="226" w:lineRule="exact"/>
              <w:ind w:left="102"/>
              <w:rPr>
                <w:del w:id="6010" w:author="Björn Genfors" w:date="2014-03-28T14:34:00Z"/>
                <w:rFonts w:cs="Times New Roman"/>
                <w:spacing w:val="-1"/>
                <w:sz w:val="20"/>
                <w:szCs w:val="20"/>
                <w:lang w:val="sv-SE"/>
              </w:rPr>
            </w:pPr>
            <w:bookmarkStart w:id="6011" w:name="_Toc384034183"/>
            <w:bookmarkStart w:id="6012" w:name="_Toc384036105"/>
            <w:bookmarkEnd w:id="6011"/>
            <w:bookmarkEnd w:id="6012"/>
          </w:p>
        </w:tc>
        <w:tc>
          <w:tcPr>
            <w:tcW w:w="1195" w:type="dxa"/>
            <w:tcBorders>
              <w:top w:val="single" w:sz="5" w:space="0" w:color="000000"/>
              <w:left w:val="single" w:sz="5" w:space="0" w:color="000000"/>
              <w:bottom w:val="single" w:sz="5" w:space="0" w:color="000000"/>
              <w:right w:val="single" w:sz="5" w:space="0" w:color="000000"/>
            </w:tcBorders>
            <w:tcPrChange w:id="60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6014" w:author="Björn Genfors" w:date="2014-03-28T14:34:00Z"/>
                <w:rFonts w:cs="Times New Roman"/>
                <w:spacing w:val="-1"/>
                <w:sz w:val="20"/>
                <w:szCs w:val="20"/>
                <w:lang w:val="sv-SE"/>
              </w:rPr>
            </w:pPr>
            <w:del w:id="6015" w:author="Björn Genfors" w:date="2014-03-28T14:34:00Z">
              <w:r w:rsidRPr="006B6063" w:rsidDel="00DE71B1">
                <w:rPr>
                  <w:spacing w:val="-1"/>
                  <w:sz w:val="20"/>
                  <w:szCs w:val="20"/>
                </w:rPr>
                <w:delText>1..1</w:delText>
              </w:r>
              <w:bookmarkStart w:id="6016" w:name="_Toc384034184"/>
              <w:bookmarkStart w:id="6017" w:name="_Toc384036106"/>
              <w:bookmarkEnd w:id="6016"/>
              <w:bookmarkEnd w:id="6017"/>
            </w:del>
          </w:p>
        </w:tc>
        <w:bookmarkStart w:id="6018" w:name="_Toc384034185"/>
        <w:bookmarkStart w:id="6019" w:name="_Toc384036107"/>
        <w:bookmarkEnd w:id="6018"/>
        <w:bookmarkEnd w:id="6019"/>
      </w:tr>
      <w:tr w:rsidR="00424B6F" w:rsidRPr="006B6063" w:rsidDel="00DE71B1" w14:paraId="6D84281A" w14:textId="504AEF11" w:rsidTr="00DE71B1">
        <w:trPr>
          <w:trHeight w:hRule="exact" w:val="989"/>
          <w:tblHeader/>
          <w:del w:id="6020" w:author="Björn Genfors" w:date="2014-03-28T14:34:00Z"/>
          <w:trPrChange w:id="6021"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6023" w:author="Björn Genfors" w:date="2014-03-28T14:34:00Z"/>
                <w:rFonts w:cs="Times New Roman"/>
                <w:sz w:val="20"/>
                <w:szCs w:val="20"/>
                <w:lang w:val="sv-SE"/>
              </w:rPr>
            </w:pPr>
            <w:del w:id="6024" w:author="Björn Genfors" w:date="2014-03-28T14:34:00Z">
              <w:r w:rsidRPr="006B6063" w:rsidDel="00DE71B1">
                <w:rPr>
                  <w:sz w:val="20"/>
                  <w:szCs w:val="20"/>
                </w:rPr>
                <w:delText>../../</w:delText>
              </w:r>
              <w:r w:rsidRPr="006B6063" w:rsidDel="00DE71B1">
                <w:rPr>
                  <w:spacing w:val="-1"/>
                  <w:sz w:val="20"/>
                  <w:szCs w:val="20"/>
                </w:rPr>
                <w:delText>careContactId</w:delText>
              </w:r>
              <w:bookmarkStart w:id="6025" w:name="_Toc384034186"/>
              <w:bookmarkStart w:id="6026" w:name="_Toc384036108"/>
              <w:bookmarkEnd w:id="6025"/>
              <w:bookmarkEnd w:id="6026"/>
            </w:del>
          </w:p>
        </w:tc>
        <w:tc>
          <w:tcPr>
            <w:tcW w:w="1559" w:type="dxa"/>
            <w:tcBorders>
              <w:top w:val="single" w:sz="5" w:space="0" w:color="000000"/>
              <w:left w:val="single" w:sz="5" w:space="0" w:color="000000"/>
              <w:bottom w:val="single" w:sz="5" w:space="0" w:color="000000"/>
              <w:right w:val="single" w:sz="5" w:space="0" w:color="000000"/>
            </w:tcBorders>
            <w:tcPrChange w:id="60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6028" w:author="Björn Genfors" w:date="2014-03-28T14:34:00Z"/>
                <w:rFonts w:cs="Times New Roman"/>
                <w:spacing w:val="-1"/>
                <w:sz w:val="20"/>
                <w:szCs w:val="20"/>
                <w:lang w:val="sv-SE"/>
              </w:rPr>
            </w:pPr>
            <w:del w:id="6029" w:author="Björn Genfors" w:date="2014-03-28T14:34:00Z">
              <w:r w:rsidRPr="006B6063" w:rsidDel="00DE71B1">
                <w:rPr>
                  <w:spacing w:val="-1"/>
                  <w:sz w:val="20"/>
                  <w:szCs w:val="20"/>
                </w:rPr>
                <w:delText>string</w:delText>
              </w:r>
              <w:bookmarkStart w:id="6030" w:name="_Toc384034187"/>
              <w:bookmarkStart w:id="6031" w:name="_Toc384036109"/>
              <w:bookmarkEnd w:id="6030"/>
              <w:bookmarkEnd w:id="6031"/>
            </w:del>
          </w:p>
        </w:tc>
        <w:tc>
          <w:tcPr>
            <w:tcW w:w="3969" w:type="dxa"/>
            <w:tcBorders>
              <w:top w:val="single" w:sz="5" w:space="0" w:color="000000"/>
              <w:left w:val="single" w:sz="5" w:space="0" w:color="000000"/>
              <w:bottom w:val="single" w:sz="5" w:space="0" w:color="000000"/>
              <w:right w:val="single" w:sz="5" w:space="0" w:color="000000"/>
            </w:tcBorders>
            <w:tcPrChange w:id="60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6033" w:author="Björn Genfors" w:date="2014-03-28T14:34:00Z"/>
                <w:rFonts w:cs="Times New Roman"/>
                <w:spacing w:val="-1"/>
                <w:sz w:val="20"/>
                <w:szCs w:val="20"/>
                <w:lang w:val="sv-SE"/>
              </w:rPr>
            </w:pPr>
            <w:del w:id="6034"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bookmarkStart w:id="6035" w:name="_Toc384034188"/>
              <w:bookmarkStart w:id="6036" w:name="_Toc384036110"/>
              <w:bookmarkEnd w:id="6035"/>
              <w:bookmarkEnd w:id="6036"/>
            </w:del>
          </w:p>
        </w:tc>
        <w:tc>
          <w:tcPr>
            <w:tcW w:w="1195" w:type="dxa"/>
            <w:tcBorders>
              <w:top w:val="single" w:sz="5" w:space="0" w:color="000000"/>
              <w:left w:val="single" w:sz="5" w:space="0" w:color="000000"/>
              <w:bottom w:val="single" w:sz="5" w:space="0" w:color="000000"/>
              <w:right w:val="single" w:sz="5" w:space="0" w:color="000000"/>
            </w:tcBorders>
            <w:tcPrChange w:id="60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6038" w:author="Björn Genfors" w:date="2014-03-28T14:34:00Z"/>
                <w:rFonts w:cs="Times New Roman"/>
                <w:spacing w:val="-1"/>
                <w:sz w:val="20"/>
                <w:szCs w:val="20"/>
                <w:lang w:val="sv-SE"/>
              </w:rPr>
            </w:pPr>
            <w:del w:id="6039" w:author="Björn Genfors" w:date="2014-03-28T14:34:00Z">
              <w:r w:rsidRPr="006B6063" w:rsidDel="00DE71B1">
                <w:rPr>
                  <w:spacing w:val="-1"/>
                  <w:sz w:val="20"/>
                  <w:szCs w:val="20"/>
                </w:rPr>
                <w:delText>0..1</w:delText>
              </w:r>
              <w:bookmarkStart w:id="6040" w:name="_Toc384034189"/>
              <w:bookmarkStart w:id="6041" w:name="_Toc384036111"/>
              <w:bookmarkEnd w:id="6040"/>
              <w:bookmarkEnd w:id="6041"/>
            </w:del>
          </w:p>
        </w:tc>
        <w:bookmarkStart w:id="6042" w:name="_Toc384034190"/>
        <w:bookmarkStart w:id="6043" w:name="_Toc384036112"/>
        <w:bookmarkEnd w:id="6042"/>
        <w:bookmarkEnd w:id="6043"/>
      </w:tr>
      <w:tr w:rsidR="00424B6F" w:rsidRPr="006B6063" w:rsidDel="00DE71B1" w14:paraId="6D3BEDC0" w14:textId="5C4C00D8" w:rsidTr="00DE71B1">
        <w:trPr>
          <w:trHeight w:hRule="exact" w:val="848"/>
          <w:tblHeader/>
          <w:del w:id="6044" w:author="Björn Genfors" w:date="2014-03-28T14:34:00Z"/>
          <w:trPrChange w:id="6045"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046"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6047" w:author="Björn Genfors" w:date="2014-03-28T14:34:00Z"/>
                <w:rFonts w:cs="Times New Roman"/>
                <w:sz w:val="20"/>
                <w:szCs w:val="20"/>
                <w:lang w:val="sv-SE"/>
              </w:rPr>
            </w:pPr>
            <w:del w:id="6048" w:author="Björn Genfors" w:date="2014-03-28T14:34:00Z">
              <w:r w:rsidRPr="006B6063" w:rsidDel="00DE71B1">
                <w:rPr>
                  <w:sz w:val="20"/>
                  <w:szCs w:val="20"/>
                </w:rPr>
                <w:delText>../laboratoryOrderOutcomeBody</w:delText>
              </w:r>
              <w:bookmarkStart w:id="6049" w:name="_Toc384034191"/>
              <w:bookmarkStart w:id="6050" w:name="_Toc384036113"/>
              <w:bookmarkEnd w:id="6049"/>
              <w:bookmarkEnd w:id="6050"/>
            </w:del>
          </w:p>
          <w:p w14:paraId="5D439A03" w14:textId="78C527F5" w:rsidR="00424B6F" w:rsidRPr="006B6063" w:rsidDel="00DE71B1" w:rsidRDefault="00424B6F" w:rsidP="00DE71B1">
            <w:pPr>
              <w:widowControl/>
              <w:spacing w:line="229" w:lineRule="exact"/>
              <w:ind w:left="102"/>
              <w:rPr>
                <w:del w:id="6051" w:author="Björn Genfors" w:date="2014-03-28T14:34:00Z"/>
                <w:rFonts w:cs="Times New Roman"/>
                <w:sz w:val="20"/>
                <w:szCs w:val="20"/>
                <w:lang w:val="sv-SE"/>
              </w:rPr>
            </w:pPr>
            <w:bookmarkStart w:id="6052" w:name="_Toc384034192"/>
            <w:bookmarkStart w:id="6053" w:name="_Toc384036114"/>
            <w:bookmarkEnd w:id="6052"/>
            <w:bookmarkEnd w:id="6053"/>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05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6055" w:author="Björn Genfors" w:date="2014-03-28T14:34:00Z"/>
                <w:rFonts w:cs="Times New Roman"/>
                <w:sz w:val="20"/>
                <w:szCs w:val="20"/>
                <w:lang w:val="sv-SE"/>
              </w:rPr>
            </w:pPr>
            <w:del w:id="6056" w:author="Björn Genfors" w:date="2014-03-28T14:34:00Z">
              <w:r w:rsidRPr="006B6063" w:rsidDel="00DE71B1">
                <w:rPr>
                  <w:sz w:val="20"/>
                  <w:szCs w:val="20"/>
                </w:rPr>
                <w:delText>LaboratoryOrderOutcomeBodyType</w:delText>
              </w:r>
              <w:bookmarkStart w:id="6057" w:name="_Toc384034193"/>
              <w:bookmarkStart w:id="6058" w:name="_Toc384036115"/>
              <w:bookmarkEnd w:id="6057"/>
              <w:bookmarkEnd w:id="6058"/>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05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6060" w:author="Björn Genfors" w:date="2014-03-28T14:34:00Z"/>
                <w:rFonts w:cs="Times New Roman"/>
                <w:spacing w:val="-1"/>
                <w:sz w:val="20"/>
                <w:szCs w:val="20"/>
                <w:lang w:val="sv-SE"/>
              </w:rPr>
            </w:pPr>
            <w:bookmarkStart w:id="6061" w:name="_Toc384034194"/>
            <w:bookmarkStart w:id="6062" w:name="_Toc384036116"/>
            <w:bookmarkEnd w:id="6061"/>
            <w:bookmarkEnd w:id="6062"/>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063"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6064" w:author="Björn Genfors" w:date="2014-03-28T14:34:00Z"/>
                <w:rFonts w:cs="Times New Roman"/>
                <w:spacing w:val="-1"/>
                <w:sz w:val="20"/>
                <w:szCs w:val="20"/>
                <w:lang w:val="sv-SE"/>
              </w:rPr>
            </w:pPr>
            <w:del w:id="6065" w:author="Björn Genfors" w:date="2014-03-28T14:34:00Z">
              <w:r w:rsidRPr="006B6063" w:rsidDel="00DE71B1">
                <w:rPr>
                  <w:spacing w:val="-1"/>
                  <w:sz w:val="20"/>
                  <w:szCs w:val="20"/>
                </w:rPr>
                <w:delText>1..1</w:delText>
              </w:r>
              <w:bookmarkStart w:id="6066" w:name="_Toc384034195"/>
              <w:bookmarkStart w:id="6067" w:name="_Toc384036117"/>
              <w:bookmarkEnd w:id="6066"/>
              <w:bookmarkEnd w:id="6067"/>
            </w:del>
          </w:p>
        </w:tc>
        <w:bookmarkStart w:id="6068" w:name="_Toc384034196"/>
        <w:bookmarkStart w:id="6069" w:name="_Toc384036118"/>
        <w:bookmarkEnd w:id="6068"/>
        <w:bookmarkEnd w:id="6069"/>
      </w:tr>
      <w:tr w:rsidR="00424B6F" w:rsidRPr="006B6063" w:rsidDel="00DE71B1" w14:paraId="68A54556" w14:textId="29F05A5A" w:rsidTr="00DE71B1">
        <w:trPr>
          <w:trHeight w:hRule="exact" w:val="1428"/>
          <w:tblHeader/>
          <w:del w:id="6070" w:author="Björn Genfors" w:date="2014-03-28T14:34:00Z"/>
          <w:trPrChange w:id="6071"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7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6073" w:author="Björn Genfors" w:date="2014-03-28T14:34:00Z"/>
                <w:rFonts w:cs="Times New Roman"/>
                <w:sz w:val="20"/>
                <w:szCs w:val="20"/>
                <w:lang w:val="sv-SE"/>
              </w:rPr>
            </w:pPr>
            <w:del w:id="6074" w:author="Björn Genfors" w:date="2014-03-28T14:34:00Z">
              <w:r w:rsidRPr="006B6063" w:rsidDel="00DE71B1">
                <w:rPr>
                  <w:sz w:val="20"/>
                  <w:szCs w:val="20"/>
                </w:rPr>
                <w:delText>../../</w:delText>
              </w:r>
              <w:r w:rsidR="004C66FC" w:rsidDel="00DE71B1">
                <w:rPr>
                  <w:sz w:val="20"/>
                  <w:szCs w:val="20"/>
                </w:rPr>
                <w:delText>typeOfResult</w:delText>
              </w:r>
              <w:bookmarkStart w:id="6075" w:name="_Toc384034197"/>
              <w:bookmarkStart w:id="6076" w:name="_Toc384036119"/>
              <w:bookmarkEnd w:id="6075"/>
              <w:bookmarkEnd w:id="6076"/>
            </w:del>
          </w:p>
        </w:tc>
        <w:tc>
          <w:tcPr>
            <w:tcW w:w="1559" w:type="dxa"/>
            <w:tcBorders>
              <w:top w:val="single" w:sz="5" w:space="0" w:color="000000"/>
              <w:left w:val="single" w:sz="5" w:space="0" w:color="000000"/>
              <w:bottom w:val="single" w:sz="5" w:space="0" w:color="000000"/>
              <w:right w:val="single" w:sz="5" w:space="0" w:color="000000"/>
            </w:tcBorders>
            <w:tcPrChange w:id="60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6078" w:author="Björn Genfors" w:date="2014-03-28T14:34:00Z"/>
                <w:rFonts w:cs="Times New Roman"/>
                <w:sz w:val="20"/>
                <w:szCs w:val="20"/>
                <w:lang w:val="sv-SE"/>
              </w:rPr>
            </w:pPr>
            <w:del w:id="6079" w:author="Björn Genfors" w:date="2014-03-28T14:34:00Z">
              <w:r w:rsidRPr="006B6063" w:rsidDel="00DE71B1">
                <w:rPr>
                  <w:sz w:val="20"/>
                  <w:szCs w:val="20"/>
                </w:rPr>
                <w:delText>string</w:delText>
              </w:r>
              <w:bookmarkStart w:id="6080" w:name="_Toc384034198"/>
              <w:bookmarkStart w:id="6081" w:name="_Toc384036120"/>
              <w:bookmarkEnd w:id="6080"/>
              <w:bookmarkEnd w:id="6081"/>
            </w:del>
          </w:p>
        </w:tc>
        <w:tc>
          <w:tcPr>
            <w:tcW w:w="3969" w:type="dxa"/>
            <w:tcBorders>
              <w:top w:val="single" w:sz="5" w:space="0" w:color="000000"/>
              <w:left w:val="single" w:sz="5" w:space="0" w:color="000000"/>
              <w:bottom w:val="single" w:sz="5" w:space="0" w:color="000000"/>
              <w:right w:val="single" w:sz="5" w:space="0" w:color="000000"/>
            </w:tcBorders>
            <w:tcPrChange w:id="608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6083" w:author="Björn Genfors" w:date="2014-03-28T14:34:00Z"/>
                <w:rFonts w:cs="Times New Roman"/>
                <w:spacing w:val="-1"/>
                <w:sz w:val="20"/>
                <w:szCs w:val="20"/>
                <w:lang w:val="sv-SE"/>
              </w:rPr>
            </w:pPr>
            <w:del w:id="6084" w:author="Björn Genfors" w:date="2014-03-28T14:34:00Z">
              <w:r w:rsidRPr="000B0F50" w:rsidDel="00DE71B1">
                <w:rPr>
                  <w:spacing w:val="-1"/>
                  <w:szCs w:val="20"/>
                </w:rPr>
                <w:delText xml:space="preserve">Text som anger vilken typ av svar som avses. </w:delText>
              </w:r>
              <w:bookmarkStart w:id="6085" w:name="_Toc384034199"/>
              <w:bookmarkStart w:id="6086" w:name="_Toc384036121"/>
              <w:bookmarkEnd w:id="6085"/>
              <w:bookmarkEnd w:id="6086"/>
            </w:del>
          </w:p>
          <w:p w14:paraId="72BEB374" w14:textId="46FA372A" w:rsidR="00424B6F" w:rsidRPr="006B6063" w:rsidDel="00DE71B1" w:rsidRDefault="00424B6F" w:rsidP="00DE71B1">
            <w:pPr>
              <w:widowControl/>
              <w:spacing w:line="226" w:lineRule="exact"/>
              <w:ind w:left="102"/>
              <w:rPr>
                <w:del w:id="6087" w:author="Björn Genfors" w:date="2014-03-28T14:34:00Z"/>
                <w:rFonts w:cs="Times New Roman"/>
                <w:spacing w:val="-1"/>
                <w:sz w:val="20"/>
                <w:szCs w:val="20"/>
                <w:lang w:val="sv-SE"/>
              </w:rPr>
            </w:pPr>
            <w:del w:id="6088" w:author="Björn Genfors" w:date="2014-03-28T14:34:00Z">
              <w:r w:rsidRPr="000B0F50" w:rsidDel="00DE71B1">
                <w:rPr>
                  <w:spacing w:val="-1"/>
                  <w:szCs w:val="20"/>
                </w:rPr>
                <w:delText>DEF = definitivtsvar</w:delText>
              </w:r>
              <w:bookmarkStart w:id="6089" w:name="_Toc384034200"/>
              <w:bookmarkStart w:id="6090" w:name="_Toc384036122"/>
              <w:bookmarkEnd w:id="6089"/>
              <w:bookmarkEnd w:id="6090"/>
            </w:del>
          </w:p>
          <w:p w14:paraId="18F768A2" w14:textId="48E0763E" w:rsidR="00424B6F" w:rsidRPr="006B6063" w:rsidDel="00DE71B1" w:rsidRDefault="00424B6F" w:rsidP="00DE71B1">
            <w:pPr>
              <w:widowControl/>
              <w:spacing w:line="226" w:lineRule="exact"/>
              <w:ind w:left="102"/>
              <w:rPr>
                <w:del w:id="6091" w:author="Björn Genfors" w:date="2014-03-28T14:34:00Z"/>
                <w:rFonts w:cs="Times New Roman"/>
                <w:spacing w:val="-1"/>
                <w:sz w:val="20"/>
                <w:szCs w:val="20"/>
                <w:lang w:val="sv-SE"/>
              </w:rPr>
            </w:pPr>
            <w:del w:id="6092" w:author="Björn Genfors" w:date="2014-03-28T14:34:00Z">
              <w:r w:rsidRPr="000B0F50" w:rsidDel="00DE71B1">
                <w:rPr>
                  <w:spacing w:val="-1"/>
                  <w:szCs w:val="20"/>
                </w:rPr>
                <w:delText>TILL = tilläggssvar</w:delText>
              </w:r>
              <w:bookmarkStart w:id="6093" w:name="_Toc384034201"/>
              <w:bookmarkStart w:id="6094" w:name="_Toc384036123"/>
              <w:bookmarkEnd w:id="6093"/>
              <w:bookmarkEnd w:id="6094"/>
            </w:del>
          </w:p>
          <w:p w14:paraId="6675D7E8" w14:textId="34A79DA8" w:rsidR="00424B6F" w:rsidRPr="006B6063" w:rsidDel="00DE71B1" w:rsidRDefault="00424B6F" w:rsidP="00DE71B1">
            <w:pPr>
              <w:widowControl/>
              <w:spacing w:line="226" w:lineRule="exact"/>
              <w:ind w:left="102"/>
              <w:rPr>
                <w:del w:id="6095" w:author="Björn Genfors" w:date="2014-03-28T14:34:00Z"/>
                <w:rFonts w:cs="Times New Roman"/>
                <w:spacing w:val="-1"/>
                <w:sz w:val="20"/>
                <w:szCs w:val="20"/>
                <w:lang w:val="sv-SE"/>
              </w:rPr>
            </w:pPr>
            <w:del w:id="6096" w:author="Björn Genfors" w:date="2014-03-28T14:34:00Z">
              <w:r w:rsidRPr="000B0F50" w:rsidDel="00DE71B1">
                <w:rPr>
                  <w:spacing w:val="-1"/>
                  <w:szCs w:val="20"/>
                </w:rPr>
                <w:delText>Den senaste statusen är den som ska skickas med.</w:delText>
              </w:r>
              <w:bookmarkStart w:id="6097" w:name="_Toc384034202"/>
              <w:bookmarkStart w:id="6098" w:name="_Toc384036124"/>
              <w:bookmarkEnd w:id="6097"/>
              <w:bookmarkEnd w:id="6098"/>
            </w:del>
          </w:p>
        </w:tc>
        <w:tc>
          <w:tcPr>
            <w:tcW w:w="1195" w:type="dxa"/>
            <w:tcBorders>
              <w:top w:val="single" w:sz="5" w:space="0" w:color="000000"/>
              <w:left w:val="single" w:sz="5" w:space="0" w:color="000000"/>
              <w:bottom w:val="single" w:sz="5" w:space="0" w:color="000000"/>
              <w:right w:val="single" w:sz="5" w:space="0" w:color="000000"/>
            </w:tcBorders>
            <w:tcPrChange w:id="60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6100" w:author="Björn Genfors" w:date="2014-03-28T14:34:00Z"/>
                <w:rFonts w:cs="Times New Roman"/>
                <w:spacing w:val="-1"/>
                <w:sz w:val="20"/>
                <w:szCs w:val="20"/>
                <w:lang w:val="sv-SE"/>
              </w:rPr>
            </w:pPr>
            <w:del w:id="6101" w:author="Björn Genfors" w:date="2014-03-28T14:34:00Z">
              <w:r w:rsidRPr="006B6063" w:rsidDel="00DE71B1">
                <w:rPr>
                  <w:spacing w:val="-1"/>
                  <w:sz w:val="20"/>
                  <w:szCs w:val="20"/>
                </w:rPr>
                <w:delText>1..1</w:delText>
              </w:r>
              <w:bookmarkStart w:id="6102" w:name="_Toc384034203"/>
              <w:bookmarkStart w:id="6103" w:name="_Toc384036125"/>
              <w:bookmarkEnd w:id="6102"/>
              <w:bookmarkEnd w:id="6103"/>
            </w:del>
          </w:p>
        </w:tc>
        <w:bookmarkStart w:id="6104" w:name="_Toc384034204"/>
        <w:bookmarkStart w:id="6105" w:name="_Toc384036126"/>
        <w:bookmarkEnd w:id="6104"/>
        <w:bookmarkEnd w:id="6105"/>
      </w:tr>
      <w:tr w:rsidR="00424B6F" w:rsidRPr="006B6063" w:rsidDel="00DE71B1" w14:paraId="3A5434CF" w14:textId="2E0CCF4E" w:rsidTr="00DE71B1">
        <w:trPr>
          <w:trHeight w:hRule="exact" w:val="1419"/>
          <w:tblHeader/>
          <w:del w:id="6106" w:author="Björn Genfors" w:date="2014-03-28T14:34:00Z"/>
          <w:trPrChange w:id="6107"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6109" w:author="Björn Genfors" w:date="2014-03-28T14:34:00Z"/>
                <w:rFonts w:cs="Times New Roman"/>
                <w:sz w:val="20"/>
                <w:szCs w:val="20"/>
                <w:lang w:val="sv-SE"/>
              </w:rPr>
            </w:pPr>
            <w:del w:id="6110" w:author="Björn Genfors" w:date="2014-03-28T14:34:00Z">
              <w:r w:rsidRPr="006B6063" w:rsidDel="00DE71B1">
                <w:rPr>
                  <w:sz w:val="20"/>
                  <w:szCs w:val="20"/>
                </w:rPr>
                <w:delText>../../registrationTime</w:delText>
              </w:r>
              <w:bookmarkStart w:id="6111" w:name="_Toc384034205"/>
              <w:bookmarkStart w:id="6112" w:name="_Toc384036127"/>
              <w:bookmarkEnd w:id="6111"/>
              <w:bookmarkEnd w:id="6112"/>
            </w:del>
          </w:p>
        </w:tc>
        <w:tc>
          <w:tcPr>
            <w:tcW w:w="1559" w:type="dxa"/>
            <w:tcBorders>
              <w:top w:val="single" w:sz="5" w:space="0" w:color="000000"/>
              <w:left w:val="single" w:sz="5" w:space="0" w:color="000000"/>
              <w:bottom w:val="single" w:sz="5" w:space="0" w:color="000000"/>
              <w:right w:val="single" w:sz="5" w:space="0" w:color="000000"/>
            </w:tcBorders>
            <w:tcPrChange w:id="61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6114" w:author="Björn Genfors" w:date="2014-03-28T14:34:00Z"/>
                <w:rFonts w:cs="Times New Roman"/>
                <w:color w:val="FF0000"/>
                <w:sz w:val="20"/>
                <w:szCs w:val="20"/>
                <w:lang w:val="sv-SE"/>
              </w:rPr>
            </w:pPr>
            <w:del w:id="6115" w:author="Björn Genfors" w:date="2014-03-28T14:34:00Z">
              <w:r w:rsidRPr="006B6063" w:rsidDel="00DE71B1">
                <w:rPr>
                  <w:sz w:val="20"/>
                  <w:szCs w:val="20"/>
                </w:rPr>
                <w:delText>TimeStampType</w:delText>
              </w:r>
              <w:bookmarkStart w:id="6116" w:name="_Toc384034206"/>
              <w:bookmarkStart w:id="6117" w:name="_Toc384036128"/>
              <w:bookmarkEnd w:id="6116"/>
              <w:bookmarkEnd w:id="6117"/>
            </w:del>
          </w:p>
          <w:p w14:paraId="0F39D1D4" w14:textId="3ABE2001" w:rsidR="00424B6F" w:rsidRPr="006B6063" w:rsidDel="00DE71B1" w:rsidRDefault="00424B6F" w:rsidP="00DE71B1">
            <w:pPr>
              <w:widowControl/>
              <w:spacing w:line="226" w:lineRule="exact"/>
              <w:ind w:left="102"/>
              <w:rPr>
                <w:del w:id="6118" w:author="Björn Genfors" w:date="2014-03-28T14:34:00Z"/>
                <w:rFonts w:cs="Times New Roman"/>
                <w:sz w:val="20"/>
                <w:szCs w:val="20"/>
                <w:lang w:val="sv-SE"/>
              </w:rPr>
            </w:pPr>
            <w:bookmarkStart w:id="6119" w:name="_Toc384034207"/>
            <w:bookmarkStart w:id="6120" w:name="_Toc384036129"/>
            <w:bookmarkEnd w:id="6119"/>
            <w:bookmarkEnd w:id="6120"/>
          </w:p>
        </w:tc>
        <w:tc>
          <w:tcPr>
            <w:tcW w:w="3969" w:type="dxa"/>
            <w:tcBorders>
              <w:top w:val="single" w:sz="5" w:space="0" w:color="000000"/>
              <w:left w:val="single" w:sz="5" w:space="0" w:color="000000"/>
              <w:bottom w:val="single" w:sz="5" w:space="0" w:color="000000"/>
              <w:right w:val="single" w:sz="5" w:space="0" w:color="000000"/>
            </w:tcBorders>
            <w:tcPrChange w:id="61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6122" w:author="Björn Genfors" w:date="2014-03-28T14:34:00Z"/>
                <w:rFonts w:cs="Times New Roman"/>
                <w:spacing w:val="-1"/>
                <w:sz w:val="20"/>
                <w:szCs w:val="20"/>
                <w:lang w:val="sv-SE"/>
              </w:rPr>
            </w:pPr>
            <w:del w:id="6123"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bookmarkStart w:id="6124" w:name="_Toc384034208"/>
              <w:bookmarkStart w:id="6125" w:name="_Toc384036130"/>
              <w:bookmarkEnd w:id="6124"/>
              <w:bookmarkEnd w:id="6125"/>
            </w:del>
          </w:p>
        </w:tc>
        <w:tc>
          <w:tcPr>
            <w:tcW w:w="1195" w:type="dxa"/>
            <w:tcBorders>
              <w:top w:val="single" w:sz="5" w:space="0" w:color="000000"/>
              <w:left w:val="single" w:sz="5" w:space="0" w:color="000000"/>
              <w:bottom w:val="single" w:sz="5" w:space="0" w:color="000000"/>
              <w:right w:val="single" w:sz="5" w:space="0" w:color="000000"/>
            </w:tcBorders>
            <w:tcPrChange w:id="612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6127" w:author="Björn Genfors" w:date="2014-03-28T14:34:00Z"/>
                <w:rFonts w:cs="Times New Roman"/>
                <w:spacing w:val="-1"/>
                <w:sz w:val="20"/>
                <w:szCs w:val="20"/>
                <w:lang w:val="sv-SE"/>
              </w:rPr>
            </w:pPr>
            <w:del w:id="6128" w:author="Björn Genfors" w:date="2014-03-28T14:34:00Z">
              <w:r w:rsidRPr="006B6063" w:rsidDel="00DE71B1">
                <w:rPr>
                  <w:spacing w:val="-1"/>
                  <w:sz w:val="20"/>
                  <w:szCs w:val="20"/>
                </w:rPr>
                <w:delText>1..1</w:delText>
              </w:r>
              <w:bookmarkStart w:id="6129" w:name="_Toc384034209"/>
              <w:bookmarkStart w:id="6130" w:name="_Toc384036131"/>
              <w:bookmarkEnd w:id="6129"/>
              <w:bookmarkEnd w:id="6130"/>
            </w:del>
          </w:p>
        </w:tc>
        <w:bookmarkStart w:id="6131" w:name="_Toc384034210"/>
        <w:bookmarkStart w:id="6132" w:name="_Toc384036132"/>
        <w:bookmarkEnd w:id="6131"/>
        <w:bookmarkEnd w:id="6132"/>
      </w:tr>
      <w:tr w:rsidR="00424B6F" w:rsidRPr="006B6063" w:rsidDel="00DE71B1" w14:paraId="1A49F00E" w14:textId="1F4EC317" w:rsidTr="00DE71B1">
        <w:trPr>
          <w:trHeight w:hRule="exact" w:val="724"/>
          <w:tblHeader/>
          <w:del w:id="6133" w:author="Björn Genfors" w:date="2014-03-28T14:34:00Z"/>
          <w:trPrChange w:id="6134"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3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6136" w:author="Björn Genfors" w:date="2014-03-28T14:34:00Z"/>
                <w:rFonts w:cs="Times New Roman"/>
                <w:sz w:val="20"/>
                <w:szCs w:val="20"/>
                <w:lang w:val="sv-SE"/>
              </w:rPr>
            </w:pPr>
            <w:del w:id="6137" w:author="Björn Genfors" w:date="2014-03-28T14:34:00Z">
              <w:r w:rsidRPr="006B6063" w:rsidDel="00DE71B1">
                <w:rPr>
                  <w:sz w:val="20"/>
                  <w:szCs w:val="20"/>
                </w:rPr>
                <w:delText>../../discipline</w:delText>
              </w:r>
              <w:bookmarkStart w:id="6138" w:name="_Toc384034211"/>
              <w:bookmarkStart w:id="6139" w:name="_Toc384036133"/>
              <w:bookmarkEnd w:id="6138"/>
              <w:bookmarkEnd w:id="6139"/>
            </w:del>
          </w:p>
        </w:tc>
        <w:tc>
          <w:tcPr>
            <w:tcW w:w="1559" w:type="dxa"/>
            <w:tcBorders>
              <w:top w:val="single" w:sz="5" w:space="0" w:color="000000"/>
              <w:left w:val="single" w:sz="5" w:space="0" w:color="000000"/>
              <w:bottom w:val="single" w:sz="5" w:space="0" w:color="000000"/>
              <w:right w:val="single" w:sz="5" w:space="0" w:color="000000"/>
            </w:tcBorders>
            <w:tcPrChange w:id="614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6141" w:author="Björn Genfors" w:date="2014-03-28T14:34:00Z"/>
                <w:rFonts w:cs="Times New Roman"/>
                <w:sz w:val="20"/>
                <w:szCs w:val="20"/>
                <w:lang w:val="sv-SE"/>
              </w:rPr>
            </w:pPr>
            <w:del w:id="6142" w:author="Björn Genfors" w:date="2014-03-28T14:34:00Z">
              <w:r w:rsidRPr="006B6063" w:rsidDel="00DE71B1">
                <w:rPr>
                  <w:sz w:val="20"/>
                  <w:szCs w:val="20"/>
                </w:rPr>
                <w:delText>string</w:delText>
              </w:r>
              <w:bookmarkStart w:id="6143" w:name="_Toc384034212"/>
              <w:bookmarkStart w:id="6144" w:name="_Toc384036134"/>
              <w:bookmarkEnd w:id="6143"/>
              <w:bookmarkEnd w:id="6144"/>
            </w:del>
          </w:p>
        </w:tc>
        <w:tc>
          <w:tcPr>
            <w:tcW w:w="3969" w:type="dxa"/>
            <w:tcBorders>
              <w:top w:val="single" w:sz="5" w:space="0" w:color="000000"/>
              <w:left w:val="single" w:sz="5" w:space="0" w:color="000000"/>
              <w:bottom w:val="single" w:sz="5" w:space="0" w:color="000000"/>
              <w:right w:val="single" w:sz="5" w:space="0" w:color="000000"/>
            </w:tcBorders>
            <w:tcPrChange w:id="614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6146" w:author="Björn Genfors" w:date="2014-03-28T14:34:00Z"/>
                <w:rFonts w:cs="Times New Roman"/>
                <w:spacing w:val="-1"/>
                <w:sz w:val="20"/>
                <w:szCs w:val="20"/>
                <w:lang w:val="sv-SE"/>
              </w:rPr>
            </w:pPr>
            <w:del w:id="6147" w:author="Björn Genfors" w:date="2014-03-28T14:34:00Z">
              <w:r w:rsidRPr="000B0F50" w:rsidDel="00DE71B1">
                <w:rPr>
                  <w:spacing w:val="-1"/>
                  <w:szCs w:val="20"/>
                </w:rPr>
                <w:delText xml:space="preserve">Text som anger vilken typ av labenhet som undersökningsresultatet härrör från. </w:delText>
              </w:r>
              <w:bookmarkStart w:id="6148" w:name="_Toc384034213"/>
              <w:bookmarkStart w:id="6149" w:name="_Toc384036135"/>
              <w:bookmarkEnd w:id="6148"/>
              <w:bookmarkEnd w:id="6149"/>
            </w:del>
          </w:p>
          <w:p w14:paraId="18246553" w14:textId="02FED48F" w:rsidR="00424B6F" w:rsidRPr="006B6063" w:rsidDel="00DE71B1" w:rsidRDefault="00424B6F" w:rsidP="00DE71B1">
            <w:pPr>
              <w:widowControl/>
              <w:spacing w:line="226" w:lineRule="exact"/>
              <w:ind w:left="102"/>
              <w:rPr>
                <w:del w:id="6150" w:author="Björn Genfors" w:date="2014-03-28T14:34:00Z"/>
                <w:rFonts w:cs="Times New Roman"/>
                <w:spacing w:val="-1"/>
                <w:sz w:val="20"/>
                <w:szCs w:val="20"/>
                <w:lang w:val="sv-SE"/>
              </w:rPr>
            </w:pPr>
            <w:del w:id="6151" w:author="Björn Genfors" w:date="2014-03-28T14:34:00Z">
              <w:r w:rsidRPr="000B0F50" w:rsidDel="00DE71B1">
                <w:rPr>
                  <w:spacing w:val="-1"/>
                  <w:szCs w:val="20"/>
                </w:rPr>
                <w:delText>Tillåtet värde är "Klinisk kemi"</w:delText>
              </w:r>
              <w:bookmarkStart w:id="6152" w:name="_Toc384034214"/>
              <w:bookmarkStart w:id="6153" w:name="_Toc384036136"/>
              <w:bookmarkEnd w:id="6152"/>
              <w:bookmarkEnd w:id="6153"/>
            </w:del>
          </w:p>
        </w:tc>
        <w:tc>
          <w:tcPr>
            <w:tcW w:w="1195" w:type="dxa"/>
            <w:tcBorders>
              <w:top w:val="single" w:sz="5" w:space="0" w:color="000000"/>
              <w:left w:val="single" w:sz="5" w:space="0" w:color="000000"/>
              <w:bottom w:val="single" w:sz="5" w:space="0" w:color="000000"/>
              <w:right w:val="single" w:sz="5" w:space="0" w:color="000000"/>
            </w:tcBorders>
            <w:tcPrChange w:id="61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6155" w:author="Björn Genfors" w:date="2014-03-28T14:34:00Z"/>
                <w:rFonts w:cs="Times New Roman"/>
                <w:spacing w:val="-1"/>
                <w:sz w:val="20"/>
                <w:szCs w:val="20"/>
                <w:lang w:val="sv-SE"/>
              </w:rPr>
            </w:pPr>
            <w:del w:id="6156" w:author="Björn Genfors" w:date="2014-03-28T14:34:00Z">
              <w:r w:rsidRPr="006B6063" w:rsidDel="00DE71B1">
                <w:rPr>
                  <w:spacing w:val="-1"/>
                  <w:sz w:val="20"/>
                  <w:szCs w:val="20"/>
                </w:rPr>
                <w:delText>1..1</w:delText>
              </w:r>
              <w:bookmarkStart w:id="6157" w:name="_Toc384034215"/>
              <w:bookmarkStart w:id="6158" w:name="_Toc384036137"/>
              <w:bookmarkEnd w:id="6157"/>
              <w:bookmarkEnd w:id="6158"/>
            </w:del>
          </w:p>
          <w:p w14:paraId="5D40CEC9" w14:textId="645155A0" w:rsidR="00424B6F" w:rsidRPr="006B6063" w:rsidDel="00DE71B1" w:rsidRDefault="00424B6F" w:rsidP="00DE71B1">
            <w:pPr>
              <w:widowControl/>
              <w:spacing w:line="226" w:lineRule="exact"/>
              <w:ind w:left="102"/>
              <w:jc w:val="center"/>
              <w:rPr>
                <w:del w:id="6159" w:author="Björn Genfors" w:date="2014-03-28T14:34:00Z"/>
                <w:rFonts w:cs="Times New Roman"/>
                <w:spacing w:val="-1"/>
                <w:sz w:val="20"/>
                <w:szCs w:val="20"/>
                <w:lang w:val="sv-SE"/>
              </w:rPr>
            </w:pPr>
            <w:bookmarkStart w:id="6160" w:name="_Toc384034216"/>
            <w:bookmarkStart w:id="6161" w:name="_Toc384036138"/>
            <w:bookmarkEnd w:id="6160"/>
            <w:bookmarkEnd w:id="6161"/>
          </w:p>
        </w:tc>
        <w:bookmarkStart w:id="6162" w:name="_Toc384034217"/>
        <w:bookmarkStart w:id="6163" w:name="_Toc384036139"/>
        <w:bookmarkEnd w:id="6162"/>
        <w:bookmarkEnd w:id="6163"/>
      </w:tr>
      <w:tr w:rsidR="00424B6F" w:rsidRPr="006B6063" w:rsidDel="00DE71B1" w14:paraId="261AAE1A" w14:textId="4D060CFE" w:rsidTr="00DE71B1">
        <w:trPr>
          <w:trHeight w:hRule="exact" w:val="685"/>
          <w:tblHeader/>
          <w:del w:id="6164" w:author="Björn Genfors" w:date="2014-03-28T14:34:00Z"/>
          <w:trPrChange w:id="6165"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6167" w:author="Björn Genfors" w:date="2014-03-28T14:34:00Z"/>
                <w:rFonts w:cs="Times New Roman"/>
                <w:sz w:val="20"/>
                <w:szCs w:val="20"/>
                <w:lang w:val="sv-SE"/>
              </w:rPr>
            </w:pPr>
            <w:del w:id="6168" w:author="Björn Genfors" w:date="2014-03-28T14:34:00Z">
              <w:r w:rsidRPr="006B6063" w:rsidDel="00DE71B1">
                <w:rPr>
                  <w:sz w:val="20"/>
                  <w:szCs w:val="20"/>
                </w:rPr>
                <w:delText>../../resultReport</w:delText>
              </w:r>
              <w:bookmarkStart w:id="6169" w:name="_Toc384034218"/>
              <w:bookmarkStart w:id="6170" w:name="_Toc384036140"/>
              <w:bookmarkEnd w:id="6169"/>
              <w:bookmarkEnd w:id="6170"/>
            </w:del>
          </w:p>
        </w:tc>
        <w:tc>
          <w:tcPr>
            <w:tcW w:w="1559" w:type="dxa"/>
            <w:tcBorders>
              <w:top w:val="single" w:sz="5" w:space="0" w:color="000000"/>
              <w:left w:val="single" w:sz="5" w:space="0" w:color="000000"/>
              <w:bottom w:val="single" w:sz="5" w:space="0" w:color="000000"/>
              <w:right w:val="single" w:sz="5" w:space="0" w:color="000000"/>
            </w:tcBorders>
            <w:tcPrChange w:id="61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6172" w:author="Björn Genfors" w:date="2014-03-28T14:34:00Z"/>
                <w:rFonts w:cs="Times New Roman"/>
                <w:sz w:val="20"/>
                <w:szCs w:val="20"/>
                <w:lang w:val="sv-SE"/>
              </w:rPr>
            </w:pPr>
            <w:del w:id="6173" w:author="Björn Genfors" w:date="2014-03-28T14:34:00Z">
              <w:r w:rsidRPr="006B6063" w:rsidDel="00DE71B1">
                <w:rPr>
                  <w:sz w:val="20"/>
                  <w:szCs w:val="20"/>
                </w:rPr>
                <w:delText>string</w:delText>
              </w:r>
              <w:bookmarkStart w:id="6174" w:name="_Toc384034219"/>
              <w:bookmarkStart w:id="6175" w:name="_Toc384036141"/>
              <w:bookmarkEnd w:id="6174"/>
              <w:bookmarkEnd w:id="6175"/>
            </w:del>
          </w:p>
        </w:tc>
        <w:tc>
          <w:tcPr>
            <w:tcW w:w="3969" w:type="dxa"/>
            <w:tcBorders>
              <w:top w:val="single" w:sz="5" w:space="0" w:color="000000"/>
              <w:left w:val="single" w:sz="5" w:space="0" w:color="000000"/>
              <w:bottom w:val="single" w:sz="5" w:space="0" w:color="000000"/>
              <w:right w:val="single" w:sz="5" w:space="0" w:color="000000"/>
            </w:tcBorders>
            <w:tcPrChange w:id="61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6177" w:author="Björn Genfors" w:date="2014-03-28T14:34:00Z"/>
                <w:rFonts w:cs="Times New Roman"/>
                <w:spacing w:val="-1"/>
                <w:sz w:val="20"/>
                <w:szCs w:val="20"/>
                <w:lang w:val="sv-SE"/>
              </w:rPr>
            </w:pPr>
            <w:del w:id="6178" w:author="Björn Genfors" w:date="2014-03-28T14:34:00Z">
              <w:r w:rsidRPr="000B0F50" w:rsidDel="00DE71B1">
                <w:rPr>
                  <w:spacing w:val="-1"/>
                  <w:szCs w:val="20"/>
                </w:rPr>
                <w:delText>Text som beskriver det sammanfattande utlåtandet kring undersökningsresultatet</w:delText>
              </w:r>
              <w:bookmarkStart w:id="6179" w:name="_Toc384034220"/>
              <w:bookmarkStart w:id="6180" w:name="_Toc384036142"/>
              <w:bookmarkEnd w:id="6179"/>
              <w:bookmarkEnd w:id="6180"/>
            </w:del>
          </w:p>
        </w:tc>
        <w:tc>
          <w:tcPr>
            <w:tcW w:w="1195" w:type="dxa"/>
            <w:tcBorders>
              <w:top w:val="single" w:sz="5" w:space="0" w:color="000000"/>
              <w:left w:val="single" w:sz="5" w:space="0" w:color="000000"/>
              <w:bottom w:val="single" w:sz="5" w:space="0" w:color="000000"/>
              <w:right w:val="single" w:sz="5" w:space="0" w:color="000000"/>
            </w:tcBorders>
            <w:tcPrChange w:id="61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6182" w:author="Björn Genfors" w:date="2014-03-28T14:34:00Z"/>
                <w:rFonts w:cs="Times New Roman"/>
                <w:spacing w:val="-1"/>
                <w:sz w:val="20"/>
                <w:szCs w:val="20"/>
                <w:lang w:val="sv-SE"/>
              </w:rPr>
            </w:pPr>
            <w:del w:id="6183" w:author="Björn Genfors" w:date="2014-03-28T14:34:00Z">
              <w:r w:rsidRPr="006B6063" w:rsidDel="00DE71B1">
                <w:rPr>
                  <w:spacing w:val="-1"/>
                  <w:sz w:val="20"/>
                  <w:szCs w:val="20"/>
                </w:rPr>
                <w:delText>0..1</w:delText>
              </w:r>
              <w:bookmarkStart w:id="6184" w:name="_Toc384034221"/>
              <w:bookmarkStart w:id="6185" w:name="_Toc384036143"/>
              <w:bookmarkEnd w:id="6184"/>
              <w:bookmarkEnd w:id="6185"/>
            </w:del>
          </w:p>
        </w:tc>
        <w:bookmarkStart w:id="6186" w:name="_Toc384034222"/>
        <w:bookmarkStart w:id="6187" w:name="_Toc384036144"/>
        <w:bookmarkEnd w:id="6186"/>
        <w:bookmarkEnd w:id="6187"/>
      </w:tr>
      <w:tr w:rsidR="00424B6F" w:rsidRPr="006B6063" w:rsidDel="00DE71B1" w14:paraId="1BD3BD19" w14:textId="1792A98D" w:rsidTr="00DE71B1">
        <w:trPr>
          <w:trHeight w:hRule="exact" w:val="710"/>
          <w:tblHeader/>
          <w:del w:id="6188" w:author="Björn Genfors" w:date="2014-03-28T14:34:00Z"/>
          <w:trPrChange w:id="6189"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6191" w:author="Björn Genfors" w:date="2014-03-28T14:34:00Z"/>
                <w:rFonts w:cs="Times New Roman"/>
                <w:sz w:val="20"/>
                <w:szCs w:val="20"/>
                <w:lang w:val="sv-SE"/>
              </w:rPr>
            </w:pPr>
            <w:del w:id="6192" w:author="Björn Genfors" w:date="2014-03-28T14:34:00Z">
              <w:r w:rsidRPr="006B6063" w:rsidDel="00DE71B1">
                <w:rPr>
                  <w:sz w:val="20"/>
                  <w:szCs w:val="20"/>
                </w:rPr>
                <w:delText>../../resultComment</w:delText>
              </w:r>
              <w:bookmarkStart w:id="6193" w:name="_Toc384034223"/>
              <w:bookmarkStart w:id="6194" w:name="_Toc384036145"/>
              <w:bookmarkEnd w:id="6193"/>
              <w:bookmarkEnd w:id="6194"/>
            </w:del>
          </w:p>
        </w:tc>
        <w:tc>
          <w:tcPr>
            <w:tcW w:w="1559" w:type="dxa"/>
            <w:tcBorders>
              <w:top w:val="single" w:sz="5" w:space="0" w:color="000000"/>
              <w:left w:val="single" w:sz="5" w:space="0" w:color="000000"/>
              <w:bottom w:val="single" w:sz="5" w:space="0" w:color="000000"/>
              <w:right w:val="single" w:sz="5" w:space="0" w:color="000000"/>
            </w:tcBorders>
            <w:tcPrChange w:id="61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6196" w:author="Björn Genfors" w:date="2014-03-28T14:34:00Z"/>
                <w:rFonts w:cs="Times New Roman"/>
                <w:sz w:val="20"/>
                <w:szCs w:val="20"/>
                <w:lang w:val="sv-SE"/>
              </w:rPr>
            </w:pPr>
            <w:del w:id="6197" w:author="Björn Genfors" w:date="2014-03-28T14:34:00Z">
              <w:r w:rsidRPr="006B6063" w:rsidDel="00DE71B1">
                <w:rPr>
                  <w:sz w:val="20"/>
                  <w:szCs w:val="20"/>
                </w:rPr>
                <w:delText>string</w:delText>
              </w:r>
              <w:bookmarkStart w:id="6198" w:name="_Toc384034224"/>
              <w:bookmarkStart w:id="6199" w:name="_Toc384036146"/>
              <w:bookmarkEnd w:id="6198"/>
              <w:bookmarkEnd w:id="6199"/>
            </w:del>
          </w:p>
        </w:tc>
        <w:tc>
          <w:tcPr>
            <w:tcW w:w="3969" w:type="dxa"/>
            <w:tcBorders>
              <w:top w:val="single" w:sz="5" w:space="0" w:color="000000"/>
              <w:left w:val="single" w:sz="5" w:space="0" w:color="000000"/>
              <w:bottom w:val="single" w:sz="5" w:space="0" w:color="000000"/>
              <w:right w:val="single" w:sz="5" w:space="0" w:color="000000"/>
            </w:tcBorders>
            <w:tcPrChange w:id="62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6201" w:author="Björn Genfors" w:date="2014-03-28T14:34:00Z"/>
                <w:rFonts w:cs="Times New Roman"/>
                <w:spacing w:val="-1"/>
                <w:sz w:val="20"/>
                <w:szCs w:val="20"/>
                <w:lang w:val="sv-SE"/>
              </w:rPr>
            </w:pPr>
            <w:del w:id="6202" w:author="Björn Genfors" w:date="2014-03-28T14:34:00Z">
              <w:r w:rsidRPr="000B0F50" w:rsidDel="00DE71B1">
                <w:rPr>
                  <w:spacing w:val="-1"/>
                  <w:szCs w:val="20"/>
                </w:rPr>
                <w:delText>Text som innehåller en kommentar avseende hela det lämnade svaret</w:delText>
              </w:r>
              <w:bookmarkStart w:id="6203" w:name="_Toc384034225"/>
              <w:bookmarkStart w:id="6204" w:name="_Toc384036147"/>
              <w:bookmarkEnd w:id="6203"/>
              <w:bookmarkEnd w:id="6204"/>
            </w:del>
          </w:p>
        </w:tc>
        <w:tc>
          <w:tcPr>
            <w:tcW w:w="1195" w:type="dxa"/>
            <w:tcBorders>
              <w:top w:val="single" w:sz="5" w:space="0" w:color="000000"/>
              <w:left w:val="single" w:sz="5" w:space="0" w:color="000000"/>
              <w:bottom w:val="single" w:sz="5" w:space="0" w:color="000000"/>
              <w:right w:val="single" w:sz="5" w:space="0" w:color="000000"/>
            </w:tcBorders>
            <w:tcPrChange w:id="620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6206" w:author="Björn Genfors" w:date="2014-03-28T14:34:00Z"/>
                <w:rFonts w:cs="Times New Roman"/>
                <w:spacing w:val="-1"/>
                <w:sz w:val="20"/>
                <w:szCs w:val="20"/>
                <w:lang w:val="sv-SE"/>
              </w:rPr>
            </w:pPr>
            <w:del w:id="6207" w:author="Björn Genfors" w:date="2014-03-28T14:34:00Z">
              <w:r w:rsidRPr="006B6063" w:rsidDel="00DE71B1">
                <w:rPr>
                  <w:spacing w:val="-1"/>
                  <w:sz w:val="20"/>
                  <w:szCs w:val="20"/>
                </w:rPr>
                <w:delText>0..1</w:delText>
              </w:r>
              <w:bookmarkStart w:id="6208" w:name="_Toc384034226"/>
              <w:bookmarkStart w:id="6209" w:name="_Toc384036148"/>
              <w:bookmarkEnd w:id="6208"/>
              <w:bookmarkEnd w:id="6209"/>
            </w:del>
          </w:p>
        </w:tc>
        <w:bookmarkStart w:id="6210" w:name="_Toc384034227"/>
        <w:bookmarkStart w:id="6211" w:name="_Toc384036149"/>
        <w:bookmarkEnd w:id="6210"/>
        <w:bookmarkEnd w:id="6211"/>
      </w:tr>
      <w:tr w:rsidR="00424B6F" w:rsidRPr="006B6063" w:rsidDel="00DE71B1" w14:paraId="18E027D3" w14:textId="24EDA3DE" w:rsidTr="00DE71B1">
        <w:trPr>
          <w:trHeight w:hRule="exact" w:val="704"/>
          <w:tblHeader/>
          <w:del w:id="6212" w:author="Björn Genfors" w:date="2014-03-28T14:34:00Z"/>
          <w:trPrChange w:id="6213"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6215" w:author="Björn Genfors" w:date="2014-03-28T14:34:00Z"/>
                <w:rFonts w:cs="Times New Roman"/>
                <w:sz w:val="20"/>
                <w:szCs w:val="20"/>
                <w:lang w:val="sv-SE"/>
              </w:rPr>
            </w:pPr>
            <w:del w:id="6216" w:author="Björn Genfors" w:date="2014-03-28T14:34:00Z">
              <w:r w:rsidRPr="006B6063" w:rsidDel="00DE71B1">
                <w:rPr>
                  <w:sz w:val="20"/>
                  <w:szCs w:val="20"/>
                </w:rPr>
                <w:delText>../../accountableHeathcareProfessional</w:delText>
              </w:r>
              <w:bookmarkStart w:id="6217" w:name="_Toc384034228"/>
              <w:bookmarkStart w:id="6218" w:name="_Toc384036150"/>
              <w:bookmarkEnd w:id="6217"/>
              <w:bookmarkEnd w:id="6218"/>
            </w:del>
          </w:p>
        </w:tc>
        <w:tc>
          <w:tcPr>
            <w:tcW w:w="1559" w:type="dxa"/>
            <w:tcBorders>
              <w:top w:val="single" w:sz="5" w:space="0" w:color="000000"/>
              <w:left w:val="single" w:sz="5" w:space="0" w:color="000000"/>
              <w:bottom w:val="single" w:sz="5" w:space="0" w:color="000000"/>
              <w:right w:val="single" w:sz="5" w:space="0" w:color="000000"/>
            </w:tcBorders>
            <w:tcPrChange w:id="62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6220" w:author="Björn Genfors" w:date="2014-03-28T14:34:00Z"/>
                <w:rFonts w:cs="Times New Roman"/>
                <w:sz w:val="20"/>
                <w:szCs w:val="20"/>
                <w:lang w:val="sv-SE"/>
              </w:rPr>
            </w:pPr>
            <w:del w:id="6221" w:author="Björn Genfors" w:date="2014-03-28T14:34:00Z">
              <w:r w:rsidRPr="006B6063" w:rsidDel="00DE71B1">
                <w:rPr>
                  <w:sz w:val="20"/>
                  <w:szCs w:val="20"/>
                </w:rPr>
                <w:delText>HealthcareProfessionalType</w:delText>
              </w:r>
              <w:bookmarkStart w:id="6222" w:name="_Toc384034229"/>
              <w:bookmarkStart w:id="6223" w:name="_Toc384036151"/>
              <w:bookmarkEnd w:id="6222"/>
              <w:bookmarkEnd w:id="6223"/>
            </w:del>
          </w:p>
        </w:tc>
        <w:tc>
          <w:tcPr>
            <w:tcW w:w="3969" w:type="dxa"/>
            <w:tcBorders>
              <w:top w:val="single" w:sz="5" w:space="0" w:color="000000"/>
              <w:left w:val="single" w:sz="5" w:space="0" w:color="000000"/>
              <w:bottom w:val="single" w:sz="5" w:space="0" w:color="000000"/>
              <w:right w:val="single" w:sz="5" w:space="0" w:color="000000"/>
            </w:tcBorders>
            <w:tcPrChange w:id="62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6225" w:author="Björn Genfors" w:date="2014-03-28T14:34:00Z"/>
                <w:rFonts w:cs="Times New Roman"/>
                <w:spacing w:val="-1"/>
                <w:sz w:val="20"/>
                <w:szCs w:val="20"/>
                <w:lang w:val="sv-SE"/>
              </w:rPr>
            </w:pPr>
            <w:del w:id="6226" w:author="Björn Genfors" w:date="2014-03-28T14:34:00Z">
              <w:r w:rsidRPr="000B0F50" w:rsidDel="00DE71B1">
                <w:rPr>
                  <w:spacing w:val="-1"/>
                  <w:szCs w:val="20"/>
                </w:rPr>
                <w:delText>Information om den vård- och omsorgspersonal som är ansvarig för undersökningsresultatet (svaret)</w:delText>
              </w:r>
              <w:bookmarkStart w:id="6227" w:name="_Toc384034230"/>
              <w:bookmarkStart w:id="6228" w:name="_Toc384036152"/>
              <w:bookmarkEnd w:id="6227"/>
              <w:bookmarkEnd w:id="6228"/>
            </w:del>
          </w:p>
        </w:tc>
        <w:tc>
          <w:tcPr>
            <w:tcW w:w="1195" w:type="dxa"/>
            <w:tcBorders>
              <w:top w:val="single" w:sz="5" w:space="0" w:color="000000"/>
              <w:left w:val="single" w:sz="5" w:space="0" w:color="000000"/>
              <w:bottom w:val="single" w:sz="5" w:space="0" w:color="000000"/>
              <w:right w:val="single" w:sz="5" w:space="0" w:color="000000"/>
            </w:tcBorders>
            <w:tcPrChange w:id="622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6230" w:author="Björn Genfors" w:date="2014-03-28T14:34:00Z"/>
                <w:rFonts w:cs="Times New Roman"/>
                <w:spacing w:val="-1"/>
                <w:sz w:val="20"/>
                <w:szCs w:val="20"/>
                <w:lang w:val="sv-SE"/>
              </w:rPr>
            </w:pPr>
            <w:del w:id="6231" w:author="Björn Genfors" w:date="2014-03-28T14:34:00Z">
              <w:r w:rsidRPr="006B6063" w:rsidDel="00DE71B1">
                <w:rPr>
                  <w:spacing w:val="-1"/>
                  <w:sz w:val="20"/>
                  <w:szCs w:val="20"/>
                </w:rPr>
                <w:delText>0..1</w:delText>
              </w:r>
              <w:bookmarkStart w:id="6232" w:name="_Toc384034231"/>
              <w:bookmarkStart w:id="6233" w:name="_Toc384036153"/>
              <w:bookmarkEnd w:id="6232"/>
              <w:bookmarkEnd w:id="6233"/>
            </w:del>
          </w:p>
        </w:tc>
        <w:bookmarkStart w:id="6234" w:name="_Toc384034232"/>
        <w:bookmarkStart w:id="6235" w:name="_Toc384036154"/>
        <w:bookmarkEnd w:id="6234"/>
        <w:bookmarkEnd w:id="6235"/>
      </w:tr>
      <w:tr w:rsidR="00424B6F" w:rsidRPr="006B6063" w:rsidDel="00DE71B1" w14:paraId="38A91FD8" w14:textId="63FC0F7D" w:rsidTr="00DE71B1">
        <w:trPr>
          <w:trHeight w:hRule="exact" w:val="671"/>
          <w:tblHeader/>
          <w:del w:id="6236" w:author="Björn Genfors" w:date="2014-03-28T14:34:00Z"/>
          <w:trPrChange w:id="6237"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6239" w:author="Björn Genfors" w:date="2014-03-28T14:34:00Z"/>
                <w:rFonts w:cs="Times New Roman"/>
                <w:sz w:val="20"/>
                <w:szCs w:val="20"/>
                <w:lang w:val="sv-SE"/>
              </w:rPr>
            </w:pPr>
            <w:del w:id="6240" w:author="Björn Genfors" w:date="2014-03-28T14:34:00Z">
              <w:r w:rsidRPr="006B6063" w:rsidDel="00DE71B1">
                <w:rPr>
                  <w:sz w:val="20"/>
                  <w:szCs w:val="20"/>
                </w:rPr>
                <w:delText>../../../authorTime</w:delText>
              </w:r>
              <w:bookmarkStart w:id="6241" w:name="_Toc384034233"/>
              <w:bookmarkStart w:id="6242" w:name="_Toc384036155"/>
              <w:bookmarkEnd w:id="6241"/>
              <w:bookmarkEnd w:id="6242"/>
            </w:del>
          </w:p>
        </w:tc>
        <w:tc>
          <w:tcPr>
            <w:tcW w:w="1559" w:type="dxa"/>
            <w:tcBorders>
              <w:top w:val="single" w:sz="5" w:space="0" w:color="000000"/>
              <w:left w:val="single" w:sz="5" w:space="0" w:color="000000"/>
              <w:bottom w:val="single" w:sz="5" w:space="0" w:color="000000"/>
              <w:right w:val="single" w:sz="5" w:space="0" w:color="000000"/>
            </w:tcBorders>
            <w:tcPrChange w:id="62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6244" w:author="Björn Genfors" w:date="2014-03-28T14:34:00Z"/>
                <w:rFonts w:cs="Times New Roman"/>
                <w:sz w:val="20"/>
                <w:szCs w:val="20"/>
                <w:lang w:val="sv-SE"/>
              </w:rPr>
            </w:pPr>
            <w:del w:id="6245" w:author="Björn Genfors" w:date="2014-03-28T14:34:00Z">
              <w:r w:rsidRPr="006B6063" w:rsidDel="00DE71B1">
                <w:rPr>
                  <w:sz w:val="20"/>
                  <w:szCs w:val="20"/>
                </w:rPr>
                <w:delText>TimeStampType</w:delText>
              </w:r>
              <w:bookmarkStart w:id="6246" w:name="_Toc384034234"/>
              <w:bookmarkStart w:id="6247" w:name="_Toc384036156"/>
              <w:bookmarkEnd w:id="6246"/>
              <w:bookmarkEnd w:id="6247"/>
            </w:del>
          </w:p>
        </w:tc>
        <w:tc>
          <w:tcPr>
            <w:tcW w:w="3969" w:type="dxa"/>
            <w:tcBorders>
              <w:top w:val="single" w:sz="5" w:space="0" w:color="000000"/>
              <w:left w:val="single" w:sz="5" w:space="0" w:color="000000"/>
              <w:bottom w:val="single" w:sz="5" w:space="0" w:color="000000"/>
              <w:right w:val="single" w:sz="5" w:space="0" w:color="000000"/>
            </w:tcBorders>
            <w:tcPrChange w:id="62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6249" w:author="Björn Genfors" w:date="2014-03-28T14:34:00Z"/>
                <w:rFonts w:cs="Times New Roman"/>
                <w:spacing w:val="-1"/>
                <w:sz w:val="20"/>
                <w:szCs w:val="20"/>
                <w:lang w:val="sv-SE"/>
              </w:rPr>
            </w:pPr>
            <w:del w:id="6250" w:author="Björn Genfors" w:date="2014-03-28T14:34:00Z">
              <w:r w:rsidRPr="000B0F50" w:rsidDel="00DE71B1">
                <w:rPr>
                  <w:spacing w:val="-1"/>
                  <w:szCs w:val="20"/>
                </w:rPr>
                <w:delText>Tidpunkt då svaret skickas från laboratoriesystemet.</w:delText>
              </w:r>
              <w:bookmarkStart w:id="6251" w:name="_Toc384034235"/>
              <w:bookmarkStart w:id="6252" w:name="_Toc384036157"/>
              <w:bookmarkEnd w:id="6251"/>
              <w:bookmarkEnd w:id="6252"/>
            </w:del>
          </w:p>
        </w:tc>
        <w:tc>
          <w:tcPr>
            <w:tcW w:w="1195" w:type="dxa"/>
            <w:tcBorders>
              <w:top w:val="single" w:sz="5" w:space="0" w:color="000000"/>
              <w:left w:val="single" w:sz="5" w:space="0" w:color="000000"/>
              <w:bottom w:val="single" w:sz="5" w:space="0" w:color="000000"/>
              <w:right w:val="single" w:sz="5" w:space="0" w:color="000000"/>
            </w:tcBorders>
            <w:tcPrChange w:id="625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6254" w:author="Björn Genfors" w:date="2014-03-28T14:34:00Z"/>
                <w:rFonts w:cs="Times New Roman"/>
                <w:spacing w:val="-1"/>
                <w:sz w:val="20"/>
                <w:szCs w:val="20"/>
                <w:lang w:val="sv-SE"/>
              </w:rPr>
            </w:pPr>
            <w:del w:id="6255" w:author="Björn Genfors" w:date="2014-03-28T14:34:00Z">
              <w:r w:rsidRPr="006B6063" w:rsidDel="00DE71B1">
                <w:rPr>
                  <w:spacing w:val="-1"/>
                  <w:sz w:val="20"/>
                  <w:szCs w:val="20"/>
                </w:rPr>
                <w:delText>1..1</w:delText>
              </w:r>
              <w:bookmarkStart w:id="6256" w:name="_Toc384034236"/>
              <w:bookmarkStart w:id="6257" w:name="_Toc384036158"/>
              <w:bookmarkEnd w:id="6256"/>
              <w:bookmarkEnd w:id="6257"/>
            </w:del>
          </w:p>
        </w:tc>
        <w:bookmarkStart w:id="6258" w:name="_Toc384034237"/>
        <w:bookmarkStart w:id="6259" w:name="_Toc384036159"/>
        <w:bookmarkEnd w:id="6258"/>
        <w:bookmarkEnd w:id="6259"/>
      </w:tr>
      <w:tr w:rsidR="00424B6F" w:rsidRPr="006B6063" w:rsidDel="00DE71B1" w14:paraId="6A224F4F" w14:textId="11517D09" w:rsidTr="00DE71B1">
        <w:trPr>
          <w:trHeight w:hRule="exact" w:val="668"/>
          <w:tblHeader/>
          <w:del w:id="6260" w:author="Björn Genfors" w:date="2014-03-28T14:34:00Z"/>
          <w:trPrChange w:id="6261"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6263" w:author="Björn Genfors" w:date="2014-03-28T14:34:00Z"/>
                <w:rFonts w:cs="Times New Roman"/>
                <w:sz w:val="20"/>
                <w:szCs w:val="20"/>
                <w:lang w:val="sv-SE"/>
              </w:rPr>
            </w:pPr>
            <w:del w:id="6264" w:author="Björn Genfors" w:date="2014-03-28T14:34:00Z">
              <w:r w:rsidRPr="006B6063" w:rsidDel="00DE71B1">
                <w:rPr>
                  <w:sz w:val="20"/>
                  <w:szCs w:val="20"/>
                </w:rPr>
                <w:delText>../../../healthcareProfessionalHSAId</w:delText>
              </w:r>
              <w:bookmarkStart w:id="6265" w:name="_Toc384034238"/>
              <w:bookmarkStart w:id="6266" w:name="_Toc384036160"/>
              <w:bookmarkEnd w:id="6265"/>
              <w:bookmarkEnd w:id="6266"/>
            </w:del>
          </w:p>
        </w:tc>
        <w:tc>
          <w:tcPr>
            <w:tcW w:w="1559" w:type="dxa"/>
            <w:tcBorders>
              <w:top w:val="single" w:sz="5" w:space="0" w:color="000000"/>
              <w:left w:val="single" w:sz="5" w:space="0" w:color="000000"/>
              <w:bottom w:val="single" w:sz="5" w:space="0" w:color="000000"/>
              <w:right w:val="single" w:sz="5" w:space="0" w:color="000000"/>
            </w:tcBorders>
            <w:tcPrChange w:id="62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6268" w:author="Björn Genfors" w:date="2014-03-28T14:34:00Z"/>
                <w:rFonts w:cs="Times New Roman"/>
                <w:sz w:val="20"/>
                <w:szCs w:val="20"/>
                <w:lang w:val="sv-SE"/>
              </w:rPr>
            </w:pPr>
            <w:del w:id="6269" w:author="Björn Genfors" w:date="2014-03-28T14:34:00Z">
              <w:r w:rsidRPr="006B6063" w:rsidDel="00DE71B1">
                <w:rPr>
                  <w:sz w:val="20"/>
                  <w:szCs w:val="20"/>
                </w:rPr>
                <w:delText>HSAIdType</w:delText>
              </w:r>
              <w:bookmarkStart w:id="6270" w:name="_Toc384034239"/>
              <w:bookmarkStart w:id="6271" w:name="_Toc384036161"/>
              <w:bookmarkEnd w:id="6270"/>
              <w:bookmarkEnd w:id="6271"/>
            </w:del>
          </w:p>
        </w:tc>
        <w:tc>
          <w:tcPr>
            <w:tcW w:w="3969" w:type="dxa"/>
            <w:tcBorders>
              <w:top w:val="single" w:sz="5" w:space="0" w:color="000000"/>
              <w:left w:val="single" w:sz="5" w:space="0" w:color="000000"/>
              <w:bottom w:val="single" w:sz="5" w:space="0" w:color="000000"/>
              <w:right w:val="single" w:sz="5" w:space="0" w:color="000000"/>
            </w:tcBorders>
            <w:tcPrChange w:id="62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6273" w:author="Björn Genfors" w:date="2014-03-28T14:34:00Z"/>
                <w:rFonts w:cs="Times New Roman"/>
                <w:spacing w:val="-1"/>
                <w:sz w:val="20"/>
                <w:szCs w:val="20"/>
                <w:lang w:val="sv-SE"/>
              </w:rPr>
            </w:pPr>
            <w:del w:id="6274" w:author="Björn Genfors" w:date="2014-03-28T14:34:00Z">
              <w:r w:rsidRPr="000B0F50" w:rsidDel="00DE71B1">
                <w:rPr>
                  <w:spacing w:val="-1"/>
                  <w:szCs w:val="20"/>
                </w:rPr>
                <w:delText>Vård- och omsorgspersonens HSA-id</w:delText>
              </w:r>
              <w:bookmarkStart w:id="6275" w:name="_Toc384034240"/>
              <w:bookmarkStart w:id="6276" w:name="_Toc384036162"/>
              <w:bookmarkEnd w:id="6275"/>
              <w:bookmarkEnd w:id="6276"/>
            </w:del>
          </w:p>
        </w:tc>
        <w:tc>
          <w:tcPr>
            <w:tcW w:w="1195" w:type="dxa"/>
            <w:tcBorders>
              <w:top w:val="single" w:sz="5" w:space="0" w:color="000000"/>
              <w:left w:val="single" w:sz="5" w:space="0" w:color="000000"/>
              <w:bottom w:val="single" w:sz="5" w:space="0" w:color="000000"/>
              <w:right w:val="single" w:sz="5" w:space="0" w:color="000000"/>
            </w:tcBorders>
            <w:tcPrChange w:id="62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6278" w:author="Björn Genfors" w:date="2014-03-28T14:34:00Z"/>
                <w:rFonts w:cs="Times New Roman"/>
                <w:spacing w:val="-1"/>
                <w:sz w:val="20"/>
                <w:szCs w:val="20"/>
                <w:lang w:val="sv-SE"/>
              </w:rPr>
            </w:pPr>
            <w:del w:id="6279" w:author="Björn Genfors" w:date="2014-03-28T14:34:00Z">
              <w:r w:rsidRPr="006B6063" w:rsidDel="00DE71B1">
                <w:rPr>
                  <w:spacing w:val="-1"/>
                  <w:sz w:val="20"/>
                  <w:szCs w:val="20"/>
                </w:rPr>
                <w:delText>1..1</w:delText>
              </w:r>
              <w:bookmarkStart w:id="6280" w:name="_Toc384034241"/>
              <w:bookmarkStart w:id="6281" w:name="_Toc384036163"/>
              <w:bookmarkEnd w:id="6280"/>
              <w:bookmarkEnd w:id="6281"/>
            </w:del>
          </w:p>
          <w:p w14:paraId="3D0B0096" w14:textId="10471085" w:rsidR="00424B6F" w:rsidRPr="006B6063" w:rsidDel="00DE71B1" w:rsidRDefault="00424B6F" w:rsidP="00DE71B1">
            <w:pPr>
              <w:widowControl/>
              <w:spacing w:line="226" w:lineRule="exact"/>
              <w:ind w:left="102"/>
              <w:jc w:val="center"/>
              <w:rPr>
                <w:del w:id="6282" w:author="Björn Genfors" w:date="2014-03-28T14:34:00Z"/>
                <w:rFonts w:cs="Times New Roman"/>
                <w:spacing w:val="-1"/>
                <w:sz w:val="20"/>
                <w:szCs w:val="20"/>
                <w:lang w:val="sv-SE"/>
              </w:rPr>
            </w:pPr>
            <w:bookmarkStart w:id="6283" w:name="_Toc384034242"/>
            <w:bookmarkStart w:id="6284" w:name="_Toc384036164"/>
            <w:bookmarkEnd w:id="6283"/>
            <w:bookmarkEnd w:id="6284"/>
          </w:p>
        </w:tc>
        <w:bookmarkStart w:id="6285" w:name="_Toc384034243"/>
        <w:bookmarkStart w:id="6286" w:name="_Toc384036165"/>
        <w:bookmarkEnd w:id="6285"/>
        <w:bookmarkEnd w:id="6286"/>
      </w:tr>
      <w:tr w:rsidR="00424B6F" w:rsidRPr="006B6063" w:rsidDel="00DE71B1" w14:paraId="436D0A33" w14:textId="77EBB213" w:rsidTr="00DE71B1">
        <w:trPr>
          <w:trHeight w:hRule="exact" w:val="777"/>
          <w:tblHeader/>
          <w:del w:id="6287" w:author="Björn Genfors" w:date="2014-03-28T14:34:00Z"/>
          <w:trPrChange w:id="6288"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6290" w:author="Björn Genfors" w:date="2014-03-28T14:34:00Z"/>
                <w:rFonts w:cs="Times New Roman"/>
                <w:sz w:val="20"/>
                <w:szCs w:val="20"/>
                <w:lang w:val="sv-SE"/>
              </w:rPr>
            </w:pPr>
            <w:del w:id="6291" w:author="Björn Genfors" w:date="2014-03-28T14:34:00Z">
              <w:r w:rsidRPr="006B6063" w:rsidDel="00DE71B1">
                <w:rPr>
                  <w:sz w:val="20"/>
                  <w:szCs w:val="20"/>
                </w:rPr>
                <w:delText>../../../healthcareProfessionalName</w:delText>
              </w:r>
              <w:bookmarkStart w:id="6292" w:name="_Toc384034244"/>
              <w:bookmarkStart w:id="6293" w:name="_Toc384036166"/>
              <w:bookmarkEnd w:id="6292"/>
              <w:bookmarkEnd w:id="6293"/>
            </w:del>
          </w:p>
        </w:tc>
        <w:tc>
          <w:tcPr>
            <w:tcW w:w="1559" w:type="dxa"/>
            <w:tcBorders>
              <w:top w:val="single" w:sz="5" w:space="0" w:color="000000"/>
              <w:left w:val="single" w:sz="5" w:space="0" w:color="000000"/>
              <w:bottom w:val="single" w:sz="5" w:space="0" w:color="000000"/>
              <w:right w:val="single" w:sz="5" w:space="0" w:color="000000"/>
            </w:tcBorders>
            <w:tcPrChange w:id="62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6295" w:author="Björn Genfors" w:date="2014-03-28T14:34:00Z"/>
                <w:rFonts w:cs="Times New Roman"/>
                <w:sz w:val="20"/>
                <w:szCs w:val="20"/>
                <w:lang w:val="sv-SE"/>
              </w:rPr>
            </w:pPr>
            <w:del w:id="6296" w:author="Björn Genfors" w:date="2014-03-28T14:34:00Z">
              <w:r w:rsidRPr="006B6063" w:rsidDel="00DE71B1">
                <w:rPr>
                  <w:sz w:val="20"/>
                  <w:szCs w:val="20"/>
                </w:rPr>
                <w:delText>string</w:delText>
              </w:r>
              <w:bookmarkStart w:id="6297" w:name="_Toc384034245"/>
              <w:bookmarkStart w:id="6298" w:name="_Toc384036167"/>
              <w:bookmarkEnd w:id="6297"/>
              <w:bookmarkEnd w:id="6298"/>
            </w:del>
          </w:p>
        </w:tc>
        <w:tc>
          <w:tcPr>
            <w:tcW w:w="3969" w:type="dxa"/>
            <w:tcBorders>
              <w:top w:val="single" w:sz="5" w:space="0" w:color="000000"/>
              <w:left w:val="single" w:sz="5" w:space="0" w:color="000000"/>
              <w:bottom w:val="single" w:sz="5" w:space="0" w:color="000000"/>
              <w:right w:val="single" w:sz="5" w:space="0" w:color="000000"/>
            </w:tcBorders>
            <w:tcPrChange w:id="62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6300" w:author="Björn Genfors" w:date="2014-03-28T14:34:00Z"/>
                <w:rFonts w:cs="Times New Roman"/>
                <w:spacing w:val="-1"/>
                <w:sz w:val="20"/>
                <w:szCs w:val="20"/>
                <w:lang w:val="sv-SE"/>
              </w:rPr>
            </w:pPr>
            <w:del w:id="6301" w:author="Björn Genfors" w:date="2014-03-28T14:34:00Z">
              <w:r w:rsidRPr="000B0F50" w:rsidDel="00DE71B1">
                <w:rPr>
                  <w:spacing w:val="-1"/>
                  <w:szCs w:val="20"/>
                </w:rPr>
                <w:delText>Namn på ansvarig vård- och omsorgsperson. Om tillgängligt skall detta anges.</w:delText>
              </w:r>
              <w:bookmarkStart w:id="6302" w:name="_Toc384034246"/>
              <w:bookmarkStart w:id="6303" w:name="_Toc384036168"/>
              <w:bookmarkEnd w:id="6302"/>
              <w:bookmarkEnd w:id="6303"/>
            </w:del>
          </w:p>
        </w:tc>
        <w:tc>
          <w:tcPr>
            <w:tcW w:w="1195" w:type="dxa"/>
            <w:tcBorders>
              <w:top w:val="single" w:sz="5" w:space="0" w:color="000000"/>
              <w:left w:val="single" w:sz="5" w:space="0" w:color="000000"/>
              <w:bottom w:val="single" w:sz="5" w:space="0" w:color="000000"/>
              <w:right w:val="single" w:sz="5" w:space="0" w:color="000000"/>
            </w:tcBorders>
            <w:tcPrChange w:id="63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6305" w:author="Björn Genfors" w:date="2014-03-28T14:34:00Z"/>
                <w:rFonts w:cs="Times New Roman"/>
                <w:spacing w:val="-1"/>
                <w:sz w:val="20"/>
                <w:szCs w:val="20"/>
                <w:lang w:val="sv-SE"/>
              </w:rPr>
            </w:pPr>
            <w:del w:id="6306" w:author="Björn Genfors" w:date="2014-03-28T14:34:00Z">
              <w:r w:rsidRPr="006B6063" w:rsidDel="00DE71B1">
                <w:rPr>
                  <w:spacing w:val="-1"/>
                  <w:sz w:val="20"/>
                  <w:szCs w:val="20"/>
                </w:rPr>
                <w:delText>0..1</w:delText>
              </w:r>
              <w:bookmarkStart w:id="6307" w:name="_Toc384034247"/>
              <w:bookmarkStart w:id="6308" w:name="_Toc384036169"/>
              <w:bookmarkEnd w:id="6307"/>
              <w:bookmarkEnd w:id="6308"/>
            </w:del>
          </w:p>
          <w:p w14:paraId="4914F0F7" w14:textId="36BC7BF2" w:rsidR="00424B6F" w:rsidRPr="006B6063" w:rsidDel="00DE71B1" w:rsidRDefault="00424B6F" w:rsidP="00DE71B1">
            <w:pPr>
              <w:widowControl/>
              <w:spacing w:line="226" w:lineRule="exact"/>
              <w:ind w:left="102"/>
              <w:jc w:val="center"/>
              <w:rPr>
                <w:del w:id="6309" w:author="Björn Genfors" w:date="2014-03-28T14:34:00Z"/>
                <w:rFonts w:cs="Times New Roman"/>
                <w:spacing w:val="-1"/>
                <w:sz w:val="20"/>
                <w:szCs w:val="20"/>
                <w:lang w:val="sv-SE"/>
              </w:rPr>
            </w:pPr>
            <w:bookmarkStart w:id="6310" w:name="_Toc384034248"/>
            <w:bookmarkStart w:id="6311" w:name="_Toc384036170"/>
            <w:bookmarkEnd w:id="6310"/>
            <w:bookmarkEnd w:id="6311"/>
          </w:p>
        </w:tc>
        <w:bookmarkStart w:id="6312" w:name="_Toc384034249"/>
        <w:bookmarkStart w:id="6313" w:name="_Toc384036171"/>
        <w:bookmarkEnd w:id="6312"/>
        <w:bookmarkEnd w:id="6313"/>
      </w:tr>
      <w:tr w:rsidR="00424B6F" w:rsidRPr="006B6063" w:rsidDel="00DE71B1" w14:paraId="0250F2D9" w14:textId="278460BB" w:rsidTr="00DE71B1">
        <w:trPr>
          <w:trHeight w:hRule="exact" w:val="1513"/>
          <w:tblHeader/>
          <w:del w:id="6314" w:author="Björn Genfors" w:date="2014-03-28T14:34:00Z"/>
          <w:trPrChange w:id="6315"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1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6317" w:author="Björn Genfors" w:date="2014-03-28T14:34:00Z"/>
                <w:rFonts w:cs="Times New Roman"/>
                <w:sz w:val="20"/>
                <w:szCs w:val="20"/>
                <w:lang w:val="sv-SE"/>
              </w:rPr>
            </w:pPr>
            <w:del w:id="6318" w:author="Björn Genfors" w:date="2014-03-28T14:34:00Z">
              <w:r w:rsidRPr="006B6063" w:rsidDel="00DE71B1">
                <w:rPr>
                  <w:sz w:val="20"/>
                  <w:szCs w:val="20"/>
                </w:rPr>
                <w:delText>../../../healthcareProfessionalRoleCode</w:delText>
              </w:r>
              <w:bookmarkStart w:id="6319" w:name="_Toc384034250"/>
              <w:bookmarkStart w:id="6320" w:name="_Toc384036172"/>
              <w:bookmarkEnd w:id="6319"/>
              <w:bookmarkEnd w:id="6320"/>
            </w:del>
          </w:p>
        </w:tc>
        <w:tc>
          <w:tcPr>
            <w:tcW w:w="1559" w:type="dxa"/>
            <w:tcBorders>
              <w:top w:val="single" w:sz="5" w:space="0" w:color="000000"/>
              <w:left w:val="single" w:sz="5" w:space="0" w:color="000000"/>
              <w:bottom w:val="single" w:sz="5" w:space="0" w:color="000000"/>
              <w:right w:val="single" w:sz="5" w:space="0" w:color="000000"/>
            </w:tcBorders>
            <w:tcPrChange w:id="632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6322" w:author="Björn Genfors" w:date="2014-03-28T14:34:00Z"/>
                <w:rFonts w:cs="Times New Roman"/>
                <w:sz w:val="20"/>
                <w:szCs w:val="20"/>
                <w:lang w:val="sv-SE"/>
              </w:rPr>
            </w:pPr>
            <w:del w:id="6323" w:author="Björn Genfors" w:date="2014-03-28T14:34:00Z">
              <w:r w:rsidRPr="006B6063" w:rsidDel="00DE71B1">
                <w:rPr>
                  <w:sz w:val="20"/>
                  <w:szCs w:val="20"/>
                </w:rPr>
                <w:delText>CVType</w:delText>
              </w:r>
              <w:bookmarkStart w:id="6324" w:name="_Toc384034251"/>
              <w:bookmarkStart w:id="6325" w:name="_Toc384036173"/>
              <w:bookmarkEnd w:id="6324"/>
              <w:bookmarkEnd w:id="6325"/>
            </w:del>
          </w:p>
        </w:tc>
        <w:tc>
          <w:tcPr>
            <w:tcW w:w="3969" w:type="dxa"/>
            <w:tcBorders>
              <w:top w:val="single" w:sz="5" w:space="0" w:color="000000"/>
              <w:left w:val="single" w:sz="5" w:space="0" w:color="000000"/>
              <w:bottom w:val="single" w:sz="5" w:space="0" w:color="000000"/>
              <w:right w:val="single" w:sz="5" w:space="0" w:color="000000"/>
            </w:tcBorders>
            <w:tcPrChange w:id="632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6327" w:author="Björn Genfors" w:date="2014-03-28T14:34:00Z"/>
                <w:rFonts w:cs="Times New Roman"/>
                <w:spacing w:val="-1"/>
                <w:sz w:val="20"/>
                <w:szCs w:val="20"/>
                <w:lang w:val="sv-SE"/>
              </w:rPr>
            </w:pPr>
            <w:del w:id="6328" w:author="Björn Genfors" w:date="2014-03-28T14:34:00Z">
              <w:r w:rsidRPr="000B0F50" w:rsidDel="00DE71B1">
                <w:rPr>
                  <w:spacing w:val="-1"/>
                  <w:szCs w:val="20"/>
                </w:rPr>
                <w:delText xml:space="preserve">Information om personens befattning. Om möjligt skall KV Befattning (OID 1.2.752.129.2.2.1.4), se </w:delText>
              </w:r>
              <w:bookmarkStart w:id="6329" w:name="_Toc384034252"/>
              <w:bookmarkStart w:id="6330" w:name="_Toc384036174"/>
              <w:bookmarkEnd w:id="6329"/>
              <w:bookmarkEnd w:id="6330"/>
            </w:del>
          </w:p>
          <w:p w14:paraId="0DCC454B" w14:textId="16A25E5B" w:rsidR="00424B6F" w:rsidRPr="006B6063" w:rsidDel="00DE71B1" w:rsidRDefault="00424B6F" w:rsidP="00DE71B1">
            <w:pPr>
              <w:widowControl/>
              <w:spacing w:line="226" w:lineRule="exact"/>
              <w:ind w:left="102"/>
              <w:rPr>
                <w:del w:id="6331" w:author="Björn Genfors" w:date="2014-03-28T14:34:00Z"/>
                <w:rFonts w:cs="Times New Roman"/>
                <w:spacing w:val="-1"/>
                <w:sz w:val="20"/>
                <w:szCs w:val="20"/>
                <w:lang w:val="sv-SE"/>
              </w:rPr>
            </w:pPr>
            <w:del w:id="6332" w:author="Björn Genfors" w:date="2014-03-28T14:34:00Z">
              <w:r w:rsidRPr="000B0F50" w:rsidDel="00DE71B1">
                <w:rPr>
                  <w:spacing w:val="-1"/>
                  <w:szCs w:val="20"/>
                </w:rPr>
                <w:delText>http://www.inera.se/Documents/TJANSTER_PROJEKT/Katalogtjanst_HSA/Innehall/hsa_innehall_befattning.pdf</w:delText>
              </w:r>
              <w:bookmarkStart w:id="6333" w:name="_Toc384034253"/>
              <w:bookmarkStart w:id="6334" w:name="_Toc384036175"/>
              <w:bookmarkEnd w:id="6333"/>
              <w:bookmarkEnd w:id="6334"/>
            </w:del>
          </w:p>
          <w:p w14:paraId="708AFA60" w14:textId="6E0A7C02" w:rsidR="00424B6F" w:rsidRPr="006B6063" w:rsidDel="00DE71B1" w:rsidRDefault="00424B6F" w:rsidP="00DE71B1">
            <w:pPr>
              <w:widowControl/>
              <w:spacing w:line="226" w:lineRule="exact"/>
              <w:ind w:left="102"/>
              <w:rPr>
                <w:del w:id="6335" w:author="Björn Genfors" w:date="2014-03-28T14:34:00Z"/>
                <w:rFonts w:cs="Times New Roman"/>
                <w:spacing w:val="-1"/>
                <w:sz w:val="20"/>
                <w:szCs w:val="20"/>
                <w:lang w:val="sv-SE"/>
              </w:rPr>
            </w:pPr>
            <w:bookmarkStart w:id="6336" w:name="_Toc384034254"/>
            <w:bookmarkStart w:id="6337" w:name="_Toc384036176"/>
            <w:bookmarkEnd w:id="6336"/>
            <w:bookmarkEnd w:id="6337"/>
          </w:p>
        </w:tc>
        <w:tc>
          <w:tcPr>
            <w:tcW w:w="1195" w:type="dxa"/>
            <w:tcBorders>
              <w:top w:val="single" w:sz="5" w:space="0" w:color="000000"/>
              <w:left w:val="single" w:sz="5" w:space="0" w:color="000000"/>
              <w:bottom w:val="single" w:sz="5" w:space="0" w:color="000000"/>
              <w:right w:val="single" w:sz="5" w:space="0" w:color="000000"/>
            </w:tcBorders>
            <w:tcPrChange w:id="63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6339" w:author="Björn Genfors" w:date="2014-03-28T14:34:00Z"/>
                <w:rFonts w:cs="Times New Roman"/>
                <w:spacing w:val="-1"/>
                <w:sz w:val="20"/>
                <w:szCs w:val="20"/>
                <w:lang w:val="sv-SE"/>
              </w:rPr>
            </w:pPr>
            <w:del w:id="6340" w:author="Björn Genfors" w:date="2014-03-28T14:34:00Z">
              <w:r w:rsidRPr="006B6063" w:rsidDel="00DE71B1">
                <w:rPr>
                  <w:spacing w:val="-1"/>
                  <w:sz w:val="20"/>
                  <w:szCs w:val="20"/>
                </w:rPr>
                <w:delText>0..1</w:delText>
              </w:r>
              <w:bookmarkStart w:id="6341" w:name="_Toc384034255"/>
              <w:bookmarkStart w:id="6342" w:name="_Toc384036177"/>
              <w:bookmarkEnd w:id="6341"/>
              <w:bookmarkEnd w:id="6342"/>
            </w:del>
          </w:p>
        </w:tc>
        <w:bookmarkStart w:id="6343" w:name="_Toc384034256"/>
        <w:bookmarkStart w:id="6344" w:name="_Toc384036178"/>
        <w:bookmarkEnd w:id="6343"/>
        <w:bookmarkEnd w:id="6344"/>
      </w:tr>
      <w:tr w:rsidR="00424B6F" w:rsidRPr="006B6063" w:rsidDel="00DE71B1" w14:paraId="7AD0328C" w14:textId="725948BD" w:rsidTr="00DE71B1">
        <w:trPr>
          <w:trHeight w:hRule="exact" w:val="692"/>
          <w:tblHeader/>
          <w:del w:id="6345" w:author="Björn Genfors" w:date="2014-03-28T14:34:00Z"/>
          <w:trPrChange w:id="6346"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6348" w:author="Björn Genfors" w:date="2014-03-28T14:34:00Z"/>
                <w:rFonts w:cs="Times New Roman"/>
                <w:sz w:val="20"/>
                <w:szCs w:val="20"/>
                <w:lang w:val="sv-SE"/>
              </w:rPr>
            </w:pPr>
            <w:del w:id="6349" w:author="Björn Genfors" w:date="2014-03-28T14:34:00Z">
              <w:r w:rsidRPr="006B6063" w:rsidDel="00DE71B1">
                <w:rPr>
                  <w:sz w:val="20"/>
                  <w:szCs w:val="20"/>
                </w:rPr>
                <w:delText>../../../../code</w:delText>
              </w:r>
              <w:bookmarkStart w:id="6350" w:name="_Toc384034257"/>
              <w:bookmarkStart w:id="6351" w:name="_Toc384036179"/>
              <w:bookmarkEnd w:id="6350"/>
              <w:bookmarkEnd w:id="6351"/>
            </w:del>
          </w:p>
        </w:tc>
        <w:tc>
          <w:tcPr>
            <w:tcW w:w="1559" w:type="dxa"/>
            <w:tcBorders>
              <w:top w:val="single" w:sz="5" w:space="0" w:color="000000"/>
              <w:left w:val="single" w:sz="5" w:space="0" w:color="000000"/>
              <w:bottom w:val="single" w:sz="5" w:space="0" w:color="000000"/>
              <w:right w:val="single" w:sz="5" w:space="0" w:color="000000"/>
            </w:tcBorders>
            <w:tcPrChange w:id="63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6353" w:author="Björn Genfors" w:date="2014-03-28T14:34:00Z"/>
                <w:rFonts w:cs="Times New Roman"/>
                <w:sz w:val="20"/>
                <w:szCs w:val="20"/>
                <w:lang w:val="sv-SE"/>
              </w:rPr>
            </w:pPr>
            <w:del w:id="6354" w:author="Björn Genfors" w:date="2014-03-28T14:34:00Z">
              <w:r w:rsidRPr="006B6063" w:rsidDel="00DE71B1">
                <w:rPr>
                  <w:spacing w:val="-1"/>
                  <w:sz w:val="20"/>
                  <w:szCs w:val="20"/>
                </w:rPr>
                <w:delText>string</w:delText>
              </w:r>
              <w:bookmarkStart w:id="6355" w:name="_Toc384034258"/>
              <w:bookmarkStart w:id="6356" w:name="_Toc384036180"/>
              <w:bookmarkEnd w:id="6355"/>
              <w:bookmarkEnd w:id="6356"/>
            </w:del>
          </w:p>
        </w:tc>
        <w:tc>
          <w:tcPr>
            <w:tcW w:w="3969" w:type="dxa"/>
            <w:tcBorders>
              <w:top w:val="single" w:sz="5" w:space="0" w:color="000000"/>
              <w:left w:val="single" w:sz="5" w:space="0" w:color="000000"/>
              <w:bottom w:val="single" w:sz="5" w:space="0" w:color="000000"/>
              <w:right w:val="single" w:sz="5" w:space="0" w:color="000000"/>
            </w:tcBorders>
            <w:tcPrChange w:id="635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6358" w:author="Björn Genfors" w:date="2014-03-28T14:34:00Z"/>
                <w:rFonts w:cs="Times New Roman"/>
                <w:spacing w:val="-1"/>
                <w:sz w:val="20"/>
                <w:szCs w:val="20"/>
                <w:lang w:val="sv-SE"/>
              </w:rPr>
            </w:pPr>
            <w:del w:id="6359"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bookmarkStart w:id="6360" w:name="_Toc384034259"/>
              <w:bookmarkStart w:id="6361" w:name="_Toc384036181"/>
              <w:bookmarkEnd w:id="6360"/>
              <w:bookmarkEnd w:id="6361"/>
            </w:del>
          </w:p>
        </w:tc>
        <w:tc>
          <w:tcPr>
            <w:tcW w:w="1195" w:type="dxa"/>
            <w:tcBorders>
              <w:top w:val="single" w:sz="5" w:space="0" w:color="000000"/>
              <w:left w:val="single" w:sz="5" w:space="0" w:color="000000"/>
              <w:bottom w:val="single" w:sz="5" w:space="0" w:color="000000"/>
              <w:right w:val="single" w:sz="5" w:space="0" w:color="000000"/>
            </w:tcBorders>
            <w:tcPrChange w:id="636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6363" w:author="Björn Genfors" w:date="2014-03-28T14:34:00Z"/>
                <w:rFonts w:cs="Times New Roman"/>
                <w:spacing w:val="-1"/>
                <w:sz w:val="20"/>
                <w:szCs w:val="20"/>
                <w:lang w:val="sv-SE"/>
              </w:rPr>
            </w:pPr>
            <w:del w:id="6364" w:author="Björn Genfors" w:date="2014-03-28T14:34:00Z">
              <w:r w:rsidRPr="006B6063" w:rsidDel="00DE71B1">
                <w:rPr>
                  <w:spacing w:val="-1"/>
                  <w:sz w:val="20"/>
                  <w:szCs w:val="20"/>
                </w:rPr>
                <w:delText>0..1</w:delText>
              </w:r>
              <w:bookmarkStart w:id="6365" w:name="_Toc384034260"/>
              <w:bookmarkStart w:id="6366" w:name="_Toc384036182"/>
              <w:bookmarkEnd w:id="6365"/>
              <w:bookmarkEnd w:id="6366"/>
            </w:del>
          </w:p>
        </w:tc>
        <w:bookmarkStart w:id="6367" w:name="_Toc384034261"/>
        <w:bookmarkStart w:id="6368" w:name="_Toc384036183"/>
        <w:bookmarkEnd w:id="6367"/>
        <w:bookmarkEnd w:id="6368"/>
      </w:tr>
      <w:tr w:rsidR="00424B6F" w:rsidRPr="006B6063" w:rsidDel="00DE71B1" w14:paraId="65D0E127" w14:textId="4E2ECA00" w:rsidTr="00DE71B1">
        <w:trPr>
          <w:trHeight w:hRule="exact" w:val="762"/>
          <w:tblHeader/>
          <w:del w:id="6369" w:author="Björn Genfors" w:date="2014-03-28T14:34:00Z"/>
          <w:trPrChange w:id="6370"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6372" w:author="Björn Genfors" w:date="2014-03-28T14:34:00Z"/>
                <w:rFonts w:cs="Times New Roman"/>
                <w:sz w:val="20"/>
                <w:szCs w:val="20"/>
                <w:lang w:val="sv-SE"/>
              </w:rPr>
            </w:pPr>
            <w:del w:id="6373" w:author="Björn Genfors" w:date="2014-03-28T14:34:00Z">
              <w:r w:rsidRPr="006B6063" w:rsidDel="00DE71B1">
                <w:rPr>
                  <w:sz w:val="20"/>
                  <w:szCs w:val="20"/>
                </w:rPr>
                <w:delText>../../../../codeSystem</w:delText>
              </w:r>
              <w:bookmarkStart w:id="6374" w:name="_Toc384034262"/>
              <w:bookmarkStart w:id="6375" w:name="_Toc384036184"/>
              <w:bookmarkEnd w:id="6374"/>
              <w:bookmarkEnd w:id="6375"/>
            </w:del>
          </w:p>
        </w:tc>
        <w:tc>
          <w:tcPr>
            <w:tcW w:w="1559" w:type="dxa"/>
            <w:tcBorders>
              <w:top w:val="single" w:sz="5" w:space="0" w:color="000000"/>
              <w:left w:val="single" w:sz="5" w:space="0" w:color="000000"/>
              <w:bottom w:val="single" w:sz="5" w:space="0" w:color="000000"/>
              <w:right w:val="single" w:sz="5" w:space="0" w:color="000000"/>
            </w:tcBorders>
            <w:tcPrChange w:id="637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6377" w:author="Björn Genfors" w:date="2014-03-28T14:34:00Z"/>
                <w:rFonts w:cs="Times New Roman"/>
                <w:sz w:val="20"/>
                <w:szCs w:val="20"/>
                <w:lang w:val="sv-SE"/>
              </w:rPr>
            </w:pPr>
            <w:del w:id="6378" w:author="Björn Genfors" w:date="2014-03-28T14:34:00Z">
              <w:r w:rsidRPr="006B6063" w:rsidDel="00DE71B1">
                <w:rPr>
                  <w:spacing w:val="-1"/>
                  <w:sz w:val="20"/>
                  <w:szCs w:val="20"/>
                </w:rPr>
                <w:delText>string</w:delText>
              </w:r>
              <w:bookmarkStart w:id="6379" w:name="_Toc384034263"/>
              <w:bookmarkStart w:id="6380" w:name="_Toc384036185"/>
              <w:bookmarkEnd w:id="6379"/>
              <w:bookmarkEnd w:id="6380"/>
            </w:del>
          </w:p>
        </w:tc>
        <w:tc>
          <w:tcPr>
            <w:tcW w:w="3969" w:type="dxa"/>
            <w:tcBorders>
              <w:top w:val="single" w:sz="5" w:space="0" w:color="000000"/>
              <w:left w:val="single" w:sz="5" w:space="0" w:color="000000"/>
              <w:bottom w:val="single" w:sz="5" w:space="0" w:color="000000"/>
              <w:right w:val="single" w:sz="5" w:space="0" w:color="000000"/>
            </w:tcBorders>
            <w:tcPrChange w:id="63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6382" w:author="Björn Genfors" w:date="2014-03-28T14:34:00Z"/>
                <w:rFonts w:cs="Times New Roman"/>
                <w:spacing w:val="-1"/>
                <w:sz w:val="20"/>
                <w:szCs w:val="20"/>
                <w:lang w:val="sv-SE"/>
              </w:rPr>
            </w:pPr>
            <w:del w:id="6383" w:author="Björn Genfors" w:date="2014-03-28T14:34:00Z">
              <w:r w:rsidRPr="000B0F50" w:rsidDel="00DE71B1">
                <w:rPr>
                  <w:szCs w:val="20"/>
                </w:rPr>
                <w:delText>Kodsystem för befattningskod. Om codeSystem anges skall också code samt displayName anges.</w:delText>
              </w:r>
              <w:bookmarkStart w:id="6384" w:name="_Toc384034264"/>
              <w:bookmarkStart w:id="6385" w:name="_Toc384036186"/>
              <w:bookmarkEnd w:id="6384"/>
              <w:bookmarkEnd w:id="6385"/>
            </w:del>
          </w:p>
        </w:tc>
        <w:tc>
          <w:tcPr>
            <w:tcW w:w="1195" w:type="dxa"/>
            <w:tcBorders>
              <w:top w:val="single" w:sz="5" w:space="0" w:color="000000"/>
              <w:left w:val="single" w:sz="5" w:space="0" w:color="000000"/>
              <w:bottom w:val="single" w:sz="5" w:space="0" w:color="000000"/>
              <w:right w:val="single" w:sz="5" w:space="0" w:color="000000"/>
            </w:tcBorders>
            <w:tcPrChange w:id="63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6387" w:author="Björn Genfors" w:date="2014-03-28T14:34:00Z"/>
                <w:rFonts w:cs="Times New Roman"/>
                <w:spacing w:val="-1"/>
                <w:sz w:val="20"/>
                <w:szCs w:val="20"/>
                <w:lang w:val="sv-SE"/>
              </w:rPr>
            </w:pPr>
            <w:del w:id="6388" w:author="Björn Genfors" w:date="2014-03-28T14:34:00Z">
              <w:r w:rsidRPr="006B6063" w:rsidDel="00DE71B1">
                <w:rPr>
                  <w:spacing w:val="-1"/>
                  <w:sz w:val="20"/>
                  <w:szCs w:val="20"/>
                </w:rPr>
                <w:delText>0..1</w:delText>
              </w:r>
              <w:bookmarkStart w:id="6389" w:name="_Toc384034265"/>
              <w:bookmarkStart w:id="6390" w:name="_Toc384036187"/>
              <w:bookmarkEnd w:id="6389"/>
              <w:bookmarkEnd w:id="6390"/>
            </w:del>
          </w:p>
        </w:tc>
        <w:bookmarkStart w:id="6391" w:name="_Toc384034266"/>
        <w:bookmarkStart w:id="6392" w:name="_Toc384036188"/>
        <w:bookmarkEnd w:id="6391"/>
        <w:bookmarkEnd w:id="6392"/>
      </w:tr>
      <w:tr w:rsidR="00424B6F" w:rsidRPr="006B6063" w:rsidDel="00DE71B1" w14:paraId="759BE578" w14:textId="234B2022" w:rsidTr="00DE71B1">
        <w:trPr>
          <w:trHeight w:hRule="exact" w:val="597"/>
          <w:tblHeader/>
          <w:del w:id="6393" w:author="Björn Genfors" w:date="2014-03-28T14:34:00Z"/>
          <w:trPrChange w:id="6394"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6396" w:author="Björn Genfors" w:date="2014-03-28T14:34:00Z"/>
                <w:rFonts w:cs="Times New Roman"/>
                <w:sz w:val="20"/>
                <w:szCs w:val="20"/>
                <w:lang w:val="sv-SE"/>
              </w:rPr>
            </w:pPr>
            <w:del w:id="6397" w:author="Björn Genfors" w:date="2014-03-28T14:34:00Z">
              <w:r w:rsidRPr="006B6063" w:rsidDel="00DE71B1">
                <w:rPr>
                  <w:sz w:val="20"/>
                  <w:szCs w:val="20"/>
                </w:rPr>
                <w:delText>../../../../codeSystemName</w:delText>
              </w:r>
              <w:bookmarkStart w:id="6398" w:name="_Toc384034267"/>
              <w:bookmarkStart w:id="6399" w:name="_Toc384036189"/>
              <w:bookmarkEnd w:id="6398"/>
              <w:bookmarkEnd w:id="6399"/>
            </w:del>
          </w:p>
        </w:tc>
        <w:tc>
          <w:tcPr>
            <w:tcW w:w="1559" w:type="dxa"/>
            <w:tcBorders>
              <w:top w:val="single" w:sz="5" w:space="0" w:color="000000"/>
              <w:left w:val="single" w:sz="5" w:space="0" w:color="000000"/>
              <w:bottom w:val="single" w:sz="5" w:space="0" w:color="000000"/>
              <w:right w:val="single" w:sz="5" w:space="0" w:color="000000"/>
            </w:tcBorders>
            <w:tcPrChange w:id="640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6401" w:author="Björn Genfors" w:date="2014-03-28T14:34:00Z"/>
                <w:rFonts w:cs="Times New Roman"/>
                <w:sz w:val="20"/>
                <w:szCs w:val="20"/>
                <w:lang w:val="sv-SE"/>
              </w:rPr>
            </w:pPr>
            <w:del w:id="6402" w:author="Björn Genfors" w:date="2014-03-28T14:34:00Z">
              <w:r w:rsidRPr="006B6063" w:rsidDel="00DE71B1">
                <w:rPr>
                  <w:spacing w:val="-1"/>
                  <w:sz w:val="20"/>
                  <w:szCs w:val="20"/>
                </w:rPr>
                <w:delText>string</w:delText>
              </w:r>
              <w:bookmarkStart w:id="6403" w:name="_Toc384034268"/>
              <w:bookmarkStart w:id="6404" w:name="_Toc384036190"/>
              <w:bookmarkEnd w:id="6403"/>
              <w:bookmarkEnd w:id="6404"/>
            </w:del>
          </w:p>
        </w:tc>
        <w:tc>
          <w:tcPr>
            <w:tcW w:w="3969" w:type="dxa"/>
            <w:tcBorders>
              <w:top w:val="single" w:sz="5" w:space="0" w:color="000000"/>
              <w:left w:val="single" w:sz="5" w:space="0" w:color="000000"/>
              <w:bottom w:val="single" w:sz="5" w:space="0" w:color="000000"/>
              <w:right w:val="single" w:sz="5" w:space="0" w:color="000000"/>
            </w:tcBorders>
            <w:tcPrChange w:id="64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6406" w:author="Björn Genfors" w:date="2014-03-28T14:34:00Z"/>
                <w:rFonts w:cs="Times New Roman"/>
                <w:spacing w:val="-1"/>
                <w:sz w:val="20"/>
                <w:szCs w:val="20"/>
                <w:lang w:val="sv-SE"/>
              </w:rPr>
            </w:pPr>
            <w:del w:id="6407" w:author="Björn Genfors" w:date="2014-03-28T14:34:00Z">
              <w:r w:rsidRPr="000B0F50" w:rsidDel="00DE71B1">
                <w:rPr>
                  <w:szCs w:val="20"/>
                </w:rPr>
                <w:delText>Namn på kodsystem för befattningskod.</w:delText>
              </w:r>
              <w:bookmarkStart w:id="6408" w:name="_Toc384034269"/>
              <w:bookmarkStart w:id="6409" w:name="_Toc384036191"/>
              <w:bookmarkEnd w:id="6408"/>
              <w:bookmarkEnd w:id="6409"/>
            </w:del>
          </w:p>
        </w:tc>
        <w:tc>
          <w:tcPr>
            <w:tcW w:w="1195" w:type="dxa"/>
            <w:tcBorders>
              <w:top w:val="single" w:sz="5" w:space="0" w:color="000000"/>
              <w:left w:val="single" w:sz="5" w:space="0" w:color="000000"/>
              <w:bottom w:val="single" w:sz="5" w:space="0" w:color="000000"/>
              <w:right w:val="single" w:sz="5" w:space="0" w:color="000000"/>
            </w:tcBorders>
            <w:tcPrChange w:id="64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6411" w:author="Björn Genfors" w:date="2014-03-28T14:34:00Z"/>
                <w:rFonts w:cs="Times New Roman"/>
                <w:spacing w:val="-1"/>
                <w:sz w:val="20"/>
                <w:szCs w:val="20"/>
                <w:lang w:val="sv-SE"/>
              </w:rPr>
            </w:pPr>
            <w:del w:id="6412" w:author="Björn Genfors" w:date="2014-03-28T14:34:00Z">
              <w:r w:rsidRPr="006B6063" w:rsidDel="00DE71B1">
                <w:rPr>
                  <w:spacing w:val="-1"/>
                  <w:sz w:val="20"/>
                  <w:szCs w:val="20"/>
                </w:rPr>
                <w:delText>0..1</w:delText>
              </w:r>
              <w:bookmarkStart w:id="6413" w:name="_Toc384034270"/>
              <w:bookmarkStart w:id="6414" w:name="_Toc384036192"/>
              <w:bookmarkEnd w:id="6413"/>
              <w:bookmarkEnd w:id="6414"/>
            </w:del>
          </w:p>
          <w:p w14:paraId="143FFB64" w14:textId="42467033" w:rsidR="00424B6F" w:rsidRPr="006B6063" w:rsidDel="00DE71B1" w:rsidRDefault="00424B6F" w:rsidP="00DE71B1">
            <w:pPr>
              <w:widowControl/>
              <w:spacing w:line="226" w:lineRule="exact"/>
              <w:ind w:left="102"/>
              <w:jc w:val="center"/>
              <w:rPr>
                <w:del w:id="6415" w:author="Björn Genfors" w:date="2014-03-28T14:34:00Z"/>
                <w:rFonts w:cs="Times New Roman"/>
                <w:spacing w:val="-1"/>
                <w:sz w:val="20"/>
                <w:szCs w:val="20"/>
                <w:lang w:val="sv-SE"/>
              </w:rPr>
            </w:pPr>
            <w:bookmarkStart w:id="6416" w:name="_Toc384034271"/>
            <w:bookmarkStart w:id="6417" w:name="_Toc384036193"/>
            <w:bookmarkEnd w:id="6416"/>
            <w:bookmarkEnd w:id="6417"/>
          </w:p>
        </w:tc>
        <w:bookmarkStart w:id="6418" w:name="_Toc384034272"/>
        <w:bookmarkStart w:id="6419" w:name="_Toc384036194"/>
        <w:bookmarkEnd w:id="6418"/>
        <w:bookmarkEnd w:id="6419"/>
      </w:tr>
      <w:tr w:rsidR="00424B6F" w:rsidRPr="006B6063" w:rsidDel="00DE71B1" w14:paraId="116C7E7C" w14:textId="2964DD9E" w:rsidTr="00DE71B1">
        <w:trPr>
          <w:trHeight w:hRule="exact" w:val="593"/>
          <w:tblHeader/>
          <w:del w:id="6420" w:author="Björn Genfors" w:date="2014-03-28T14:34:00Z"/>
          <w:trPrChange w:id="6421"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6423" w:author="Björn Genfors" w:date="2014-03-28T14:34:00Z"/>
                <w:rFonts w:cs="Times New Roman"/>
                <w:sz w:val="20"/>
                <w:szCs w:val="20"/>
                <w:lang w:val="sv-SE"/>
              </w:rPr>
            </w:pPr>
            <w:del w:id="6424" w:author="Björn Genfors" w:date="2014-03-28T14:34:00Z">
              <w:r w:rsidRPr="006B6063" w:rsidDel="00DE71B1">
                <w:rPr>
                  <w:sz w:val="20"/>
                  <w:szCs w:val="20"/>
                </w:rPr>
                <w:delText>../../../../codeSystemVersion</w:delText>
              </w:r>
              <w:bookmarkStart w:id="6425" w:name="_Toc384034273"/>
              <w:bookmarkStart w:id="6426" w:name="_Toc384036195"/>
              <w:bookmarkEnd w:id="6425"/>
              <w:bookmarkEnd w:id="6426"/>
            </w:del>
          </w:p>
        </w:tc>
        <w:tc>
          <w:tcPr>
            <w:tcW w:w="1559" w:type="dxa"/>
            <w:tcBorders>
              <w:top w:val="single" w:sz="5" w:space="0" w:color="000000"/>
              <w:left w:val="single" w:sz="5" w:space="0" w:color="000000"/>
              <w:bottom w:val="single" w:sz="5" w:space="0" w:color="000000"/>
              <w:right w:val="single" w:sz="5" w:space="0" w:color="000000"/>
            </w:tcBorders>
            <w:tcPrChange w:id="64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6428" w:author="Björn Genfors" w:date="2014-03-28T14:34:00Z"/>
                <w:rFonts w:cs="Times New Roman"/>
                <w:sz w:val="20"/>
                <w:szCs w:val="20"/>
                <w:lang w:val="sv-SE"/>
              </w:rPr>
            </w:pPr>
            <w:del w:id="6429" w:author="Björn Genfors" w:date="2014-03-28T14:34:00Z">
              <w:r w:rsidRPr="006B6063" w:rsidDel="00DE71B1">
                <w:rPr>
                  <w:spacing w:val="-1"/>
                  <w:sz w:val="20"/>
                  <w:szCs w:val="20"/>
                </w:rPr>
                <w:delText>string</w:delText>
              </w:r>
              <w:bookmarkStart w:id="6430" w:name="_Toc384034274"/>
              <w:bookmarkStart w:id="6431" w:name="_Toc384036196"/>
              <w:bookmarkEnd w:id="6430"/>
              <w:bookmarkEnd w:id="6431"/>
            </w:del>
          </w:p>
        </w:tc>
        <w:tc>
          <w:tcPr>
            <w:tcW w:w="3969" w:type="dxa"/>
            <w:tcBorders>
              <w:top w:val="single" w:sz="5" w:space="0" w:color="000000"/>
              <w:left w:val="single" w:sz="5" w:space="0" w:color="000000"/>
              <w:bottom w:val="single" w:sz="5" w:space="0" w:color="000000"/>
              <w:right w:val="single" w:sz="5" w:space="0" w:color="000000"/>
            </w:tcBorders>
            <w:tcPrChange w:id="64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6433" w:author="Björn Genfors" w:date="2014-03-28T14:34:00Z"/>
                <w:rFonts w:cs="Times New Roman"/>
                <w:spacing w:val="-1"/>
                <w:sz w:val="20"/>
                <w:szCs w:val="20"/>
                <w:lang w:val="sv-SE"/>
              </w:rPr>
            </w:pPr>
            <w:del w:id="6434" w:author="Björn Genfors" w:date="2014-03-28T14:34:00Z">
              <w:r w:rsidRPr="000B0F50" w:rsidDel="00DE71B1">
                <w:rPr>
                  <w:szCs w:val="20"/>
                </w:rPr>
                <w:delText>Version på kodsystem för befattningskod.</w:delText>
              </w:r>
              <w:bookmarkStart w:id="6435" w:name="_Toc384034275"/>
              <w:bookmarkStart w:id="6436" w:name="_Toc384036197"/>
              <w:bookmarkEnd w:id="6435"/>
              <w:bookmarkEnd w:id="6436"/>
            </w:del>
          </w:p>
        </w:tc>
        <w:tc>
          <w:tcPr>
            <w:tcW w:w="1195" w:type="dxa"/>
            <w:tcBorders>
              <w:top w:val="single" w:sz="5" w:space="0" w:color="000000"/>
              <w:left w:val="single" w:sz="5" w:space="0" w:color="000000"/>
              <w:bottom w:val="single" w:sz="5" w:space="0" w:color="000000"/>
              <w:right w:val="single" w:sz="5" w:space="0" w:color="000000"/>
            </w:tcBorders>
            <w:tcPrChange w:id="64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6438" w:author="Björn Genfors" w:date="2014-03-28T14:34:00Z"/>
                <w:rFonts w:cs="Times New Roman"/>
                <w:spacing w:val="-1"/>
                <w:sz w:val="20"/>
                <w:szCs w:val="20"/>
                <w:lang w:val="sv-SE"/>
              </w:rPr>
            </w:pPr>
            <w:del w:id="6439" w:author="Björn Genfors" w:date="2014-03-28T14:34:00Z">
              <w:r w:rsidRPr="006B6063" w:rsidDel="00DE71B1">
                <w:rPr>
                  <w:spacing w:val="-1"/>
                  <w:sz w:val="20"/>
                  <w:szCs w:val="20"/>
                </w:rPr>
                <w:delText>0..1</w:delText>
              </w:r>
              <w:bookmarkStart w:id="6440" w:name="_Toc384034276"/>
              <w:bookmarkStart w:id="6441" w:name="_Toc384036198"/>
              <w:bookmarkEnd w:id="6440"/>
              <w:bookmarkEnd w:id="6441"/>
            </w:del>
          </w:p>
        </w:tc>
        <w:bookmarkStart w:id="6442" w:name="_Toc384034277"/>
        <w:bookmarkStart w:id="6443" w:name="_Toc384036199"/>
        <w:bookmarkEnd w:id="6442"/>
        <w:bookmarkEnd w:id="6443"/>
      </w:tr>
      <w:tr w:rsidR="00424B6F" w:rsidRPr="006B6063" w:rsidDel="00DE71B1" w14:paraId="571AA8A2" w14:textId="49D48E34" w:rsidTr="00DE71B1">
        <w:trPr>
          <w:trHeight w:hRule="exact" w:val="996"/>
          <w:tblHeader/>
          <w:del w:id="6444" w:author="Björn Genfors" w:date="2014-03-28T14:34:00Z"/>
          <w:trPrChange w:id="6445"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6447" w:author="Björn Genfors" w:date="2014-03-28T14:34:00Z"/>
                <w:rFonts w:cs="Times New Roman"/>
                <w:sz w:val="20"/>
                <w:szCs w:val="20"/>
                <w:lang w:val="sv-SE"/>
              </w:rPr>
            </w:pPr>
            <w:del w:id="6448" w:author="Björn Genfors" w:date="2014-03-28T14:34:00Z">
              <w:r w:rsidRPr="006B6063" w:rsidDel="00DE71B1">
                <w:rPr>
                  <w:sz w:val="20"/>
                  <w:szCs w:val="20"/>
                </w:rPr>
                <w:delText>../../../../displayName</w:delText>
              </w:r>
              <w:bookmarkStart w:id="6449" w:name="_Toc384034278"/>
              <w:bookmarkStart w:id="6450" w:name="_Toc384036200"/>
              <w:bookmarkEnd w:id="6449"/>
              <w:bookmarkEnd w:id="6450"/>
            </w:del>
          </w:p>
        </w:tc>
        <w:tc>
          <w:tcPr>
            <w:tcW w:w="1559" w:type="dxa"/>
            <w:tcBorders>
              <w:top w:val="single" w:sz="5" w:space="0" w:color="000000"/>
              <w:left w:val="single" w:sz="5" w:space="0" w:color="000000"/>
              <w:bottom w:val="single" w:sz="5" w:space="0" w:color="000000"/>
              <w:right w:val="single" w:sz="5" w:space="0" w:color="000000"/>
            </w:tcBorders>
            <w:tcPrChange w:id="64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6452" w:author="Björn Genfors" w:date="2014-03-28T14:34:00Z"/>
                <w:rFonts w:cs="Times New Roman"/>
                <w:spacing w:val="-1"/>
                <w:sz w:val="20"/>
                <w:szCs w:val="20"/>
                <w:lang w:val="sv-SE"/>
              </w:rPr>
            </w:pPr>
            <w:del w:id="6453" w:author="Björn Genfors" w:date="2014-03-28T14:34:00Z">
              <w:r w:rsidRPr="006B6063" w:rsidDel="00DE71B1">
                <w:rPr>
                  <w:spacing w:val="-1"/>
                  <w:sz w:val="20"/>
                  <w:szCs w:val="20"/>
                </w:rPr>
                <w:delText>string</w:delText>
              </w:r>
              <w:bookmarkStart w:id="6454" w:name="_Toc384034279"/>
              <w:bookmarkStart w:id="6455" w:name="_Toc384036201"/>
              <w:bookmarkEnd w:id="6454"/>
              <w:bookmarkEnd w:id="6455"/>
            </w:del>
          </w:p>
          <w:p w14:paraId="0C749B0D" w14:textId="40C72BC6" w:rsidR="00424B6F" w:rsidRPr="006B6063" w:rsidDel="00DE71B1" w:rsidRDefault="00424B6F" w:rsidP="00DE71B1">
            <w:pPr>
              <w:widowControl/>
              <w:spacing w:line="226" w:lineRule="exact"/>
              <w:ind w:left="102"/>
              <w:rPr>
                <w:del w:id="6456" w:author="Björn Genfors" w:date="2014-03-28T14:34:00Z"/>
                <w:rFonts w:cs="Times New Roman"/>
                <w:sz w:val="20"/>
                <w:szCs w:val="20"/>
                <w:lang w:val="sv-SE"/>
              </w:rPr>
            </w:pPr>
            <w:bookmarkStart w:id="6457" w:name="_Toc384034280"/>
            <w:bookmarkStart w:id="6458" w:name="_Toc384036202"/>
            <w:bookmarkEnd w:id="6457"/>
            <w:bookmarkEnd w:id="6458"/>
          </w:p>
        </w:tc>
        <w:tc>
          <w:tcPr>
            <w:tcW w:w="3969" w:type="dxa"/>
            <w:tcBorders>
              <w:top w:val="single" w:sz="5" w:space="0" w:color="000000"/>
              <w:left w:val="single" w:sz="5" w:space="0" w:color="000000"/>
              <w:bottom w:val="single" w:sz="5" w:space="0" w:color="000000"/>
              <w:right w:val="single" w:sz="5" w:space="0" w:color="000000"/>
            </w:tcBorders>
            <w:tcPrChange w:id="64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6460" w:author="Björn Genfors" w:date="2014-03-28T14:34:00Z"/>
                <w:rFonts w:cs="Times New Roman"/>
                <w:spacing w:val="-1"/>
                <w:sz w:val="20"/>
                <w:szCs w:val="20"/>
                <w:lang w:val="sv-SE"/>
              </w:rPr>
            </w:pPr>
            <w:del w:id="6461" w:author="Björn Genfors" w:date="2014-03-28T14:34:00Z">
              <w:r w:rsidRPr="000B0F50" w:rsidDel="00DE71B1">
                <w:rPr>
                  <w:szCs w:val="20"/>
                </w:rPr>
                <w:delText>Befattningskoden i klartext. Om separat displayName inte finns i producerande system skall samma värde som i code anges.</w:delText>
              </w:r>
              <w:bookmarkStart w:id="6462" w:name="_Toc384034281"/>
              <w:bookmarkStart w:id="6463" w:name="_Toc384036203"/>
              <w:bookmarkEnd w:id="6462"/>
              <w:bookmarkEnd w:id="6463"/>
            </w:del>
          </w:p>
        </w:tc>
        <w:tc>
          <w:tcPr>
            <w:tcW w:w="1195" w:type="dxa"/>
            <w:tcBorders>
              <w:top w:val="single" w:sz="5" w:space="0" w:color="000000"/>
              <w:left w:val="single" w:sz="5" w:space="0" w:color="000000"/>
              <w:bottom w:val="single" w:sz="5" w:space="0" w:color="000000"/>
              <w:right w:val="single" w:sz="5" w:space="0" w:color="000000"/>
            </w:tcBorders>
            <w:tcPrChange w:id="64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6465" w:author="Björn Genfors" w:date="2014-03-28T14:34:00Z"/>
                <w:rFonts w:cs="Times New Roman"/>
                <w:spacing w:val="-1"/>
                <w:sz w:val="20"/>
                <w:szCs w:val="20"/>
                <w:lang w:val="sv-SE"/>
              </w:rPr>
            </w:pPr>
            <w:del w:id="6466" w:author="Björn Genfors" w:date="2014-03-28T14:34:00Z">
              <w:r w:rsidRPr="006B6063" w:rsidDel="00DE71B1">
                <w:rPr>
                  <w:spacing w:val="-1"/>
                  <w:sz w:val="20"/>
                  <w:szCs w:val="20"/>
                </w:rPr>
                <w:delText>0..1</w:delText>
              </w:r>
              <w:bookmarkStart w:id="6467" w:name="_Toc384034282"/>
              <w:bookmarkStart w:id="6468" w:name="_Toc384036204"/>
              <w:bookmarkEnd w:id="6467"/>
              <w:bookmarkEnd w:id="6468"/>
            </w:del>
          </w:p>
        </w:tc>
        <w:bookmarkStart w:id="6469" w:name="_Toc384034283"/>
        <w:bookmarkStart w:id="6470" w:name="_Toc384036205"/>
        <w:bookmarkEnd w:id="6469"/>
        <w:bookmarkEnd w:id="6470"/>
      </w:tr>
      <w:tr w:rsidR="00424B6F" w:rsidRPr="006B6063" w:rsidDel="00DE71B1" w14:paraId="3A6E9875" w14:textId="6FB1ED94" w:rsidTr="00DE71B1">
        <w:trPr>
          <w:trHeight w:hRule="exact" w:val="1409"/>
          <w:tblHeader/>
          <w:del w:id="6471" w:author="Björn Genfors" w:date="2014-03-28T14:34:00Z"/>
          <w:trPrChange w:id="647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6474" w:author="Björn Genfors" w:date="2014-03-28T14:34:00Z"/>
                <w:rFonts w:cs="Times New Roman"/>
                <w:spacing w:val="-1"/>
                <w:sz w:val="20"/>
                <w:szCs w:val="20"/>
                <w:lang w:val="sv-SE"/>
              </w:rPr>
            </w:pPr>
            <w:del w:id="6475" w:author="Björn Genfors" w:date="2014-03-28T14:34:00Z">
              <w:r w:rsidRPr="006B6063" w:rsidDel="00DE71B1">
                <w:rPr>
                  <w:sz w:val="20"/>
                  <w:szCs w:val="20"/>
                </w:rPr>
                <w:delText>../../../</w:delText>
              </w:r>
              <w:r w:rsidRPr="006B6063" w:rsidDel="00DE71B1">
                <w:rPr>
                  <w:spacing w:val="-1"/>
                  <w:sz w:val="20"/>
                  <w:szCs w:val="20"/>
                </w:rPr>
                <w:delText>../originalText</w:delText>
              </w:r>
              <w:bookmarkStart w:id="6476" w:name="_Toc384034284"/>
              <w:bookmarkStart w:id="6477" w:name="_Toc384036206"/>
              <w:bookmarkEnd w:id="6476"/>
              <w:bookmarkEnd w:id="6477"/>
            </w:del>
          </w:p>
          <w:p w14:paraId="667367C9" w14:textId="0C3E28C7" w:rsidR="00424B6F" w:rsidRPr="006B6063" w:rsidDel="00DE71B1" w:rsidRDefault="00424B6F" w:rsidP="00DE71B1">
            <w:pPr>
              <w:widowControl/>
              <w:spacing w:line="229" w:lineRule="exact"/>
              <w:ind w:left="102"/>
              <w:rPr>
                <w:del w:id="6478" w:author="Björn Genfors" w:date="2014-03-28T14:34:00Z"/>
                <w:rFonts w:cs="Times New Roman"/>
                <w:sz w:val="20"/>
                <w:szCs w:val="20"/>
                <w:lang w:val="sv-SE"/>
              </w:rPr>
            </w:pPr>
            <w:bookmarkStart w:id="6479" w:name="_Toc384034285"/>
            <w:bookmarkStart w:id="6480" w:name="_Toc384036207"/>
            <w:bookmarkEnd w:id="6479"/>
            <w:bookmarkEnd w:id="6480"/>
          </w:p>
        </w:tc>
        <w:tc>
          <w:tcPr>
            <w:tcW w:w="1559" w:type="dxa"/>
            <w:tcBorders>
              <w:top w:val="single" w:sz="5" w:space="0" w:color="000000"/>
              <w:left w:val="single" w:sz="5" w:space="0" w:color="000000"/>
              <w:bottom w:val="single" w:sz="5" w:space="0" w:color="000000"/>
              <w:right w:val="single" w:sz="5" w:space="0" w:color="000000"/>
            </w:tcBorders>
            <w:tcPrChange w:id="648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6482" w:author="Björn Genfors" w:date="2014-03-28T14:34:00Z"/>
                <w:rFonts w:cs="Times New Roman"/>
                <w:spacing w:val="-1"/>
                <w:sz w:val="20"/>
                <w:szCs w:val="20"/>
                <w:lang w:val="sv-SE"/>
              </w:rPr>
            </w:pPr>
            <w:del w:id="6483" w:author="Björn Genfors" w:date="2014-03-28T14:34:00Z">
              <w:r w:rsidRPr="006B6063" w:rsidDel="00DE71B1">
                <w:rPr>
                  <w:spacing w:val="-1"/>
                  <w:sz w:val="20"/>
                  <w:szCs w:val="20"/>
                </w:rPr>
                <w:delText>string</w:delText>
              </w:r>
              <w:bookmarkStart w:id="6484" w:name="_Toc384034286"/>
              <w:bookmarkStart w:id="6485" w:name="_Toc384036208"/>
              <w:bookmarkEnd w:id="6484"/>
              <w:bookmarkEnd w:id="6485"/>
            </w:del>
          </w:p>
          <w:p w14:paraId="5C6DE4F9" w14:textId="496A2AAB" w:rsidR="00424B6F" w:rsidRPr="006B6063" w:rsidDel="00DE71B1" w:rsidRDefault="00424B6F" w:rsidP="00DE71B1">
            <w:pPr>
              <w:widowControl/>
              <w:spacing w:line="226" w:lineRule="exact"/>
              <w:ind w:left="102"/>
              <w:rPr>
                <w:del w:id="6486" w:author="Björn Genfors" w:date="2014-03-28T14:34:00Z"/>
                <w:rFonts w:cs="Times New Roman"/>
                <w:sz w:val="20"/>
                <w:szCs w:val="20"/>
                <w:lang w:val="sv-SE"/>
              </w:rPr>
            </w:pPr>
            <w:bookmarkStart w:id="6487" w:name="_Toc384034287"/>
            <w:bookmarkStart w:id="6488" w:name="_Toc384036209"/>
            <w:bookmarkEnd w:id="6487"/>
            <w:bookmarkEnd w:id="6488"/>
          </w:p>
        </w:tc>
        <w:tc>
          <w:tcPr>
            <w:tcW w:w="3969" w:type="dxa"/>
            <w:tcBorders>
              <w:top w:val="single" w:sz="5" w:space="0" w:color="000000"/>
              <w:left w:val="single" w:sz="5" w:space="0" w:color="000000"/>
              <w:bottom w:val="single" w:sz="5" w:space="0" w:color="000000"/>
              <w:right w:val="single" w:sz="5" w:space="0" w:color="000000"/>
            </w:tcBorders>
            <w:tcPrChange w:id="64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6490" w:author="Björn Genfors" w:date="2014-03-28T14:34:00Z"/>
                <w:rFonts w:cs="Times New Roman"/>
                <w:spacing w:val="-1"/>
                <w:sz w:val="20"/>
                <w:szCs w:val="20"/>
                <w:lang w:val="sv-SE"/>
              </w:rPr>
            </w:pPr>
            <w:del w:id="649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6492" w:name="_Toc384034288"/>
              <w:bookmarkStart w:id="6493" w:name="_Toc384036210"/>
              <w:bookmarkEnd w:id="6492"/>
              <w:bookmarkEnd w:id="6493"/>
            </w:del>
          </w:p>
        </w:tc>
        <w:tc>
          <w:tcPr>
            <w:tcW w:w="1195" w:type="dxa"/>
            <w:tcBorders>
              <w:top w:val="single" w:sz="5" w:space="0" w:color="000000"/>
              <w:left w:val="single" w:sz="5" w:space="0" w:color="000000"/>
              <w:bottom w:val="single" w:sz="5" w:space="0" w:color="000000"/>
              <w:right w:val="single" w:sz="5" w:space="0" w:color="000000"/>
            </w:tcBorders>
            <w:tcPrChange w:id="64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6495" w:author="Björn Genfors" w:date="2014-03-28T14:34:00Z"/>
                <w:rFonts w:cs="Times New Roman"/>
                <w:spacing w:val="-1"/>
                <w:sz w:val="20"/>
                <w:szCs w:val="20"/>
                <w:lang w:val="sv-SE"/>
              </w:rPr>
            </w:pPr>
            <w:del w:id="6496" w:author="Björn Genfors" w:date="2014-03-28T14:34:00Z">
              <w:r w:rsidRPr="006B6063" w:rsidDel="00DE71B1">
                <w:rPr>
                  <w:spacing w:val="-1"/>
                  <w:sz w:val="20"/>
                  <w:szCs w:val="20"/>
                </w:rPr>
                <w:delText>0..1</w:delText>
              </w:r>
              <w:bookmarkStart w:id="6497" w:name="_Toc384034289"/>
              <w:bookmarkStart w:id="6498" w:name="_Toc384036211"/>
              <w:bookmarkEnd w:id="6497"/>
              <w:bookmarkEnd w:id="6498"/>
            </w:del>
          </w:p>
        </w:tc>
        <w:bookmarkStart w:id="6499" w:name="_Toc384034290"/>
        <w:bookmarkStart w:id="6500" w:name="_Toc384036212"/>
        <w:bookmarkEnd w:id="6499"/>
        <w:bookmarkEnd w:id="6500"/>
      </w:tr>
      <w:tr w:rsidR="00424B6F" w:rsidRPr="006B6063" w:rsidDel="00DE71B1" w14:paraId="6F1620FF" w14:textId="46311C59" w:rsidTr="00DE71B1">
        <w:trPr>
          <w:trHeight w:hRule="exact" w:val="766"/>
          <w:tblHeader/>
          <w:del w:id="6501" w:author="Björn Genfors" w:date="2014-03-28T14:34:00Z"/>
          <w:trPrChange w:id="6502"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6504" w:author="Björn Genfors" w:date="2014-03-28T14:34:00Z"/>
                <w:rFonts w:cs="Times New Roman"/>
                <w:sz w:val="20"/>
                <w:szCs w:val="20"/>
                <w:lang w:val="sv-SE"/>
              </w:rPr>
            </w:pPr>
            <w:del w:id="6505" w:author="Björn Genfors" w:date="2014-03-28T14:34:00Z">
              <w:r w:rsidRPr="006B6063" w:rsidDel="00DE71B1">
                <w:rPr>
                  <w:sz w:val="20"/>
                  <w:szCs w:val="20"/>
                </w:rPr>
                <w:delText>../../../healthcareProfessionalOrgUnit</w:delText>
              </w:r>
              <w:bookmarkStart w:id="6506" w:name="_Toc384034291"/>
              <w:bookmarkStart w:id="6507" w:name="_Toc384036213"/>
              <w:bookmarkEnd w:id="6506"/>
              <w:bookmarkEnd w:id="6507"/>
            </w:del>
          </w:p>
        </w:tc>
        <w:tc>
          <w:tcPr>
            <w:tcW w:w="1559" w:type="dxa"/>
            <w:tcBorders>
              <w:top w:val="single" w:sz="5" w:space="0" w:color="000000"/>
              <w:left w:val="single" w:sz="5" w:space="0" w:color="000000"/>
              <w:bottom w:val="single" w:sz="5" w:space="0" w:color="000000"/>
              <w:right w:val="single" w:sz="5" w:space="0" w:color="000000"/>
            </w:tcBorders>
            <w:tcPrChange w:id="65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6509" w:author="Björn Genfors" w:date="2014-03-28T14:34:00Z"/>
                <w:rFonts w:cs="Times New Roman"/>
                <w:sz w:val="20"/>
                <w:szCs w:val="20"/>
                <w:lang w:val="sv-SE"/>
              </w:rPr>
            </w:pPr>
            <w:del w:id="6510" w:author="Björn Genfors" w:date="2014-03-28T14:34:00Z">
              <w:r w:rsidRPr="006B6063" w:rsidDel="00DE71B1">
                <w:rPr>
                  <w:sz w:val="20"/>
                  <w:szCs w:val="20"/>
                </w:rPr>
                <w:delText>OrgUnitType</w:delText>
              </w:r>
              <w:bookmarkStart w:id="6511" w:name="_Toc384034292"/>
              <w:bookmarkStart w:id="6512" w:name="_Toc384036214"/>
              <w:bookmarkEnd w:id="6511"/>
              <w:bookmarkEnd w:id="6512"/>
            </w:del>
          </w:p>
        </w:tc>
        <w:tc>
          <w:tcPr>
            <w:tcW w:w="3969" w:type="dxa"/>
            <w:tcBorders>
              <w:top w:val="single" w:sz="5" w:space="0" w:color="000000"/>
              <w:left w:val="single" w:sz="5" w:space="0" w:color="000000"/>
              <w:bottom w:val="single" w:sz="5" w:space="0" w:color="000000"/>
              <w:right w:val="single" w:sz="5" w:space="0" w:color="000000"/>
            </w:tcBorders>
            <w:tcPrChange w:id="65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6514" w:author="Björn Genfors" w:date="2014-03-28T14:34:00Z"/>
                <w:rFonts w:cs="Times New Roman"/>
                <w:spacing w:val="-1"/>
                <w:sz w:val="20"/>
                <w:szCs w:val="20"/>
                <w:lang w:val="sv-SE"/>
              </w:rPr>
            </w:pPr>
            <w:del w:id="6515" w:author="Björn Genfors" w:date="2014-03-28T14:34:00Z">
              <w:r w:rsidRPr="000B0F50" w:rsidDel="00DE71B1">
                <w:rPr>
                  <w:spacing w:val="-1"/>
                  <w:szCs w:val="20"/>
                </w:rPr>
                <w:delText>Den enhet som vård- och omsorgspersonen är uppdragstagare på</w:delText>
              </w:r>
              <w:bookmarkStart w:id="6516" w:name="_Toc384034293"/>
              <w:bookmarkStart w:id="6517" w:name="_Toc384036215"/>
              <w:bookmarkEnd w:id="6516"/>
              <w:bookmarkEnd w:id="6517"/>
            </w:del>
          </w:p>
        </w:tc>
        <w:tc>
          <w:tcPr>
            <w:tcW w:w="1195" w:type="dxa"/>
            <w:tcBorders>
              <w:top w:val="single" w:sz="5" w:space="0" w:color="000000"/>
              <w:left w:val="single" w:sz="5" w:space="0" w:color="000000"/>
              <w:bottom w:val="single" w:sz="5" w:space="0" w:color="000000"/>
              <w:right w:val="single" w:sz="5" w:space="0" w:color="000000"/>
            </w:tcBorders>
            <w:tcPrChange w:id="65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6519" w:author="Björn Genfors" w:date="2014-03-28T14:34:00Z"/>
                <w:rFonts w:cs="Times New Roman"/>
                <w:spacing w:val="-1"/>
                <w:sz w:val="20"/>
                <w:szCs w:val="20"/>
                <w:lang w:val="sv-SE"/>
              </w:rPr>
            </w:pPr>
            <w:del w:id="6520" w:author="Björn Genfors" w:date="2014-03-28T14:34:00Z">
              <w:r w:rsidRPr="006B6063" w:rsidDel="00DE71B1">
                <w:rPr>
                  <w:spacing w:val="-1"/>
                  <w:sz w:val="20"/>
                  <w:szCs w:val="20"/>
                </w:rPr>
                <w:delText>1..1</w:delText>
              </w:r>
              <w:bookmarkStart w:id="6521" w:name="_Toc384034294"/>
              <w:bookmarkStart w:id="6522" w:name="_Toc384036216"/>
              <w:bookmarkEnd w:id="6521"/>
              <w:bookmarkEnd w:id="6522"/>
            </w:del>
          </w:p>
        </w:tc>
        <w:bookmarkStart w:id="6523" w:name="_Toc384034295"/>
        <w:bookmarkStart w:id="6524" w:name="_Toc384036217"/>
        <w:bookmarkEnd w:id="6523"/>
        <w:bookmarkEnd w:id="6524"/>
      </w:tr>
      <w:tr w:rsidR="00424B6F" w:rsidRPr="006B6063" w:rsidDel="00DE71B1" w14:paraId="0632BBDB" w14:textId="1EEB247D" w:rsidTr="00DE71B1">
        <w:trPr>
          <w:trHeight w:hRule="exact" w:val="535"/>
          <w:tblHeader/>
          <w:del w:id="6525" w:author="Björn Genfors" w:date="2014-03-28T14:34:00Z"/>
          <w:trPrChange w:id="6526"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6528" w:author="Björn Genfors" w:date="2014-03-28T14:34:00Z"/>
                <w:rFonts w:cs="Times New Roman"/>
                <w:sz w:val="20"/>
                <w:szCs w:val="20"/>
                <w:lang w:val="sv-SE"/>
              </w:rPr>
            </w:pPr>
            <w:del w:id="6529" w:author="Björn Genfors" w:date="2014-03-28T14:34:00Z">
              <w:r w:rsidRPr="006B6063" w:rsidDel="00DE71B1">
                <w:rPr>
                  <w:sz w:val="20"/>
                  <w:szCs w:val="20"/>
                </w:rPr>
                <w:delText>../../../../orgUnitHSAId</w:delText>
              </w:r>
              <w:bookmarkStart w:id="6530" w:name="_Toc384034296"/>
              <w:bookmarkStart w:id="6531" w:name="_Toc384036218"/>
              <w:bookmarkEnd w:id="6530"/>
              <w:bookmarkEnd w:id="6531"/>
            </w:del>
          </w:p>
        </w:tc>
        <w:tc>
          <w:tcPr>
            <w:tcW w:w="1559" w:type="dxa"/>
            <w:tcBorders>
              <w:top w:val="single" w:sz="5" w:space="0" w:color="000000"/>
              <w:left w:val="single" w:sz="5" w:space="0" w:color="000000"/>
              <w:bottom w:val="single" w:sz="5" w:space="0" w:color="000000"/>
              <w:right w:val="single" w:sz="5" w:space="0" w:color="000000"/>
            </w:tcBorders>
            <w:tcPrChange w:id="65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6533" w:author="Björn Genfors" w:date="2014-03-28T14:34:00Z"/>
                <w:rFonts w:cs="Times New Roman"/>
                <w:sz w:val="20"/>
                <w:szCs w:val="20"/>
                <w:lang w:val="sv-SE"/>
              </w:rPr>
            </w:pPr>
            <w:del w:id="6534" w:author="Björn Genfors" w:date="2014-03-28T14:34:00Z">
              <w:r w:rsidRPr="006B6063" w:rsidDel="00DE71B1">
                <w:rPr>
                  <w:sz w:val="20"/>
                  <w:szCs w:val="20"/>
                </w:rPr>
                <w:delText>HDAIdType</w:delText>
              </w:r>
              <w:bookmarkStart w:id="6535" w:name="_Toc384034297"/>
              <w:bookmarkStart w:id="6536" w:name="_Toc384036219"/>
              <w:bookmarkEnd w:id="6535"/>
              <w:bookmarkEnd w:id="6536"/>
            </w:del>
          </w:p>
        </w:tc>
        <w:tc>
          <w:tcPr>
            <w:tcW w:w="3969" w:type="dxa"/>
            <w:tcBorders>
              <w:top w:val="single" w:sz="5" w:space="0" w:color="000000"/>
              <w:left w:val="single" w:sz="5" w:space="0" w:color="000000"/>
              <w:bottom w:val="single" w:sz="5" w:space="0" w:color="000000"/>
              <w:right w:val="single" w:sz="5" w:space="0" w:color="000000"/>
            </w:tcBorders>
            <w:tcPrChange w:id="65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6538" w:author="Björn Genfors" w:date="2014-03-28T14:34:00Z"/>
                <w:rFonts w:cs="Times New Roman"/>
                <w:spacing w:val="-1"/>
                <w:sz w:val="20"/>
                <w:szCs w:val="20"/>
                <w:lang w:val="sv-SE"/>
              </w:rPr>
            </w:pPr>
            <w:del w:id="6539" w:author="Björn Genfors" w:date="2014-03-28T14:34:00Z">
              <w:r w:rsidRPr="006B6063" w:rsidDel="00DE71B1">
                <w:rPr>
                  <w:spacing w:val="-1"/>
                  <w:sz w:val="20"/>
                  <w:szCs w:val="20"/>
                </w:rPr>
                <w:delText>HSA-id för organisationsenhet.</w:delText>
              </w:r>
              <w:bookmarkStart w:id="6540" w:name="_Toc384034298"/>
              <w:bookmarkStart w:id="6541" w:name="_Toc384036220"/>
              <w:bookmarkEnd w:id="6540"/>
              <w:bookmarkEnd w:id="6541"/>
            </w:del>
          </w:p>
        </w:tc>
        <w:tc>
          <w:tcPr>
            <w:tcW w:w="1195" w:type="dxa"/>
            <w:tcBorders>
              <w:top w:val="single" w:sz="5" w:space="0" w:color="000000"/>
              <w:left w:val="single" w:sz="5" w:space="0" w:color="000000"/>
              <w:bottom w:val="single" w:sz="5" w:space="0" w:color="000000"/>
              <w:right w:val="single" w:sz="5" w:space="0" w:color="000000"/>
            </w:tcBorders>
            <w:tcPrChange w:id="65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6543" w:author="Björn Genfors" w:date="2014-03-28T14:34:00Z"/>
                <w:rFonts w:cs="Times New Roman"/>
                <w:spacing w:val="-1"/>
                <w:sz w:val="20"/>
                <w:szCs w:val="20"/>
                <w:lang w:val="sv-SE"/>
              </w:rPr>
            </w:pPr>
            <w:del w:id="6544" w:author="Björn Genfors" w:date="2014-03-28T14:34:00Z">
              <w:r w:rsidRPr="006B6063" w:rsidDel="00DE71B1">
                <w:rPr>
                  <w:spacing w:val="-1"/>
                  <w:sz w:val="20"/>
                  <w:szCs w:val="20"/>
                </w:rPr>
                <w:delText>1..1</w:delText>
              </w:r>
              <w:bookmarkStart w:id="6545" w:name="_Toc384034299"/>
              <w:bookmarkStart w:id="6546" w:name="_Toc384036221"/>
              <w:bookmarkEnd w:id="6545"/>
              <w:bookmarkEnd w:id="6546"/>
            </w:del>
          </w:p>
        </w:tc>
        <w:bookmarkStart w:id="6547" w:name="_Toc384034300"/>
        <w:bookmarkStart w:id="6548" w:name="_Toc384036222"/>
        <w:bookmarkEnd w:id="6547"/>
        <w:bookmarkEnd w:id="6548"/>
      </w:tr>
      <w:tr w:rsidR="00424B6F" w:rsidRPr="006B6063" w:rsidDel="00DE71B1" w14:paraId="44EEF991" w14:textId="0866BADD" w:rsidTr="00DE71B1">
        <w:trPr>
          <w:trHeight w:hRule="exact" w:val="540"/>
          <w:tblHeader/>
          <w:del w:id="6549" w:author="Björn Genfors" w:date="2014-03-28T14:34:00Z"/>
          <w:trPrChange w:id="6550"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6552" w:author="Björn Genfors" w:date="2014-03-28T14:34:00Z"/>
                <w:rFonts w:cs="Times New Roman"/>
                <w:sz w:val="20"/>
                <w:szCs w:val="20"/>
                <w:lang w:val="sv-SE"/>
              </w:rPr>
            </w:pPr>
            <w:del w:id="6553" w:author="Björn Genfors" w:date="2014-03-28T14:34:00Z">
              <w:r w:rsidRPr="006B6063" w:rsidDel="00DE71B1">
                <w:rPr>
                  <w:sz w:val="20"/>
                  <w:szCs w:val="20"/>
                </w:rPr>
                <w:delText>../../../../orgUnitName</w:delText>
              </w:r>
              <w:bookmarkStart w:id="6554" w:name="_Toc384034301"/>
              <w:bookmarkStart w:id="6555" w:name="_Toc384036223"/>
              <w:bookmarkEnd w:id="6554"/>
              <w:bookmarkEnd w:id="6555"/>
            </w:del>
          </w:p>
        </w:tc>
        <w:tc>
          <w:tcPr>
            <w:tcW w:w="1559" w:type="dxa"/>
            <w:tcBorders>
              <w:top w:val="single" w:sz="5" w:space="0" w:color="000000"/>
              <w:left w:val="single" w:sz="5" w:space="0" w:color="000000"/>
              <w:bottom w:val="single" w:sz="5" w:space="0" w:color="000000"/>
              <w:right w:val="single" w:sz="5" w:space="0" w:color="000000"/>
            </w:tcBorders>
            <w:tcPrChange w:id="65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6557" w:author="Björn Genfors" w:date="2014-03-28T14:34:00Z"/>
                <w:rFonts w:cs="Times New Roman"/>
                <w:sz w:val="20"/>
                <w:szCs w:val="20"/>
                <w:lang w:val="sv-SE"/>
              </w:rPr>
            </w:pPr>
            <w:del w:id="6558" w:author="Björn Genfors" w:date="2014-03-28T14:34:00Z">
              <w:r w:rsidRPr="006B6063" w:rsidDel="00DE71B1">
                <w:rPr>
                  <w:sz w:val="20"/>
                  <w:szCs w:val="20"/>
                </w:rPr>
                <w:delText>string</w:delText>
              </w:r>
              <w:bookmarkStart w:id="6559" w:name="_Toc384034302"/>
              <w:bookmarkStart w:id="6560" w:name="_Toc384036224"/>
              <w:bookmarkEnd w:id="6559"/>
              <w:bookmarkEnd w:id="6560"/>
            </w:del>
          </w:p>
        </w:tc>
        <w:tc>
          <w:tcPr>
            <w:tcW w:w="3969" w:type="dxa"/>
            <w:tcBorders>
              <w:top w:val="single" w:sz="5" w:space="0" w:color="000000"/>
              <w:left w:val="single" w:sz="5" w:space="0" w:color="000000"/>
              <w:bottom w:val="single" w:sz="5" w:space="0" w:color="000000"/>
              <w:right w:val="single" w:sz="5" w:space="0" w:color="000000"/>
            </w:tcBorders>
            <w:tcPrChange w:id="65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6562" w:author="Björn Genfors" w:date="2014-03-28T14:34:00Z"/>
                <w:rFonts w:cs="Times New Roman"/>
                <w:spacing w:val="-1"/>
                <w:sz w:val="20"/>
                <w:szCs w:val="20"/>
                <w:lang w:val="sv-SE"/>
              </w:rPr>
            </w:pPr>
            <w:del w:id="6563" w:author="Björn Genfors" w:date="2014-03-28T14:34:00Z">
              <w:r w:rsidRPr="000B0F50" w:rsidDel="00DE71B1">
                <w:rPr>
                  <w:spacing w:val="-1"/>
                  <w:szCs w:val="20"/>
                </w:rPr>
                <w:delText>Namnet på den organisation som författaren är uppdragstagare på</w:delText>
              </w:r>
              <w:bookmarkStart w:id="6564" w:name="_Toc384034303"/>
              <w:bookmarkStart w:id="6565" w:name="_Toc384036225"/>
              <w:bookmarkEnd w:id="6564"/>
              <w:bookmarkEnd w:id="6565"/>
            </w:del>
          </w:p>
        </w:tc>
        <w:tc>
          <w:tcPr>
            <w:tcW w:w="1195" w:type="dxa"/>
            <w:tcBorders>
              <w:top w:val="single" w:sz="5" w:space="0" w:color="000000"/>
              <w:left w:val="single" w:sz="5" w:space="0" w:color="000000"/>
              <w:bottom w:val="single" w:sz="5" w:space="0" w:color="000000"/>
              <w:right w:val="single" w:sz="5" w:space="0" w:color="000000"/>
            </w:tcBorders>
            <w:tcPrChange w:id="65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6567" w:author="Björn Genfors" w:date="2014-03-28T14:34:00Z"/>
                <w:rFonts w:cs="Times New Roman"/>
                <w:spacing w:val="-1"/>
                <w:sz w:val="20"/>
                <w:szCs w:val="20"/>
                <w:lang w:val="sv-SE"/>
              </w:rPr>
            </w:pPr>
            <w:del w:id="6568" w:author="Björn Genfors" w:date="2014-03-28T14:34:00Z">
              <w:r w:rsidRPr="006B6063" w:rsidDel="00DE71B1">
                <w:rPr>
                  <w:spacing w:val="-1"/>
                  <w:sz w:val="20"/>
                  <w:szCs w:val="20"/>
                </w:rPr>
                <w:delText>1..1</w:delText>
              </w:r>
              <w:bookmarkStart w:id="6569" w:name="_Toc384034304"/>
              <w:bookmarkStart w:id="6570" w:name="_Toc384036226"/>
              <w:bookmarkEnd w:id="6569"/>
              <w:bookmarkEnd w:id="6570"/>
            </w:del>
          </w:p>
        </w:tc>
        <w:bookmarkStart w:id="6571" w:name="_Toc384034305"/>
        <w:bookmarkStart w:id="6572" w:name="_Toc384036227"/>
        <w:bookmarkEnd w:id="6571"/>
        <w:bookmarkEnd w:id="6572"/>
      </w:tr>
      <w:tr w:rsidR="00424B6F" w:rsidRPr="006B6063" w:rsidDel="00DE71B1" w14:paraId="72CDA623" w14:textId="7E35026A" w:rsidTr="00DE71B1">
        <w:trPr>
          <w:trHeight w:hRule="exact" w:val="535"/>
          <w:tblHeader/>
          <w:del w:id="6573" w:author="Björn Genfors" w:date="2014-03-28T14:34:00Z"/>
          <w:trPrChange w:id="6574"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6576" w:author="Björn Genfors" w:date="2014-03-28T14:34:00Z"/>
                <w:rFonts w:cs="Times New Roman"/>
                <w:sz w:val="20"/>
                <w:szCs w:val="20"/>
                <w:lang w:val="sv-SE"/>
              </w:rPr>
            </w:pPr>
            <w:del w:id="6577" w:author="Björn Genfors" w:date="2014-03-28T14:34:00Z">
              <w:r w:rsidRPr="006B6063" w:rsidDel="00DE71B1">
                <w:rPr>
                  <w:sz w:val="20"/>
                  <w:szCs w:val="20"/>
                </w:rPr>
                <w:delText>../../../../orgUnitTelecom</w:delText>
              </w:r>
              <w:bookmarkStart w:id="6578" w:name="_Toc384034306"/>
              <w:bookmarkStart w:id="6579" w:name="_Toc384036228"/>
              <w:bookmarkEnd w:id="6578"/>
              <w:bookmarkEnd w:id="6579"/>
            </w:del>
          </w:p>
        </w:tc>
        <w:tc>
          <w:tcPr>
            <w:tcW w:w="1559" w:type="dxa"/>
            <w:tcBorders>
              <w:top w:val="single" w:sz="5" w:space="0" w:color="000000"/>
              <w:left w:val="single" w:sz="5" w:space="0" w:color="000000"/>
              <w:bottom w:val="single" w:sz="5" w:space="0" w:color="000000"/>
              <w:right w:val="single" w:sz="5" w:space="0" w:color="000000"/>
            </w:tcBorders>
            <w:tcPrChange w:id="65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6581" w:author="Björn Genfors" w:date="2014-03-28T14:34:00Z"/>
                <w:rFonts w:cs="Times New Roman"/>
                <w:sz w:val="20"/>
                <w:szCs w:val="20"/>
                <w:lang w:val="sv-SE"/>
              </w:rPr>
            </w:pPr>
            <w:del w:id="6582" w:author="Björn Genfors" w:date="2014-03-28T14:34:00Z">
              <w:r w:rsidRPr="006B6063" w:rsidDel="00DE71B1">
                <w:rPr>
                  <w:sz w:val="20"/>
                  <w:szCs w:val="20"/>
                </w:rPr>
                <w:delText>string</w:delText>
              </w:r>
              <w:bookmarkStart w:id="6583" w:name="_Toc384034307"/>
              <w:bookmarkStart w:id="6584" w:name="_Toc384036229"/>
              <w:bookmarkEnd w:id="6583"/>
              <w:bookmarkEnd w:id="6584"/>
            </w:del>
          </w:p>
        </w:tc>
        <w:tc>
          <w:tcPr>
            <w:tcW w:w="3969" w:type="dxa"/>
            <w:tcBorders>
              <w:top w:val="single" w:sz="5" w:space="0" w:color="000000"/>
              <w:left w:val="single" w:sz="5" w:space="0" w:color="000000"/>
              <w:bottom w:val="single" w:sz="5" w:space="0" w:color="000000"/>
              <w:right w:val="single" w:sz="5" w:space="0" w:color="000000"/>
            </w:tcBorders>
            <w:tcPrChange w:id="65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6586" w:author="Björn Genfors" w:date="2014-03-28T14:34:00Z"/>
                <w:rFonts w:cs="Times New Roman"/>
                <w:spacing w:val="-1"/>
                <w:sz w:val="20"/>
                <w:szCs w:val="20"/>
                <w:lang w:val="sv-SE"/>
              </w:rPr>
            </w:pPr>
            <w:del w:id="6587" w:author="Björn Genfors" w:date="2014-03-28T14:34:00Z">
              <w:r w:rsidRPr="006B6063" w:rsidDel="00DE71B1">
                <w:rPr>
                  <w:spacing w:val="-1"/>
                  <w:sz w:val="20"/>
                  <w:szCs w:val="20"/>
                </w:rPr>
                <w:delText>Telefon till organisationsenhet</w:delText>
              </w:r>
              <w:bookmarkStart w:id="6588" w:name="_Toc384034308"/>
              <w:bookmarkStart w:id="6589" w:name="_Toc384036230"/>
              <w:bookmarkEnd w:id="6588"/>
              <w:bookmarkEnd w:id="6589"/>
            </w:del>
          </w:p>
        </w:tc>
        <w:tc>
          <w:tcPr>
            <w:tcW w:w="1195" w:type="dxa"/>
            <w:tcBorders>
              <w:top w:val="single" w:sz="5" w:space="0" w:color="000000"/>
              <w:left w:val="single" w:sz="5" w:space="0" w:color="000000"/>
              <w:bottom w:val="single" w:sz="5" w:space="0" w:color="000000"/>
              <w:right w:val="single" w:sz="5" w:space="0" w:color="000000"/>
            </w:tcBorders>
            <w:tcPrChange w:id="65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6591" w:author="Björn Genfors" w:date="2014-03-28T14:34:00Z"/>
                <w:rFonts w:cs="Times New Roman"/>
                <w:spacing w:val="-1"/>
                <w:sz w:val="20"/>
                <w:szCs w:val="20"/>
                <w:lang w:val="sv-SE"/>
              </w:rPr>
            </w:pPr>
            <w:del w:id="6592" w:author="Björn Genfors" w:date="2014-03-28T14:34:00Z">
              <w:r w:rsidRPr="006B6063" w:rsidDel="00DE71B1">
                <w:rPr>
                  <w:spacing w:val="-1"/>
                  <w:sz w:val="20"/>
                  <w:szCs w:val="20"/>
                </w:rPr>
                <w:delText>0..1</w:delText>
              </w:r>
              <w:bookmarkStart w:id="6593" w:name="_Toc384034309"/>
              <w:bookmarkStart w:id="6594" w:name="_Toc384036231"/>
              <w:bookmarkEnd w:id="6593"/>
              <w:bookmarkEnd w:id="6594"/>
            </w:del>
          </w:p>
        </w:tc>
        <w:bookmarkStart w:id="6595" w:name="_Toc384034310"/>
        <w:bookmarkStart w:id="6596" w:name="_Toc384036232"/>
        <w:bookmarkEnd w:id="6595"/>
        <w:bookmarkEnd w:id="6596"/>
      </w:tr>
      <w:tr w:rsidR="00424B6F" w:rsidRPr="006B6063" w:rsidDel="00DE71B1" w14:paraId="5139D160" w14:textId="03BA8F3D" w:rsidTr="00DE71B1">
        <w:trPr>
          <w:trHeight w:hRule="exact" w:val="535"/>
          <w:tblHeader/>
          <w:del w:id="6597" w:author="Björn Genfors" w:date="2014-03-28T14:34:00Z"/>
          <w:trPrChange w:id="6598"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6600" w:author="Björn Genfors" w:date="2014-03-28T14:34:00Z"/>
                <w:rFonts w:cs="Times New Roman"/>
                <w:sz w:val="20"/>
                <w:szCs w:val="20"/>
                <w:lang w:val="sv-SE"/>
              </w:rPr>
            </w:pPr>
            <w:del w:id="6601" w:author="Björn Genfors" w:date="2014-03-28T14:34:00Z">
              <w:r w:rsidRPr="006B6063" w:rsidDel="00DE71B1">
                <w:rPr>
                  <w:sz w:val="20"/>
                  <w:szCs w:val="20"/>
                </w:rPr>
                <w:delText>../../../../orgUnitEmail</w:delText>
              </w:r>
              <w:bookmarkStart w:id="6602" w:name="_Toc384034311"/>
              <w:bookmarkStart w:id="6603" w:name="_Toc384036233"/>
              <w:bookmarkEnd w:id="6602"/>
              <w:bookmarkEnd w:id="6603"/>
            </w:del>
          </w:p>
        </w:tc>
        <w:tc>
          <w:tcPr>
            <w:tcW w:w="1559" w:type="dxa"/>
            <w:tcBorders>
              <w:top w:val="single" w:sz="5" w:space="0" w:color="000000"/>
              <w:left w:val="single" w:sz="5" w:space="0" w:color="000000"/>
              <w:bottom w:val="single" w:sz="5" w:space="0" w:color="000000"/>
              <w:right w:val="single" w:sz="5" w:space="0" w:color="000000"/>
            </w:tcBorders>
            <w:tcPrChange w:id="66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6605" w:author="Björn Genfors" w:date="2014-03-28T14:34:00Z"/>
                <w:rFonts w:cs="Times New Roman"/>
                <w:sz w:val="20"/>
                <w:szCs w:val="20"/>
                <w:lang w:val="sv-SE"/>
              </w:rPr>
            </w:pPr>
            <w:del w:id="6606" w:author="Björn Genfors" w:date="2014-03-28T14:34:00Z">
              <w:r w:rsidRPr="006B6063" w:rsidDel="00DE71B1">
                <w:rPr>
                  <w:sz w:val="20"/>
                  <w:szCs w:val="20"/>
                </w:rPr>
                <w:delText>string</w:delText>
              </w:r>
              <w:bookmarkStart w:id="6607" w:name="_Toc384034312"/>
              <w:bookmarkStart w:id="6608" w:name="_Toc384036234"/>
              <w:bookmarkEnd w:id="6607"/>
              <w:bookmarkEnd w:id="6608"/>
            </w:del>
          </w:p>
        </w:tc>
        <w:tc>
          <w:tcPr>
            <w:tcW w:w="3969" w:type="dxa"/>
            <w:tcBorders>
              <w:top w:val="single" w:sz="5" w:space="0" w:color="000000"/>
              <w:left w:val="single" w:sz="5" w:space="0" w:color="000000"/>
              <w:bottom w:val="single" w:sz="5" w:space="0" w:color="000000"/>
              <w:right w:val="single" w:sz="5" w:space="0" w:color="000000"/>
            </w:tcBorders>
            <w:tcPrChange w:id="66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6610" w:author="Björn Genfors" w:date="2014-03-28T14:34:00Z"/>
                <w:rFonts w:cs="Times New Roman"/>
                <w:spacing w:val="-1"/>
                <w:sz w:val="20"/>
                <w:szCs w:val="20"/>
                <w:lang w:val="sv-SE"/>
              </w:rPr>
            </w:pPr>
            <w:del w:id="6611" w:author="Björn Genfors" w:date="2014-03-28T14:34:00Z">
              <w:r w:rsidRPr="006B6063" w:rsidDel="00DE71B1">
                <w:rPr>
                  <w:spacing w:val="-1"/>
                  <w:sz w:val="20"/>
                  <w:szCs w:val="20"/>
                </w:rPr>
                <w:delText>Epost till enhet</w:delText>
              </w:r>
              <w:bookmarkStart w:id="6612" w:name="_Toc384034313"/>
              <w:bookmarkStart w:id="6613" w:name="_Toc384036235"/>
              <w:bookmarkEnd w:id="6612"/>
              <w:bookmarkEnd w:id="6613"/>
            </w:del>
          </w:p>
        </w:tc>
        <w:tc>
          <w:tcPr>
            <w:tcW w:w="1195" w:type="dxa"/>
            <w:tcBorders>
              <w:top w:val="single" w:sz="5" w:space="0" w:color="000000"/>
              <w:left w:val="single" w:sz="5" w:space="0" w:color="000000"/>
              <w:bottom w:val="single" w:sz="5" w:space="0" w:color="000000"/>
              <w:right w:val="single" w:sz="5" w:space="0" w:color="000000"/>
            </w:tcBorders>
            <w:tcPrChange w:id="66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6615" w:author="Björn Genfors" w:date="2014-03-28T14:34:00Z"/>
                <w:rFonts w:cs="Times New Roman"/>
                <w:spacing w:val="-1"/>
                <w:sz w:val="20"/>
                <w:szCs w:val="20"/>
                <w:lang w:val="sv-SE"/>
              </w:rPr>
            </w:pPr>
            <w:del w:id="6616" w:author="Björn Genfors" w:date="2014-03-28T14:34:00Z">
              <w:r w:rsidRPr="006B6063" w:rsidDel="00DE71B1">
                <w:rPr>
                  <w:spacing w:val="-1"/>
                  <w:sz w:val="20"/>
                  <w:szCs w:val="20"/>
                </w:rPr>
                <w:delText>0..1</w:delText>
              </w:r>
              <w:bookmarkStart w:id="6617" w:name="_Toc384034314"/>
              <w:bookmarkStart w:id="6618" w:name="_Toc384036236"/>
              <w:bookmarkEnd w:id="6617"/>
              <w:bookmarkEnd w:id="6618"/>
            </w:del>
          </w:p>
        </w:tc>
        <w:bookmarkStart w:id="6619" w:name="_Toc384034315"/>
        <w:bookmarkStart w:id="6620" w:name="_Toc384036237"/>
        <w:bookmarkEnd w:id="6619"/>
        <w:bookmarkEnd w:id="6620"/>
      </w:tr>
      <w:tr w:rsidR="00424B6F" w:rsidRPr="006B6063" w:rsidDel="00DE71B1" w14:paraId="642CC544" w14:textId="79D2AC32" w:rsidTr="00DE71B1">
        <w:trPr>
          <w:trHeight w:hRule="exact" w:val="540"/>
          <w:tblHeader/>
          <w:del w:id="6621" w:author="Björn Genfors" w:date="2014-03-28T14:34:00Z"/>
          <w:trPrChange w:id="6622"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6624" w:author="Björn Genfors" w:date="2014-03-28T14:34:00Z"/>
                <w:rFonts w:cs="Times New Roman"/>
                <w:sz w:val="20"/>
                <w:szCs w:val="20"/>
                <w:lang w:val="sv-SE"/>
              </w:rPr>
            </w:pPr>
            <w:del w:id="6625" w:author="Björn Genfors" w:date="2014-03-28T14:34:00Z">
              <w:r w:rsidRPr="006B6063" w:rsidDel="00DE71B1">
                <w:rPr>
                  <w:sz w:val="20"/>
                  <w:szCs w:val="20"/>
                </w:rPr>
                <w:delText>../../../../orgUnitAddress</w:delText>
              </w:r>
              <w:bookmarkStart w:id="6626" w:name="_Toc384034316"/>
              <w:bookmarkStart w:id="6627" w:name="_Toc384036238"/>
              <w:bookmarkEnd w:id="6626"/>
              <w:bookmarkEnd w:id="6627"/>
            </w:del>
          </w:p>
        </w:tc>
        <w:tc>
          <w:tcPr>
            <w:tcW w:w="1559" w:type="dxa"/>
            <w:tcBorders>
              <w:top w:val="single" w:sz="5" w:space="0" w:color="000000"/>
              <w:left w:val="single" w:sz="5" w:space="0" w:color="000000"/>
              <w:bottom w:val="single" w:sz="5" w:space="0" w:color="000000"/>
              <w:right w:val="single" w:sz="5" w:space="0" w:color="000000"/>
            </w:tcBorders>
            <w:tcPrChange w:id="662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6629" w:author="Björn Genfors" w:date="2014-03-28T14:34:00Z"/>
                <w:rFonts w:cs="Times New Roman"/>
                <w:sz w:val="20"/>
                <w:szCs w:val="20"/>
                <w:lang w:val="sv-SE"/>
              </w:rPr>
            </w:pPr>
            <w:del w:id="6630" w:author="Björn Genfors" w:date="2014-03-28T14:34:00Z">
              <w:r w:rsidRPr="006B6063" w:rsidDel="00DE71B1">
                <w:rPr>
                  <w:sz w:val="20"/>
                  <w:szCs w:val="20"/>
                </w:rPr>
                <w:delText>string</w:delText>
              </w:r>
              <w:bookmarkStart w:id="6631" w:name="_Toc384034317"/>
              <w:bookmarkStart w:id="6632" w:name="_Toc384036239"/>
              <w:bookmarkEnd w:id="6631"/>
              <w:bookmarkEnd w:id="6632"/>
            </w:del>
          </w:p>
        </w:tc>
        <w:tc>
          <w:tcPr>
            <w:tcW w:w="3969" w:type="dxa"/>
            <w:tcBorders>
              <w:top w:val="single" w:sz="5" w:space="0" w:color="000000"/>
              <w:left w:val="single" w:sz="5" w:space="0" w:color="000000"/>
              <w:bottom w:val="single" w:sz="5" w:space="0" w:color="000000"/>
              <w:right w:val="single" w:sz="5" w:space="0" w:color="000000"/>
            </w:tcBorders>
            <w:tcPrChange w:id="66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6634" w:author="Björn Genfors" w:date="2014-03-28T14:34:00Z"/>
                <w:rFonts w:cs="Times New Roman"/>
                <w:spacing w:val="-1"/>
                <w:sz w:val="20"/>
                <w:szCs w:val="20"/>
                <w:lang w:val="sv-SE"/>
              </w:rPr>
            </w:pPr>
            <w:del w:id="6635" w:author="Björn Genfors" w:date="2014-03-28T14:34:00Z">
              <w:r w:rsidRPr="000B0F50" w:rsidDel="00DE71B1">
                <w:rPr>
                  <w:spacing w:val="-1"/>
                  <w:szCs w:val="20"/>
                </w:rPr>
                <w:delText>Postadress för den organisation som författaren är uppdragstagare på</w:delText>
              </w:r>
              <w:bookmarkStart w:id="6636" w:name="_Toc384034318"/>
              <w:bookmarkStart w:id="6637" w:name="_Toc384036240"/>
              <w:bookmarkEnd w:id="6636"/>
              <w:bookmarkEnd w:id="6637"/>
            </w:del>
          </w:p>
        </w:tc>
        <w:tc>
          <w:tcPr>
            <w:tcW w:w="1195" w:type="dxa"/>
            <w:tcBorders>
              <w:top w:val="single" w:sz="5" w:space="0" w:color="000000"/>
              <w:left w:val="single" w:sz="5" w:space="0" w:color="000000"/>
              <w:bottom w:val="single" w:sz="5" w:space="0" w:color="000000"/>
              <w:right w:val="single" w:sz="5" w:space="0" w:color="000000"/>
            </w:tcBorders>
            <w:tcPrChange w:id="66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6639" w:author="Björn Genfors" w:date="2014-03-28T14:34:00Z"/>
                <w:rFonts w:cs="Times New Roman"/>
                <w:spacing w:val="-1"/>
                <w:sz w:val="20"/>
                <w:szCs w:val="20"/>
                <w:lang w:val="sv-SE"/>
              </w:rPr>
            </w:pPr>
            <w:del w:id="6640" w:author="Björn Genfors" w:date="2014-03-28T14:34:00Z">
              <w:r w:rsidRPr="006B6063" w:rsidDel="00DE71B1">
                <w:rPr>
                  <w:spacing w:val="-1"/>
                  <w:sz w:val="20"/>
                  <w:szCs w:val="20"/>
                </w:rPr>
                <w:delText>0..1</w:delText>
              </w:r>
              <w:bookmarkStart w:id="6641" w:name="_Toc384034319"/>
              <w:bookmarkStart w:id="6642" w:name="_Toc384036241"/>
              <w:bookmarkEnd w:id="6641"/>
              <w:bookmarkEnd w:id="6642"/>
            </w:del>
          </w:p>
        </w:tc>
        <w:bookmarkStart w:id="6643" w:name="_Toc384034320"/>
        <w:bookmarkStart w:id="6644" w:name="_Toc384036242"/>
        <w:bookmarkEnd w:id="6643"/>
        <w:bookmarkEnd w:id="6644"/>
      </w:tr>
      <w:tr w:rsidR="00424B6F" w:rsidRPr="006B6063" w:rsidDel="00DE71B1" w14:paraId="3AB389B0" w14:textId="0A53675A" w:rsidTr="00DE71B1">
        <w:trPr>
          <w:trHeight w:hRule="exact" w:val="680"/>
          <w:tblHeader/>
          <w:del w:id="6645" w:author="Björn Genfors" w:date="2014-03-28T14:34:00Z"/>
          <w:trPrChange w:id="6646"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6648" w:author="Björn Genfors" w:date="2014-03-28T14:34:00Z"/>
                <w:rFonts w:cs="Times New Roman"/>
                <w:b/>
                <w:sz w:val="20"/>
                <w:szCs w:val="20"/>
                <w:lang w:val="sv-SE"/>
              </w:rPr>
            </w:pPr>
            <w:del w:id="6649" w:author="Björn Genfors" w:date="2014-03-28T14:34:00Z">
              <w:r w:rsidRPr="006B6063" w:rsidDel="00DE71B1">
                <w:rPr>
                  <w:sz w:val="20"/>
                  <w:szCs w:val="20"/>
                </w:rPr>
                <w:delText>../../../../orgUnitLocation</w:delText>
              </w:r>
              <w:bookmarkStart w:id="6650" w:name="_Toc384034321"/>
              <w:bookmarkStart w:id="6651" w:name="_Toc384036243"/>
              <w:bookmarkEnd w:id="6650"/>
              <w:bookmarkEnd w:id="6651"/>
            </w:del>
          </w:p>
        </w:tc>
        <w:tc>
          <w:tcPr>
            <w:tcW w:w="1559" w:type="dxa"/>
            <w:tcBorders>
              <w:top w:val="single" w:sz="5" w:space="0" w:color="000000"/>
              <w:left w:val="single" w:sz="5" w:space="0" w:color="000000"/>
              <w:bottom w:val="single" w:sz="5" w:space="0" w:color="000000"/>
              <w:right w:val="single" w:sz="5" w:space="0" w:color="000000"/>
            </w:tcBorders>
            <w:tcPrChange w:id="66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6653" w:author="Björn Genfors" w:date="2014-03-28T14:34:00Z"/>
                <w:rFonts w:cs="Times New Roman"/>
                <w:sz w:val="20"/>
                <w:szCs w:val="20"/>
                <w:lang w:val="sv-SE"/>
              </w:rPr>
            </w:pPr>
            <w:del w:id="6654" w:author="Björn Genfors" w:date="2014-03-28T14:34:00Z">
              <w:r w:rsidRPr="006B6063" w:rsidDel="00DE71B1">
                <w:rPr>
                  <w:sz w:val="20"/>
                  <w:szCs w:val="20"/>
                </w:rPr>
                <w:delText>string</w:delText>
              </w:r>
              <w:bookmarkStart w:id="6655" w:name="_Toc384034322"/>
              <w:bookmarkStart w:id="6656" w:name="_Toc384036244"/>
              <w:bookmarkEnd w:id="6655"/>
              <w:bookmarkEnd w:id="6656"/>
            </w:del>
          </w:p>
        </w:tc>
        <w:tc>
          <w:tcPr>
            <w:tcW w:w="3969" w:type="dxa"/>
            <w:tcBorders>
              <w:top w:val="single" w:sz="5" w:space="0" w:color="000000"/>
              <w:left w:val="single" w:sz="5" w:space="0" w:color="000000"/>
              <w:bottom w:val="single" w:sz="5" w:space="0" w:color="000000"/>
              <w:right w:val="single" w:sz="5" w:space="0" w:color="000000"/>
            </w:tcBorders>
            <w:tcPrChange w:id="665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6658" w:author="Björn Genfors" w:date="2014-03-28T14:34:00Z"/>
                <w:rFonts w:cs="Times New Roman"/>
                <w:spacing w:val="-1"/>
                <w:sz w:val="20"/>
                <w:szCs w:val="20"/>
                <w:lang w:val="sv-SE"/>
              </w:rPr>
            </w:pPr>
            <w:del w:id="6659"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bookmarkStart w:id="6660" w:name="_Toc384034323"/>
              <w:bookmarkStart w:id="6661" w:name="_Toc384036245"/>
              <w:bookmarkEnd w:id="6660"/>
              <w:bookmarkEnd w:id="6661"/>
            </w:del>
          </w:p>
        </w:tc>
        <w:tc>
          <w:tcPr>
            <w:tcW w:w="1195" w:type="dxa"/>
            <w:tcBorders>
              <w:top w:val="single" w:sz="5" w:space="0" w:color="000000"/>
              <w:left w:val="single" w:sz="5" w:space="0" w:color="000000"/>
              <w:bottom w:val="single" w:sz="5" w:space="0" w:color="000000"/>
              <w:right w:val="single" w:sz="5" w:space="0" w:color="000000"/>
            </w:tcBorders>
            <w:tcPrChange w:id="666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6663" w:author="Björn Genfors" w:date="2014-03-28T14:34:00Z"/>
                <w:rFonts w:cs="Times New Roman"/>
                <w:sz w:val="20"/>
                <w:szCs w:val="20"/>
                <w:lang w:val="sv-SE"/>
              </w:rPr>
            </w:pPr>
            <w:del w:id="6664" w:author="Björn Genfors" w:date="2014-03-28T14:34:00Z">
              <w:r w:rsidRPr="006B6063" w:rsidDel="00DE71B1">
                <w:rPr>
                  <w:sz w:val="20"/>
                  <w:szCs w:val="20"/>
                </w:rPr>
                <w:delText>0..1</w:delText>
              </w:r>
              <w:bookmarkStart w:id="6665" w:name="_Toc384034324"/>
              <w:bookmarkStart w:id="6666" w:name="_Toc384036246"/>
              <w:bookmarkEnd w:id="6665"/>
              <w:bookmarkEnd w:id="6666"/>
            </w:del>
          </w:p>
        </w:tc>
        <w:bookmarkStart w:id="6667" w:name="_Toc384034325"/>
        <w:bookmarkStart w:id="6668" w:name="_Toc384036247"/>
        <w:bookmarkEnd w:id="6667"/>
        <w:bookmarkEnd w:id="6668"/>
      </w:tr>
      <w:tr w:rsidR="00424B6F" w:rsidRPr="006B6063" w:rsidDel="00DE71B1" w14:paraId="7E95888B" w14:textId="130C425E" w:rsidTr="00DE71B1">
        <w:trPr>
          <w:trHeight w:hRule="exact" w:val="562"/>
          <w:tblHeader/>
          <w:del w:id="6669" w:author="Björn Genfors" w:date="2014-03-28T14:34:00Z"/>
          <w:trPrChange w:id="6670"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6672" w:author="Björn Genfors" w:date="2014-03-28T14:34:00Z"/>
                <w:rFonts w:cs="Times New Roman"/>
                <w:sz w:val="20"/>
                <w:szCs w:val="20"/>
                <w:lang w:val="sv-SE"/>
              </w:rPr>
            </w:pPr>
            <w:del w:id="6673" w:author="Björn Genfors" w:date="2014-03-28T14:34:00Z">
              <w:r w:rsidRPr="006B6063" w:rsidDel="00DE71B1">
                <w:rPr>
                  <w:sz w:val="20"/>
                  <w:szCs w:val="20"/>
                </w:rPr>
                <w:delText>../../analysis</w:delText>
              </w:r>
              <w:bookmarkStart w:id="6674" w:name="_Toc384034326"/>
              <w:bookmarkStart w:id="6675" w:name="_Toc384036248"/>
              <w:bookmarkEnd w:id="6674"/>
              <w:bookmarkEnd w:id="6675"/>
            </w:del>
          </w:p>
        </w:tc>
        <w:tc>
          <w:tcPr>
            <w:tcW w:w="1559" w:type="dxa"/>
            <w:tcBorders>
              <w:top w:val="single" w:sz="5" w:space="0" w:color="000000"/>
              <w:left w:val="single" w:sz="5" w:space="0" w:color="000000"/>
              <w:bottom w:val="single" w:sz="5" w:space="0" w:color="000000"/>
              <w:right w:val="single" w:sz="5" w:space="0" w:color="000000"/>
            </w:tcBorders>
            <w:tcPrChange w:id="667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6677" w:author="Björn Genfors" w:date="2014-03-28T14:34:00Z"/>
                <w:rFonts w:cs="Times New Roman"/>
                <w:sz w:val="20"/>
                <w:szCs w:val="20"/>
                <w:lang w:val="sv-SE"/>
              </w:rPr>
            </w:pPr>
            <w:del w:id="6678" w:author="Björn Genfors" w:date="2014-03-28T14:34:00Z">
              <w:r w:rsidRPr="006B6063" w:rsidDel="00DE71B1">
                <w:rPr>
                  <w:sz w:val="20"/>
                  <w:szCs w:val="20"/>
                </w:rPr>
                <w:delText>AnalysisType</w:delText>
              </w:r>
              <w:bookmarkStart w:id="6679" w:name="_Toc384034327"/>
              <w:bookmarkStart w:id="6680" w:name="_Toc384036249"/>
              <w:bookmarkEnd w:id="6679"/>
              <w:bookmarkEnd w:id="6680"/>
            </w:del>
          </w:p>
        </w:tc>
        <w:tc>
          <w:tcPr>
            <w:tcW w:w="3969" w:type="dxa"/>
            <w:tcBorders>
              <w:top w:val="single" w:sz="5" w:space="0" w:color="000000"/>
              <w:left w:val="single" w:sz="5" w:space="0" w:color="000000"/>
              <w:bottom w:val="single" w:sz="5" w:space="0" w:color="000000"/>
              <w:right w:val="single" w:sz="5" w:space="0" w:color="000000"/>
            </w:tcBorders>
            <w:tcPrChange w:id="66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6682" w:author="Björn Genfors" w:date="2014-03-28T14:34:00Z"/>
                <w:rFonts w:cs="Times New Roman"/>
                <w:spacing w:val="-1"/>
                <w:sz w:val="20"/>
                <w:szCs w:val="20"/>
                <w:lang w:val="sv-SE"/>
              </w:rPr>
            </w:pPr>
            <w:del w:id="6683" w:author="Björn Genfors" w:date="2014-03-28T14:34:00Z">
              <w:r w:rsidRPr="000B0F50" w:rsidDel="00DE71B1">
                <w:rPr>
                  <w:spacing w:val="-1"/>
                  <w:szCs w:val="20"/>
                </w:rPr>
                <w:delText>Information om analystjänster som ligger till grund för ett undersökningsresultat</w:delText>
              </w:r>
              <w:bookmarkStart w:id="6684" w:name="_Toc384034328"/>
              <w:bookmarkStart w:id="6685" w:name="_Toc384036250"/>
              <w:bookmarkEnd w:id="6684"/>
              <w:bookmarkEnd w:id="6685"/>
            </w:del>
          </w:p>
        </w:tc>
        <w:tc>
          <w:tcPr>
            <w:tcW w:w="1195" w:type="dxa"/>
            <w:tcBorders>
              <w:top w:val="single" w:sz="5" w:space="0" w:color="000000"/>
              <w:left w:val="single" w:sz="5" w:space="0" w:color="000000"/>
              <w:bottom w:val="single" w:sz="5" w:space="0" w:color="000000"/>
              <w:right w:val="single" w:sz="5" w:space="0" w:color="000000"/>
            </w:tcBorders>
            <w:tcPrChange w:id="66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6687" w:author="Björn Genfors" w:date="2014-03-28T14:34:00Z"/>
                <w:rFonts w:cs="Times New Roman"/>
                <w:sz w:val="20"/>
                <w:szCs w:val="20"/>
                <w:lang w:val="sv-SE"/>
              </w:rPr>
            </w:pPr>
            <w:del w:id="6688" w:author="Björn Genfors" w:date="2014-03-28T14:34:00Z">
              <w:r w:rsidRPr="006B6063" w:rsidDel="00DE71B1">
                <w:rPr>
                  <w:sz w:val="20"/>
                  <w:szCs w:val="20"/>
                </w:rPr>
                <w:delText>0..*</w:delText>
              </w:r>
              <w:bookmarkStart w:id="6689" w:name="_Toc384034329"/>
              <w:bookmarkStart w:id="6690" w:name="_Toc384036251"/>
              <w:bookmarkEnd w:id="6689"/>
              <w:bookmarkEnd w:id="6690"/>
            </w:del>
          </w:p>
        </w:tc>
        <w:bookmarkStart w:id="6691" w:name="_Toc384034330"/>
        <w:bookmarkStart w:id="6692" w:name="_Toc384036252"/>
        <w:bookmarkEnd w:id="6691"/>
        <w:bookmarkEnd w:id="6692"/>
      </w:tr>
      <w:tr w:rsidR="00424B6F" w:rsidRPr="006B6063" w:rsidDel="00DE71B1" w14:paraId="4408ECFD" w14:textId="2BBD5C82" w:rsidTr="00DE71B1">
        <w:trPr>
          <w:trHeight w:hRule="exact" w:val="429"/>
          <w:tblHeader/>
          <w:del w:id="6693" w:author="Björn Genfors" w:date="2014-03-28T14:34:00Z"/>
          <w:trPrChange w:id="6694"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6696" w:author="Björn Genfors" w:date="2014-03-28T14:34:00Z"/>
                <w:rFonts w:cs="Times New Roman"/>
                <w:sz w:val="20"/>
                <w:szCs w:val="20"/>
                <w:lang w:val="sv-SE"/>
              </w:rPr>
            </w:pPr>
            <w:del w:id="6697" w:author="Björn Genfors" w:date="2014-03-28T14:34:00Z">
              <w:r w:rsidRPr="006B6063" w:rsidDel="00DE71B1">
                <w:rPr>
                  <w:sz w:val="20"/>
                  <w:szCs w:val="20"/>
                </w:rPr>
                <w:delText>../../../analysisId</w:delText>
              </w:r>
              <w:bookmarkStart w:id="6698" w:name="_Toc384034331"/>
              <w:bookmarkStart w:id="6699" w:name="_Toc384036253"/>
              <w:bookmarkEnd w:id="6698"/>
              <w:bookmarkEnd w:id="6699"/>
            </w:del>
          </w:p>
        </w:tc>
        <w:tc>
          <w:tcPr>
            <w:tcW w:w="1559" w:type="dxa"/>
            <w:tcBorders>
              <w:top w:val="single" w:sz="5" w:space="0" w:color="000000"/>
              <w:left w:val="single" w:sz="5" w:space="0" w:color="000000"/>
              <w:bottom w:val="single" w:sz="5" w:space="0" w:color="000000"/>
              <w:right w:val="single" w:sz="5" w:space="0" w:color="000000"/>
            </w:tcBorders>
            <w:tcPrChange w:id="670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6701" w:author="Björn Genfors" w:date="2014-03-28T14:34:00Z"/>
                <w:rFonts w:cs="Times New Roman"/>
                <w:sz w:val="20"/>
                <w:szCs w:val="20"/>
                <w:lang w:val="sv-SE"/>
              </w:rPr>
            </w:pPr>
            <w:del w:id="6702" w:author="Björn Genfors" w:date="2014-03-28T14:34:00Z">
              <w:r w:rsidRPr="006B6063" w:rsidDel="00DE71B1">
                <w:rPr>
                  <w:sz w:val="20"/>
                  <w:szCs w:val="20"/>
                </w:rPr>
                <w:delText>IIType</w:delText>
              </w:r>
              <w:bookmarkStart w:id="6703" w:name="_Toc384034332"/>
              <w:bookmarkStart w:id="6704" w:name="_Toc384036254"/>
              <w:bookmarkEnd w:id="6703"/>
              <w:bookmarkEnd w:id="6704"/>
            </w:del>
          </w:p>
        </w:tc>
        <w:tc>
          <w:tcPr>
            <w:tcW w:w="3969" w:type="dxa"/>
            <w:tcBorders>
              <w:top w:val="single" w:sz="5" w:space="0" w:color="000000"/>
              <w:left w:val="single" w:sz="5" w:space="0" w:color="000000"/>
              <w:bottom w:val="single" w:sz="5" w:space="0" w:color="000000"/>
              <w:right w:val="single" w:sz="5" w:space="0" w:color="000000"/>
            </w:tcBorders>
            <w:tcPrChange w:id="67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6706" w:author="Björn Genfors" w:date="2014-03-28T14:34:00Z"/>
                <w:rFonts w:cs="Times New Roman"/>
                <w:sz w:val="20"/>
                <w:szCs w:val="20"/>
                <w:lang w:val="sv-SE"/>
              </w:rPr>
            </w:pPr>
            <w:del w:id="6707" w:author="Björn Genfors" w:date="2014-03-28T14:34:00Z">
              <w:r w:rsidRPr="006B6063" w:rsidDel="00DE71B1">
                <w:rPr>
                  <w:sz w:val="20"/>
                  <w:szCs w:val="20"/>
                </w:rPr>
                <w:delText>Unik identifierare för analystjänsten</w:delText>
              </w:r>
              <w:bookmarkStart w:id="6708" w:name="_Toc384034333"/>
              <w:bookmarkStart w:id="6709" w:name="_Toc384036255"/>
              <w:bookmarkEnd w:id="6708"/>
              <w:bookmarkEnd w:id="6709"/>
            </w:del>
          </w:p>
        </w:tc>
        <w:tc>
          <w:tcPr>
            <w:tcW w:w="1195" w:type="dxa"/>
            <w:tcBorders>
              <w:top w:val="single" w:sz="5" w:space="0" w:color="000000"/>
              <w:left w:val="single" w:sz="5" w:space="0" w:color="000000"/>
              <w:bottom w:val="single" w:sz="5" w:space="0" w:color="000000"/>
              <w:right w:val="single" w:sz="5" w:space="0" w:color="000000"/>
            </w:tcBorders>
            <w:tcPrChange w:id="67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6711" w:author="Björn Genfors" w:date="2014-03-28T14:34:00Z"/>
                <w:rFonts w:cs="Times New Roman"/>
                <w:sz w:val="20"/>
                <w:szCs w:val="20"/>
                <w:lang w:val="sv-SE"/>
              </w:rPr>
            </w:pPr>
            <w:del w:id="6712" w:author="Björn Genfors" w:date="2014-03-28T14:34:00Z">
              <w:r w:rsidRPr="006B6063" w:rsidDel="00DE71B1">
                <w:rPr>
                  <w:sz w:val="20"/>
                  <w:szCs w:val="20"/>
                </w:rPr>
                <w:delText>1..1</w:delText>
              </w:r>
              <w:bookmarkStart w:id="6713" w:name="_Toc384034334"/>
              <w:bookmarkStart w:id="6714" w:name="_Toc384036256"/>
              <w:bookmarkEnd w:id="6713"/>
              <w:bookmarkEnd w:id="6714"/>
            </w:del>
          </w:p>
        </w:tc>
        <w:bookmarkStart w:id="6715" w:name="_Toc384034335"/>
        <w:bookmarkStart w:id="6716" w:name="_Toc384036257"/>
        <w:bookmarkEnd w:id="6715"/>
        <w:bookmarkEnd w:id="6716"/>
      </w:tr>
      <w:tr w:rsidR="00424B6F" w:rsidRPr="006B6063" w:rsidDel="00DE71B1" w14:paraId="5B8689AE" w14:textId="7B9FC0B7" w:rsidTr="00DE71B1">
        <w:trPr>
          <w:trHeight w:hRule="exact" w:val="1096"/>
          <w:tblHeader/>
          <w:del w:id="6717" w:author="Björn Genfors" w:date="2014-03-28T14:34:00Z"/>
          <w:trPrChange w:id="6718"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6720" w:author="Björn Genfors" w:date="2014-03-28T14:34:00Z"/>
                <w:rFonts w:cs="Times New Roman"/>
                <w:sz w:val="20"/>
                <w:szCs w:val="20"/>
                <w:lang w:val="sv-SE"/>
              </w:rPr>
            </w:pPr>
            <w:del w:id="6721" w:author="Björn Genfors" w:date="2014-03-28T14:34:00Z">
              <w:r w:rsidRPr="006B6063" w:rsidDel="00DE71B1">
                <w:rPr>
                  <w:sz w:val="20"/>
                  <w:szCs w:val="20"/>
                </w:rPr>
                <w:delText>../../../../root</w:delText>
              </w:r>
              <w:bookmarkStart w:id="6722" w:name="_Toc384034336"/>
              <w:bookmarkStart w:id="6723" w:name="_Toc384036258"/>
              <w:bookmarkEnd w:id="6722"/>
              <w:bookmarkEnd w:id="6723"/>
            </w:del>
          </w:p>
        </w:tc>
        <w:tc>
          <w:tcPr>
            <w:tcW w:w="1559" w:type="dxa"/>
            <w:tcBorders>
              <w:top w:val="single" w:sz="5" w:space="0" w:color="000000"/>
              <w:left w:val="single" w:sz="5" w:space="0" w:color="000000"/>
              <w:bottom w:val="single" w:sz="5" w:space="0" w:color="000000"/>
              <w:right w:val="single" w:sz="5" w:space="0" w:color="000000"/>
            </w:tcBorders>
            <w:tcPrChange w:id="67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6725" w:author="Björn Genfors" w:date="2014-03-28T14:34:00Z"/>
                <w:rFonts w:cs="Times New Roman"/>
                <w:sz w:val="20"/>
                <w:szCs w:val="20"/>
                <w:lang w:val="sv-SE"/>
              </w:rPr>
            </w:pPr>
            <w:del w:id="6726" w:author="Björn Genfors" w:date="2014-03-28T14:34:00Z">
              <w:r w:rsidRPr="006B6063" w:rsidDel="00DE71B1">
                <w:rPr>
                  <w:sz w:val="20"/>
                  <w:szCs w:val="20"/>
                </w:rPr>
                <w:delText>string</w:delText>
              </w:r>
              <w:bookmarkStart w:id="6727" w:name="_Toc384034337"/>
              <w:bookmarkStart w:id="6728" w:name="_Toc384036259"/>
              <w:bookmarkEnd w:id="6727"/>
              <w:bookmarkEnd w:id="6728"/>
            </w:del>
          </w:p>
        </w:tc>
        <w:tc>
          <w:tcPr>
            <w:tcW w:w="3969" w:type="dxa"/>
            <w:tcBorders>
              <w:top w:val="single" w:sz="5" w:space="0" w:color="000000"/>
              <w:left w:val="single" w:sz="5" w:space="0" w:color="000000"/>
              <w:bottom w:val="single" w:sz="5" w:space="0" w:color="000000"/>
              <w:right w:val="single" w:sz="5" w:space="0" w:color="000000"/>
            </w:tcBorders>
            <w:tcPrChange w:id="67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6730" w:author="Björn Genfors" w:date="2014-03-28T14:34:00Z"/>
                <w:rFonts w:cs="Times New Roman"/>
                <w:sz w:val="20"/>
                <w:szCs w:val="20"/>
                <w:lang w:val="sv-SE"/>
              </w:rPr>
            </w:pPr>
            <w:del w:id="6731"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6732" w:name="_Toc384034338"/>
              <w:bookmarkStart w:id="6733" w:name="_Toc384036260"/>
              <w:bookmarkEnd w:id="6732"/>
              <w:bookmarkEnd w:id="6733"/>
            </w:del>
          </w:p>
        </w:tc>
        <w:tc>
          <w:tcPr>
            <w:tcW w:w="1195" w:type="dxa"/>
            <w:tcBorders>
              <w:top w:val="single" w:sz="5" w:space="0" w:color="000000"/>
              <w:left w:val="single" w:sz="5" w:space="0" w:color="000000"/>
              <w:bottom w:val="single" w:sz="5" w:space="0" w:color="000000"/>
              <w:right w:val="single" w:sz="5" w:space="0" w:color="000000"/>
            </w:tcBorders>
            <w:tcPrChange w:id="673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6735" w:author="Björn Genfors" w:date="2014-03-28T14:34:00Z"/>
                <w:rFonts w:cs="Times New Roman"/>
                <w:sz w:val="20"/>
                <w:szCs w:val="20"/>
                <w:lang w:val="sv-SE"/>
              </w:rPr>
            </w:pPr>
            <w:del w:id="6736" w:author="Björn Genfors" w:date="2014-03-28T14:34:00Z">
              <w:r w:rsidRPr="006B6063" w:rsidDel="00DE71B1">
                <w:rPr>
                  <w:sz w:val="20"/>
                  <w:szCs w:val="20"/>
                </w:rPr>
                <w:delText>1..1</w:delText>
              </w:r>
              <w:bookmarkStart w:id="6737" w:name="_Toc384034339"/>
              <w:bookmarkStart w:id="6738" w:name="_Toc384036261"/>
              <w:bookmarkEnd w:id="6737"/>
              <w:bookmarkEnd w:id="6738"/>
            </w:del>
          </w:p>
        </w:tc>
        <w:bookmarkStart w:id="6739" w:name="_Toc384034340"/>
        <w:bookmarkStart w:id="6740" w:name="_Toc384036262"/>
        <w:bookmarkEnd w:id="6739"/>
        <w:bookmarkEnd w:id="6740"/>
      </w:tr>
      <w:tr w:rsidR="00424B6F" w:rsidRPr="006B6063" w:rsidDel="00DE71B1" w14:paraId="4FFF7160" w14:textId="5369BF98" w:rsidTr="00DE71B1">
        <w:trPr>
          <w:trHeight w:hRule="exact" w:val="648"/>
          <w:tblHeader/>
          <w:del w:id="6741" w:author="Björn Genfors" w:date="2014-03-28T14:34:00Z"/>
          <w:trPrChange w:id="6742"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6744" w:author="Björn Genfors" w:date="2014-03-28T14:34:00Z"/>
                <w:rFonts w:cs="Times New Roman"/>
                <w:sz w:val="20"/>
                <w:szCs w:val="20"/>
                <w:lang w:val="sv-SE"/>
              </w:rPr>
            </w:pPr>
            <w:del w:id="6745" w:author="Björn Genfors" w:date="2014-03-28T14:34:00Z">
              <w:r w:rsidRPr="006B6063" w:rsidDel="00DE71B1">
                <w:rPr>
                  <w:sz w:val="20"/>
                  <w:szCs w:val="20"/>
                </w:rPr>
                <w:delText>../../../../extension</w:delText>
              </w:r>
              <w:bookmarkStart w:id="6746" w:name="_Toc384034341"/>
              <w:bookmarkStart w:id="6747" w:name="_Toc384036263"/>
              <w:bookmarkEnd w:id="6746"/>
              <w:bookmarkEnd w:id="6747"/>
            </w:del>
          </w:p>
        </w:tc>
        <w:tc>
          <w:tcPr>
            <w:tcW w:w="1559" w:type="dxa"/>
            <w:tcBorders>
              <w:top w:val="single" w:sz="5" w:space="0" w:color="000000"/>
              <w:left w:val="single" w:sz="5" w:space="0" w:color="000000"/>
              <w:bottom w:val="single" w:sz="5" w:space="0" w:color="000000"/>
              <w:right w:val="single" w:sz="5" w:space="0" w:color="000000"/>
            </w:tcBorders>
            <w:tcPrChange w:id="674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6749" w:author="Björn Genfors" w:date="2014-03-28T14:34:00Z"/>
                <w:rFonts w:cs="Times New Roman"/>
                <w:sz w:val="20"/>
                <w:szCs w:val="20"/>
                <w:lang w:val="sv-SE"/>
              </w:rPr>
            </w:pPr>
            <w:del w:id="6750" w:author="Björn Genfors" w:date="2014-03-28T14:34:00Z">
              <w:r w:rsidRPr="006B6063" w:rsidDel="00DE71B1">
                <w:rPr>
                  <w:sz w:val="20"/>
                  <w:szCs w:val="20"/>
                </w:rPr>
                <w:delText>string</w:delText>
              </w:r>
              <w:bookmarkStart w:id="6751" w:name="_Toc384034342"/>
              <w:bookmarkStart w:id="6752" w:name="_Toc384036264"/>
              <w:bookmarkEnd w:id="6751"/>
              <w:bookmarkEnd w:id="6752"/>
            </w:del>
          </w:p>
          <w:p w14:paraId="44155E50" w14:textId="189A07A6" w:rsidR="00424B6F" w:rsidRPr="006B6063" w:rsidDel="00DE71B1" w:rsidRDefault="00424B6F" w:rsidP="00DE71B1">
            <w:pPr>
              <w:widowControl/>
              <w:spacing w:line="226" w:lineRule="exact"/>
              <w:ind w:left="102"/>
              <w:rPr>
                <w:del w:id="6753" w:author="Björn Genfors" w:date="2014-03-28T14:34:00Z"/>
                <w:rFonts w:cs="Times New Roman"/>
                <w:sz w:val="20"/>
                <w:szCs w:val="20"/>
                <w:lang w:val="sv-SE"/>
              </w:rPr>
            </w:pPr>
            <w:bookmarkStart w:id="6754" w:name="_Toc384034343"/>
            <w:bookmarkStart w:id="6755" w:name="_Toc384036265"/>
            <w:bookmarkEnd w:id="6754"/>
            <w:bookmarkEnd w:id="6755"/>
          </w:p>
        </w:tc>
        <w:tc>
          <w:tcPr>
            <w:tcW w:w="3969" w:type="dxa"/>
            <w:tcBorders>
              <w:top w:val="single" w:sz="5" w:space="0" w:color="000000"/>
              <w:left w:val="single" w:sz="5" w:space="0" w:color="000000"/>
              <w:bottom w:val="single" w:sz="5" w:space="0" w:color="000000"/>
              <w:right w:val="single" w:sz="5" w:space="0" w:color="000000"/>
            </w:tcBorders>
            <w:tcPrChange w:id="67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6757" w:author="Björn Genfors" w:date="2014-03-28T14:34:00Z"/>
                <w:rFonts w:cs="Times New Roman"/>
                <w:sz w:val="20"/>
                <w:szCs w:val="20"/>
                <w:lang w:val="sv-SE"/>
              </w:rPr>
            </w:pPr>
            <w:del w:id="6758" w:author="Björn Genfors" w:date="2014-03-28T14:34:00Z">
              <w:r w:rsidRPr="000B0F50" w:rsidDel="00DE71B1">
                <w:rPr>
                  <w:szCs w:val="20"/>
                </w:rPr>
                <w:delText>En textsträng som tillsammans med root bildar en unik identifierare.</w:delText>
              </w:r>
              <w:bookmarkStart w:id="6759" w:name="_Toc384034344"/>
              <w:bookmarkStart w:id="6760" w:name="_Toc384036266"/>
              <w:bookmarkEnd w:id="6759"/>
              <w:bookmarkEnd w:id="6760"/>
            </w:del>
          </w:p>
        </w:tc>
        <w:tc>
          <w:tcPr>
            <w:tcW w:w="1195" w:type="dxa"/>
            <w:tcBorders>
              <w:top w:val="single" w:sz="5" w:space="0" w:color="000000"/>
              <w:left w:val="single" w:sz="5" w:space="0" w:color="000000"/>
              <w:bottom w:val="single" w:sz="5" w:space="0" w:color="000000"/>
              <w:right w:val="single" w:sz="5" w:space="0" w:color="000000"/>
            </w:tcBorders>
            <w:tcPrChange w:id="67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6762" w:author="Björn Genfors" w:date="2014-03-28T14:34:00Z"/>
                <w:rFonts w:cs="Times New Roman"/>
                <w:sz w:val="20"/>
                <w:szCs w:val="20"/>
                <w:lang w:val="sv-SE"/>
              </w:rPr>
            </w:pPr>
            <w:del w:id="6763" w:author="Björn Genfors" w:date="2014-03-28T14:34:00Z">
              <w:r w:rsidRPr="006B6063" w:rsidDel="00DE71B1">
                <w:rPr>
                  <w:sz w:val="20"/>
                  <w:szCs w:val="20"/>
                </w:rPr>
                <w:delText>0..1</w:delText>
              </w:r>
              <w:bookmarkStart w:id="6764" w:name="_Toc384034345"/>
              <w:bookmarkStart w:id="6765" w:name="_Toc384036267"/>
              <w:bookmarkEnd w:id="6764"/>
              <w:bookmarkEnd w:id="6765"/>
            </w:del>
          </w:p>
        </w:tc>
        <w:bookmarkStart w:id="6766" w:name="_Toc384034346"/>
        <w:bookmarkStart w:id="6767" w:name="_Toc384036268"/>
        <w:bookmarkEnd w:id="6766"/>
        <w:bookmarkEnd w:id="6767"/>
      </w:tr>
      <w:tr w:rsidR="00424B6F" w:rsidRPr="006B6063" w:rsidDel="00DE71B1" w14:paraId="6431D294" w14:textId="0B9F0C2F" w:rsidTr="00DE71B1">
        <w:trPr>
          <w:trHeight w:hRule="exact" w:val="551"/>
          <w:tblHeader/>
          <w:del w:id="6768" w:author="Björn Genfors" w:date="2014-03-28T14:34:00Z"/>
          <w:trPrChange w:id="6769"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6771" w:author="Björn Genfors" w:date="2014-03-28T14:34:00Z"/>
                <w:rFonts w:cs="Times New Roman"/>
                <w:sz w:val="20"/>
                <w:szCs w:val="20"/>
                <w:lang w:val="sv-SE"/>
              </w:rPr>
            </w:pPr>
            <w:del w:id="6772" w:author="Björn Genfors" w:date="2014-03-28T14:34:00Z">
              <w:r w:rsidRPr="006B6063" w:rsidDel="00DE71B1">
                <w:rPr>
                  <w:sz w:val="20"/>
                  <w:szCs w:val="20"/>
                </w:rPr>
                <w:delText>../../../analysisTime</w:delText>
              </w:r>
              <w:bookmarkStart w:id="6773" w:name="_Toc384034347"/>
              <w:bookmarkStart w:id="6774" w:name="_Toc384036269"/>
              <w:bookmarkEnd w:id="6773"/>
              <w:bookmarkEnd w:id="6774"/>
            </w:del>
          </w:p>
        </w:tc>
        <w:tc>
          <w:tcPr>
            <w:tcW w:w="1559" w:type="dxa"/>
            <w:tcBorders>
              <w:top w:val="single" w:sz="5" w:space="0" w:color="000000"/>
              <w:left w:val="single" w:sz="5" w:space="0" w:color="000000"/>
              <w:bottom w:val="single" w:sz="5" w:space="0" w:color="000000"/>
              <w:right w:val="single" w:sz="5" w:space="0" w:color="000000"/>
            </w:tcBorders>
            <w:tcPrChange w:id="67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6776" w:author="Björn Genfors" w:date="2014-03-28T14:34:00Z"/>
                <w:rFonts w:cs="Times New Roman"/>
                <w:sz w:val="20"/>
                <w:szCs w:val="20"/>
                <w:lang w:val="sv-SE"/>
              </w:rPr>
            </w:pPr>
            <w:del w:id="6777" w:author="Björn Genfors" w:date="2014-03-28T14:34:00Z">
              <w:r w:rsidRPr="006B6063" w:rsidDel="00DE71B1">
                <w:rPr>
                  <w:sz w:val="20"/>
                  <w:szCs w:val="20"/>
                </w:rPr>
                <w:delText>TimePeriodType</w:delText>
              </w:r>
              <w:bookmarkStart w:id="6778" w:name="_Toc384034348"/>
              <w:bookmarkStart w:id="6779" w:name="_Toc384036270"/>
              <w:bookmarkEnd w:id="6778"/>
              <w:bookmarkEnd w:id="6779"/>
            </w:del>
          </w:p>
        </w:tc>
        <w:tc>
          <w:tcPr>
            <w:tcW w:w="3969" w:type="dxa"/>
            <w:tcBorders>
              <w:top w:val="single" w:sz="5" w:space="0" w:color="000000"/>
              <w:left w:val="single" w:sz="5" w:space="0" w:color="000000"/>
              <w:bottom w:val="single" w:sz="5" w:space="0" w:color="000000"/>
              <w:right w:val="single" w:sz="5" w:space="0" w:color="000000"/>
            </w:tcBorders>
            <w:tcPrChange w:id="67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6781" w:author="Björn Genfors" w:date="2014-03-28T14:34:00Z"/>
                <w:rFonts w:cs="Times New Roman"/>
                <w:sz w:val="20"/>
                <w:szCs w:val="20"/>
                <w:lang w:val="sv-SE"/>
              </w:rPr>
            </w:pPr>
            <w:del w:id="6782" w:author="Björn Genfors" w:date="2014-03-28T14:34:00Z">
              <w:r w:rsidRPr="000B0F50" w:rsidDel="00DE71B1">
                <w:rPr>
                  <w:szCs w:val="20"/>
                </w:rPr>
                <w:delText>Tidsangivelse för åtgärdens utförande. Här anges tiden för provtagningen.</w:delText>
              </w:r>
              <w:bookmarkStart w:id="6783" w:name="_Toc384034349"/>
              <w:bookmarkStart w:id="6784" w:name="_Toc384036271"/>
              <w:bookmarkEnd w:id="6783"/>
              <w:bookmarkEnd w:id="6784"/>
            </w:del>
          </w:p>
        </w:tc>
        <w:tc>
          <w:tcPr>
            <w:tcW w:w="1195" w:type="dxa"/>
            <w:tcBorders>
              <w:top w:val="single" w:sz="5" w:space="0" w:color="000000"/>
              <w:left w:val="single" w:sz="5" w:space="0" w:color="000000"/>
              <w:bottom w:val="single" w:sz="5" w:space="0" w:color="000000"/>
              <w:right w:val="single" w:sz="5" w:space="0" w:color="000000"/>
            </w:tcBorders>
            <w:tcPrChange w:id="67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6786" w:author="Björn Genfors" w:date="2014-03-28T14:34:00Z"/>
                <w:rFonts w:cs="Times New Roman"/>
                <w:sz w:val="20"/>
                <w:szCs w:val="20"/>
                <w:lang w:val="sv-SE"/>
              </w:rPr>
            </w:pPr>
            <w:del w:id="6787" w:author="Björn Genfors" w:date="2014-03-28T14:34:00Z">
              <w:r w:rsidRPr="006B6063" w:rsidDel="00DE71B1">
                <w:rPr>
                  <w:sz w:val="20"/>
                  <w:szCs w:val="20"/>
                </w:rPr>
                <w:delText>0..1</w:delText>
              </w:r>
              <w:bookmarkStart w:id="6788" w:name="_Toc384034350"/>
              <w:bookmarkStart w:id="6789" w:name="_Toc384036272"/>
              <w:bookmarkEnd w:id="6788"/>
              <w:bookmarkEnd w:id="6789"/>
            </w:del>
          </w:p>
        </w:tc>
        <w:bookmarkStart w:id="6790" w:name="_Toc384034351"/>
        <w:bookmarkStart w:id="6791" w:name="_Toc384036273"/>
        <w:bookmarkEnd w:id="6790"/>
        <w:bookmarkEnd w:id="6791"/>
      </w:tr>
      <w:tr w:rsidR="00424B6F" w:rsidRPr="006B6063" w:rsidDel="00DE71B1" w14:paraId="5C487C19" w14:textId="465241A5" w:rsidTr="00DE71B1">
        <w:trPr>
          <w:trHeight w:hRule="exact" w:val="722"/>
          <w:tblHeader/>
          <w:del w:id="6792" w:author="Björn Genfors" w:date="2014-03-28T14:34:00Z"/>
          <w:trPrChange w:id="6793"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6795" w:author="Björn Genfors" w:date="2014-03-28T14:34:00Z"/>
                <w:rFonts w:cs="Times New Roman"/>
                <w:sz w:val="20"/>
                <w:szCs w:val="20"/>
                <w:lang w:val="sv-SE"/>
              </w:rPr>
            </w:pPr>
            <w:del w:id="6796" w:author="Björn Genfors" w:date="2014-03-28T14:34:00Z">
              <w:r w:rsidRPr="006B6063" w:rsidDel="00DE71B1">
                <w:rPr>
                  <w:sz w:val="20"/>
                  <w:szCs w:val="20"/>
                </w:rPr>
                <w:delText>../../../../start</w:delText>
              </w:r>
              <w:bookmarkStart w:id="6797" w:name="_Toc384034352"/>
              <w:bookmarkStart w:id="6798" w:name="_Toc384036274"/>
              <w:bookmarkEnd w:id="6797"/>
              <w:bookmarkEnd w:id="6798"/>
            </w:del>
          </w:p>
        </w:tc>
        <w:tc>
          <w:tcPr>
            <w:tcW w:w="1559" w:type="dxa"/>
            <w:tcBorders>
              <w:top w:val="single" w:sz="5" w:space="0" w:color="000000"/>
              <w:left w:val="single" w:sz="5" w:space="0" w:color="000000"/>
              <w:bottom w:val="single" w:sz="5" w:space="0" w:color="000000"/>
              <w:right w:val="single" w:sz="5" w:space="0" w:color="000000"/>
            </w:tcBorders>
            <w:tcPrChange w:id="67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6800" w:author="Björn Genfors" w:date="2014-03-28T14:34:00Z"/>
                <w:rFonts w:cs="Times New Roman"/>
                <w:sz w:val="20"/>
                <w:szCs w:val="20"/>
                <w:lang w:val="sv-SE"/>
              </w:rPr>
            </w:pPr>
            <w:del w:id="6801" w:author="Björn Genfors" w:date="2014-03-28T14:34:00Z">
              <w:r w:rsidRPr="006B6063" w:rsidDel="00DE71B1">
                <w:rPr>
                  <w:sz w:val="20"/>
                  <w:szCs w:val="20"/>
                </w:rPr>
                <w:delText>TimeStampType</w:delText>
              </w:r>
              <w:bookmarkStart w:id="6802" w:name="_Toc384034353"/>
              <w:bookmarkStart w:id="6803" w:name="_Toc384036275"/>
              <w:bookmarkEnd w:id="6802"/>
              <w:bookmarkEnd w:id="6803"/>
            </w:del>
          </w:p>
        </w:tc>
        <w:tc>
          <w:tcPr>
            <w:tcW w:w="3969" w:type="dxa"/>
            <w:tcBorders>
              <w:top w:val="single" w:sz="5" w:space="0" w:color="000000"/>
              <w:left w:val="single" w:sz="5" w:space="0" w:color="000000"/>
              <w:bottom w:val="single" w:sz="5" w:space="0" w:color="000000"/>
              <w:right w:val="single" w:sz="5" w:space="0" w:color="000000"/>
            </w:tcBorders>
            <w:tcPrChange w:id="68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6805" w:author="Björn Genfors" w:date="2014-03-28T14:34:00Z"/>
                <w:rFonts w:cs="Times New Roman"/>
                <w:sz w:val="20"/>
                <w:szCs w:val="20"/>
                <w:lang w:val="sv-SE"/>
              </w:rPr>
            </w:pPr>
            <w:del w:id="6806" w:author="Björn Genfors" w:date="2014-03-28T14:34:00Z">
              <w:r w:rsidRPr="000B0F50" w:rsidDel="00DE71B1">
                <w:rPr>
                  <w:szCs w:val="20"/>
                </w:rPr>
                <w:delText>Periodens starttid. Minst ett av start och end skall anges.</w:delText>
              </w:r>
              <w:bookmarkStart w:id="6807" w:name="_Toc384034354"/>
              <w:bookmarkStart w:id="6808" w:name="_Toc384036276"/>
              <w:bookmarkEnd w:id="6807"/>
              <w:bookmarkEnd w:id="6808"/>
            </w:del>
          </w:p>
        </w:tc>
        <w:tc>
          <w:tcPr>
            <w:tcW w:w="1195" w:type="dxa"/>
            <w:tcBorders>
              <w:top w:val="single" w:sz="5" w:space="0" w:color="000000"/>
              <w:left w:val="single" w:sz="5" w:space="0" w:color="000000"/>
              <w:bottom w:val="single" w:sz="5" w:space="0" w:color="000000"/>
              <w:right w:val="single" w:sz="5" w:space="0" w:color="000000"/>
            </w:tcBorders>
            <w:tcPrChange w:id="68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6810" w:author="Björn Genfors" w:date="2014-03-28T14:34:00Z"/>
                <w:rFonts w:cs="Times New Roman"/>
                <w:sz w:val="20"/>
                <w:szCs w:val="20"/>
                <w:lang w:val="sv-SE"/>
              </w:rPr>
            </w:pPr>
            <w:del w:id="6811" w:author="Björn Genfors" w:date="2014-03-28T14:34:00Z">
              <w:r w:rsidRPr="006B6063" w:rsidDel="00DE71B1">
                <w:rPr>
                  <w:sz w:val="20"/>
                  <w:szCs w:val="20"/>
                </w:rPr>
                <w:delText>0..1</w:delText>
              </w:r>
              <w:bookmarkStart w:id="6812" w:name="_Toc384034355"/>
              <w:bookmarkStart w:id="6813" w:name="_Toc384036277"/>
              <w:bookmarkEnd w:id="6812"/>
              <w:bookmarkEnd w:id="6813"/>
            </w:del>
          </w:p>
        </w:tc>
        <w:bookmarkStart w:id="6814" w:name="_Toc384034356"/>
        <w:bookmarkStart w:id="6815" w:name="_Toc384036278"/>
        <w:bookmarkEnd w:id="6814"/>
        <w:bookmarkEnd w:id="6815"/>
      </w:tr>
      <w:tr w:rsidR="00424B6F" w:rsidRPr="006B6063" w:rsidDel="00DE71B1" w14:paraId="27E8A70D" w14:textId="0A390144" w:rsidTr="00DE71B1">
        <w:trPr>
          <w:trHeight w:hRule="exact" w:val="704"/>
          <w:tblHeader/>
          <w:del w:id="6816" w:author="Björn Genfors" w:date="2014-03-28T14:34:00Z"/>
          <w:trPrChange w:id="6817"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6819" w:author="Björn Genfors" w:date="2014-03-28T14:34:00Z"/>
                <w:rFonts w:cs="Times New Roman"/>
                <w:sz w:val="20"/>
                <w:szCs w:val="20"/>
                <w:lang w:val="sv-SE"/>
              </w:rPr>
            </w:pPr>
            <w:del w:id="6820" w:author="Björn Genfors" w:date="2014-03-28T14:34:00Z">
              <w:r w:rsidRPr="006B6063" w:rsidDel="00DE71B1">
                <w:rPr>
                  <w:sz w:val="20"/>
                  <w:szCs w:val="20"/>
                </w:rPr>
                <w:delText>../../../../end</w:delText>
              </w:r>
              <w:bookmarkStart w:id="6821" w:name="_Toc384034357"/>
              <w:bookmarkStart w:id="6822" w:name="_Toc384036279"/>
              <w:bookmarkEnd w:id="6821"/>
              <w:bookmarkEnd w:id="6822"/>
            </w:del>
          </w:p>
        </w:tc>
        <w:tc>
          <w:tcPr>
            <w:tcW w:w="1559" w:type="dxa"/>
            <w:tcBorders>
              <w:top w:val="single" w:sz="5" w:space="0" w:color="000000"/>
              <w:left w:val="single" w:sz="5" w:space="0" w:color="000000"/>
              <w:bottom w:val="single" w:sz="5" w:space="0" w:color="000000"/>
              <w:right w:val="single" w:sz="5" w:space="0" w:color="000000"/>
            </w:tcBorders>
            <w:tcPrChange w:id="68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6824" w:author="Björn Genfors" w:date="2014-03-28T14:34:00Z"/>
                <w:rFonts w:cs="Times New Roman"/>
                <w:sz w:val="20"/>
                <w:szCs w:val="20"/>
                <w:lang w:val="sv-SE"/>
              </w:rPr>
            </w:pPr>
            <w:del w:id="6825" w:author="Björn Genfors" w:date="2014-03-28T14:34:00Z">
              <w:r w:rsidRPr="006B6063" w:rsidDel="00DE71B1">
                <w:rPr>
                  <w:sz w:val="20"/>
                  <w:szCs w:val="20"/>
                </w:rPr>
                <w:delText>TimeStampType</w:delText>
              </w:r>
              <w:bookmarkStart w:id="6826" w:name="_Toc384034358"/>
              <w:bookmarkStart w:id="6827" w:name="_Toc384036280"/>
              <w:bookmarkEnd w:id="6826"/>
              <w:bookmarkEnd w:id="6827"/>
            </w:del>
          </w:p>
        </w:tc>
        <w:tc>
          <w:tcPr>
            <w:tcW w:w="3969" w:type="dxa"/>
            <w:tcBorders>
              <w:top w:val="single" w:sz="5" w:space="0" w:color="000000"/>
              <w:left w:val="single" w:sz="5" w:space="0" w:color="000000"/>
              <w:bottom w:val="single" w:sz="5" w:space="0" w:color="000000"/>
              <w:right w:val="single" w:sz="5" w:space="0" w:color="000000"/>
            </w:tcBorders>
            <w:tcPrChange w:id="68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6829" w:author="Björn Genfors" w:date="2014-03-28T14:34:00Z"/>
                <w:rFonts w:cs="Times New Roman"/>
                <w:sz w:val="20"/>
                <w:szCs w:val="20"/>
                <w:lang w:val="sv-SE"/>
              </w:rPr>
            </w:pPr>
            <w:del w:id="6830" w:author="Björn Genfors" w:date="2014-03-28T14:34:00Z">
              <w:r w:rsidRPr="000B0F50" w:rsidDel="00DE71B1">
                <w:rPr>
                  <w:szCs w:val="20"/>
                </w:rPr>
                <w:delText>Periodens sluttid. Minst ett av start och end skall anges.</w:delText>
              </w:r>
              <w:bookmarkStart w:id="6831" w:name="_Toc384034359"/>
              <w:bookmarkStart w:id="6832" w:name="_Toc384036281"/>
              <w:bookmarkEnd w:id="6831"/>
              <w:bookmarkEnd w:id="6832"/>
            </w:del>
          </w:p>
        </w:tc>
        <w:tc>
          <w:tcPr>
            <w:tcW w:w="1195" w:type="dxa"/>
            <w:tcBorders>
              <w:top w:val="single" w:sz="5" w:space="0" w:color="000000"/>
              <w:left w:val="single" w:sz="5" w:space="0" w:color="000000"/>
              <w:bottom w:val="single" w:sz="5" w:space="0" w:color="000000"/>
              <w:right w:val="single" w:sz="5" w:space="0" w:color="000000"/>
            </w:tcBorders>
            <w:tcPrChange w:id="68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6834" w:author="Björn Genfors" w:date="2014-03-28T14:34:00Z"/>
                <w:rFonts w:cs="Times New Roman"/>
                <w:sz w:val="20"/>
                <w:szCs w:val="20"/>
                <w:lang w:val="sv-SE"/>
              </w:rPr>
            </w:pPr>
            <w:del w:id="6835" w:author="Björn Genfors" w:date="2014-03-28T14:34:00Z">
              <w:r w:rsidRPr="006B6063" w:rsidDel="00DE71B1">
                <w:rPr>
                  <w:sz w:val="20"/>
                  <w:szCs w:val="20"/>
                </w:rPr>
                <w:delText>0..1</w:delText>
              </w:r>
              <w:bookmarkStart w:id="6836" w:name="_Toc384034360"/>
              <w:bookmarkStart w:id="6837" w:name="_Toc384036282"/>
              <w:bookmarkEnd w:id="6836"/>
              <w:bookmarkEnd w:id="6837"/>
            </w:del>
          </w:p>
        </w:tc>
        <w:bookmarkStart w:id="6838" w:name="_Toc384034361"/>
        <w:bookmarkStart w:id="6839" w:name="_Toc384036283"/>
        <w:bookmarkEnd w:id="6838"/>
        <w:bookmarkEnd w:id="6839"/>
      </w:tr>
      <w:tr w:rsidR="00424B6F" w:rsidRPr="006B6063" w:rsidDel="00DE71B1" w14:paraId="456C289C" w14:textId="6A2FBBA8" w:rsidTr="00DE71B1">
        <w:trPr>
          <w:trHeight w:hRule="exact" w:val="922"/>
          <w:tblHeader/>
          <w:del w:id="6840" w:author="Björn Genfors" w:date="2014-03-28T14:34:00Z"/>
          <w:trPrChange w:id="6841"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6843" w:author="Björn Genfors" w:date="2014-03-28T14:34:00Z"/>
                <w:rFonts w:cs="Times New Roman"/>
                <w:sz w:val="20"/>
                <w:szCs w:val="20"/>
                <w:lang w:val="sv-SE"/>
              </w:rPr>
            </w:pPr>
            <w:del w:id="6844" w:author="Björn Genfors" w:date="2014-03-28T14:34:00Z">
              <w:r w:rsidRPr="006B6063" w:rsidDel="00DE71B1">
                <w:rPr>
                  <w:sz w:val="20"/>
                  <w:szCs w:val="20"/>
                </w:rPr>
                <w:delText>../../../analysisCode</w:delText>
              </w:r>
              <w:bookmarkStart w:id="6845" w:name="_Toc384034362"/>
              <w:bookmarkStart w:id="6846" w:name="_Toc384036284"/>
              <w:bookmarkEnd w:id="6845"/>
              <w:bookmarkEnd w:id="6846"/>
            </w:del>
          </w:p>
        </w:tc>
        <w:tc>
          <w:tcPr>
            <w:tcW w:w="1559" w:type="dxa"/>
            <w:tcBorders>
              <w:top w:val="single" w:sz="5" w:space="0" w:color="000000"/>
              <w:left w:val="single" w:sz="5" w:space="0" w:color="000000"/>
              <w:bottom w:val="single" w:sz="5" w:space="0" w:color="000000"/>
              <w:right w:val="single" w:sz="5" w:space="0" w:color="000000"/>
            </w:tcBorders>
            <w:tcPrChange w:id="68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6848" w:author="Björn Genfors" w:date="2014-03-28T14:34:00Z"/>
                <w:rFonts w:cs="Times New Roman"/>
                <w:sz w:val="20"/>
                <w:szCs w:val="20"/>
                <w:lang w:val="sv-SE"/>
              </w:rPr>
            </w:pPr>
            <w:del w:id="6849" w:author="Björn Genfors" w:date="2014-03-28T14:34:00Z">
              <w:r w:rsidRPr="006B6063" w:rsidDel="00DE71B1">
                <w:rPr>
                  <w:sz w:val="20"/>
                  <w:szCs w:val="20"/>
                </w:rPr>
                <w:delText>CVType</w:delText>
              </w:r>
              <w:bookmarkStart w:id="6850" w:name="_Toc384034363"/>
              <w:bookmarkStart w:id="6851" w:name="_Toc384036285"/>
              <w:bookmarkEnd w:id="6850"/>
              <w:bookmarkEnd w:id="6851"/>
            </w:del>
          </w:p>
        </w:tc>
        <w:tc>
          <w:tcPr>
            <w:tcW w:w="3969" w:type="dxa"/>
            <w:tcBorders>
              <w:top w:val="single" w:sz="5" w:space="0" w:color="000000"/>
              <w:left w:val="single" w:sz="5" w:space="0" w:color="000000"/>
              <w:bottom w:val="single" w:sz="5" w:space="0" w:color="000000"/>
              <w:right w:val="single" w:sz="5" w:space="0" w:color="000000"/>
            </w:tcBorders>
            <w:tcPrChange w:id="68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6853" w:author="Björn Genfors" w:date="2014-03-28T14:34:00Z"/>
                <w:rFonts w:cs="Times New Roman"/>
                <w:sz w:val="20"/>
                <w:szCs w:val="20"/>
                <w:lang w:val="sv-SE"/>
              </w:rPr>
            </w:pPr>
            <w:del w:id="6854"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bookmarkStart w:id="6855" w:name="_Toc384034364"/>
              <w:bookmarkStart w:id="6856" w:name="_Toc384036286"/>
              <w:bookmarkEnd w:id="6855"/>
              <w:bookmarkEnd w:id="6856"/>
            </w:del>
          </w:p>
        </w:tc>
        <w:tc>
          <w:tcPr>
            <w:tcW w:w="1195" w:type="dxa"/>
            <w:tcBorders>
              <w:top w:val="single" w:sz="5" w:space="0" w:color="000000"/>
              <w:left w:val="single" w:sz="5" w:space="0" w:color="000000"/>
              <w:bottom w:val="single" w:sz="5" w:space="0" w:color="000000"/>
              <w:right w:val="single" w:sz="5" w:space="0" w:color="000000"/>
            </w:tcBorders>
            <w:tcPrChange w:id="68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6858" w:author="Björn Genfors" w:date="2014-03-28T14:34:00Z"/>
                <w:rFonts w:cs="Times New Roman"/>
                <w:sz w:val="20"/>
                <w:szCs w:val="20"/>
                <w:lang w:val="sv-SE"/>
              </w:rPr>
            </w:pPr>
            <w:del w:id="6859" w:author="Björn Genfors" w:date="2014-03-28T14:34:00Z">
              <w:r w:rsidRPr="006B6063" w:rsidDel="00DE71B1">
                <w:rPr>
                  <w:sz w:val="20"/>
                  <w:szCs w:val="20"/>
                </w:rPr>
                <w:delText>0..1</w:delText>
              </w:r>
              <w:bookmarkStart w:id="6860" w:name="_Toc384034365"/>
              <w:bookmarkStart w:id="6861" w:name="_Toc384036287"/>
              <w:bookmarkEnd w:id="6860"/>
              <w:bookmarkEnd w:id="6861"/>
            </w:del>
          </w:p>
        </w:tc>
        <w:bookmarkStart w:id="6862" w:name="_Toc384034366"/>
        <w:bookmarkStart w:id="6863" w:name="_Toc384036288"/>
        <w:bookmarkEnd w:id="6862"/>
        <w:bookmarkEnd w:id="6863"/>
      </w:tr>
      <w:tr w:rsidR="00424B6F" w:rsidRPr="006B6063" w:rsidDel="00DE71B1" w14:paraId="7AEE0D0C" w14:textId="550BD135" w:rsidTr="00DE71B1">
        <w:trPr>
          <w:trHeight w:hRule="exact" w:val="421"/>
          <w:tblHeader/>
          <w:del w:id="6864" w:author="Björn Genfors" w:date="2014-03-28T14:34:00Z"/>
          <w:trPrChange w:id="6865"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6867" w:author="Björn Genfors" w:date="2014-03-28T14:34:00Z"/>
                <w:rFonts w:cs="Times New Roman"/>
                <w:sz w:val="20"/>
                <w:szCs w:val="20"/>
                <w:lang w:val="sv-SE"/>
              </w:rPr>
            </w:pPr>
            <w:del w:id="6868" w:author="Björn Genfors" w:date="2014-03-28T14:34:00Z">
              <w:r w:rsidRPr="006B6063" w:rsidDel="00DE71B1">
                <w:rPr>
                  <w:sz w:val="20"/>
                  <w:szCs w:val="20"/>
                </w:rPr>
                <w:delText>../../../../code</w:delText>
              </w:r>
              <w:bookmarkStart w:id="6869" w:name="_Toc384034367"/>
              <w:bookmarkStart w:id="6870" w:name="_Toc384036289"/>
              <w:bookmarkEnd w:id="6869"/>
              <w:bookmarkEnd w:id="6870"/>
            </w:del>
          </w:p>
        </w:tc>
        <w:tc>
          <w:tcPr>
            <w:tcW w:w="1559" w:type="dxa"/>
            <w:tcBorders>
              <w:top w:val="single" w:sz="5" w:space="0" w:color="000000"/>
              <w:left w:val="single" w:sz="5" w:space="0" w:color="000000"/>
              <w:bottom w:val="single" w:sz="5" w:space="0" w:color="000000"/>
              <w:right w:val="single" w:sz="5" w:space="0" w:color="000000"/>
            </w:tcBorders>
            <w:tcPrChange w:id="68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6872" w:author="Björn Genfors" w:date="2014-03-28T14:34:00Z"/>
                <w:rFonts w:cs="Times New Roman"/>
                <w:sz w:val="20"/>
                <w:szCs w:val="20"/>
                <w:lang w:val="sv-SE"/>
              </w:rPr>
            </w:pPr>
            <w:del w:id="6873" w:author="Björn Genfors" w:date="2014-03-28T14:34:00Z">
              <w:r w:rsidRPr="006B6063" w:rsidDel="00DE71B1">
                <w:rPr>
                  <w:sz w:val="20"/>
                  <w:szCs w:val="20"/>
                </w:rPr>
                <w:delText>string</w:delText>
              </w:r>
              <w:bookmarkStart w:id="6874" w:name="_Toc384034368"/>
              <w:bookmarkStart w:id="6875" w:name="_Toc384036290"/>
              <w:bookmarkEnd w:id="6874"/>
              <w:bookmarkEnd w:id="6875"/>
            </w:del>
          </w:p>
        </w:tc>
        <w:tc>
          <w:tcPr>
            <w:tcW w:w="3969" w:type="dxa"/>
            <w:tcBorders>
              <w:top w:val="single" w:sz="5" w:space="0" w:color="000000"/>
              <w:left w:val="single" w:sz="5" w:space="0" w:color="000000"/>
              <w:bottom w:val="single" w:sz="5" w:space="0" w:color="000000"/>
              <w:right w:val="single" w:sz="5" w:space="0" w:color="000000"/>
            </w:tcBorders>
            <w:tcPrChange w:id="68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6877" w:author="Björn Genfors" w:date="2014-03-28T14:34:00Z"/>
                <w:rFonts w:cs="Times New Roman"/>
                <w:sz w:val="20"/>
                <w:szCs w:val="20"/>
                <w:lang w:val="sv-SE"/>
              </w:rPr>
            </w:pPr>
            <w:del w:id="6878" w:author="Björn Genfors" w:date="2014-03-28T14:34:00Z">
              <w:r w:rsidRPr="006B6063" w:rsidDel="00DE71B1">
                <w:rPr>
                  <w:sz w:val="20"/>
                  <w:szCs w:val="20"/>
                </w:rPr>
                <w:delText>Kod från kodsystemet NPU.</w:delText>
              </w:r>
              <w:bookmarkStart w:id="6879" w:name="_Toc384034369"/>
              <w:bookmarkStart w:id="6880" w:name="_Toc384036291"/>
              <w:bookmarkEnd w:id="6879"/>
              <w:bookmarkEnd w:id="6880"/>
            </w:del>
          </w:p>
        </w:tc>
        <w:tc>
          <w:tcPr>
            <w:tcW w:w="1195" w:type="dxa"/>
            <w:tcBorders>
              <w:top w:val="single" w:sz="5" w:space="0" w:color="000000"/>
              <w:left w:val="single" w:sz="5" w:space="0" w:color="000000"/>
              <w:bottom w:val="single" w:sz="5" w:space="0" w:color="000000"/>
              <w:right w:val="single" w:sz="5" w:space="0" w:color="000000"/>
            </w:tcBorders>
            <w:tcPrChange w:id="68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6882" w:author="Björn Genfors" w:date="2014-03-28T14:34:00Z"/>
                <w:rFonts w:cs="Times New Roman"/>
                <w:sz w:val="20"/>
                <w:szCs w:val="20"/>
                <w:lang w:val="sv-SE"/>
              </w:rPr>
            </w:pPr>
            <w:del w:id="6883" w:author="Björn Genfors" w:date="2014-03-28T14:34:00Z">
              <w:r w:rsidRPr="006B6063" w:rsidDel="00DE71B1">
                <w:rPr>
                  <w:sz w:val="20"/>
                  <w:szCs w:val="20"/>
                </w:rPr>
                <w:delText>1..1</w:delText>
              </w:r>
              <w:bookmarkStart w:id="6884" w:name="_Toc384034370"/>
              <w:bookmarkStart w:id="6885" w:name="_Toc384036292"/>
              <w:bookmarkEnd w:id="6884"/>
              <w:bookmarkEnd w:id="6885"/>
            </w:del>
          </w:p>
        </w:tc>
        <w:bookmarkStart w:id="6886" w:name="_Toc384034371"/>
        <w:bookmarkStart w:id="6887" w:name="_Toc384036293"/>
        <w:bookmarkEnd w:id="6886"/>
        <w:bookmarkEnd w:id="6887"/>
      </w:tr>
      <w:tr w:rsidR="00424B6F" w:rsidRPr="006B6063" w:rsidDel="00DE71B1" w14:paraId="68A459F4" w14:textId="09A5AA36" w:rsidTr="00DE71B1">
        <w:trPr>
          <w:trHeight w:hRule="exact" w:val="427"/>
          <w:tblHeader/>
          <w:del w:id="6888" w:author="Björn Genfors" w:date="2014-03-28T14:34:00Z"/>
          <w:trPrChange w:id="6889"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6891" w:author="Björn Genfors" w:date="2014-03-28T14:34:00Z"/>
                <w:rFonts w:cs="Times New Roman"/>
                <w:sz w:val="20"/>
                <w:szCs w:val="20"/>
                <w:lang w:val="sv-SE"/>
              </w:rPr>
            </w:pPr>
            <w:del w:id="6892" w:author="Björn Genfors" w:date="2014-03-28T14:34:00Z">
              <w:r w:rsidRPr="006B6063" w:rsidDel="00DE71B1">
                <w:rPr>
                  <w:sz w:val="20"/>
                  <w:szCs w:val="20"/>
                </w:rPr>
                <w:delText>../../../../codeSystem</w:delText>
              </w:r>
              <w:bookmarkStart w:id="6893" w:name="_Toc384034372"/>
              <w:bookmarkStart w:id="6894" w:name="_Toc384036294"/>
              <w:bookmarkEnd w:id="6893"/>
              <w:bookmarkEnd w:id="6894"/>
            </w:del>
          </w:p>
        </w:tc>
        <w:tc>
          <w:tcPr>
            <w:tcW w:w="1559" w:type="dxa"/>
            <w:tcBorders>
              <w:top w:val="single" w:sz="5" w:space="0" w:color="000000"/>
              <w:left w:val="single" w:sz="5" w:space="0" w:color="000000"/>
              <w:bottom w:val="single" w:sz="5" w:space="0" w:color="000000"/>
              <w:right w:val="single" w:sz="5" w:space="0" w:color="000000"/>
            </w:tcBorders>
            <w:tcPrChange w:id="68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6896" w:author="Björn Genfors" w:date="2014-03-28T14:34:00Z"/>
                <w:rFonts w:cs="Times New Roman"/>
                <w:sz w:val="20"/>
                <w:szCs w:val="20"/>
                <w:lang w:val="sv-SE"/>
              </w:rPr>
            </w:pPr>
            <w:del w:id="6897" w:author="Björn Genfors" w:date="2014-03-28T14:34:00Z">
              <w:r w:rsidRPr="006B6063" w:rsidDel="00DE71B1">
                <w:rPr>
                  <w:sz w:val="20"/>
                  <w:szCs w:val="20"/>
                </w:rPr>
                <w:delText>string</w:delText>
              </w:r>
              <w:bookmarkStart w:id="6898" w:name="_Toc384034373"/>
              <w:bookmarkStart w:id="6899" w:name="_Toc384036295"/>
              <w:bookmarkEnd w:id="6898"/>
              <w:bookmarkEnd w:id="6899"/>
            </w:del>
          </w:p>
        </w:tc>
        <w:tc>
          <w:tcPr>
            <w:tcW w:w="3969" w:type="dxa"/>
            <w:tcBorders>
              <w:top w:val="single" w:sz="5" w:space="0" w:color="000000"/>
              <w:left w:val="single" w:sz="5" w:space="0" w:color="000000"/>
              <w:bottom w:val="single" w:sz="5" w:space="0" w:color="000000"/>
              <w:right w:val="single" w:sz="5" w:space="0" w:color="000000"/>
            </w:tcBorders>
            <w:tcPrChange w:id="69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6901" w:author="Björn Genfors" w:date="2014-03-28T14:34:00Z"/>
                <w:rFonts w:cs="Times New Roman"/>
                <w:sz w:val="20"/>
                <w:szCs w:val="20"/>
                <w:lang w:val="sv-SE"/>
              </w:rPr>
            </w:pPr>
            <w:del w:id="6902" w:author="Björn Genfors" w:date="2014-03-28T14:34:00Z">
              <w:r w:rsidRPr="006B6063" w:rsidDel="00DE71B1">
                <w:rPr>
                  <w:sz w:val="20"/>
                  <w:szCs w:val="20"/>
                </w:rPr>
                <w:delText>OID för NPU-kodsystemet (1.2.752.108.1)</w:delText>
              </w:r>
              <w:bookmarkStart w:id="6903" w:name="_Toc384034374"/>
              <w:bookmarkStart w:id="6904" w:name="_Toc384036296"/>
              <w:bookmarkEnd w:id="6903"/>
              <w:bookmarkEnd w:id="6904"/>
            </w:del>
          </w:p>
        </w:tc>
        <w:tc>
          <w:tcPr>
            <w:tcW w:w="1195" w:type="dxa"/>
            <w:tcBorders>
              <w:top w:val="single" w:sz="5" w:space="0" w:color="000000"/>
              <w:left w:val="single" w:sz="5" w:space="0" w:color="000000"/>
              <w:bottom w:val="single" w:sz="5" w:space="0" w:color="000000"/>
              <w:right w:val="single" w:sz="5" w:space="0" w:color="000000"/>
            </w:tcBorders>
            <w:tcPrChange w:id="690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6906" w:author="Björn Genfors" w:date="2014-03-28T14:34:00Z"/>
                <w:rFonts w:cs="Times New Roman"/>
                <w:sz w:val="20"/>
                <w:szCs w:val="20"/>
                <w:lang w:val="sv-SE"/>
              </w:rPr>
            </w:pPr>
            <w:del w:id="6907" w:author="Björn Genfors" w:date="2014-03-28T14:34:00Z">
              <w:r w:rsidRPr="006B6063" w:rsidDel="00DE71B1">
                <w:rPr>
                  <w:sz w:val="20"/>
                  <w:szCs w:val="20"/>
                </w:rPr>
                <w:delText>1..1</w:delText>
              </w:r>
              <w:bookmarkStart w:id="6908" w:name="_Toc384034375"/>
              <w:bookmarkStart w:id="6909" w:name="_Toc384036297"/>
              <w:bookmarkEnd w:id="6908"/>
              <w:bookmarkEnd w:id="6909"/>
            </w:del>
          </w:p>
        </w:tc>
        <w:bookmarkStart w:id="6910" w:name="_Toc384034376"/>
        <w:bookmarkStart w:id="6911" w:name="_Toc384036298"/>
        <w:bookmarkEnd w:id="6910"/>
        <w:bookmarkEnd w:id="6911"/>
      </w:tr>
      <w:tr w:rsidR="00424B6F" w:rsidRPr="006B6063" w:rsidDel="00DE71B1" w14:paraId="5B3974A4" w14:textId="7C13D5FD" w:rsidTr="00DE71B1">
        <w:trPr>
          <w:trHeight w:hRule="exact" w:val="564"/>
          <w:tblHeader/>
          <w:del w:id="6912" w:author="Björn Genfors" w:date="2014-03-28T14:34:00Z"/>
          <w:trPrChange w:id="6913"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6915" w:author="Björn Genfors" w:date="2014-03-28T14:34:00Z"/>
                <w:rFonts w:cs="Times New Roman"/>
                <w:sz w:val="20"/>
                <w:szCs w:val="20"/>
                <w:lang w:val="sv-SE"/>
              </w:rPr>
            </w:pPr>
            <w:del w:id="6916" w:author="Björn Genfors" w:date="2014-03-28T14:34:00Z">
              <w:r w:rsidRPr="006B6063" w:rsidDel="00DE71B1">
                <w:rPr>
                  <w:sz w:val="20"/>
                  <w:szCs w:val="20"/>
                </w:rPr>
                <w:delText>../../../../displayName</w:delText>
              </w:r>
              <w:bookmarkStart w:id="6917" w:name="_Toc384034377"/>
              <w:bookmarkStart w:id="6918" w:name="_Toc384036299"/>
              <w:bookmarkEnd w:id="6917"/>
              <w:bookmarkEnd w:id="6918"/>
            </w:del>
          </w:p>
        </w:tc>
        <w:tc>
          <w:tcPr>
            <w:tcW w:w="1559" w:type="dxa"/>
            <w:tcBorders>
              <w:top w:val="single" w:sz="5" w:space="0" w:color="000000"/>
              <w:left w:val="single" w:sz="5" w:space="0" w:color="000000"/>
              <w:bottom w:val="single" w:sz="5" w:space="0" w:color="000000"/>
              <w:right w:val="single" w:sz="5" w:space="0" w:color="000000"/>
            </w:tcBorders>
            <w:tcPrChange w:id="69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6920" w:author="Björn Genfors" w:date="2014-03-28T14:34:00Z"/>
                <w:rFonts w:cs="Times New Roman"/>
                <w:sz w:val="20"/>
                <w:szCs w:val="20"/>
                <w:lang w:val="sv-SE"/>
              </w:rPr>
            </w:pPr>
            <w:del w:id="6921" w:author="Björn Genfors" w:date="2014-03-28T14:34:00Z">
              <w:r w:rsidRPr="006B6063" w:rsidDel="00DE71B1">
                <w:rPr>
                  <w:sz w:val="20"/>
                  <w:szCs w:val="20"/>
                </w:rPr>
                <w:delText>string</w:delText>
              </w:r>
              <w:bookmarkStart w:id="6922" w:name="_Toc384034378"/>
              <w:bookmarkStart w:id="6923" w:name="_Toc384036300"/>
              <w:bookmarkEnd w:id="6922"/>
              <w:bookmarkEnd w:id="6923"/>
            </w:del>
          </w:p>
        </w:tc>
        <w:tc>
          <w:tcPr>
            <w:tcW w:w="3969" w:type="dxa"/>
            <w:tcBorders>
              <w:top w:val="single" w:sz="5" w:space="0" w:color="000000"/>
              <w:left w:val="single" w:sz="5" w:space="0" w:color="000000"/>
              <w:bottom w:val="single" w:sz="5" w:space="0" w:color="000000"/>
              <w:right w:val="single" w:sz="5" w:space="0" w:color="000000"/>
            </w:tcBorders>
            <w:tcPrChange w:id="69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6925" w:author="Björn Genfors" w:date="2014-03-28T14:34:00Z"/>
                <w:rFonts w:cs="Times New Roman"/>
                <w:sz w:val="20"/>
                <w:szCs w:val="20"/>
                <w:lang w:val="sv-SE"/>
              </w:rPr>
            </w:pPr>
            <w:del w:id="6926" w:author="Björn Genfors" w:date="2014-03-28T14:34:00Z">
              <w:r w:rsidRPr="006B6063" w:rsidDel="00DE71B1">
                <w:rPr>
                  <w:sz w:val="20"/>
                  <w:szCs w:val="20"/>
                </w:rPr>
                <w:delText>Kodens klartext</w:delText>
              </w:r>
              <w:bookmarkStart w:id="6927" w:name="_Toc384034379"/>
              <w:bookmarkStart w:id="6928" w:name="_Toc384036301"/>
              <w:bookmarkEnd w:id="6927"/>
              <w:bookmarkEnd w:id="6928"/>
            </w:del>
          </w:p>
        </w:tc>
        <w:tc>
          <w:tcPr>
            <w:tcW w:w="1195" w:type="dxa"/>
            <w:tcBorders>
              <w:top w:val="single" w:sz="5" w:space="0" w:color="000000"/>
              <w:left w:val="single" w:sz="5" w:space="0" w:color="000000"/>
              <w:bottom w:val="single" w:sz="5" w:space="0" w:color="000000"/>
              <w:right w:val="single" w:sz="5" w:space="0" w:color="000000"/>
            </w:tcBorders>
            <w:tcPrChange w:id="692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6930" w:author="Björn Genfors" w:date="2014-03-28T14:34:00Z"/>
                <w:rFonts w:cs="Times New Roman"/>
                <w:sz w:val="20"/>
                <w:szCs w:val="20"/>
                <w:lang w:val="sv-SE"/>
              </w:rPr>
            </w:pPr>
            <w:del w:id="6931" w:author="Björn Genfors" w:date="2014-03-28T14:34:00Z">
              <w:r w:rsidRPr="006B6063" w:rsidDel="00DE71B1">
                <w:rPr>
                  <w:sz w:val="20"/>
                  <w:szCs w:val="20"/>
                </w:rPr>
                <w:delText>1..1</w:delText>
              </w:r>
              <w:bookmarkStart w:id="6932" w:name="_Toc384034380"/>
              <w:bookmarkStart w:id="6933" w:name="_Toc384036302"/>
              <w:bookmarkEnd w:id="6932"/>
              <w:bookmarkEnd w:id="6933"/>
            </w:del>
          </w:p>
        </w:tc>
        <w:bookmarkStart w:id="6934" w:name="_Toc384034381"/>
        <w:bookmarkStart w:id="6935" w:name="_Toc384036303"/>
        <w:bookmarkEnd w:id="6934"/>
        <w:bookmarkEnd w:id="6935"/>
      </w:tr>
      <w:tr w:rsidR="00424B6F" w:rsidRPr="006B6063" w:rsidDel="00DE71B1" w14:paraId="741FCB03" w14:textId="5DBF1172" w:rsidTr="00DE71B1">
        <w:trPr>
          <w:trHeight w:hRule="exact" w:val="1839"/>
          <w:tblHeader/>
          <w:del w:id="6936" w:author="Björn Genfors" w:date="2014-03-28T14:34:00Z"/>
          <w:trPrChange w:id="6937"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6939" w:author="Björn Genfors" w:date="2014-03-28T14:34:00Z"/>
                <w:rFonts w:cs="Times New Roman"/>
                <w:sz w:val="20"/>
                <w:szCs w:val="20"/>
                <w:lang w:val="sv-SE"/>
              </w:rPr>
            </w:pPr>
            <w:del w:id="6940" w:author="Björn Genfors" w:date="2014-03-28T14:34:00Z">
              <w:r w:rsidRPr="006B6063" w:rsidDel="00DE71B1">
                <w:rPr>
                  <w:sz w:val="20"/>
                  <w:szCs w:val="20"/>
                </w:rPr>
                <w:delText>../../../analysisText</w:delText>
              </w:r>
              <w:bookmarkStart w:id="6941" w:name="_Toc384034382"/>
              <w:bookmarkStart w:id="6942" w:name="_Toc384036304"/>
              <w:bookmarkEnd w:id="6941"/>
              <w:bookmarkEnd w:id="6942"/>
            </w:del>
          </w:p>
        </w:tc>
        <w:tc>
          <w:tcPr>
            <w:tcW w:w="1559" w:type="dxa"/>
            <w:tcBorders>
              <w:top w:val="single" w:sz="5" w:space="0" w:color="000000"/>
              <w:left w:val="single" w:sz="5" w:space="0" w:color="000000"/>
              <w:bottom w:val="single" w:sz="5" w:space="0" w:color="000000"/>
              <w:right w:val="single" w:sz="5" w:space="0" w:color="000000"/>
            </w:tcBorders>
            <w:tcPrChange w:id="69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6944" w:author="Björn Genfors" w:date="2014-03-28T14:34:00Z"/>
                <w:rFonts w:cs="Times New Roman"/>
                <w:sz w:val="20"/>
                <w:szCs w:val="20"/>
                <w:lang w:val="sv-SE"/>
              </w:rPr>
            </w:pPr>
            <w:del w:id="6945" w:author="Björn Genfors" w:date="2014-03-28T14:34:00Z">
              <w:r w:rsidRPr="006B6063" w:rsidDel="00DE71B1">
                <w:rPr>
                  <w:sz w:val="20"/>
                  <w:szCs w:val="20"/>
                </w:rPr>
                <w:delText>string</w:delText>
              </w:r>
              <w:bookmarkStart w:id="6946" w:name="_Toc384034383"/>
              <w:bookmarkStart w:id="6947" w:name="_Toc384036305"/>
              <w:bookmarkEnd w:id="6946"/>
              <w:bookmarkEnd w:id="6947"/>
            </w:del>
          </w:p>
        </w:tc>
        <w:tc>
          <w:tcPr>
            <w:tcW w:w="3969" w:type="dxa"/>
            <w:tcBorders>
              <w:top w:val="single" w:sz="5" w:space="0" w:color="000000"/>
              <w:left w:val="single" w:sz="5" w:space="0" w:color="000000"/>
              <w:bottom w:val="single" w:sz="5" w:space="0" w:color="000000"/>
              <w:right w:val="single" w:sz="5" w:space="0" w:color="000000"/>
            </w:tcBorders>
            <w:tcPrChange w:id="69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6949" w:author="Björn Genfors" w:date="2014-03-28T14:34:00Z"/>
                <w:rFonts w:cs="Times New Roman"/>
                <w:sz w:val="20"/>
                <w:szCs w:val="20"/>
                <w:lang w:val="sv-SE"/>
              </w:rPr>
            </w:pPr>
            <w:del w:id="6950"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bookmarkStart w:id="6951" w:name="_Toc384034384"/>
              <w:bookmarkStart w:id="6952" w:name="_Toc384036306"/>
              <w:bookmarkEnd w:id="6951"/>
              <w:bookmarkEnd w:id="6952"/>
            </w:del>
          </w:p>
        </w:tc>
        <w:tc>
          <w:tcPr>
            <w:tcW w:w="1195" w:type="dxa"/>
            <w:tcBorders>
              <w:top w:val="single" w:sz="5" w:space="0" w:color="000000"/>
              <w:left w:val="single" w:sz="5" w:space="0" w:color="000000"/>
              <w:bottom w:val="single" w:sz="5" w:space="0" w:color="000000"/>
              <w:right w:val="single" w:sz="5" w:space="0" w:color="000000"/>
            </w:tcBorders>
            <w:tcPrChange w:id="695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6954" w:author="Björn Genfors" w:date="2014-03-28T14:34:00Z"/>
                <w:rFonts w:cs="Times New Roman"/>
                <w:sz w:val="20"/>
                <w:szCs w:val="20"/>
                <w:lang w:val="sv-SE"/>
              </w:rPr>
            </w:pPr>
            <w:del w:id="6955" w:author="Björn Genfors" w:date="2014-03-28T14:34:00Z">
              <w:r w:rsidRPr="006B6063" w:rsidDel="00DE71B1">
                <w:rPr>
                  <w:sz w:val="20"/>
                  <w:szCs w:val="20"/>
                </w:rPr>
                <w:delText>0..1</w:delText>
              </w:r>
              <w:bookmarkStart w:id="6956" w:name="_Toc384034385"/>
              <w:bookmarkStart w:id="6957" w:name="_Toc384036307"/>
              <w:bookmarkEnd w:id="6956"/>
              <w:bookmarkEnd w:id="6957"/>
            </w:del>
          </w:p>
        </w:tc>
        <w:bookmarkStart w:id="6958" w:name="_Toc384034386"/>
        <w:bookmarkStart w:id="6959" w:name="_Toc384036308"/>
        <w:bookmarkEnd w:id="6958"/>
        <w:bookmarkEnd w:id="6959"/>
      </w:tr>
      <w:tr w:rsidR="00424B6F" w:rsidRPr="006B6063" w:rsidDel="00DE71B1" w14:paraId="57BF4667" w14:textId="3EC2CCC4" w:rsidTr="00DE71B1">
        <w:trPr>
          <w:trHeight w:hRule="exact" w:val="1121"/>
          <w:tblHeader/>
          <w:del w:id="6960" w:author="Björn Genfors" w:date="2014-03-28T14:34:00Z"/>
          <w:trPrChange w:id="6961"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6963" w:author="Björn Genfors" w:date="2014-03-28T14:34:00Z"/>
                <w:rFonts w:cs="Times New Roman"/>
                <w:sz w:val="20"/>
                <w:szCs w:val="20"/>
                <w:lang w:val="sv-SE"/>
              </w:rPr>
            </w:pPr>
            <w:del w:id="6964" w:author="Björn Genfors" w:date="2014-03-28T14:34:00Z">
              <w:r w:rsidRPr="006B6063" w:rsidDel="00DE71B1">
                <w:rPr>
                  <w:sz w:val="20"/>
                  <w:szCs w:val="20"/>
                </w:rPr>
                <w:delText>../../../analysisStatus</w:delText>
              </w:r>
              <w:bookmarkStart w:id="6965" w:name="_Toc384034387"/>
              <w:bookmarkStart w:id="6966" w:name="_Toc384036309"/>
              <w:bookmarkEnd w:id="6965"/>
              <w:bookmarkEnd w:id="6966"/>
            </w:del>
          </w:p>
        </w:tc>
        <w:tc>
          <w:tcPr>
            <w:tcW w:w="1559" w:type="dxa"/>
            <w:tcBorders>
              <w:top w:val="single" w:sz="5" w:space="0" w:color="000000"/>
              <w:left w:val="single" w:sz="5" w:space="0" w:color="000000"/>
              <w:bottom w:val="single" w:sz="5" w:space="0" w:color="000000"/>
              <w:right w:val="single" w:sz="5" w:space="0" w:color="000000"/>
            </w:tcBorders>
            <w:tcPrChange w:id="69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6968" w:author="Björn Genfors" w:date="2014-03-28T14:34:00Z"/>
                <w:rFonts w:cs="Times New Roman"/>
                <w:sz w:val="20"/>
                <w:szCs w:val="20"/>
                <w:lang w:val="sv-SE"/>
              </w:rPr>
            </w:pPr>
            <w:del w:id="6969" w:author="Björn Genfors" w:date="2014-03-28T14:34:00Z">
              <w:r w:rsidRPr="006B6063" w:rsidDel="00DE71B1">
                <w:rPr>
                  <w:sz w:val="20"/>
                  <w:szCs w:val="20"/>
                </w:rPr>
                <w:delText>string</w:delText>
              </w:r>
              <w:bookmarkStart w:id="6970" w:name="_Toc384034388"/>
              <w:bookmarkStart w:id="6971" w:name="_Toc384036310"/>
              <w:bookmarkEnd w:id="6970"/>
              <w:bookmarkEnd w:id="6971"/>
            </w:del>
          </w:p>
        </w:tc>
        <w:tc>
          <w:tcPr>
            <w:tcW w:w="3969" w:type="dxa"/>
            <w:tcBorders>
              <w:top w:val="single" w:sz="5" w:space="0" w:color="000000"/>
              <w:left w:val="single" w:sz="5" w:space="0" w:color="000000"/>
              <w:bottom w:val="single" w:sz="5" w:space="0" w:color="000000"/>
              <w:right w:val="single" w:sz="5" w:space="0" w:color="000000"/>
            </w:tcBorders>
            <w:tcPrChange w:id="69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6973" w:author="Björn Genfors" w:date="2014-03-28T14:34:00Z"/>
                <w:rFonts w:cs="Times New Roman"/>
                <w:sz w:val="20"/>
                <w:szCs w:val="20"/>
                <w:lang w:val="sv-SE"/>
              </w:rPr>
            </w:pPr>
            <w:del w:id="6974"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bookmarkStart w:id="6975" w:name="_Toc384034389"/>
              <w:bookmarkStart w:id="6976" w:name="_Toc384036311"/>
              <w:bookmarkEnd w:id="6975"/>
              <w:bookmarkEnd w:id="6976"/>
            </w:del>
          </w:p>
          <w:p w14:paraId="381A3E25" w14:textId="33856C03" w:rsidR="00424B6F" w:rsidRPr="006B6063" w:rsidDel="00DE71B1" w:rsidRDefault="00424B6F" w:rsidP="00DE71B1">
            <w:pPr>
              <w:widowControl/>
              <w:spacing w:line="226" w:lineRule="exact"/>
              <w:ind w:left="102"/>
              <w:rPr>
                <w:del w:id="6977" w:author="Björn Genfors" w:date="2014-03-28T14:34:00Z"/>
                <w:rFonts w:cs="Times New Roman"/>
                <w:sz w:val="20"/>
                <w:szCs w:val="20"/>
                <w:lang w:val="sv-SE"/>
              </w:rPr>
            </w:pPr>
            <w:del w:id="6978" w:author="Björn Genfors" w:date="2014-03-28T14:34:00Z">
              <w:r w:rsidRPr="006B6063" w:rsidDel="00DE71B1">
                <w:rPr>
                  <w:sz w:val="20"/>
                  <w:szCs w:val="20"/>
                </w:rPr>
                <w:delText>Planerad, Pågående, Avklarad</w:delText>
              </w:r>
              <w:bookmarkStart w:id="6979" w:name="_Toc384034390"/>
              <w:bookmarkStart w:id="6980" w:name="_Toc384036312"/>
              <w:bookmarkEnd w:id="6979"/>
              <w:bookmarkEnd w:id="6980"/>
            </w:del>
          </w:p>
        </w:tc>
        <w:tc>
          <w:tcPr>
            <w:tcW w:w="1195" w:type="dxa"/>
            <w:tcBorders>
              <w:top w:val="single" w:sz="5" w:space="0" w:color="000000"/>
              <w:left w:val="single" w:sz="5" w:space="0" w:color="000000"/>
              <w:bottom w:val="single" w:sz="5" w:space="0" w:color="000000"/>
              <w:right w:val="single" w:sz="5" w:space="0" w:color="000000"/>
            </w:tcBorders>
            <w:tcPrChange w:id="69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6982" w:author="Björn Genfors" w:date="2014-03-28T14:34:00Z"/>
                <w:rFonts w:cs="Times New Roman"/>
                <w:sz w:val="20"/>
                <w:szCs w:val="20"/>
                <w:lang w:val="sv-SE"/>
              </w:rPr>
            </w:pPr>
            <w:del w:id="6983" w:author="Björn Genfors" w:date="2014-03-28T14:34:00Z">
              <w:r w:rsidRPr="006B6063" w:rsidDel="00DE71B1">
                <w:rPr>
                  <w:sz w:val="20"/>
                  <w:szCs w:val="20"/>
                </w:rPr>
                <w:delText>0..1</w:delText>
              </w:r>
              <w:bookmarkStart w:id="6984" w:name="_Toc384034391"/>
              <w:bookmarkStart w:id="6985" w:name="_Toc384036313"/>
              <w:bookmarkEnd w:id="6984"/>
              <w:bookmarkEnd w:id="6985"/>
            </w:del>
          </w:p>
        </w:tc>
        <w:bookmarkStart w:id="6986" w:name="_Toc384034392"/>
        <w:bookmarkStart w:id="6987" w:name="_Toc384036314"/>
        <w:bookmarkEnd w:id="6986"/>
        <w:bookmarkEnd w:id="6987"/>
      </w:tr>
      <w:tr w:rsidR="00424B6F" w:rsidRPr="006B6063" w:rsidDel="00DE71B1" w14:paraId="2A9BFFB8" w14:textId="631C9849" w:rsidTr="00DE71B1">
        <w:trPr>
          <w:trHeight w:hRule="exact" w:val="730"/>
          <w:tblHeader/>
          <w:del w:id="6988" w:author="Björn Genfors" w:date="2014-03-28T14:34:00Z"/>
          <w:trPrChange w:id="698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6991" w:author="Björn Genfors" w:date="2014-03-28T14:34:00Z"/>
                <w:rFonts w:cs="Times New Roman"/>
                <w:sz w:val="20"/>
                <w:szCs w:val="20"/>
                <w:lang w:val="sv-SE"/>
              </w:rPr>
            </w:pPr>
            <w:del w:id="6992" w:author="Björn Genfors" w:date="2014-03-28T14:34:00Z">
              <w:r w:rsidRPr="006B6063" w:rsidDel="00DE71B1">
                <w:rPr>
                  <w:sz w:val="20"/>
                  <w:szCs w:val="20"/>
                </w:rPr>
                <w:delText>../../../analysisComment</w:delText>
              </w:r>
              <w:bookmarkStart w:id="6993" w:name="_Toc384034393"/>
              <w:bookmarkStart w:id="6994" w:name="_Toc384036315"/>
              <w:bookmarkEnd w:id="6993"/>
              <w:bookmarkEnd w:id="6994"/>
            </w:del>
          </w:p>
        </w:tc>
        <w:tc>
          <w:tcPr>
            <w:tcW w:w="1559" w:type="dxa"/>
            <w:tcBorders>
              <w:top w:val="single" w:sz="5" w:space="0" w:color="000000"/>
              <w:left w:val="single" w:sz="5" w:space="0" w:color="000000"/>
              <w:bottom w:val="single" w:sz="5" w:space="0" w:color="000000"/>
              <w:right w:val="single" w:sz="5" w:space="0" w:color="000000"/>
            </w:tcBorders>
            <w:tcPrChange w:id="69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6996" w:author="Björn Genfors" w:date="2014-03-28T14:34:00Z"/>
                <w:rFonts w:cs="Times New Roman"/>
                <w:sz w:val="20"/>
                <w:szCs w:val="20"/>
                <w:lang w:val="sv-SE"/>
              </w:rPr>
            </w:pPr>
            <w:del w:id="6997" w:author="Björn Genfors" w:date="2014-03-28T14:34:00Z">
              <w:r w:rsidRPr="006B6063" w:rsidDel="00DE71B1">
                <w:rPr>
                  <w:sz w:val="20"/>
                  <w:szCs w:val="20"/>
                </w:rPr>
                <w:delText>string</w:delText>
              </w:r>
              <w:bookmarkStart w:id="6998" w:name="_Toc384034394"/>
              <w:bookmarkStart w:id="6999" w:name="_Toc384036316"/>
              <w:bookmarkEnd w:id="6998"/>
              <w:bookmarkEnd w:id="6999"/>
            </w:del>
          </w:p>
        </w:tc>
        <w:tc>
          <w:tcPr>
            <w:tcW w:w="3969" w:type="dxa"/>
            <w:tcBorders>
              <w:top w:val="single" w:sz="5" w:space="0" w:color="000000"/>
              <w:left w:val="single" w:sz="5" w:space="0" w:color="000000"/>
              <w:bottom w:val="single" w:sz="5" w:space="0" w:color="000000"/>
              <w:right w:val="single" w:sz="5" w:space="0" w:color="000000"/>
            </w:tcBorders>
            <w:tcPrChange w:id="70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7001" w:author="Björn Genfors" w:date="2014-03-28T14:34:00Z"/>
                <w:rFonts w:cs="Times New Roman"/>
                <w:sz w:val="20"/>
                <w:szCs w:val="20"/>
                <w:lang w:val="sv-SE"/>
              </w:rPr>
            </w:pPr>
            <w:del w:id="7002" w:author="Björn Genfors" w:date="2014-03-28T14:34:00Z">
              <w:r w:rsidRPr="000B0F50" w:rsidDel="00DE71B1">
                <w:rPr>
                  <w:szCs w:val="20"/>
                </w:rPr>
                <w:delText>Text som innehåller en kommentar som avser den utförda analysen</w:delText>
              </w:r>
              <w:bookmarkStart w:id="7003" w:name="_Toc384034395"/>
              <w:bookmarkStart w:id="7004" w:name="_Toc384036317"/>
              <w:bookmarkEnd w:id="7003"/>
              <w:bookmarkEnd w:id="7004"/>
            </w:del>
          </w:p>
        </w:tc>
        <w:tc>
          <w:tcPr>
            <w:tcW w:w="1195" w:type="dxa"/>
            <w:tcBorders>
              <w:top w:val="single" w:sz="5" w:space="0" w:color="000000"/>
              <w:left w:val="single" w:sz="5" w:space="0" w:color="000000"/>
              <w:bottom w:val="single" w:sz="5" w:space="0" w:color="000000"/>
              <w:right w:val="single" w:sz="5" w:space="0" w:color="000000"/>
            </w:tcBorders>
            <w:tcPrChange w:id="700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7006" w:author="Björn Genfors" w:date="2014-03-28T14:34:00Z"/>
                <w:rFonts w:cs="Times New Roman"/>
                <w:sz w:val="20"/>
                <w:szCs w:val="20"/>
                <w:lang w:val="sv-SE"/>
              </w:rPr>
            </w:pPr>
            <w:del w:id="7007" w:author="Björn Genfors" w:date="2014-03-28T14:34:00Z">
              <w:r w:rsidRPr="006B6063" w:rsidDel="00DE71B1">
                <w:rPr>
                  <w:sz w:val="20"/>
                  <w:szCs w:val="20"/>
                </w:rPr>
                <w:delText>0..1</w:delText>
              </w:r>
              <w:bookmarkStart w:id="7008" w:name="_Toc384034396"/>
              <w:bookmarkStart w:id="7009" w:name="_Toc384036318"/>
              <w:bookmarkEnd w:id="7008"/>
              <w:bookmarkEnd w:id="7009"/>
            </w:del>
          </w:p>
        </w:tc>
        <w:bookmarkStart w:id="7010" w:name="_Toc384034397"/>
        <w:bookmarkStart w:id="7011" w:name="_Toc384036319"/>
        <w:bookmarkEnd w:id="7010"/>
        <w:bookmarkEnd w:id="7011"/>
      </w:tr>
      <w:tr w:rsidR="00424B6F" w:rsidRPr="006B6063" w:rsidDel="00DE71B1" w14:paraId="3A3DE14D" w14:textId="2D180271" w:rsidTr="00DE71B1">
        <w:trPr>
          <w:trHeight w:hRule="exact" w:val="1615"/>
          <w:tblHeader/>
          <w:del w:id="7012" w:author="Björn Genfors" w:date="2014-03-28T14:34:00Z"/>
          <w:trPrChange w:id="7013"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7015" w:author="Björn Genfors" w:date="2014-03-28T14:34:00Z"/>
                <w:rFonts w:cs="Times New Roman"/>
                <w:sz w:val="20"/>
                <w:szCs w:val="20"/>
                <w:lang w:val="sv-SE"/>
              </w:rPr>
            </w:pPr>
            <w:del w:id="7016" w:author="Björn Genfors" w:date="2014-03-28T14:34:00Z">
              <w:r w:rsidRPr="006B6063" w:rsidDel="00DE71B1">
                <w:rPr>
                  <w:sz w:val="20"/>
                  <w:szCs w:val="20"/>
                </w:rPr>
                <w:delText>../../../specimen</w:delText>
              </w:r>
              <w:bookmarkStart w:id="7017" w:name="_Toc384034398"/>
              <w:bookmarkStart w:id="7018" w:name="_Toc384036320"/>
              <w:bookmarkEnd w:id="7017"/>
              <w:bookmarkEnd w:id="7018"/>
            </w:del>
          </w:p>
        </w:tc>
        <w:tc>
          <w:tcPr>
            <w:tcW w:w="1559" w:type="dxa"/>
            <w:tcBorders>
              <w:top w:val="single" w:sz="5" w:space="0" w:color="000000"/>
              <w:left w:val="single" w:sz="5" w:space="0" w:color="000000"/>
              <w:bottom w:val="single" w:sz="5" w:space="0" w:color="000000"/>
              <w:right w:val="single" w:sz="5" w:space="0" w:color="000000"/>
            </w:tcBorders>
            <w:tcPrChange w:id="70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7020" w:author="Björn Genfors" w:date="2014-03-28T14:34:00Z"/>
                <w:rFonts w:cs="Times New Roman"/>
                <w:sz w:val="20"/>
                <w:szCs w:val="20"/>
                <w:lang w:val="sv-SE"/>
              </w:rPr>
            </w:pPr>
            <w:del w:id="7021" w:author="Björn Genfors" w:date="2014-03-28T14:34:00Z">
              <w:r w:rsidRPr="006B6063" w:rsidDel="00DE71B1">
                <w:rPr>
                  <w:sz w:val="20"/>
                  <w:szCs w:val="20"/>
                </w:rPr>
                <w:delText>string</w:delText>
              </w:r>
              <w:bookmarkStart w:id="7022" w:name="_Toc384034399"/>
              <w:bookmarkStart w:id="7023" w:name="_Toc384036321"/>
              <w:bookmarkEnd w:id="7022"/>
              <w:bookmarkEnd w:id="7023"/>
            </w:del>
          </w:p>
        </w:tc>
        <w:tc>
          <w:tcPr>
            <w:tcW w:w="3969" w:type="dxa"/>
            <w:tcBorders>
              <w:top w:val="single" w:sz="5" w:space="0" w:color="000000"/>
              <w:left w:val="single" w:sz="5" w:space="0" w:color="000000"/>
              <w:bottom w:val="single" w:sz="5" w:space="0" w:color="000000"/>
              <w:right w:val="single" w:sz="5" w:space="0" w:color="000000"/>
            </w:tcBorders>
            <w:tcPrChange w:id="70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7025" w:author="Björn Genfors" w:date="2014-03-28T14:34:00Z"/>
                <w:rFonts w:cs="Times New Roman"/>
                <w:sz w:val="20"/>
                <w:szCs w:val="20"/>
                <w:lang w:val="sv-SE"/>
              </w:rPr>
            </w:pPr>
            <w:del w:id="7026" w:author="Björn Genfors" w:date="2014-03-28T14:34:00Z">
              <w:r w:rsidRPr="000B0F50" w:rsidDel="00DE71B1">
                <w:rPr>
                  <w:szCs w:val="20"/>
                </w:rPr>
                <w:delText>Text som beskriver vilket typ av material som användes vid analysen. Ange provmaterial i klartext. Exempel: Plasma</w:delText>
              </w:r>
              <w:bookmarkStart w:id="7027" w:name="_Toc384034400"/>
              <w:bookmarkStart w:id="7028" w:name="_Toc384036322"/>
              <w:bookmarkEnd w:id="7027"/>
              <w:bookmarkEnd w:id="7028"/>
            </w:del>
          </w:p>
          <w:p w14:paraId="53BCC539" w14:textId="1D05940B" w:rsidR="00424B6F" w:rsidRPr="006B6063" w:rsidDel="00DE71B1" w:rsidRDefault="00424B6F" w:rsidP="00DE71B1">
            <w:pPr>
              <w:widowControl/>
              <w:spacing w:line="229" w:lineRule="exact"/>
              <w:ind w:left="102"/>
              <w:rPr>
                <w:del w:id="7029" w:author="Björn Genfors" w:date="2014-03-28T14:34:00Z"/>
                <w:rFonts w:cs="Times New Roman"/>
                <w:sz w:val="20"/>
                <w:szCs w:val="20"/>
                <w:lang w:val="sv-SE"/>
              </w:rPr>
            </w:pPr>
            <w:del w:id="7030"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bookmarkStart w:id="7031" w:name="_Toc384034401"/>
              <w:bookmarkStart w:id="7032" w:name="_Toc384036323"/>
              <w:bookmarkEnd w:id="7031"/>
              <w:bookmarkEnd w:id="7032"/>
            </w:del>
          </w:p>
        </w:tc>
        <w:tc>
          <w:tcPr>
            <w:tcW w:w="1195" w:type="dxa"/>
            <w:tcBorders>
              <w:top w:val="single" w:sz="5" w:space="0" w:color="000000"/>
              <w:left w:val="single" w:sz="5" w:space="0" w:color="000000"/>
              <w:bottom w:val="single" w:sz="5" w:space="0" w:color="000000"/>
              <w:right w:val="single" w:sz="5" w:space="0" w:color="000000"/>
            </w:tcBorders>
            <w:tcPrChange w:id="70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7034" w:author="Björn Genfors" w:date="2014-03-28T14:34:00Z"/>
                <w:rFonts w:cs="Times New Roman"/>
                <w:sz w:val="20"/>
                <w:szCs w:val="20"/>
                <w:lang w:val="sv-SE"/>
              </w:rPr>
            </w:pPr>
            <w:del w:id="7035" w:author="Björn Genfors" w:date="2014-03-28T14:34:00Z">
              <w:r w:rsidRPr="006B6063" w:rsidDel="00DE71B1">
                <w:rPr>
                  <w:sz w:val="20"/>
                  <w:szCs w:val="20"/>
                </w:rPr>
                <w:delText>0..1</w:delText>
              </w:r>
              <w:bookmarkStart w:id="7036" w:name="_Toc384034402"/>
              <w:bookmarkStart w:id="7037" w:name="_Toc384036324"/>
              <w:bookmarkEnd w:id="7036"/>
              <w:bookmarkEnd w:id="7037"/>
            </w:del>
          </w:p>
        </w:tc>
        <w:bookmarkStart w:id="7038" w:name="_Toc384034403"/>
        <w:bookmarkStart w:id="7039" w:name="_Toc384036325"/>
        <w:bookmarkEnd w:id="7038"/>
        <w:bookmarkEnd w:id="7039"/>
      </w:tr>
      <w:tr w:rsidR="00424B6F" w:rsidRPr="006B6063" w:rsidDel="00DE71B1" w14:paraId="68E44B85" w14:textId="42CF35BB" w:rsidTr="00DE71B1">
        <w:trPr>
          <w:trHeight w:hRule="exact" w:val="730"/>
          <w:tblHeader/>
          <w:del w:id="7040" w:author="Björn Genfors" w:date="2014-03-28T14:34:00Z"/>
          <w:trPrChange w:id="704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7043" w:author="Björn Genfors" w:date="2014-03-28T14:34:00Z"/>
                <w:rFonts w:cs="Times New Roman"/>
                <w:sz w:val="20"/>
                <w:szCs w:val="20"/>
                <w:lang w:val="sv-SE"/>
              </w:rPr>
            </w:pPr>
            <w:del w:id="7044" w:author="Björn Genfors" w:date="2014-03-28T14:34:00Z">
              <w:r w:rsidRPr="006B6063" w:rsidDel="00DE71B1">
                <w:rPr>
                  <w:sz w:val="20"/>
                  <w:szCs w:val="20"/>
                </w:rPr>
                <w:delText>../../../method</w:delText>
              </w:r>
              <w:bookmarkStart w:id="7045" w:name="_Toc384034404"/>
              <w:bookmarkStart w:id="7046" w:name="_Toc384036326"/>
              <w:bookmarkEnd w:id="7045"/>
              <w:bookmarkEnd w:id="7046"/>
            </w:del>
          </w:p>
        </w:tc>
        <w:tc>
          <w:tcPr>
            <w:tcW w:w="1559" w:type="dxa"/>
            <w:tcBorders>
              <w:top w:val="single" w:sz="5" w:space="0" w:color="000000"/>
              <w:left w:val="single" w:sz="5" w:space="0" w:color="000000"/>
              <w:bottom w:val="single" w:sz="5" w:space="0" w:color="000000"/>
              <w:right w:val="single" w:sz="5" w:space="0" w:color="000000"/>
            </w:tcBorders>
            <w:tcPrChange w:id="70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7048" w:author="Björn Genfors" w:date="2014-03-28T14:34:00Z"/>
                <w:rFonts w:cs="Times New Roman"/>
                <w:sz w:val="20"/>
                <w:szCs w:val="20"/>
                <w:lang w:val="sv-SE"/>
              </w:rPr>
            </w:pPr>
            <w:del w:id="7049" w:author="Björn Genfors" w:date="2014-03-28T14:34:00Z">
              <w:r w:rsidRPr="006B6063" w:rsidDel="00DE71B1">
                <w:rPr>
                  <w:sz w:val="20"/>
                  <w:szCs w:val="20"/>
                </w:rPr>
                <w:delText>string</w:delText>
              </w:r>
              <w:bookmarkStart w:id="7050" w:name="_Toc384034405"/>
              <w:bookmarkStart w:id="7051" w:name="_Toc384036327"/>
              <w:bookmarkEnd w:id="7050"/>
              <w:bookmarkEnd w:id="7051"/>
            </w:del>
          </w:p>
        </w:tc>
        <w:tc>
          <w:tcPr>
            <w:tcW w:w="3969" w:type="dxa"/>
            <w:tcBorders>
              <w:top w:val="single" w:sz="5" w:space="0" w:color="000000"/>
              <w:left w:val="single" w:sz="5" w:space="0" w:color="000000"/>
              <w:bottom w:val="single" w:sz="5" w:space="0" w:color="000000"/>
              <w:right w:val="single" w:sz="5" w:space="0" w:color="000000"/>
            </w:tcBorders>
            <w:tcPrChange w:id="70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7053" w:author="Björn Genfors" w:date="2014-03-28T14:34:00Z"/>
                <w:rFonts w:cs="Times New Roman"/>
                <w:sz w:val="20"/>
                <w:szCs w:val="20"/>
                <w:lang w:val="sv-SE"/>
              </w:rPr>
            </w:pPr>
            <w:del w:id="7054" w:author="Björn Genfors" w:date="2014-03-28T14:34:00Z">
              <w:r w:rsidRPr="000B0F50" w:rsidDel="00DE71B1">
                <w:rPr>
                  <w:szCs w:val="20"/>
                </w:rPr>
                <w:delText>Text som beskriver den metod som använts i analystjänsten</w:delText>
              </w:r>
              <w:bookmarkStart w:id="7055" w:name="_Toc384034406"/>
              <w:bookmarkStart w:id="7056" w:name="_Toc384036328"/>
              <w:bookmarkEnd w:id="7055"/>
              <w:bookmarkEnd w:id="7056"/>
            </w:del>
          </w:p>
        </w:tc>
        <w:tc>
          <w:tcPr>
            <w:tcW w:w="1195" w:type="dxa"/>
            <w:tcBorders>
              <w:top w:val="single" w:sz="5" w:space="0" w:color="000000"/>
              <w:left w:val="single" w:sz="5" w:space="0" w:color="000000"/>
              <w:bottom w:val="single" w:sz="5" w:space="0" w:color="000000"/>
              <w:right w:val="single" w:sz="5" w:space="0" w:color="000000"/>
            </w:tcBorders>
            <w:tcPrChange w:id="70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7058" w:author="Björn Genfors" w:date="2014-03-28T14:34:00Z"/>
                <w:rFonts w:cs="Times New Roman"/>
                <w:sz w:val="20"/>
                <w:szCs w:val="20"/>
                <w:lang w:val="sv-SE"/>
              </w:rPr>
            </w:pPr>
            <w:del w:id="7059" w:author="Björn Genfors" w:date="2014-03-28T14:34:00Z">
              <w:r w:rsidRPr="006B6063" w:rsidDel="00DE71B1">
                <w:rPr>
                  <w:sz w:val="20"/>
                  <w:szCs w:val="20"/>
                </w:rPr>
                <w:delText>0..1</w:delText>
              </w:r>
              <w:bookmarkStart w:id="7060" w:name="_Toc384034407"/>
              <w:bookmarkStart w:id="7061" w:name="_Toc384036329"/>
              <w:bookmarkEnd w:id="7060"/>
              <w:bookmarkEnd w:id="7061"/>
            </w:del>
          </w:p>
        </w:tc>
        <w:bookmarkStart w:id="7062" w:name="_Toc384034408"/>
        <w:bookmarkStart w:id="7063" w:name="_Toc384036330"/>
        <w:bookmarkEnd w:id="7062"/>
        <w:bookmarkEnd w:id="7063"/>
      </w:tr>
      <w:tr w:rsidR="00424B6F" w:rsidRPr="006B6063" w:rsidDel="00DE71B1" w14:paraId="16347104" w14:textId="132E39A6" w:rsidTr="00DE71B1">
        <w:trPr>
          <w:trHeight w:hRule="exact" w:val="730"/>
          <w:tblHeader/>
          <w:del w:id="7064" w:author="Björn Genfors" w:date="2014-03-28T14:34:00Z"/>
          <w:trPrChange w:id="706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7067" w:author="Björn Genfors" w:date="2014-03-28T14:34:00Z"/>
                <w:rFonts w:cs="Times New Roman"/>
                <w:sz w:val="20"/>
                <w:szCs w:val="20"/>
                <w:lang w:val="sv-SE"/>
              </w:rPr>
            </w:pPr>
            <w:del w:id="7068" w:author="Björn Genfors" w:date="2014-03-28T14:34:00Z">
              <w:r w:rsidRPr="006B6063" w:rsidDel="00DE71B1">
                <w:rPr>
                  <w:sz w:val="20"/>
                  <w:szCs w:val="20"/>
                </w:rPr>
                <w:delText>../../../relationToAnalysis</w:delText>
              </w:r>
              <w:bookmarkStart w:id="7069" w:name="_Toc384034409"/>
              <w:bookmarkStart w:id="7070" w:name="_Toc384036331"/>
              <w:bookmarkEnd w:id="7069"/>
              <w:bookmarkEnd w:id="7070"/>
            </w:del>
          </w:p>
        </w:tc>
        <w:tc>
          <w:tcPr>
            <w:tcW w:w="1559" w:type="dxa"/>
            <w:tcBorders>
              <w:top w:val="single" w:sz="5" w:space="0" w:color="000000"/>
              <w:left w:val="single" w:sz="5" w:space="0" w:color="000000"/>
              <w:bottom w:val="single" w:sz="5" w:space="0" w:color="000000"/>
              <w:right w:val="single" w:sz="5" w:space="0" w:color="000000"/>
            </w:tcBorders>
            <w:tcPrChange w:id="70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7072" w:author="Björn Genfors" w:date="2014-03-28T14:34:00Z"/>
                <w:rFonts w:cs="Times New Roman"/>
                <w:sz w:val="20"/>
                <w:szCs w:val="20"/>
                <w:lang w:val="sv-SE"/>
              </w:rPr>
            </w:pPr>
            <w:del w:id="7073" w:author="Björn Genfors" w:date="2014-03-28T14:34:00Z">
              <w:r w:rsidRPr="006B6063" w:rsidDel="00DE71B1">
                <w:rPr>
                  <w:sz w:val="20"/>
                  <w:szCs w:val="20"/>
                </w:rPr>
                <w:delText>RelationToAnalysisType</w:delText>
              </w:r>
              <w:bookmarkStart w:id="7074" w:name="_Toc384034410"/>
              <w:bookmarkStart w:id="7075" w:name="_Toc384036332"/>
              <w:bookmarkEnd w:id="7074"/>
              <w:bookmarkEnd w:id="7075"/>
            </w:del>
          </w:p>
        </w:tc>
        <w:tc>
          <w:tcPr>
            <w:tcW w:w="3969" w:type="dxa"/>
            <w:tcBorders>
              <w:top w:val="single" w:sz="5" w:space="0" w:color="000000"/>
              <w:left w:val="single" w:sz="5" w:space="0" w:color="000000"/>
              <w:bottom w:val="single" w:sz="5" w:space="0" w:color="000000"/>
              <w:right w:val="single" w:sz="5" w:space="0" w:color="000000"/>
            </w:tcBorders>
            <w:tcPrChange w:id="70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7077" w:author="Björn Genfors" w:date="2014-03-28T14:34:00Z"/>
                <w:rFonts w:cs="Times New Roman"/>
                <w:sz w:val="20"/>
                <w:szCs w:val="20"/>
                <w:lang w:val="sv-SE"/>
              </w:rPr>
            </w:pPr>
            <w:del w:id="7078" w:author="Björn Genfors" w:date="2014-03-28T14:34:00Z">
              <w:r w:rsidRPr="000B0F50" w:rsidDel="00DE71B1">
                <w:rPr>
                  <w:szCs w:val="20"/>
                </w:rPr>
                <w:delText>Anger samband med annan utförd analystjänst</w:delText>
              </w:r>
              <w:bookmarkStart w:id="7079" w:name="_Toc384034411"/>
              <w:bookmarkStart w:id="7080" w:name="_Toc384036333"/>
              <w:bookmarkEnd w:id="7079"/>
              <w:bookmarkEnd w:id="7080"/>
            </w:del>
          </w:p>
        </w:tc>
        <w:tc>
          <w:tcPr>
            <w:tcW w:w="1195" w:type="dxa"/>
            <w:tcBorders>
              <w:top w:val="single" w:sz="5" w:space="0" w:color="000000"/>
              <w:left w:val="single" w:sz="5" w:space="0" w:color="000000"/>
              <w:bottom w:val="single" w:sz="5" w:space="0" w:color="000000"/>
              <w:right w:val="single" w:sz="5" w:space="0" w:color="000000"/>
            </w:tcBorders>
            <w:tcPrChange w:id="70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7082" w:author="Björn Genfors" w:date="2014-03-28T14:34:00Z"/>
                <w:rFonts w:cs="Times New Roman"/>
                <w:sz w:val="20"/>
                <w:szCs w:val="20"/>
                <w:lang w:val="sv-SE"/>
              </w:rPr>
            </w:pPr>
            <w:del w:id="7083" w:author="Björn Genfors" w:date="2014-03-28T14:34:00Z">
              <w:r w:rsidRPr="006B6063" w:rsidDel="00DE71B1">
                <w:rPr>
                  <w:sz w:val="20"/>
                  <w:szCs w:val="20"/>
                </w:rPr>
                <w:delText>0..*</w:delText>
              </w:r>
              <w:bookmarkStart w:id="7084" w:name="_Toc384034412"/>
              <w:bookmarkStart w:id="7085" w:name="_Toc384036334"/>
              <w:bookmarkEnd w:id="7084"/>
              <w:bookmarkEnd w:id="7085"/>
            </w:del>
          </w:p>
        </w:tc>
        <w:bookmarkStart w:id="7086" w:name="_Toc384034413"/>
        <w:bookmarkStart w:id="7087" w:name="_Toc384036335"/>
        <w:bookmarkEnd w:id="7086"/>
        <w:bookmarkEnd w:id="7087"/>
      </w:tr>
      <w:tr w:rsidR="00424B6F" w:rsidRPr="006B6063" w:rsidDel="00DE71B1" w14:paraId="1D6EA913" w14:textId="12543282" w:rsidTr="00DE71B1">
        <w:trPr>
          <w:trHeight w:hRule="exact" w:val="730"/>
          <w:tblHeader/>
          <w:del w:id="7088" w:author="Björn Genfors" w:date="2014-03-28T14:34:00Z"/>
          <w:trPrChange w:id="708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7091" w:author="Björn Genfors" w:date="2014-03-28T14:34:00Z"/>
                <w:rFonts w:cs="Times New Roman"/>
                <w:sz w:val="20"/>
                <w:szCs w:val="20"/>
                <w:lang w:val="sv-SE"/>
              </w:rPr>
            </w:pPr>
            <w:del w:id="7092" w:author="Björn Genfors" w:date="2014-03-28T14:34:00Z">
              <w:r w:rsidRPr="006B6063" w:rsidDel="00DE71B1">
                <w:rPr>
                  <w:sz w:val="20"/>
                  <w:szCs w:val="20"/>
                </w:rPr>
                <w:delText>../../../../analysisId</w:delText>
              </w:r>
              <w:bookmarkStart w:id="7093" w:name="_Toc384034414"/>
              <w:bookmarkStart w:id="7094" w:name="_Toc384036336"/>
              <w:bookmarkEnd w:id="7093"/>
              <w:bookmarkEnd w:id="7094"/>
            </w:del>
          </w:p>
        </w:tc>
        <w:tc>
          <w:tcPr>
            <w:tcW w:w="1559" w:type="dxa"/>
            <w:tcBorders>
              <w:top w:val="single" w:sz="5" w:space="0" w:color="000000"/>
              <w:left w:val="single" w:sz="5" w:space="0" w:color="000000"/>
              <w:bottom w:val="single" w:sz="5" w:space="0" w:color="000000"/>
              <w:right w:val="single" w:sz="5" w:space="0" w:color="000000"/>
            </w:tcBorders>
            <w:tcPrChange w:id="70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7096" w:author="Björn Genfors" w:date="2014-03-28T14:34:00Z"/>
                <w:rFonts w:cs="Times New Roman"/>
                <w:sz w:val="20"/>
                <w:szCs w:val="20"/>
                <w:lang w:val="sv-SE"/>
              </w:rPr>
            </w:pPr>
            <w:del w:id="7097" w:author="Björn Genfors" w:date="2014-03-28T14:34:00Z">
              <w:r w:rsidRPr="006B6063" w:rsidDel="00DE71B1">
                <w:rPr>
                  <w:sz w:val="20"/>
                  <w:szCs w:val="20"/>
                </w:rPr>
                <w:delText>IIType</w:delText>
              </w:r>
              <w:bookmarkStart w:id="7098" w:name="_Toc384034415"/>
              <w:bookmarkStart w:id="7099" w:name="_Toc384036337"/>
              <w:bookmarkEnd w:id="7098"/>
              <w:bookmarkEnd w:id="7099"/>
            </w:del>
          </w:p>
        </w:tc>
        <w:tc>
          <w:tcPr>
            <w:tcW w:w="3969" w:type="dxa"/>
            <w:tcBorders>
              <w:top w:val="single" w:sz="5" w:space="0" w:color="000000"/>
              <w:left w:val="single" w:sz="5" w:space="0" w:color="000000"/>
              <w:bottom w:val="single" w:sz="5" w:space="0" w:color="000000"/>
              <w:right w:val="single" w:sz="5" w:space="0" w:color="000000"/>
            </w:tcBorders>
            <w:tcPrChange w:id="71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7101" w:author="Björn Genfors" w:date="2014-03-28T14:34:00Z"/>
                <w:rFonts w:cs="Times New Roman"/>
                <w:sz w:val="20"/>
                <w:szCs w:val="20"/>
                <w:lang w:val="sv-SE"/>
              </w:rPr>
            </w:pPr>
            <w:del w:id="7102" w:author="Björn Genfors" w:date="2014-03-28T14:34:00Z">
              <w:r w:rsidRPr="006B6063" w:rsidDel="00DE71B1">
                <w:rPr>
                  <w:sz w:val="20"/>
                  <w:szCs w:val="20"/>
                </w:rPr>
                <w:delText>Unik identifierare för analystjänsten</w:delText>
              </w:r>
              <w:bookmarkStart w:id="7103" w:name="_Toc384034416"/>
              <w:bookmarkStart w:id="7104" w:name="_Toc384036338"/>
              <w:bookmarkEnd w:id="7103"/>
              <w:bookmarkEnd w:id="7104"/>
            </w:del>
          </w:p>
        </w:tc>
        <w:tc>
          <w:tcPr>
            <w:tcW w:w="1195" w:type="dxa"/>
            <w:tcBorders>
              <w:top w:val="single" w:sz="5" w:space="0" w:color="000000"/>
              <w:left w:val="single" w:sz="5" w:space="0" w:color="000000"/>
              <w:bottom w:val="single" w:sz="5" w:space="0" w:color="000000"/>
              <w:right w:val="single" w:sz="5" w:space="0" w:color="000000"/>
            </w:tcBorders>
            <w:tcPrChange w:id="710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7106" w:author="Björn Genfors" w:date="2014-03-28T14:34:00Z"/>
                <w:rFonts w:cs="Times New Roman"/>
                <w:sz w:val="20"/>
                <w:szCs w:val="20"/>
                <w:lang w:val="sv-SE"/>
              </w:rPr>
            </w:pPr>
            <w:del w:id="7107" w:author="Björn Genfors" w:date="2014-03-28T14:34:00Z">
              <w:r w:rsidRPr="006B6063" w:rsidDel="00DE71B1">
                <w:rPr>
                  <w:sz w:val="20"/>
                  <w:szCs w:val="20"/>
                </w:rPr>
                <w:delText>1..1</w:delText>
              </w:r>
              <w:bookmarkStart w:id="7108" w:name="_Toc384034417"/>
              <w:bookmarkStart w:id="7109" w:name="_Toc384036339"/>
              <w:bookmarkEnd w:id="7108"/>
              <w:bookmarkEnd w:id="7109"/>
            </w:del>
          </w:p>
        </w:tc>
        <w:bookmarkStart w:id="7110" w:name="_Toc384034418"/>
        <w:bookmarkStart w:id="7111" w:name="_Toc384036340"/>
        <w:bookmarkEnd w:id="7110"/>
        <w:bookmarkEnd w:id="7111"/>
      </w:tr>
      <w:tr w:rsidR="00424B6F" w:rsidRPr="006B6063" w:rsidDel="00DE71B1" w14:paraId="2D2E9680" w14:textId="1AC29CAD" w:rsidTr="00DE71B1">
        <w:trPr>
          <w:trHeight w:hRule="exact" w:val="1051"/>
          <w:tblHeader/>
          <w:del w:id="7112" w:author="Björn Genfors" w:date="2014-03-28T14:34:00Z"/>
          <w:trPrChange w:id="7113"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7115" w:author="Björn Genfors" w:date="2014-03-28T14:34:00Z"/>
                <w:rFonts w:cs="Times New Roman"/>
                <w:sz w:val="20"/>
                <w:szCs w:val="20"/>
                <w:lang w:val="sv-SE"/>
              </w:rPr>
            </w:pPr>
            <w:del w:id="7116" w:author="Björn Genfors" w:date="2014-03-28T14:34:00Z">
              <w:r w:rsidRPr="006B6063" w:rsidDel="00DE71B1">
                <w:rPr>
                  <w:sz w:val="20"/>
                  <w:szCs w:val="20"/>
                </w:rPr>
                <w:delText>../../../../../root</w:delText>
              </w:r>
              <w:bookmarkStart w:id="7117" w:name="_Toc384034419"/>
              <w:bookmarkStart w:id="7118" w:name="_Toc384036341"/>
              <w:bookmarkEnd w:id="7117"/>
              <w:bookmarkEnd w:id="7118"/>
            </w:del>
          </w:p>
        </w:tc>
        <w:tc>
          <w:tcPr>
            <w:tcW w:w="1559" w:type="dxa"/>
            <w:tcBorders>
              <w:top w:val="single" w:sz="5" w:space="0" w:color="000000"/>
              <w:left w:val="single" w:sz="5" w:space="0" w:color="000000"/>
              <w:bottom w:val="single" w:sz="5" w:space="0" w:color="000000"/>
              <w:right w:val="single" w:sz="5" w:space="0" w:color="000000"/>
            </w:tcBorders>
            <w:tcPrChange w:id="71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7120" w:author="Björn Genfors" w:date="2014-03-28T14:34:00Z"/>
                <w:rFonts w:cs="Times New Roman"/>
                <w:sz w:val="20"/>
                <w:szCs w:val="20"/>
                <w:lang w:val="sv-SE"/>
              </w:rPr>
            </w:pPr>
            <w:del w:id="7121" w:author="Björn Genfors" w:date="2014-03-28T14:34:00Z">
              <w:r w:rsidRPr="006B6063" w:rsidDel="00DE71B1">
                <w:rPr>
                  <w:sz w:val="20"/>
                  <w:szCs w:val="20"/>
                </w:rPr>
                <w:delText>string</w:delText>
              </w:r>
              <w:bookmarkStart w:id="7122" w:name="_Toc384034420"/>
              <w:bookmarkStart w:id="7123" w:name="_Toc384036342"/>
              <w:bookmarkEnd w:id="7122"/>
              <w:bookmarkEnd w:id="7123"/>
            </w:del>
          </w:p>
        </w:tc>
        <w:tc>
          <w:tcPr>
            <w:tcW w:w="3969" w:type="dxa"/>
            <w:tcBorders>
              <w:top w:val="single" w:sz="5" w:space="0" w:color="000000"/>
              <w:left w:val="single" w:sz="5" w:space="0" w:color="000000"/>
              <w:bottom w:val="single" w:sz="5" w:space="0" w:color="000000"/>
              <w:right w:val="single" w:sz="5" w:space="0" w:color="000000"/>
            </w:tcBorders>
            <w:tcPrChange w:id="71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7125" w:author="Björn Genfors" w:date="2014-03-28T14:34:00Z"/>
                <w:rFonts w:cs="Times New Roman"/>
                <w:sz w:val="20"/>
                <w:szCs w:val="20"/>
                <w:lang w:val="sv-SE"/>
              </w:rPr>
            </w:pPr>
            <w:del w:id="7126"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7127" w:name="_Toc384034421"/>
              <w:bookmarkStart w:id="7128" w:name="_Toc384036343"/>
              <w:bookmarkEnd w:id="7127"/>
              <w:bookmarkEnd w:id="7128"/>
            </w:del>
          </w:p>
        </w:tc>
        <w:tc>
          <w:tcPr>
            <w:tcW w:w="1195" w:type="dxa"/>
            <w:tcBorders>
              <w:top w:val="single" w:sz="5" w:space="0" w:color="000000"/>
              <w:left w:val="single" w:sz="5" w:space="0" w:color="000000"/>
              <w:bottom w:val="single" w:sz="5" w:space="0" w:color="000000"/>
              <w:right w:val="single" w:sz="5" w:space="0" w:color="000000"/>
            </w:tcBorders>
            <w:tcPrChange w:id="712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7130" w:author="Björn Genfors" w:date="2014-03-28T14:34:00Z"/>
                <w:rFonts w:cs="Times New Roman"/>
                <w:sz w:val="20"/>
                <w:szCs w:val="20"/>
                <w:lang w:val="sv-SE"/>
              </w:rPr>
            </w:pPr>
            <w:del w:id="7131" w:author="Björn Genfors" w:date="2014-03-28T14:34:00Z">
              <w:r w:rsidRPr="006B6063" w:rsidDel="00DE71B1">
                <w:rPr>
                  <w:sz w:val="20"/>
                  <w:szCs w:val="20"/>
                </w:rPr>
                <w:delText>1..1</w:delText>
              </w:r>
              <w:bookmarkStart w:id="7132" w:name="_Toc384034422"/>
              <w:bookmarkStart w:id="7133" w:name="_Toc384036344"/>
              <w:bookmarkEnd w:id="7132"/>
              <w:bookmarkEnd w:id="7133"/>
            </w:del>
          </w:p>
        </w:tc>
        <w:bookmarkStart w:id="7134" w:name="_Toc384034423"/>
        <w:bookmarkStart w:id="7135" w:name="_Toc384036345"/>
        <w:bookmarkEnd w:id="7134"/>
        <w:bookmarkEnd w:id="7135"/>
      </w:tr>
      <w:tr w:rsidR="00424B6F" w:rsidRPr="006B6063" w:rsidDel="00DE71B1" w14:paraId="64DC5626" w14:textId="38056A29" w:rsidTr="00DE71B1">
        <w:trPr>
          <w:trHeight w:hRule="exact" w:val="730"/>
          <w:tblHeader/>
          <w:del w:id="7136" w:author="Björn Genfors" w:date="2014-03-28T14:34:00Z"/>
          <w:trPrChange w:id="713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7139" w:author="Björn Genfors" w:date="2014-03-28T14:34:00Z"/>
                <w:rFonts w:cs="Times New Roman"/>
                <w:sz w:val="20"/>
                <w:szCs w:val="20"/>
                <w:lang w:val="sv-SE"/>
              </w:rPr>
            </w:pPr>
            <w:del w:id="7140" w:author="Björn Genfors" w:date="2014-03-28T14:34:00Z">
              <w:r w:rsidRPr="006B6063" w:rsidDel="00DE71B1">
                <w:rPr>
                  <w:sz w:val="20"/>
                  <w:szCs w:val="20"/>
                </w:rPr>
                <w:delText>../../../../../extension</w:delText>
              </w:r>
              <w:bookmarkStart w:id="7141" w:name="_Toc384034424"/>
              <w:bookmarkStart w:id="7142" w:name="_Toc384036346"/>
              <w:bookmarkEnd w:id="7141"/>
              <w:bookmarkEnd w:id="7142"/>
            </w:del>
          </w:p>
        </w:tc>
        <w:tc>
          <w:tcPr>
            <w:tcW w:w="1559" w:type="dxa"/>
            <w:tcBorders>
              <w:top w:val="single" w:sz="5" w:space="0" w:color="000000"/>
              <w:left w:val="single" w:sz="5" w:space="0" w:color="000000"/>
              <w:bottom w:val="single" w:sz="5" w:space="0" w:color="000000"/>
              <w:right w:val="single" w:sz="5" w:space="0" w:color="000000"/>
            </w:tcBorders>
            <w:tcPrChange w:id="71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7144" w:author="Björn Genfors" w:date="2014-03-28T14:34:00Z"/>
                <w:rFonts w:cs="Times New Roman"/>
                <w:sz w:val="20"/>
                <w:szCs w:val="20"/>
                <w:lang w:val="sv-SE"/>
              </w:rPr>
            </w:pPr>
            <w:del w:id="7145" w:author="Björn Genfors" w:date="2014-03-28T14:34:00Z">
              <w:r w:rsidRPr="006B6063" w:rsidDel="00DE71B1">
                <w:rPr>
                  <w:sz w:val="20"/>
                  <w:szCs w:val="20"/>
                </w:rPr>
                <w:delText>string</w:delText>
              </w:r>
              <w:bookmarkStart w:id="7146" w:name="_Toc384034425"/>
              <w:bookmarkStart w:id="7147" w:name="_Toc384036347"/>
              <w:bookmarkEnd w:id="7146"/>
              <w:bookmarkEnd w:id="7147"/>
            </w:del>
          </w:p>
        </w:tc>
        <w:tc>
          <w:tcPr>
            <w:tcW w:w="3969" w:type="dxa"/>
            <w:tcBorders>
              <w:top w:val="single" w:sz="5" w:space="0" w:color="000000"/>
              <w:left w:val="single" w:sz="5" w:space="0" w:color="000000"/>
              <w:bottom w:val="single" w:sz="5" w:space="0" w:color="000000"/>
              <w:right w:val="single" w:sz="5" w:space="0" w:color="000000"/>
            </w:tcBorders>
            <w:tcPrChange w:id="71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7149" w:author="Björn Genfors" w:date="2014-03-28T14:34:00Z"/>
                <w:rFonts w:cs="Times New Roman"/>
                <w:sz w:val="20"/>
                <w:szCs w:val="20"/>
                <w:lang w:val="sv-SE"/>
              </w:rPr>
            </w:pPr>
            <w:del w:id="7150" w:author="Björn Genfors" w:date="2014-03-28T14:34:00Z">
              <w:r w:rsidRPr="000B0F50" w:rsidDel="00DE71B1">
                <w:rPr>
                  <w:szCs w:val="20"/>
                </w:rPr>
                <w:delText>En textsträng som tillsammans med root bildar en unik identifierare.</w:delText>
              </w:r>
              <w:bookmarkStart w:id="7151" w:name="_Toc384034426"/>
              <w:bookmarkStart w:id="7152" w:name="_Toc384036348"/>
              <w:bookmarkEnd w:id="7151"/>
              <w:bookmarkEnd w:id="7152"/>
            </w:del>
          </w:p>
        </w:tc>
        <w:tc>
          <w:tcPr>
            <w:tcW w:w="1195" w:type="dxa"/>
            <w:tcBorders>
              <w:top w:val="single" w:sz="5" w:space="0" w:color="000000"/>
              <w:left w:val="single" w:sz="5" w:space="0" w:color="000000"/>
              <w:bottom w:val="single" w:sz="5" w:space="0" w:color="000000"/>
              <w:right w:val="single" w:sz="5" w:space="0" w:color="000000"/>
            </w:tcBorders>
            <w:tcPrChange w:id="715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7154" w:author="Björn Genfors" w:date="2014-03-28T14:34:00Z"/>
                <w:rFonts w:cs="Times New Roman"/>
                <w:sz w:val="20"/>
                <w:szCs w:val="20"/>
                <w:lang w:val="sv-SE"/>
              </w:rPr>
            </w:pPr>
            <w:del w:id="7155" w:author="Björn Genfors" w:date="2014-03-28T14:34:00Z">
              <w:r w:rsidRPr="006B6063" w:rsidDel="00DE71B1">
                <w:rPr>
                  <w:sz w:val="20"/>
                  <w:szCs w:val="20"/>
                </w:rPr>
                <w:delText>0..1</w:delText>
              </w:r>
              <w:bookmarkStart w:id="7156" w:name="_Toc384034427"/>
              <w:bookmarkStart w:id="7157" w:name="_Toc384036349"/>
              <w:bookmarkEnd w:id="7156"/>
              <w:bookmarkEnd w:id="7157"/>
            </w:del>
          </w:p>
        </w:tc>
        <w:bookmarkStart w:id="7158" w:name="_Toc384034428"/>
        <w:bookmarkStart w:id="7159" w:name="_Toc384036350"/>
        <w:bookmarkEnd w:id="7158"/>
        <w:bookmarkEnd w:id="7159"/>
      </w:tr>
      <w:tr w:rsidR="00424B6F" w:rsidRPr="006B6063" w:rsidDel="00DE71B1" w14:paraId="072DDCE5" w14:textId="4B3EB681" w:rsidTr="00DE71B1">
        <w:trPr>
          <w:trHeight w:hRule="exact" w:val="730"/>
          <w:tblHeader/>
          <w:del w:id="7160" w:author="Björn Genfors" w:date="2014-03-28T14:34:00Z"/>
          <w:trPrChange w:id="716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7163" w:author="Björn Genfors" w:date="2014-03-28T14:34:00Z"/>
                <w:rFonts w:cs="Times New Roman"/>
                <w:sz w:val="20"/>
                <w:szCs w:val="20"/>
                <w:lang w:val="sv-SE"/>
              </w:rPr>
            </w:pPr>
            <w:del w:id="7164" w:author="Björn Genfors" w:date="2014-03-28T14:34:00Z">
              <w:r w:rsidRPr="006B6063" w:rsidDel="00DE71B1">
                <w:rPr>
                  <w:sz w:val="20"/>
                  <w:szCs w:val="20"/>
                </w:rPr>
                <w:delText>../../../analysisOutcome</w:delText>
              </w:r>
              <w:bookmarkStart w:id="7165" w:name="_Toc384034429"/>
              <w:bookmarkStart w:id="7166" w:name="_Toc384036351"/>
              <w:bookmarkEnd w:id="7165"/>
              <w:bookmarkEnd w:id="7166"/>
            </w:del>
          </w:p>
        </w:tc>
        <w:tc>
          <w:tcPr>
            <w:tcW w:w="1559" w:type="dxa"/>
            <w:tcBorders>
              <w:top w:val="single" w:sz="5" w:space="0" w:color="000000"/>
              <w:left w:val="single" w:sz="5" w:space="0" w:color="000000"/>
              <w:bottom w:val="single" w:sz="5" w:space="0" w:color="000000"/>
              <w:right w:val="single" w:sz="5" w:space="0" w:color="000000"/>
            </w:tcBorders>
            <w:tcPrChange w:id="71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7168" w:author="Björn Genfors" w:date="2014-03-28T14:34:00Z"/>
                <w:rFonts w:cs="Times New Roman"/>
                <w:sz w:val="20"/>
                <w:szCs w:val="20"/>
                <w:lang w:val="sv-SE"/>
              </w:rPr>
            </w:pPr>
            <w:del w:id="7169" w:author="Björn Genfors" w:date="2014-03-28T14:34:00Z">
              <w:r w:rsidRPr="006B6063" w:rsidDel="00DE71B1">
                <w:rPr>
                  <w:sz w:val="20"/>
                  <w:szCs w:val="20"/>
                </w:rPr>
                <w:delText>AnalysisOutcomeType</w:delText>
              </w:r>
              <w:bookmarkStart w:id="7170" w:name="_Toc384034430"/>
              <w:bookmarkStart w:id="7171" w:name="_Toc384036352"/>
              <w:bookmarkEnd w:id="7170"/>
              <w:bookmarkEnd w:id="7171"/>
            </w:del>
          </w:p>
        </w:tc>
        <w:tc>
          <w:tcPr>
            <w:tcW w:w="3969" w:type="dxa"/>
            <w:tcBorders>
              <w:top w:val="single" w:sz="5" w:space="0" w:color="000000"/>
              <w:left w:val="single" w:sz="5" w:space="0" w:color="000000"/>
              <w:bottom w:val="single" w:sz="5" w:space="0" w:color="000000"/>
              <w:right w:val="single" w:sz="5" w:space="0" w:color="000000"/>
            </w:tcBorders>
            <w:tcPrChange w:id="71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7173" w:author="Björn Genfors" w:date="2014-03-28T14:34:00Z"/>
                <w:rFonts w:cs="Times New Roman"/>
                <w:sz w:val="20"/>
                <w:szCs w:val="20"/>
                <w:lang w:val="sv-SE"/>
              </w:rPr>
            </w:pPr>
            <w:del w:id="7174" w:author="Björn Genfors" w:date="2014-03-28T14:34:00Z">
              <w:r w:rsidRPr="000B0F50" w:rsidDel="00DE71B1">
                <w:rPr>
                  <w:szCs w:val="20"/>
                </w:rPr>
                <w:delText>Information om ett resultatet/Utfallet av en analystjänst</w:delText>
              </w:r>
              <w:bookmarkStart w:id="7175" w:name="_Toc384034431"/>
              <w:bookmarkStart w:id="7176" w:name="_Toc384036353"/>
              <w:bookmarkEnd w:id="7175"/>
              <w:bookmarkEnd w:id="7176"/>
            </w:del>
          </w:p>
        </w:tc>
        <w:tc>
          <w:tcPr>
            <w:tcW w:w="1195" w:type="dxa"/>
            <w:tcBorders>
              <w:top w:val="single" w:sz="5" w:space="0" w:color="000000"/>
              <w:left w:val="single" w:sz="5" w:space="0" w:color="000000"/>
              <w:bottom w:val="single" w:sz="5" w:space="0" w:color="000000"/>
              <w:right w:val="single" w:sz="5" w:space="0" w:color="000000"/>
            </w:tcBorders>
            <w:tcPrChange w:id="71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7178" w:author="Björn Genfors" w:date="2014-03-28T14:34:00Z"/>
                <w:rFonts w:cs="Times New Roman"/>
                <w:sz w:val="20"/>
                <w:szCs w:val="20"/>
                <w:lang w:val="sv-SE"/>
              </w:rPr>
            </w:pPr>
            <w:del w:id="7179" w:author="Björn Genfors" w:date="2014-03-28T14:34:00Z">
              <w:r w:rsidRPr="006B6063" w:rsidDel="00DE71B1">
                <w:rPr>
                  <w:sz w:val="20"/>
                  <w:szCs w:val="20"/>
                </w:rPr>
                <w:delText>0..1</w:delText>
              </w:r>
              <w:bookmarkStart w:id="7180" w:name="_Toc384034432"/>
              <w:bookmarkStart w:id="7181" w:name="_Toc384036354"/>
              <w:bookmarkEnd w:id="7180"/>
              <w:bookmarkEnd w:id="7181"/>
            </w:del>
          </w:p>
        </w:tc>
        <w:bookmarkStart w:id="7182" w:name="_Toc384034433"/>
        <w:bookmarkStart w:id="7183" w:name="_Toc384036355"/>
        <w:bookmarkEnd w:id="7182"/>
        <w:bookmarkEnd w:id="7183"/>
      </w:tr>
      <w:tr w:rsidR="00424B6F" w:rsidRPr="006B6063" w:rsidDel="00DE71B1" w14:paraId="4D82A2C7" w14:textId="7527632B" w:rsidTr="00DE71B1">
        <w:trPr>
          <w:trHeight w:hRule="exact" w:val="730"/>
          <w:tblHeader/>
          <w:del w:id="7184" w:author="Björn Genfors" w:date="2014-03-28T14:34:00Z"/>
          <w:trPrChange w:id="718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7187" w:author="Björn Genfors" w:date="2014-03-28T14:34:00Z"/>
                <w:rFonts w:cs="Times New Roman"/>
                <w:sz w:val="20"/>
                <w:szCs w:val="20"/>
                <w:lang w:val="sv-SE"/>
              </w:rPr>
            </w:pPr>
            <w:del w:id="7188" w:author="Björn Genfors" w:date="2014-03-28T14:34:00Z">
              <w:r w:rsidRPr="006B6063" w:rsidDel="00DE71B1">
                <w:rPr>
                  <w:sz w:val="20"/>
                  <w:szCs w:val="20"/>
                </w:rPr>
                <w:delText>../../../../outcomeValue</w:delText>
              </w:r>
              <w:bookmarkStart w:id="7189" w:name="_Toc384034434"/>
              <w:bookmarkStart w:id="7190" w:name="_Toc384036356"/>
              <w:bookmarkEnd w:id="7189"/>
              <w:bookmarkEnd w:id="7190"/>
            </w:del>
          </w:p>
        </w:tc>
        <w:tc>
          <w:tcPr>
            <w:tcW w:w="1559" w:type="dxa"/>
            <w:tcBorders>
              <w:top w:val="single" w:sz="5" w:space="0" w:color="000000"/>
              <w:left w:val="single" w:sz="5" w:space="0" w:color="000000"/>
              <w:bottom w:val="single" w:sz="5" w:space="0" w:color="000000"/>
              <w:right w:val="single" w:sz="5" w:space="0" w:color="000000"/>
            </w:tcBorders>
            <w:tcPrChange w:id="71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7192" w:author="Björn Genfors" w:date="2014-03-28T14:34:00Z"/>
                <w:rFonts w:cs="Times New Roman"/>
                <w:sz w:val="20"/>
                <w:szCs w:val="20"/>
                <w:lang w:val="sv-SE"/>
              </w:rPr>
            </w:pPr>
            <w:del w:id="7193" w:author="Björn Genfors" w:date="2014-03-28T14:34:00Z">
              <w:r w:rsidRPr="006B6063" w:rsidDel="00DE71B1">
                <w:rPr>
                  <w:sz w:val="20"/>
                  <w:szCs w:val="20"/>
                </w:rPr>
                <w:delText>string</w:delText>
              </w:r>
              <w:bookmarkStart w:id="7194" w:name="_Toc384034435"/>
              <w:bookmarkStart w:id="7195" w:name="_Toc384036357"/>
              <w:bookmarkEnd w:id="7194"/>
              <w:bookmarkEnd w:id="7195"/>
            </w:del>
          </w:p>
        </w:tc>
        <w:tc>
          <w:tcPr>
            <w:tcW w:w="3969" w:type="dxa"/>
            <w:tcBorders>
              <w:top w:val="single" w:sz="5" w:space="0" w:color="000000"/>
              <w:left w:val="single" w:sz="5" w:space="0" w:color="000000"/>
              <w:bottom w:val="single" w:sz="5" w:space="0" w:color="000000"/>
              <w:right w:val="single" w:sz="5" w:space="0" w:color="000000"/>
            </w:tcBorders>
            <w:tcPrChange w:id="71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7197" w:author="Björn Genfors" w:date="2014-03-28T14:34:00Z"/>
                <w:rFonts w:cs="Times New Roman"/>
                <w:sz w:val="20"/>
                <w:szCs w:val="20"/>
                <w:lang w:val="sv-SE"/>
              </w:rPr>
            </w:pPr>
            <w:del w:id="7198" w:author="Björn Genfors" w:date="2014-03-28T14:34:00Z">
              <w:r w:rsidRPr="000B0F50" w:rsidDel="00DE71B1">
                <w:rPr>
                  <w:szCs w:val="20"/>
                </w:rPr>
                <w:delText>Det specifika värdet för resultatet/utfallet</w:delText>
              </w:r>
              <w:bookmarkStart w:id="7199" w:name="_Toc384034436"/>
              <w:bookmarkStart w:id="7200" w:name="_Toc384036358"/>
              <w:bookmarkEnd w:id="7199"/>
              <w:bookmarkEnd w:id="7200"/>
            </w:del>
          </w:p>
        </w:tc>
        <w:tc>
          <w:tcPr>
            <w:tcW w:w="1195" w:type="dxa"/>
            <w:tcBorders>
              <w:top w:val="single" w:sz="5" w:space="0" w:color="000000"/>
              <w:left w:val="single" w:sz="5" w:space="0" w:color="000000"/>
              <w:bottom w:val="single" w:sz="5" w:space="0" w:color="000000"/>
              <w:right w:val="single" w:sz="5" w:space="0" w:color="000000"/>
            </w:tcBorders>
            <w:tcPrChange w:id="72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7202" w:author="Björn Genfors" w:date="2014-03-28T14:34:00Z"/>
                <w:rFonts w:cs="Times New Roman"/>
                <w:sz w:val="20"/>
                <w:szCs w:val="20"/>
                <w:lang w:val="sv-SE"/>
              </w:rPr>
            </w:pPr>
            <w:del w:id="7203" w:author="Björn Genfors" w:date="2014-03-28T14:34:00Z">
              <w:r w:rsidRPr="006B6063" w:rsidDel="00DE71B1">
                <w:rPr>
                  <w:sz w:val="20"/>
                  <w:szCs w:val="20"/>
                </w:rPr>
                <w:delText>1..1</w:delText>
              </w:r>
              <w:bookmarkStart w:id="7204" w:name="_Toc384034437"/>
              <w:bookmarkStart w:id="7205" w:name="_Toc384036359"/>
              <w:bookmarkEnd w:id="7204"/>
              <w:bookmarkEnd w:id="7205"/>
            </w:del>
          </w:p>
        </w:tc>
        <w:bookmarkStart w:id="7206" w:name="_Toc384034438"/>
        <w:bookmarkStart w:id="7207" w:name="_Toc384036360"/>
        <w:bookmarkEnd w:id="7206"/>
        <w:bookmarkEnd w:id="7207"/>
      </w:tr>
      <w:tr w:rsidR="00424B6F" w:rsidRPr="006B6063" w:rsidDel="00DE71B1" w14:paraId="1CF9150C" w14:textId="49E6FF54" w:rsidTr="00DE71B1">
        <w:trPr>
          <w:trHeight w:hRule="exact" w:val="730"/>
          <w:tblHeader/>
          <w:del w:id="7208" w:author="Björn Genfors" w:date="2014-03-28T14:34:00Z"/>
          <w:trPrChange w:id="720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1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7211" w:author="Björn Genfors" w:date="2014-03-28T14:34:00Z"/>
                <w:rFonts w:cs="Times New Roman"/>
                <w:sz w:val="20"/>
                <w:szCs w:val="20"/>
                <w:lang w:val="sv-SE"/>
              </w:rPr>
            </w:pPr>
            <w:del w:id="7212" w:author="Björn Genfors" w:date="2014-03-28T14:34:00Z">
              <w:r w:rsidRPr="006B6063" w:rsidDel="00DE71B1">
                <w:rPr>
                  <w:sz w:val="20"/>
                  <w:szCs w:val="20"/>
                </w:rPr>
                <w:delText>../../../../outcomeUnit</w:delText>
              </w:r>
              <w:bookmarkStart w:id="7213" w:name="_Toc384034439"/>
              <w:bookmarkStart w:id="7214" w:name="_Toc384036361"/>
              <w:bookmarkEnd w:id="7213"/>
              <w:bookmarkEnd w:id="7214"/>
            </w:del>
          </w:p>
        </w:tc>
        <w:tc>
          <w:tcPr>
            <w:tcW w:w="1559" w:type="dxa"/>
            <w:tcBorders>
              <w:top w:val="single" w:sz="5" w:space="0" w:color="000000"/>
              <w:left w:val="single" w:sz="5" w:space="0" w:color="000000"/>
              <w:bottom w:val="single" w:sz="5" w:space="0" w:color="000000"/>
              <w:right w:val="single" w:sz="5" w:space="0" w:color="000000"/>
            </w:tcBorders>
            <w:tcPrChange w:id="72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7216" w:author="Björn Genfors" w:date="2014-03-28T14:34:00Z"/>
                <w:rFonts w:cs="Times New Roman"/>
                <w:sz w:val="20"/>
                <w:szCs w:val="20"/>
                <w:lang w:val="sv-SE"/>
              </w:rPr>
            </w:pPr>
            <w:del w:id="7217" w:author="Björn Genfors" w:date="2014-03-28T14:34:00Z">
              <w:r w:rsidRPr="006B6063" w:rsidDel="00DE71B1">
                <w:rPr>
                  <w:sz w:val="20"/>
                  <w:szCs w:val="20"/>
                </w:rPr>
                <w:delText>string</w:delText>
              </w:r>
              <w:bookmarkStart w:id="7218" w:name="_Toc384034440"/>
              <w:bookmarkStart w:id="7219" w:name="_Toc384036362"/>
              <w:bookmarkEnd w:id="7218"/>
              <w:bookmarkEnd w:id="7219"/>
            </w:del>
          </w:p>
        </w:tc>
        <w:tc>
          <w:tcPr>
            <w:tcW w:w="3969" w:type="dxa"/>
            <w:tcBorders>
              <w:top w:val="single" w:sz="5" w:space="0" w:color="000000"/>
              <w:left w:val="single" w:sz="5" w:space="0" w:color="000000"/>
              <w:bottom w:val="single" w:sz="5" w:space="0" w:color="000000"/>
              <w:right w:val="single" w:sz="5" w:space="0" w:color="000000"/>
            </w:tcBorders>
            <w:tcPrChange w:id="72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7221" w:author="Björn Genfors" w:date="2014-03-28T14:34:00Z"/>
                <w:rFonts w:cs="Times New Roman"/>
                <w:sz w:val="20"/>
                <w:szCs w:val="20"/>
                <w:lang w:val="sv-SE"/>
              </w:rPr>
            </w:pPr>
            <w:del w:id="7222" w:author="Björn Genfors" w:date="2014-03-28T14:34:00Z">
              <w:r w:rsidRPr="000B0F50" w:rsidDel="00DE71B1">
                <w:rPr>
                  <w:szCs w:val="20"/>
                </w:rPr>
                <w:delText>Text som anger i förekommande fall enheten för det angivna värdet</w:delText>
              </w:r>
              <w:bookmarkStart w:id="7223" w:name="_Toc384034441"/>
              <w:bookmarkStart w:id="7224" w:name="_Toc384036363"/>
              <w:bookmarkEnd w:id="7223"/>
              <w:bookmarkEnd w:id="7224"/>
            </w:del>
          </w:p>
        </w:tc>
        <w:tc>
          <w:tcPr>
            <w:tcW w:w="1195" w:type="dxa"/>
            <w:tcBorders>
              <w:top w:val="single" w:sz="5" w:space="0" w:color="000000"/>
              <w:left w:val="single" w:sz="5" w:space="0" w:color="000000"/>
              <w:bottom w:val="single" w:sz="5" w:space="0" w:color="000000"/>
              <w:right w:val="single" w:sz="5" w:space="0" w:color="000000"/>
            </w:tcBorders>
            <w:tcPrChange w:id="722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7226" w:author="Björn Genfors" w:date="2014-03-28T14:34:00Z"/>
                <w:rFonts w:cs="Times New Roman"/>
                <w:sz w:val="20"/>
                <w:szCs w:val="20"/>
                <w:lang w:val="sv-SE"/>
              </w:rPr>
            </w:pPr>
            <w:del w:id="7227" w:author="Björn Genfors" w:date="2014-03-28T14:34:00Z">
              <w:r w:rsidRPr="006B6063" w:rsidDel="00DE71B1">
                <w:rPr>
                  <w:sz w:val="20"/>
                  <w:szCs w:val="20"/>
                </w:rPr>
                <w:delText>0..1</w:delText>
              </w:r>
              <w:bookmarkStart w:id="7228" w:name="_Toc384034442"/>
              <w:bookmarkStart w:id="7229" w:name="_Toc384036364"/>
              <w:bookmarkEnd w:id="7228"/>
              <w:bookmarkEnd w:id="7229"/>
            </w:del>
          </w:p>
        </w:tc>
        <w:bookmarkStart w:id="7230" w:name="_Toc384034443"/>
        <w:bookmarkStart w:id="7231" w:name="_Toc384036365"/>
        <w:bookmarkEnd w:id="7230"/>
        <w:bookmarkEnd w:id="7231"/>
      </w:tr>
      <w:tr w:rsidR="00424B6F" w:rsidRPr="006B6063" w:rsidDel="00DE71B1" w14:paraId="2C56BD7C" w14:textId="54E10BD1" w:rsidTr="00DE71B1">
        <w:trPr>
          <w:trHeight w:hRule="exact" w:val="528"/>
          <w:tblHeader/>
          <w:del w:id="7232" w:author="Björn Genfors" w:date="2014-03-28T14:34:00Z"/>
          <w:trPrChange w:id="7233"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7235" w:author="Björn Genfors" w:date="2014-03-28T14:34:00Z"/>
                <w:rFonts w:cs="Times New Roman"/>
                <w:sz w:val="20"/>
                <w:szCs w:val="20"/>
                <w:lang w:val="sv-SE"/>
              </w:rPr>
            </w:pPr>
            <w:del w:id="7236" w:author="Björn Genfors" w:date="2014-03-28T14:34:00Z">
              <w:r w:rsidRPr="006B6063" w:rsidDel="00DE71B1">
                <w:rPr>
                  <w:sz w:val="20"/>
                  <w:szCs w:val="20"/>
                </w:rPr>
                <w:delText>../../../../observationTime</w:delText>
              </w:r>
              <w:bookmarkStart w:id="7237" w:name="_Toc384034444"/>
              <w:bookmarkStart w:id="7238" w:name="_Toc384036366"/>
              <w:bookmarkEnd w:id="7237"/>
              <w:bookmarkEnd w:id="7238"/>
            </w:del>
          </w:p>
        </w:tc>
        <w:tc>
          <w:tcPr>
            <w:tcW w:w="1559" w:type="dxa"/>
            <w:tcBorders>
              <w:top w:val="single" w:sz="5" w:space="0" w:color="000000"/>
              <w:left w:val="single" w:sz="5" w:space="0" w:color="000000"/>
              <w:bottom w:val="single" w:sz="5" w:space="0" w:color="000000"/>
              <w:right w:val="single" w:sz="5" w:space="0" w:color="000000"/>
            </w:tcBorders>
            <w:tcPrChange w:id="72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7240" w:author="Björn Genfors" w:date="2014-03-28T14:34:00Z"/>
                <w:rFonts w:cs="Times New Roman"/>
                <w:sz w:val="20"/>
                <w:szCs w:val="20"/>
                <w:lang w:val="sv-SE"/>
              </w:rPr>
            </w:pPr>
            <w:del w:id="7241" w:author="Björn Genfors" w:date="2014-03-28T14:34:00Z">
              <w:r w:rsidRPr="006B6063" w:rsidDel="00DE71B1">
                <w:rPr>
                  <w:sz w:val="20"/>
                  <w:szCs w:val="20"/>
                </w:rPr>
                <w:delText>TimeStampType</w:delText>
              </w:r>
              <w:bookmarkStart w:id="7242" w:name="_Toc384034445"/>
              <w:bookmarkStart w:id="7243" w:name="_Toc384036367"/>
              <w:bookmarkEnd w:id="7242"/>
              <w:bookmarkEnd w:id="7243"/>
            </w:del>
          </w:p>
          <w:p w14:paraId="04D33256" w14:textId="1E2C7F7D" w:rsidR="00424B6F" w:rsidRPr="006B6063" w:rsidDel="00DE71B1" w:rsidRDefault="00424B6F" w:rsidP="00DE71B1">
            <w:pPr>
              <w:widowControl/>
              <w:spacing w:line="229" w:lineRule="exact"/>
              <w:ind w:left="102"/>
              <w:rPr>
                <w:del w:id="7244" w:author="Björn Genfors" w:date="2014-03-28T14:34:00Z"/>
                <w:rFonts w:cs="Times New Roman"/>
                <w:sz w:val="20"/>
                <w:szCs w:val="20"/>
                <w:lang w:val="sv-SE"/>
              </w:rPr>
            </w:pPr>
            <w:bookmarkStart w:id="7245" w:name="_Toc384034446"/>
            <w:bookmarkStart w:id="7246" w:name="_Toc384036368"/>
            <w:bookmarkEnd w:id="7245"/>
            <w:bookmarkEnd w:id="7246"/>
          </w:p>
        </w:tc>
        <w:tc>
          <w:tcPr>
            <w:tcW w:w="3969" w:type="dxa"/>
            <w:tcBorders>
              <w:top w:val="single" w:sz="5" w:space="0" w:color="000000"/>
              <w:left w:val="single" w:sz="5" w:space="0" w:color="000000"/>
              <w:bottom w:val="single" w:sz="5" w:space="0" w:color="000000"/>
              <w:right w:val="single" w:sz="5" w:space="0" w:color="000000"/>
            </w:tcBorders>
            <w:tcPrChange w:id="72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7248" w:author="Björn Genfors" w:date="2014-03-28T14:34:00Z"/>
                <w:rFonts w:cs="Times New Roman"/>
                <w:sz w:val="20"/>
                <w:szCs w:val="20"/>
                <w:lang w:val="sv-SE"/>
              </w:rPr>
            </w:pPr>
            <w:del w:id="7249" w:author="Björn Genfors" w:date="2014-03-28T14:34:00Z">
              <w:r w:rsidRPr="000B0F50" w:rsidDel="00DE71B1">
                <w:rPr>
                  <w:szCs w:val="20"/>
                </w:rPr>
                <w:delText>Tidpunkt då iakttagelsen av resultatet gjordes</w:delText>
              </w:r>
              <w:bookmarkStart w:id="7250" w:name="_Toc384034447"/>
              <w:bookmarkStart w:id="7251" w:name="_Toc384036369"/>
              <w:bookmarkEnd w:id="7250"/>
              <w:bookmarkEnd w:id="7251"/>
            </w:del>
          </w:p>
        </w:tc>
        <w:tc>
          <w:tcPr>
            <w:tcW w:w="1195" w:type="dxa"/>
            <w:tcBorders>
              <w:top w:val="single" w:sz="5" w:space="0" w:color="000000"/>
              <w:left w:val="single" w:sz="5" w:space="0" w:color="000000"/>
              <w:bottom w:val="single" w:sz="5" w:space="0" w:color="000000"/>
              <w:right w:val="single" w:sz="5" w:space="0" w:color="000000"/>
            </w:tcBorders>
            <w:tcPrChange w:id="72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7253" w:author="Björn Genfors" w:date="2014-03-28T14:34:00Z"/>
                <w:rFonts w:cs="Times New Roman"/>
                <w:sz w:val="20"/>
                <w:szCs w:val="20"/>
                <w:lang w:val="sv-SE"/>
              </w:rPr>
            </w:pPr>
            <w:del w:id="7254" w:author="Björn Genfors" w:date="2014-03-28T14:34:00Z">
              <w:r w:rsidRPr="006B6063" w:rsidDel="00DE71B1">
                <w:rPr>
                  <w:sz w:val="20"/>
                  <w:szCs w:val="20"/>
                </w:rPr>
                <w:delText>0..1</w:delText>
              </w:r>
              <w:bookmarkStart w:id="7255" w:name="_Toc384034448"/>
              <w:bookmarkStart w:id="7256" w:name="_Toc384036370"/>
              <w:bookmarkEnd w:id="7255"/>
              <w:bookmarkEnd w:id="7256"/>
            </w:del>
          </w:p>
        </w:tc>
        <w:bookmarkStart w:id="7257" w:name="_Toc384034449"/>
        <w:bookmarkStart w:id="7258" w:name="_Toc384036371"/>
        <w:bookmarkEnd w:id="7257"/>
        <w:bookmarkEnd w:id="7258"/>
      </w:tr>
      <w:tr w:rsidR="00424B6F" w:rsidRPr="006B6063" w:rsidDel="00DE71B1" w14:paraId="3186E499" w14:textId="3FA39157" w:rsidTr="00DE71B1">
        <w:trPr>
          <w:trHeight w:hRule="exact" w:val="1202"/>
          <w:tblHeader/>
          <w:del w:id="7259" w:author="Björn Genfors" w:date="2014-03-28T14:34:00Z"/>
          <w:trPrChange w:id="7260"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7262" w:author="Björn Genfors" w:date="2014-03-28T14:34:00Z"/>
                <w:rFonts w:cs="Times New Roman"/>
                <w:sz w:val="20"/>
                <w:szCs w:val="20"/>
                <w:lang w:val="sv-SE"/>
              </w:rPr>
            </w:pPr>
            <w:del w:id="7263" w:author="Björn Genfors" w:date="2014-03-28T14:34:00Z">
              <w:r w:rsidRPr="006B6063" w:rsidDel="00DE71B1">
                <w:rPr>
                  <w:sz w:val="20"/>
                  <w:szCs w:val="20"/>
                </w:rPr>
                <w:delText>../../../../pathologicalFlag</w:delText>
              </w:r>
              <w:bookmarkStart w:id="7264" w:name="_Toc384034450"/>
              <w:bookmarkStart w:id="7265" w:name="_Toc384036372"/>
              <w:bookmarkEnd w:id="7264"/>
              <w:bookmarkEnd w:id="7265"/>
            </w:del>
          </w:p>
        </w:tc>
        <w:tc>
          <w:tcPr>
            <w:tcW w:w="1559" w:type="dxa"/>
            <w:tcBorders>
              <w:top w:val="single" w:sz="5" w:space="0" w:color="000000"/>
              <w:left w:val="single" w:sz="5" w:space="0" w:color="000000"/>
              <w:bottom w:val="single" w:sz="5" w:space="0" w:color="000000"/>
              <w:right w:val="single" w:sz="5" w:space="0" w:color="000000"/>
            </w:tcBorders>
            <w:tcPrChange w:id="72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7267" w:author="Björn Genfors" w:date="2014-03-28T14:34:00Z"/>
                <w:rFonts w:cs="Times New Roman"/>
                <w:sz w:val="20"/>
                <w:szCs w:val="20"/>
                <w:lang w:val="sv-SE"/>
              </w:rPr>
            </w:pPr>
            <w:del w:id="7268" w:author="Björn Genfors" w:date="2014-03-28T14:34:00Z">
              <w:r w:rsidRPr="006B6063" w:rsidDel="00DE71B1">
                <w:rPr>
                  <w:sz w:val="20"/>
                  <w:szCs w:val="20"/>
                </w:rPr>
                <w:delText>boolean</w:delText>
              </w:r>
              <w:bookmarkStart w:id="7269" w:name="_Toc384034451"/>
              <w:bookmarkStart w:id="7270" w:name="_Toc384036373"/>
              <w:bookmarkEnd w:id="7269"/>
              <w:bookmarkEnd w:id="7270"/>
            </w:del>
          </w:p>
        </w:tc>
        <w:tc>
          <w:tcPr>
            <w:tcW w:w="3969" w:type="dxa"/>
            <w:tcBorders>
              <w:top w:val="single" w:sz="5" w:space="0" w:color="000000"/>
              <w:left w:val="single" w:sz="5" w:space="0" w:color="000000"/>
              <w:bottom w:val="single" w:sz="5" w:space="0" w:color="000000"/>
              <w:right w:val="single" w:sz="5" w:space="0" w:color="000000"/>
            </w:tcBorders>
            <w:tcPrChange w:id="72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7272" w:author="Björn Genfors" w:date="2014-03-28T14:34:00Z"/>
                <w:rFonts w:cs="Times New Roman"/>
                <w:sz w:val="20"/>
                <w:szCs w:val="20"/>
                <w:lang w:val="sv-SE"/>
              </w:rPr>
            </w:pPr>
            <w:del w:id="7273" w:author="Björn Genfors" w:date="2014-03-28T14:34:00Z">
              <w:r w:rsidRPr="000B0F50" w:rsidDel="00DE71B1">
                <w:rPr>
                  <w:szCs w:val="20"/>
                </w:rPr>
                <w:delText>Kod som anger om resultatet ligger utanför referensintervall. Sant = Ja, resultatet ligger utanför referens-intervall</w:delText>
              </w:r>
              <w:bookmarkStart w:id="7274" w:name="_Toc384034452"/>
              <w:bookmarkStart w:id="7275" w:name="_Toc384036374"/>
              <w:bookmarkEnd w:id="7274"/>
              <w:bookmarkEnd w:id="7275"/>
            </w:del>
          </w:p>
          <w:p w14:paraId="47821CEA" w14:textId="3848671B" w:rsidR="00424B6F" w:rsidRPr="006B6063" w:rsidDel="00DE71B1" w:rsidRDefault="00424B6F" w:rsidP="00DE71B1">
            <w:pPr>
              <w:widowControl/>
              <w:spacing w:line="229" w:lineRule="exact"/>
              <w:ind w:left="102"/>
              <w:rPr>
                <w:del w:id="7276" w:author="Björn Genfors" w:date="2014-03-28T14:34:00Z"/>
                <w:rFonts w:cs="Times New Roman"/>
                <w:sz w:val="20"/>
                <w:szCs w:val="20"/>
                <w:lang w:val="sv-SE"/>
              </w:rPr>
            </w:pPr>
            <w:del w:id="7277" w:author="Björn Genfors" w:date="2014-03-28T14:34:00Z">
              <w:r w:rsidRPr="000B0F50" w:rsidDel="00DE71B1">
                <w:rPr>
                  <w:szCs w:val="20"/>
                </w:rPr>
                <w:delText>Falskt = Nej, resultatet ligger inte utanför referens-intervall</w:delText>
              </w:r>
              <w:bookmarkStart w:id="7278" w:name="_Toc384034453"/>
              <w:bookmarkStart w:id="7279" w:name="_Toc384036375"/>
              <w:bookmarkEnd w:id="7278"/>
              <w:bookmarkEnd w:id="7279"/>
            </w:del>
          </w:p>
        </w:tc>
        <w:tc>
          <w:tcPr>
            <w:tcW w:w="1195" w:type="dxa"/>
            <w:tcBorders>
              <w:top w:val="single" w:sz="5" w:space="0" w:color="000000"/>
              <w:left w:val="single" w:sz="5" w:space="0" w:color="000000"/>
              <w:bottom w:val="single" w:sz="5" w:space="0" w:color="000000"/>
              <w:right w:val="single" w:sz="5" w:space="0" w:color="000000"/>
            </w:tcBorders>
            <w:tcPrChange w:id="72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7281" w:author="Björn Genfors" w:date="2014-03-28T14:34:00Z"/>
                <w:rFonts w:cs="Times New Roman"/>
                <w:sz w:val="20"/>
                <w:szCs w:val="20"/>
                <w:lang w:val="sv-SE"/>
              </w:rPr>
            </w:pPr>
            <w:del w:id="7282" w:author="Björn Genfors" w:date="2014-03-28T14:34:00Z">
              <w:r w:rsidRPr="006B6063" w:rsidDel="00DE71B1">
                <w:rPr>
                  <w:sz w:val="20"/>
                  <w:szCs w:val="20"/>
                </w:rPr>
                <w:delText>1..1</w:delText>
              </w:r>
              <w:bookmarkStart w:id="7283" w:name="_Toc384034454"/>
              <w:bookmarkStart w:id="7284" w:name="_Toc384036376"/>
              <w:bookmarkEnd w:id="7283"/>
              <w:bookmarkEnd w:id="7284"/>
            </w:del>
          </w:p>
        </w:tc>
        <w:bookmarkStart w:id="7285" w:name="_Toc384034455"/>
        <w:bookmarkStart w:id="7286" w:name="_Toc384036377"/>
        <w:bookmarkEnd w:id="7285"/>
        <w:bookmarkEnd w:id="7286"/>
      </w:tr>
      <w:tr w:rsidR="00424B6F" w:rsidRPr="006B6063" w:rsidDel="00DE71B1" w14:paraId="5856E66F" w14:textId="756FF4AF" w:rsidTr="00DE71B1">
        <w:trPr>
          <w:trHeight w:hRule="exact" w:val="652"/>
          <w:tblHeader/>
          <w:del w:id="7287" w:author="Björn Genfors" w:date="2014-03-28T14:34:00Z"/>
          <w:trPrChange w:id="7288"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7290" w:author="Björn Genfors" w:date="2014-03-28T14:34:00Z"/>
                <w:rFonts w:cs="Times New Roman"/>
                <w:sz w:val="20"/>
                <w:szCs w:val="20"/>
                <w:lang w:val="sv-SE"/>
              </w:rPr>
            </w:pPr>
            <w:del w:id="7291" w:author="Björn Genfors" w:date="2014-03-28T14:34:00Z">
              <w:r w:rsidRPr="006B6063" w:rsidDel="00DE71B1">
                <w:rPr>
                  <w:sz w:val="20"/>
                  <w:szCs w:val="20"/>
                </w:rPr>
                <w:delText>../../../../outcomeDescription</w:delText>
              </w:r>
              <w:bookmarkStart w:id="7292" w:name="_Toc384034456"/>
              <w:bookmarkStart w:id="7293" w:name="_Toc384036378"/>
              <w:bookmarkEnd w:id="7292"/>
              <w:bookmarkEnd w:id="7293"/>
            </w:del>
          </w:p>
        </w:tc>
        <w:tc>
          <w:tcPr>
            <w:tcW w:w="1559" w:type="dxa"/>
            <w:tcBorders>
              <w:top w:val="single" w:sz="5" w:space="0" w:color="000000"/>
              <w:left w:val="single" w:sz="5" w:space="0" w:color="000000"/>
              <w:bottom w:val="single" w:sz="5" w:space="0" w:color="000000"/>
              <w:right w:val="single" w:sz="5" w:space="0" w:color="000000"/>
            </w:tcBorders>
            <w:tcPrChange w:id="72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7295" w:author="Björn Genfors" w:date="2014-03-28T14:34:00Z"/>
                <w:rFonts w:cs="Times New Roman"/>
                <w:sz w:val="20"/>
                <w:szCs w:val="20"/>
                <w:lang w:val="sv-SE"/>
              </w:rPr>
            </w:pPr>
            <w:del w:id="7296" w:author="Björn Genfors" w:date="2014-03-28T14:34:00Z">
              <w:r w:rsidRPr="006B6063" w:rsidDel="00DE71B1">
                <w:rPr>
                  <w:sz w:val="20"/>
                  <w:szCs w:val="20"/>
                </w:rPr>
                <w:delText>string</w:delText>
              </w:r>
              <w:bookmarkStart w:id="7297" w:name="_Toc384034457"/>
              <w:bookmarkStart w:id="7298" w:name="_Toc384036379"/>
              <w:bookmarkEnd w:id="7297"/>
              <w:bookmarkEnd w:id="7298"/>
            </w:del>
          </w:p>
        </w:tc>
        <w:tc>
          <w:tcPr>
            <w:tcW w:w="3969" w:type="dxa"/>
            <w:tcBorders>
              <w:top w:val="single" w:sz="5" w:space="0" w:color="000000"/>
              <w:left w:val="single" w:sz="5" w:space="0" w:color="000000"/>
              <w:bottom w:val="single" w:sz="5" w:space="0" w:color="000000"/>
              <w:right w:val="single" w:sz="5" w:space="0" w:color="000000"/>
            </w:tcBorders>
            <w:tcPrChange w:id="72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7300" w:author="Björn Genfors" w:date="2014-03-28T14:34:00Z"/>
                <w:rFonts w:cs="Times New Roman"/>
                <w:sz w:val="20"/>
                <w:szCs w:val="20"/>
                <w:lang w:val="sv-SE"/>
              </w:rPr>
            </w:pPr>
            <w:del w:id="7301" w:author="Björn Genfors" w:date="2014-03-28T14:34:00Z">
              <w:r w:rsidRPr="000B0F50" w:rsidDel="00DE71B1">
                <w:rPr>
                  <w:szCs w:val="20"/>
                </w:rPr>
                <w:delText>Text som innehåller en kommentar avseende resultatet/utfallet</w:delText>
              </w:r>
              <w:bookmarkStart w:id="7302" w:name="_Toc384034458"/>
              <w:bookmarkStart w:id="7303" w:name="_Toc384036380"/>
              <w:bookmarkEnd w:id="7302"/>
              <w:bookmarkEnd w:id="7303"/>
            </w:del>
          </w:p>
        </w:tc>
        <w:tc>
          <w:tcPr>
            <w:tcW w:w="1195" w:type="dxa"/>
            <w:tcBorders>
              <w:top w:val="single" w:sz="5" w:space="0" w:color="000000"/>
              <w:left w:val="single" w:sz="5" w:space="0" w:color="000000"/>
              <w:bottom w:val="single" w:sz="5" w:space="0" w:color="000000"/>
              <w:right w:val="single" w:sz="5" w:space="0" w:color="000000"/>
            </w:tcBorders>
            <w:tcPrChange w:id="73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7305" w:author="Björn Genfors" w:date="2014-03-28T14:34:00Z"/>
                <w:rFonts w:cs="Times New Roman"/>
                <w:sz w:val="20"/>
                <w:szCs w:val="20"/>
                <w:lang w:val="sv-SE"/>
              </w:rPr>
            </w:pPr>
            <w:del w:id="7306" w:author="Björn Genfors" w:date="2014-03-28T14:34:00Z">
              <w:r w:rsidRPr="006B6063" w:rsidDel="00DE71B1">
                <w:rPr>
                  <w:sz w:val="20"/>
                  <w:szCs w:val="20"/>
                </w:rPr>
                <w:delText>0..1</w:delText>
              </w:r>
              <w:bookmarkStart w:id="7307" w:name="_Toc384034459"/>
              <w:bookmarkStart w:id="7308" w:name="_Toc384036381"/>
              <w:bookmarkEnd w:id="7307"/>
              <w:bookmarkEnd w:id="7308"/>
            </w:del>
          </w:p>
        </w:tc>
        <w:bookmarkStart w:id="7309" w:name="_Toc384034460"/>
        <w:bookmarkStart w:id="7310" w:name="_Toc384036382"/>
        <w:bookmarkEnd w:id="7309"/>
        <w:bookmarkEnd w:id="7310"/>
      </w:tr>
      <w:tr w:rsidR="00424B6F" w:rsidRPr="006B6063" w:rsidDel="00DE71B1" w14:paraId="7AA85D9B" w14:textId="1AE13534" w:rsidTr="00DE71B1">
        <w:trPr>
          <w:trHeight w:hRule="exact" w:val="704"/>
          <w:tblHeader/>
          <w:del w:id="7311" w:author="Björn Genfors" w:date="2014-03-28T14:34:00Z"/>
          <w:trPrChange w:id="7312"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7314" w:author="Björn Genfors" w:date="2014-03-28T14:34:00Z"/>
                <w:rFonts w:cs="Times New Roman"/>
                <w:sz w:val="20"/>
                <w:szCs w:val="20"/>
                <w:lang w:val="sv-SE"/>
              </w:rPr>
            </w:pPr>
            <w:del w:id="7315" w:author="Björn Genfors" w:date="2014-03-28T14:34:00Z">
              <w:r w:rsidRPr="006B6063" w:rsidDel="00DE71B1">
                <w:rPr>
                  <w:sz w:val="20"/>
                  <w:szCs w:val="20"/>
                </w:rPr>
                <w:delText>../../../../referenceInterval</w:delText>
              </w:r>
              <w:bookmarkStart w:id="7316" w:name="_Toc384034461"/>
              <w:bookmarkStart w:id="7317" w:name="_Toc384036383"/>
              <w:bookmarkEnd w:id="7316"/>
              <w:bookmarkEnd w:id="7317"/>
            </w:del>
          </w:p>
        </w:tc>
        <w:tc>
          <w:tcPr>
            <w:tcW w:w="1559" w:type="dxa"/>
            <w:tcBorders>
              <w:top w:val="single" w:sz="5" w:space="0" w:color="000000"/>
              <w:left w:val="single" w:sz="5" w:space="0" w:color="000000"/>
              <w:bottom w:val="single" w:sz="5" w:space="0" w:color="000000"/>
              <w:right w:val="single" w:sz="5" w:space="0" w:color="000000"/>
            </w:tcBorders>
            <w:tcPrChange w:id="73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7319" w:author="Björn Genfors" w:date="2014-03-28T14:34:00Z"/>
                <w:rFonts w:cs="Times New Roman"/>
                <w:sz w:val="20"/>
                <w:szCs w:val="20"/>
                <w:lang w:val="sv-SE"/>
              </w:rPr>
            </w:pPr>
            <w:del w:id="7320" w:author="Björn Genfors" w:date="2014-03-28T14:34:00Z">
              <w:r w:rsidRPr="006B6063" w:rsidDel="00DE71B1">
                <w:rPr>
                  <w:sz w:val="20"/>
                  <w:szCs w:val="20"/>
                </w:rPr>
                <w:delText>string</w:delText>
              </w:r>
              <w:bookmarkStart w:id="7321" w:name="_Toc384034462"/>
              <w:bookmarkStart w:id="7322" w:name="_Toc384036384"/>
              <w:bookmarkEnd w:id="7321"/>
              <w:bookmarkEnd w:id="7322"/>
            </w:del>
          </w:p>
        </w:tc>
        <w:tc>
          <w:tcPr>
            <w:tcW w:w="3969" w:type="dxa"/>
            <w:tcBorders>
              <w:top w:val="single" w:sz="5" w:space="0" w:color="000000"/>
              <w:left w:val="single" w:sz="5" w:space="0" w:color="000000"/>
              <w:bottom w:val="single" w:sz="5" w:space="0" w:color="000000"/>
              <w:right w:val="single" w:sz="5" w:space="0" w:color="000000"/>
            </w:tcBorders>
            <w:tcPrChange w:id="73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7324" w:author="Björn Genfors" w:date="2014-03-28T14:34:00Z"/>
                <w:rFonts w:cs="Times New Roman"/>
                <w:sz w:val="20"/>
                <w:szCs w:val="20"/>
                <w:lang w:val="sv-SE"/>
              </w:rPr>
            </w:pPr>
            <w:del w:id="7325" w:author="Björn Genfors" w:date="2014-03-28T14:34:00Z">
              <w:r w:rsidRPr="000B0F50" w:rsidDel="00DE71B1">
                <w:rPr>
                  <w:szCs w:val="20"/>
                </w:rPr>
                <w:delText>Text som innehåller det referensintervall som använts i analysen</w:delText>
              </w:r>
              <w:bookmarkStart w:id="7326" w:name="_Toc384034463"/>
              <w:bookmarkStart w:id="7327" w:name="_Toc384036385"/>
              <w:bookmarkEnd w:id="7326"/>
              <w:bookmarkEnd w:id="7327"/>
            </w:del>
          </w:p>
        </w:tc>
        <w:tc>
          <w:tcPr>
            <w:tcW w:w="1195" w:type="dxa"/>
            <w:tcBorders>
              <w:top w:val="single" w:sz="5" w:space="0" w:color="000000"/>
              <w:left w:val="single" w:sz="5" w:space="0" w:color="000000"/>
              <w:bottom w:val="single" w:sz="5" w:space="0" w:color="000000"/>
              <w:right w:val="single" w:sz="5" w:space="0" w:color="000000"/>
            </w:tcBorders>
            <w:tcPrChange w:id="73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7329" w:author="Björn Genfors" w:date="2014-03-28T14:34:00Z"/>
                <w:rFonts w:cs="Times New Roman"/>
                <w:sz w:val="20"/>
                <w:szCs w:val="20"/>
                <w:lang w:val="sv-SE"/>
              </w:rPr>
            </w:pPr>
            <w:del w:id="7330" w:author="Björn Genfors" w:date="2014-03-28T14:34:00Z">
              <w:r w:rsidRPr="006B6063" w:rsidDel="00DE71B1">
                <w:rPr>
                  <w:sz w:val="20"/>
                  <w:szCs w:val="20"/>
                </w:rPr>
                <w:delText>0..1</w:delText>
              </w:r>
              <w:bookmarkStart w:id="7331" w:name="_Toc384034464"/>
              <w:bookmarkStart w:id="7332" w:name="_Toc384036386"/>
              <w:bookmarkEnd w:id="7331"/>
              <w:bookmarkEnd w:id="7332"/>
            </w:del>
          </w:p>
        </w:tc>
        <w:bookmarkStart w:id="7333" w:name="_Toc384034465"/>
        <w:bookmarkStart w:id="7334" w:name="_Toc384036387"/>
        <w:bookmarkEnd w:id="7333"/>
        <w:bookmarkEnd w:id="7334"/>
      </w:tr>
      <w:tr w:rsidR="00424B6F" w:rsidRPr="006B6063" w:rsidDel="00DE71B1" w14:paraId="25786E6E" w14:textId="350D3A7A" w:rsidTr="00DE71B1">
        <w:trPr>
          <w:trHeight w:hRule="exact" w:val="659"/>
          <w:tblHeader/>
          <w:del w:id="7335" w:author="Björn Genfors" w:date="2014-03-28T14:34:00Z"/>
          <w:trPrChange w:id="7336"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7338" w:author="Björn Genfors" w:date="2014-03-28T14:34:00Z"/>
                <w:rFonts w:cs="Times New Roman"/>
                <w:sz w:val="20"/>
                <w:szCs w:val="20"/>
                <w:lang w:val="sv-SE"/>
              </w:rPr>
            </w:pPr>
            <w:del w:id="7339" w:author="Björn Genfors" w:date="2014-03-28T14:34:00Z">
              <w:r w:rsidRPr="006B6063" w:rsidDel="00DE71B1">
                <w:rPr>
                  <w:sz w:val="20"/>
                  <w:szCs w:val="20"/>
                </w:rPr>
                <w:delText>../../../../referencePopulation</w:delText>
              </w:r>
              <w:bookmarkStart w:id="7340" w:name="_Toc384034466"/>
              <w:bookmarkStart w:id="7341" w:name="_Toc384036388"/>
              <w:bookmarkEnd w:id="7340"/>
              <w:bookmarkEnd w:id="7341"/>
            </w:del>
          </w:p>
        </w:tc>
        <w:tc>
          <w:tcPr>
            <w:tcW w:w="1559" w:type="dxa"/>
            <w:tcBorders>
              <w:top w:val="single" w:sz="5" w:space="0" w:color="000000"/>
              <w:left w:val="single" w:sz="5" w:space="0" w:color="000000"/>
              <w:bottom w:val="single" w:sz="5" w:space="0" w:color="000000"/>
              <w:right w:val="single" w:sz="5" w:space="0" w:color="000000"/>
            </w:tcBorders>
            <w:tcPrChange w:id="73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7343" w:author="Björn Genfors" w:date="2014-03-28T14:34:00Z"/>
                <w:rFonts w:cs="Times New Roman"/>
                <w:sz w:val="20"/>
                <w:szCs w:val="20"/>
                <w:lang w:val="sv-SE"/>
              </w:rPr>
            </w:pPr>
            <w:del w:id="7344" w:author="Björn Genfors" w:date="2014-03-28T14:34:00Z">
              <w:r w:rsidRPr="006B6063" w:rsidDel="00DE71B1">
                <w:rPr>
                  <w:sz w:val="20"/>
                  <w:szCs w:val="20"/>
                </w:rPr>
                <w:delText>string</w:delText>
              </w:r>
              <w:bookmarkStart w:id="7345" w:name="_Toc384034467"/>
              <w:bookmarkStart w:id="7346" w:name="_Toc384036389"/>
              <w:bookmarkEnd w:id="7345"/>
              <w:bookmarkEnd w:id="7346"/>
            </w:del>
          </w:p>
        </w:tc>
        <w:tc>
          <w:tcPr>
            <w:tcW w:w="3969" w:type="dxa"/>
            <w:tcBorders>
              <w:top w:val="single" w:sz="5" w:space="0" w:color="000000"/>
              <w:left w:val="single" w:sz="5" w:space="0" w:color="000000"/>
              <w:bottom w:val="single" w:sz="5" w:space="0" w:color="000000"/>
              <w:right w:val="single" w:sz="5" w:space="0" w:color="000000"/>
            </w:tcBorders>
            <w:tcPrChange w:id="73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7348" w:author="Björn Genfors" w:date="2014-03-28T14:34:00Z"/>
                <w:rFonts w:cs="Times New Roman"/>
                <w:sz w:val="20"/>
                <w:szCs w:val="20"/>
                <w:lang w:val="sv-SE"/>
              </w:rPr>
            </w:pPr>
            <w:del w:id="7349" w:author="Björn Genfors" w:date="2014-03-28T14:34:00Z">
              <w:r w:rsidRPr="000B0F50" w:rsidDel="00DE71B1">
                <w:rPr>
                  <w:szCs w:val="20"/>
                </w:rPr>
                <w:delText>Text som beskriver den population som referensintervallet gäller för</w:delText>
              </w:r>
              <w:bookmarkStart w:id="7350" w:name="_Toc384034468"/>
              <w:bookmarkStart w:id="7351" w:name="_Toc384036390"/>
              <w:bookmarkEnd w:id="7350"/>
              <w:bookmarkEnd w:id="7351"/>
            </w:del>
          </w:p>
        </w:tc>
        <w:tc>
          <w:tcPr>
            <w:tcW w:w="1195" w:type="dxa"/>
            <w:tcBorders>
              <w:top w:val="single" w:sz="5" w:space="0" w:color="000000"/>
              <w:left w:val="single" w:sz="5" w:space="0" w:color="000000"/>
              <w:bottom w:val="single" w:sz="5" w:space="0" w:color="000000"/>
              <w:right w:val="single" w:sz="5" w:space="0" w:color="000000"/>
            </w:tcBorders>
            <w:tcPrChange w:id="73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7353" w:author="Björn Genfors" w:date="2014-03-28T14:34:00Z"/>
                <w:rFonts w:cs="Times New Roman"/>
                <w:sz w:val="20"/>
                <w:szCs w:val="20"/>
                <w:lang w:val="sv-SE"/>
              </w:rPr>
            </w:pPr>
            <w:del w:id="7354" w:author="Björn Genfors" w:date="2014-03-28T14:34:00Z">
              <w:r w:rsidRPr="006B6063" w:rsidDel="00DE71B1">
                <w:rPr>
                  <w:sz w:val="20"/>
                  <w:szCs w:val="20"/>
                </w:rPr>
                <w:delText>0..1</w:delText>
              </w:r>
              <w:bookmarkStart w:id="7355" w:name="_Toc384034469"/>
              <w:bookmarkStart w:id="7356" w:name="_Toc384036391"/>
              <w:bookmarkEnd w:id="7355"/>
              <w:bookmarkEnd w:id="7356"/>
            </w:del>
          </w:p>
        </w:tc>
        <w:bookmarkStart w:id="7357" w:name="_Toc384034470"/>
        <w:bookmarkStart w:id="7358" w:name="_Toc384036392"/>
        <w:bookmarkEnd w:id="7357"/>
        <w:bookmarkEnd w:id="7358"/>
      </w:tr>
      <w:tr w:rsidR="00424B6F" w:rsidRPr="006B6063" w:rsidDel="00DE71B1" w14:paraId="7FB30BCC" w14:textId="1A5BE5DC" w:rsidTr="00DE71B1">
        <w:trPr>
          <w:trHeight w:hRule="exact" w:val="718"/>
          <w:tblHeader/>
          <w:del w:id="7359" w:author="Björn Genfors" w:date="2014-03-28T14:34:00Z"/>
          <w:trPrChange w:id="7360"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7362" w:author="Björn Genfors" w:date="2014-03-28T14:34:00Z"/>
                <w:rFonts w:cs="Times New Roman"/>
                <w:sz w:val="20"/>
                <w:szCs w:val="20"/>
                <w:lang w:val="sv-SE"/>
              </w:rPr>
            </w:pPr>
            <w:del w:id="7363" w:author="Björn Genfors" w:date="2014-03-28T14:34:00Z">
              <w:r w:rsidRPr="006B6063" w:rsidDel="00DE71B1">
                <w:rPr>
                  <w:sz w:val="20"/>
                  <w:szCs w:val="20"/>
                </w:rPr>
                <w:delText>../../order</w:delText>
              </w:r>
              <w:bookmarkStart w:id="7364" w:name="_Toc384034471"/>
              <w:bookmarkStart w:id="7365" w:name="_Toc384036393"/>
              <w:bookmarkEnd w:id="7364"/>
              <w:bookmarkEnd w:id="7365"/>
            </w:del>
          </w:p>
        </w:tc>
        <w:tc>
          <w:tcPr>
            <w:tcW w:w="1559" w:type="dxa"/>
            <w:tcBorders>
              <w:top w:val="single" w:sz="5" w:space="0" w:color="000000"/>
              <w:left w:val="single" w:sz="5" w:space="0" w:color="000000"/>
              <w:bottom w:val="single" w:sz="5" w:space="0" w:color="000000"/>
              <w:right w:val="single" w:sz="5" w:space="0" w:color="000000"/>
            </w:tcBorders>
            <w:tcPrChange w:id="73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7367" w:author="Björn Genfors" w:date="2014-03-28T14:34:00Z"/>
                <w:rFonts w:cs="Times New Roman"/>
                <w:sz w:val="20"/>
                <w:szCs w:val="20"/>
                <w:lang w:val="sv-SE"/>
              </w:rPr>
            </w:pPr>
            <w:del w:id="7368" w:author="Björn Genfors" w:date="2014-03-28T14:34:00Z">
              <w:r w:rsidRPr="006B6063" w:rsidDel="00DE71B1">
                <w:rPr>
                  <w:sz w:val="20"/>
                  <w:szCs w:val="20"/>
                </w:rPr>
                <w:delText>OrderType</w:delText>
              </w:r>
              <w:bookmarkStart w:id="7369" w:name="_Toc384034472"/>
              <w:bookmarkStart w:id="7370" w:name="_Toc384036394"/>
              <w:bookmarkEnd w:id="7369"/>
              <w:bookmarkEnd w:id="7370"/>
            </w:del>
          </w:p>
        </w:tc>
        <w:tc>
          <w:tcPr>
            <w:tcW w:w="3969" w:type="dxa"/>
            <w:tcBorders>
              <w:top w:val="single" w:sz="5" w:space="0" w:color="000000"/>
              <w:left w:val="single" w:sz="5" w:space="0" w:color="000000"/>
              <w:bottom w:val="single" w:sz="5" w:space="0" w:color="000000"/>
              <w:right w:val="single" w:sz="5" w:space="0" w:color="000000"/>
            </w:tcBorders>
            <w:tcPrChange w:id="73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7372" w:author="Björn Genfors" w:date="2014-03-28T14:34:00Z"/>
                <w:rFonts w:cs="Times New Roman"/>
                <w:sz w:val="20"/>
                <w:szCs w:val="20"/>
                <w:lang w:val="sv-SE"/>
              </w:rPr>
            </w:pPr>
            <w:del w:id="7373" w:author="Björn Genfors" w:date="2014-03-28T14:34:00Z">
              <w:r w:rsidRPr="000B0F50" w:rsidDel="00DE71B1">
                <w:rPr>
                  <w:szCs w:val="20"/>
                </w:rPr>
                <w:delText>Information om en vårdbegäran som ligger till grund för svaret</w:delText>
              </w:r>
              <w:bookmarkStart w:id="7374" w:name="_Toc384034473"/>
              <w:bookmarkStart w:id="7375" w:name="_Toc384036395"/>
              <w:bookmarkEnd w:id="7374"/>
              <w:bookmarkEnd w:id="7375"/>
            </w:del>
          </w:p>
        </w:tc>
        <w:tc>
          <w:tcPr>
            <w:tcW w:w="1195" w:type="dxa"/>
            <w:tcBorders>
              <w:top w:val="single" w:sz="5" w:space="0" w:color="000000"/>
              <w:left w:val="single" w:sz="5" w:space="0" w:color="000000"/>
              <w:bottom w:val="single" w:sz="5" w:space="0" w:color="000000"/>
              <w:right w:val="single" w:sz="5" w:space="0" w:color="000000"/>
            </w:tcBorders>
            <w:tcPrChange w:id="73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7377" w:author="Björn Genfors" w:date="2014-03-28T14:34:00Z"/>
                <w:rFonts w:cs="Times New Roman"/>
                <w:sz w:val="20"/>
                <w:szCs w:val="20"/>
                <w:lang w:val="sv-SE"/>
              </w:rPr>
            </w:pPr>
            <w:del w:id="7378" w:author="Björn Genfors" w:date="2014-03-28T14:34:00Z">
              <w:r w:rsidRPr="006B6063" w:rsidDel="00DE71B1">
                <w:rPr>
                  <w:sz w:val="20"/>
                  <w:szCs w:val="20"/>
                </w:rPr>
                <w:delText>1..1</w:delText>
              </w:r>
              <w:bookmarkStart w:id="7379" w:name="_Toc384034474"/>
              <w:bookmarkStart w:id="7380" w:name="_Toc384036396"/>
              <w:bookmarkEnd w:id="7379"/>
              <w:bookmarkEnd w:id="7380"/>
            </w:del>
          </w:p>
        </w:tc>
        <w:bookmarkStart w:id="7381" w:name="_Toc384034475"/>
        <w:bookmarkStart w:id="7382" w:name="_Toc384036397"/>
        <w:bookmarkEnd w:id="7381"/>
        <w:bookmarkEnd w:id="7382"/>
      </w:tr>
      <w:tr w:rsidR="00424B6F" w:rsidRPr="006B6063" w:rsidDel="00DE71B1" w14:paraId="2AD57765" w14:textId="0ECEBE20" w:rsidTr="00DE71B1">
        <w:trPr>
          <w:trHeight w:hRule="exact" w:val="551"/>
          <w:tblHeader/>
          <w:del w:id="7383" w:author="Björn Genfors" w:date="2014-03-28T14:34:00Z"/>
          <w:trPrChange w:id="7384"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7386" w:author="Björn Genfors" w:date="2014-03-28T14:34:00Z"/>
                <w:rFonts w:cs="Times New Roman"/>
                <w:sz w:val="20"/>
                <w:szCs w:val="20"/>
                <w:lang w:val="sv-SE"/>
              </w:rPr>
            </w:pPr>
            <w:del w:id="7387" w:author="Björn Genfors" w:date="2014-03-28T14:34:00Z">
              <w:r w:rsidRPr="006B6063" w:rsidDel="00DE71B1">
                <w:rPr>
                  <w:sz w:val="20"/>
                  <w:szCs w:val="20"/>
                </w:rPr>
                <w:delText>../../../orderId</w:delText>
              </w:r>
              <w:bookmarkStart w:id="7388" w:name="_Toc384034476"/>
              <w:bookmarkStart w:id="7389" w:name="_Toc384036398"/>
              <w:bookmarkEnd w:id="7388"/>
              <w:bookmarkEnd w:id="7389"/>
            </w:del>
          </w:p>
        </w:tc>
        <w:tc>
          <w:tcPr>
            <w:tcW w:w="1559" w:type="dxa"/>
            <w:tcBorders>
              <w:top w:val="single" w:sz="5" w:space="0" w:color="000000"/>
              <w:left w:val="single" w:sz="5" w:space="0" w:color="000000"/>
              <w:bottom w:val="single" w:sz="5" w:space="0" w:color="000000"/>
              <w:right w:val="single" w:sz="5" w:space="0" w:color="000000"/>
            </w:tcBorders>
            <w:tcPrChange w:id="73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7391" w:author="Björn Genfors" w:date="2014-03-28T14:34:00Z"/>
                <w:rFonts w:cs="Times New Roman"/>
                <w:sz w:val="20"/>
                <w:szCs w:val="20"/>
                <w:lang w:val="sv-SE"/>
              </w:rPr>
            </w:pPr>
            <w:del w:id="7392" w:author="Björn Genfors" w:date="2014-03-28T14:34:00Z">
              <w:r w:rsidRPr="006B6063" w:rsidDel="00DE71B1">
                <w:rPr>
                  <w:sz w:val="20"/>
                  <w:szCs w:val="20"/>
                </w:rPr>
                <w:delText>string</w:delText>
              </w:r>
              <w:bookmarkStart w:id="7393" w:name="_Toc384034477"/>
              <w:bookmarkStart w:id="7394" w:name="_Toc384036399"/>
              <w:bookmarkEnd w:id="7393"/>
              <w:bookmarkEnd w:id="7394"/>
            </w:del>
          </w:p>
        </w:tc>
        <w:tc>
          <w:tcPr>
            <w:tcW w:w="3969" w:type="dxa"/>
            <w:tcBorders>
              <w:top w:val="single" w:sz="5" w:space="0" w:color="000000"/>
              <w:left w:val="single" w:sz="5" w:space="0" w:color="000000"/>
              <w:bottom w:val="single" w:sz="5" w:space="0" w:color="000000"/>
              <w:right w:val="single" w:sz="5" w:space="0" w:color="000000"/>
            </w:tcBorders>
            <w:tcPrChange w:id="73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7396" w:author="Björn Genfors" w:date="2014-03-28T14:34:00Z"/>
                <w:rFonts w:cs="Times New Roman"/>
                <w:sz w:val="20"/>
                <w:szCs w:val="20"/>
                <w:lang w:val="sv-SE"/>
              </w:rPr>
            </w:pPr>
            <w:del w:id="7397" w:author="Björn Genfors" w:date="2014-03-28T14:34:00Z">
              <w:r w:rsidRPr="006B6063" w:rsidDel="00DE71B1">
                <w:rPr>
                  <w:sz w:val="20"/>
                  <w:szCs w:val="20"/>
                </w:rPr>
                <w:delText>Unik identifierare för vårdbegäran</w:delText>
              </w:r>
              <w:bookmarkStart w:id="7398" w:name="_Toc384034478"/>
              <w:bookmarkStart w:id="7399" w:name="_Toc384036400"/>
              <w:bookmarkEnd w:id="7398"/>
              <w:bookmarkEnd w:id="7399"/>
            </w:del>
          </w:p>
        </w:tc>
        <w:tc>
          <w:tcPr>
            <w:tcW w:w="1195" w:type="dxa"/>
            <w:tcBorders>
              <w:top w:val="single" w:sz="5" w:space="0" w:color="000000"/>
              <w:left w:val="single" w:sz="5" w:space="0" w:color="000000"/>
              <w:bottom w:val="single" w:sz="5" w:space="0" w:color="000000"/>
              <w:right w:val="single" w:sz="5" w:space="0" w:color="000000"/>
            </w:tcBorders>
            <w:tcPrChange w:id="74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7401" w:author="Björn Genfors" w:date="2014-03-28T14:34:00Z"/>
                <w:rFonts w:cs="Times New Roman"/>
                <w:sz w:val="20"/>
                <w:szCs w:val="20"/>
                <w:lang w:val="sv-SE"/>
              </w:rPr>
            </w:pPr>
            <w:del w:id="7402" w:author="Björn Genfors" w:date="2014-03-28T14:34:00Z">
              <w:r w:rsidRPr="006B6063" w:rsidDel="00DE71B1">
                <w:rPr>
                  <w:sz w:val="20"/>
                  <w:szCs w:val="20"/>
                </w:rPr>
                <w:delText>1..1</w:delText>
              </w:r>
              <w:bookmarkStart w:id="7403" w:name="_Toc384034479"/>
              <w:bookmarkStart w:id="7404" w:name="_Toc384036401"/>
              <w:bookmarkEnd w:id="7403"/>
              <w:bookmarkEnd w:id="7404"/>
            </w:del>
          </w:p>
        </w:tc>
        <w:bookmarkStart w:id="7405" w:name="_Toc384034480"/>
        <w:bookmarkStart w:id="7406" w:name="_Toc384036402"/>
        <w:bookmarkEnd w:id="7405"/>
        <w:bookmarkEnd w:id="7406"/>
      </w:tr>
      <w:tr w:rsidR="00424B6F" w:rsidRPr="006B6063" w:rsidDel="00DE71B1" w14:paraId="2F1FDD5E" w14:textId="12AC6F86" w:rsidTr="00DE71B1">
        <w:trPr>
          <w:trHeight w:hRule="exact" w:val="573"/>
          <w:tblHeader/>
          <w:del w:id="7407" w:author="Björn Genfors" w:date="2014-03-28T14:34:00Z"/>
          <w:trPrChange w:id="7408"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7410" w:author="Björn Genfors" w:date="2014-03-28T14:34:00Z"/>
                <w:rFonts w:cs="Times New Roman"/>
                <w:sz w:val="20"/>
                <w:szCs w:val="20"/>
                <w:lang w:val="sv-SE"/>
              </w:rPr>
            </w:pPr>
            <w:del w:id="7411" w:author="Björn Genfors" w:date="2014-03-28T14:34:00Z">
              <w:r w:rsidRPr="006B6063" w:rsidDel="00DE71B1">
                <w:rPr>
                  <w:sz w:val="20"/>
                  <w:szCs w:val="20"/>
                </w:rPr>
                <w:delText>../../../orderReason</w:delText>
              </w:r>
              <w:bookmarkStart w:id="7412" w:name="_Toc384034481"/>
              <w:bookmarkStart w:id="7413" w:name="_Toc384036403"/>
              <w:bookmarkEnd w:id="7412"/>
              <w:bookmarkEnd w:id="7413"/>
            </w:del>
          </w:p>
        </w:tc>
        <w:tc>
          <w:tcPr>
            <w:tcW w:w="1559" w:type="dxa"/>
            <w:tcBorders>
              <w:top w:val="single" w:sz="5" w:space="0" w:color="000000"/>
              <w:left w:val="single" w:sz="5" w:space="0" w:color="000000"/>
              <w:bottom w:val="single" w:sz="5" w:space="0" w:color="000000"/>
              <w:right w:val="single" w:sz="5" w:space="0" w:color="000000"/>
            </w:tcBorders>
            <w:tcPrChange w:id="741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7415" w:author="Björn Genfors" w:date="2014-03-28T14:34:00Z"/>
                <w:rFonts w:cs="Times New Roman"/>
                <w:sz w:val="20"/>
                <w:szCs w:val="20"/>
                <w:lang w:val="sv-SE"/>
              </w:rPr>
            </w:pPr>
            <w:del w:id="7416" w:author="Björn Genfors" w:date="2014-03-28T14:34:00Z">
              <w:r w:rsidRPr="006B6063" w:rsidDel="00DE71B1">
                <w:rPr>
                  <w:sz w:val="20"/>
                  <w:szCs w:val="20"/>
                </w:rPr>
                <w:delText>string</w:delText>
              </w:r>
              <w:bookmarkStart w:id="7417" w:name="_Toc384034482"/>
              <w:bookmarkStart w:id="7418" w:name="_Toc384036404"/>
              <w:bookmarkEnd w:id="7417"/>
              <w:bookmarkEnd w:id="7418"/>
            </w:del>
          </w:p>
        </w:tc>
        <w:tc>
          <w:tcPr>
            <w:tcW w:w="3969" w:type="dxa"/>
            <w:tcBorders>
              <w:top w:val="single" w:sz="5" w:space="0" w:color="000000"/>
              <w:left w:val="single" w:sz="5" w:space="0" w:color="000000"/>
              <w:bottom w:val="single" w:sz="5" w:space="0" w:color="000000"/>
              <w:right w:val="single" w:sz="5" w:space="0" w:color="000000"/>
            </w:tcBorders>
            <w:tcPrChange w:id="74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7420" w:author="Björn Genfors" w:date="2014-03-28T14:34:00Z"/>
                <w:rFonts w:cs="Times New Roman"/>
                <w:sz w:val="20"/>
                <w:szCs w:val="20"/>
                <w:lang w:val="sv-SE"/>
              </w:rPr>
            </w:pPr>
            <w:del w:id="7421" w:author="Björn Genfors" w:date="2014-03-28T14:34:00Z">
              <w:r w:rsidRPr="000B0F50" w:rsidDel="00DE71B1">
                <w:rPr>
                  <w:szCs w:val="20"/>
                </w:rPr>
                <w:delText>Text som anger aktuell frågeställning</w:delText>
              </w:r>
              <w:bookmarkStart w:id="7422" w:name="_Toc384034483"/>
              <w:bookmarkStart w:id="7423" w:name="_Toc384036405"/>
              <w:bookmarkEnd w:id="7422"/>
              <w:bookmarkEnd w:id="7423"/>
            </w:del>
          </w:p>
        </w:tc>
        <w:tc>
          <w:tcPr>
            <w:tcW w:w="1195" w:type="dxa"/>
            <w:tcBorders>
              <w:top w:val="single" w:sz="5" w:space="0" w:color="000000"/>
              <w:left w:val="single" w:sz="5" w:space="0" w:color="000000"/>
              <w:bottom w:val="single" w:sz="5" w:space="0" w:color="000000"/>
              <w:right w:val="single" w:sz="5" w:space="0" w:color="000000"/>
            </w:tcBorders>
            <w:tcPrChange w:id="74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7425" w:author="Björn Genfors" w:date="2014-03-28T14:34:00Z"/>
                <w:rFonts w:cs="Times New Roman"/>
                <w:sz w:val="20"/>
                <w:szCs w:val="20"/>
                <w:lang w:val="sv-SE"/>
              </w:rPr>
            </w:pPr>
            <w:del w:id="7426" w:author="Björn Genfors" w:date="2014-03-28T14:34:00Z">
              <w:r w:rsidRPr="006B6063" w:rsidDel="00DE71B1">
                <w:rPr>
                  <w:sz w:val="20"/>
                  <w:szCs w:val="20"/>
                </w:rPr>
                <w:delText>0..1</w:delText>
              </w:r>
              <w:bookmarkStart w:id="7427" w:name="_Toc384034484"/>
              <w:bookmarkStart w:id="7428" w:name="_Toc384036406"/>
              <w:bookmarkEnd w:id="7427"/>
              <w:bookmarkEnd w:id="7428"/>
            </w:del>
          </w:p>
        </w:tc>
        <w:bookmarkStart w:id="7429" w:name="_Toc384034485"/>
        <w:bookmarkStart w:id="7430" w:name="_Toc384036407"/>
        <w:bookmarkEnd w:id="7429"/>
        <w:bookmarkEnd w:id="7430"/>
      </w:tr>
    </w:tbl>
    <w:p w14:paraId="65ED89DE" w14:textId="5CFC7C37" w:rsidR="00793064" w:rsidRPr="00CC412F" w:rsidDel="00E73D71" w:rsidRDefault="00793064">
      <w:pPr>
        <w:spacing w:line="240" w:lineRule="auto"/>
        <w:rPr>
          <w:del w:id="7431" w:author="Björn Genfors" w:date="2014-03-28T15:34:00Z"/>
          <w:rFonts w:eastAsia="Times New Roman"/>
          <w:bCs/>
          <w:sz w:val="30"/>
          <w:szCs w:val="28"/>
        </w:rPr>
      </w:pPr>
      <w:bookmarkStart w:id="7432" w:name="_Toc384034486"/>
      <w:bookmarkStart w:id="7433" w:name="_Toc384036408"/>
      <w:bookmarkEnd w:id="1"/>
      <w:bookmarkEnd w:id="7432"/>
      <w:bookmarkEnd w:id="7433"/>
    </w:p>
    <w:p w14:paraId="478AAC42" w14:textId="77777777" w:rsidR="00E13C32" w:rsidRPr="00CC412F" w:rsidRDefault="00E13C32" w:rsidP="00E13C32">
      <w:pPr>
        <w:pStyle w:val="Heading3"/>
      </w:pPr>
      <w:bookmarkStart w:id="7434" w:name="_Toc258218978"/>
      <w:r w:rsidRPr="00CC412F">
        <w:t>Övriga regler</w:t>
      </w:r>
      <w:bookmarkEnd w:id="7434"/>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Heading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Heading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7435" w:name="_Toc381706864"/>
      <w:r>
        <w:br w:type="page"/>
      </w:r>
    </w:p>
    <w:p w14:paraId="18DE7A5C" w14:textId="29FC87BA" w:rsidR="00CC412F" w:rsidRPr="00CC412F" w:rsidRDefault="00CC412F" w:rsidP="00CC412F">
      <w:pPr>
        <w:pStyle w:val="Heading2"/>
      </w:pPr>
      <w:bookmarkStart w:id="7436" w:name="_Toc258218979"/>
      <w:r w:rsidRPr="00CC412F">
        <w:t>GetECGOutcome</w:t>
      </w:r>
      <w:bookmarkEnd w:id="7435"/>
      <w:bookmarkEnd w:id="7436"/>
    </w:p>
    <w:p w14:paraId="62131C16" w14:textId="07C5E0E9" w:rsidR="002B3273" w:rsidRDefault="002B3273" w:rsidP="002B3273">
      <w:r>
        <w:t xml:space="preserve">Tjänstekontraktet GetECGOutcome returnerar EKG-resultat för patienter, lagrade i journalsystem. </w:t>
      </w:r>
      <w:del w:id="7437" w:author="Björn Genfors" w:date="2014-03-31T13:22:00Z">
        <w:r w:rsidDel="00D16728">
          <w:delText>Tjänstekontraktet skall ingå i tjänstedomänen riv:clinicalprocess:healthcond:actoutcome (svensk benämning: Hantera hälsorelaterade tillstånd, utfall av aktivitet).</w:delText>
        </w:r>
      </w:del>
    </w:p>
    <w:p w14:paraId="122967CA" w14:textId="77777777" w:rsidR="002B3273" w:rsidRDefault="002B3273" w:rsidP="002B3273"/>
    <w:p w14:paraId="597F6428" w14:textId="07F554C6" w:rsidR="002B3273" w:rsidRDefault="002B3273" w:rsidP="002B3273">
      <w:r>
        <w:t>Tjänstekontraktet baseras på existerande</w:t>
      </w:r>
      <w:ins w:id="7438" w:author="Björn Genfors" w:date="2014-03-31T13:22:00Z">
        <w:r w:rsidR="00D16728">
          <w:t xml:space="preserve"> informationsmodell</w:t>
        </w:r>
      </w:ins>
      <w:r>
        <w:t xml:space="preserve"> </w:t>
      </w:r>
      <w:del w:id="7439" w:author="Björn Genfors" w:date="2014-03-31T13:22:00Z">
        <w:r w:rsidDel="00D16728">
          <w:delText xml:space="preserve">RIV-specifikations informationsmodell </w:delText>
        </w:r>
      </w:del>
      <w:r>
        <w:t xml:space="preserve">från NPÖ </w:t>
      </w:r>
      <w:ins w:id="7440" w:author="Björn Genfors" w:date="2014-03-31T13:22:00Z">
        <w:r w:rsidR="00D16728">
          <w:t xml:space="preserve">RIV 2.2.0-specifikationen </w:t>
        </w:r>
      </w:ins>
      <w:r>
        <w:t>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Del="00D16728" w:rsidRDefault="002B3273" w:rsidP="002B3273">
      <w:pPr>
        <w:rPr>
          <w:del w:id="7441" w:author="Björn Genfors" w:date="2014-03-31T13:22:00Z"/>
        </w:rPr>
      </w:pPr>
    </w:p>
    <w:p w14:paraId="2DD1082C" w14:textId="62A625FF" w:rsidR="002B3273" w:rsidDel="00D16728" w:rsidRDefault="002B3273" w:rsidP="002B3273">
      <w:pPr>
        <w:rPr>
          <w:del w:id="7442" w:author="Björn Genfors" w:date="2014-03-31T13:22:00Z"/>
        </w:rPr>
      </w:pPr>
      <w:del w:id="7443" w:author="Björn Genfors" w:date="2014-03-31T13:22:00Z">
        <w:r w:rsidDel="00D16728">
          <w:delTex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47334FB5" w14:textId="77777777" w:rsidR="002B3273" w:rsidRDefault="002B3273" w:rsidP="002B3273"/>
    <w:p w14:paraId="1685B6C9" w14:textId="13FC1A82" w:rsidR="002B3273" w:rsidRDefault="002B3273" w:rsidP="002B3273">
      <w:r>
        <w:t>Angående EKG:ets mätvärden så anger NPÖ</w:t>
      </w:r>
      <w:del w:id="7444" w:author="Björn Genfors" w:date="2014-03-31T13:22:00Z">
        <w:r w:rsidDel="00D16728">
          <w:delText>:s</w:delText>
        </w:r>
      </w:del>
      <w:r>
        <w:t xml:space="preserve"> RIV</w:t>
      </w:r>
      <w:ins w:id="7445" w:author="Björn Genfors" w:date="2014-03-31T13:22:00Z">
        <w:r w:rsidR="00D16728">
          <w:t xml:space="preserve"> </w:t>
        </w:r>
      </w:ins>
      <w:del w:id="7446" w:author="Björn Genfors" w:date="2014-03-31T13:22:00Z">
        <w:r w:rsidDel="00D16728">
          <w:delText xml:space="preserve">-specifikation </w:delText>
        </w:r>
      </w:del>
      <w:ins w:id="7447" w:author="Björn Genfors" w:date="2014-03-31T13:22:00Z">
        <w:r w:rsidR="00D16728">
          <w:t xml:space="preserve">2.2.0 </w:t>
        </w:r>
      </w:ins>
      <w:r>
        <w:t>att mätvärden, bild eller motsvarande som representerar själva EKG-kurvans värden kan anges i fälten för ecg</w:t>
      </w:r>
      <w:del w:id="7448" w:author="Björn Genfors" w:date="2014-03-31T13:23:00Z">
        <w:r w:rsidDel="00D16728">
          <w:delText>&lt;*&gt;</w:delText>
        </w:r>
      </w:del>
      <w:ins w:id="7449" w:author="Björn Genfors" w:date="2014-03-31T13:23:00Z">
        <w:r w:rsidR="00D16728">
          <w:t>Dicom</w:t>
        </w:r>
      </w:ins>
      <w:r>
        <w:t>Data</w:t>
      </w:r>
      <w:ins w:id="7450" w:author="Björn Genfors" w:date="2014-03-31T13:23:00Z">
        <w:r w:rsidR="00D16728">
          <w:t>/ecgStructuredData</w:t>
        </w:r>
      </w:ins>
      <w:r>
        <w:t>. Tre möjliga sätt finns och producenten skall fylla i så många av dem som den har möjlighet att göra. Det första (Alternativ 1) är en uppsättning strukturerade mätvärden från undersökningen inklusive tolkningen av det aktuella EKG:et, som baseras på industristandard</w:t>
      </w:r>
      <w:ins w:id="7451" w:author="Björn Genfors" w:date="2014-03-31T13:24:00Z">
        <w:r w:rsidR="00D16728">
          <w:t>er</w:t>
        </w:r>
      </w:ins>
      <w:del w:id="7452" w:author="Björn Genfors" w:date="2014-03-31T13:24:00Z">
        <w:r w:rsidDel="00D16728">
          <w:delText>s</w:delText>
        </w:r>
      </w:del>
      <w:r>
        <w:t xml:space="preserve"> och en genomgång av de format och datainnehåll (XML) som ledande tillverkares EKG-utrustning kan </w:t>
      </w:r>
      <w:del w:id="7453" w:author="Björn Genfors" w:date="2014-03-31T13:24:00Z">
        <w:r w:rsidDel="00D16728">
          <w:delText>ge</w:delText>
        </w:r>
      </w:del>
      <w:ins w:id="7454" w:author="Björn Genfors" w:date="2014-03-31T13:24:00Z">
        <w:r w:rsidR="00D16728">
          <w:t>producera</w:t>
        </w:r>
      </w:ins>
      <w:r>
        <w:t>,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w:t>
      </w:r>
      <w:del w:id="7455" w:author="Björn Genfors" w:date="2014-03-31T13:24:00Z">
        <w:r w:rsidDel="00D16728">
          <w:delText>ti</w:delText>
        </w:r>
      </w:del>
      <w:r>
        <w:t xml:space="preserve">k bild i något av de tillåtna formaten enligt HL7 </w:t>
      </w:r>
      <w:del w:id="7456" w:author="Björn Genfors" w:date="2014-03-31T14:27:00Z">
        <w:r w:rsidDel="00A415C6">
          <w:delText>multimediatyper</w:delText>
        </w:r>
      </w:del>
      <w:ins w:id="7457" w:author="Björn Genfors" w:date="2014-03-31T14:27:00Z">
        <w:r w:rsidR="00A415C6">
          <w:t>MediaType</w:t>
        </w:r>
      </w:ins>
      <w:ins w:id="7458" w:author="Björn Genfors" w:date="2014-03-31T13:24:00Z">
        <w:r w:rsidR="00D16728">
          <w:t>.</w:t>
        </w:r>
      </w:ins>
      <w:del w:id="7459" w:author="Björn Genfors" w:date="2014-03-31T13:24:00Z">
        <w:r w:rsidDel="00D16728">
          <w:delText xml:space="preserve"> (inkl. PDF).</w:delText>
        </w:r>
      </w:del>
    </w:p>
    <w:p w14:paraId="22C2034E" w14:textId="77777777" w:rsidR="002B3273" w:rsidRDefault="002B3273" w:rsidP="002B3273"/>
    <w:p w14:paraId="0805895A" w14:textId="56591A25" w:rsidR="002B3273" w:rsidRDefault="002B3273" w:rsidP="002B3273">
      <w:pPr>
        <w:rPr>
          <w:ins w:id="7460" w:author="Björn Genfors" w:date="2014-03-28T14:47:00Z"/>
        </w:rPr>
      </w:pPr>
      <w:r>
        <w:t>Det finns ett flertal gratisprodukter för att visa EKG-information. De är dock sällan godkända för kliniskt bruk och många är tillverkarspecifika. Generellt stödjer de även standard</w:t>
      </w:r>
      <w:ins w:id="7461" w:author="Björn Genfors" w:date="2014-03-31T13:25:00Z">
        <w:r w:rsidR="00D16728">
          <w:t>erna</w:t>
        </w:r>
      </w:ins>
      <w:r>
        <w:t xml:space="preserve"> DICOM</w:t>
      </w:r>
      <w:ins w:id="7462" w:author="Björn Genfors" w:date="2014-03-31T13:25:00Z">
        <w:r w:rsidR="00D16728">
          <w:t xml:space="preserve"> och/eller</w:t>
        </w:r>
      </w:ins>
      <w:del w:id="7463" w:author="Björn Genfors" w:date="2014-03-31T13:25:00Z">
        <w:r w:rsidDel="00D16728">
          <w:delText>,</w:delText>
        </w:r>
      </w:del>
      <w:r>
        <w:t xml:space="preserve"> HL7</w:t>
      </w:r>
      <w:del w:id="7464" w:author="Björn Genfors" w:date="2014-03-31T13:25:00Z">
        <w:r w:rsidDel="00D16728">
          <w:delText xml:space="preserve"> eller båda</w:delText>
        </w:r>
      </w:del>
      <w:r>
        <w:t xml:space="preserve">. </w:t>
      </w:r>
      <w:del w:id="7465" w:author="Björn Genfors" w:date="2014-03-31T13:26:00Z">
        <w:r w:rsidDel="00D16728">
          <w:delText>Vi har även varit i kontakt med</w:delText>
        </w:r>
      </w:del>
      <w:ins w:id="7466" w:author="Björn Genfors" w:date="2014-03-31T13:26:00Z">
        <w:r w:rsidR="00D16728">
          <w:t>Ytterligare</w:t>
        </w:r>
      </w:ins>
      <w:r>
        <w:t xml:space="preserve"> </w:t>
      </w:r>
      <w:r w:rsidR="00785DA6">
        <w:t>en leverantör av EKG-h</w:t>
      </w:r>
      <w:del w:id="7467" w:author="Björn Genfors" w:date="2014-03-31T13:25:00Z">
        <w:r w:rsidR="00785DA6" w:rsidDel="00D16728">
          <w:delText>e</w:delText>
        </w:r>
      </w:del>
      <w:ins w:id="7468" w:author="Björn Genfors" w:date="2014-03-31T13:25:00Z">
        <w:r w:rsidR="00D16728">
          <w:t>a</w:t>
        </w:r>
      </w:ins>
      <w:r w:rsidR="00785DA6">
        <w:t>nteringssystem</w:t>
      </w:r>
      <w:r>
        <w:t xml:space="preserve"> </w:t>
      </w:r>
      <w:del w:id="7469" w:author="Björn Genfors" w:date="2014-03-31T13:26:00Z">
        <w:r w:rsidDel="00D16728">
          <w:delText xml:space="preserve">som </w:delText>
        </w:r>
      </w:del>
      <w:r>
        <w:t xml:space="preserve">uppger att de i dagsläget inte har export till DICOM men de rekommenderar ändå att det är det formatet </w:t>
      </w:r>
      <w:del w:id="7470" w:author="Björn Genfors" w:date="2014-03-31T13:26:00Z">
        <w:r w:rsidDel="00D16728">
          <w:delText xml:space="preserve">man </w:delText>
        </w:r>
      </w:del>
      <w:ins w:id="7471" w:author="Björn Genfors" w:date="2014-03-31T13:26:00Z">
        <w:r w:rsidR="00D16728">
          <w:t xml:space="preserve">tjänsteproducenten </w:t>
        </w:r>
      </w:ins>
      <w:r>
        <w:t>väljer för att ge dynamisk data som kan visas upp på ett flexibelt sätt om man inte kan presentera det strukturerade detaljerade mätdatat.</w:t>
      </w:r>
    </w:p>
    <w:p w14:paraId="1AA3D825" w14:textId="77777777" w:rsidR="0046387E" w:rsidRDefault="0046387E" w:rsidP="002B3273">
      <w:pPr>
        <w:rPr>
          <w:ins w:id="7472" w:author="Björn Genfors" w:date="2014-03-28T14:47:00Z"/>
        </w:rPr>
      </w:pPr>
    </w:p>
    <w:p w14:paraId="2E88CDE6" w14:textId="77777777" w:rsidR="0046387E" w:rsidRPr="00CC412F" w:rsidRDefault="0046387E" w:rsidP="0046387E">
      <w:pPr>
        <w:pStyle w:val="Heading3"/>
        <w:rPr>
          <w:ins w:id="7473" w:author="Björn Genfors" w:date="2014-03-28T14:47:00Z"/>
        </w:rPr>
      </w:pPr>
      <w:bookmarkStart w:id="7474" w:name="_Toc258218980"/>
      <w:ins w:id="7475" w:author="Björn Genfors" w:date="2014-03-28T14:47:00Z">
        <w:r w:rsidRPr="00CC412F">
          <w:t>Gemensamma informationskomponenter</w:t>
        </w:r>
        <w:bookmarkEnd w:id="7474"/>
      </w:ins>
    </w:p>
    <w:p w14:paraId="1AA7B2F3" w14:textId="12B6B36E" w:rsidR="0046387E" w:rsidRDefault="0046387E" w:rsidP="002B3273">
      <w:ins w:id="7476" w:author="Björn Genfors" w:date="2014-03-28T14:47:00Z">
        <w:r w:rsidRPr="00CC412F">
          <w:t xml:space="preserve">De gemensamma informationskomponenter som används i detta kontrakt beskrivs i bilagan </w:t>
        </w:r>
        <w:r>
          <w:t>”Bilaga_Gemensamma_typer_4.pdf”</w:t>
        </w:r>
      </w:ins>
    </w:p>
    <w:p w14:paraId="6932A841" w14:textId="77777777" w:rsidR="00796ADF" w:rsidRPr="00CC412F" w:rsidRDefault="00796ADF" w:rsidP="00CC412F"/>
    <w:p w14:paraId="79447741" w14:textId="77777777" w:rsidR="00CC412F" w:rsidRPr="00CC412F" w:rsidRDefault="00CC412F" w:rsidP="00CC412F">
      <w:pPr>
        <w:pStyle w:val="Heading3"/>
      </w:pPr>
      <w:bookmarkStart w:id="7477" w:name="_Toc369180398"/>
      <w:bookmarkStart w:id="7478" w:name="_Toc371334461"/>
      <w:bookmarkStart w:id="7479" w:name="_Toc381706865"/>
      <w:bookmarkStart w:id="7480" w:name="_Toc258218981"/>
      <w:r w:rsidRPr="00CC412F">
        <w:t>Version</w:t>
      </w:r>
      <w:bookmarkEnd w:id="7477"/>
      <w:bookmarkEnd w:id="7478"/>
      <w:bookmarkEnd w:id="7479"/>
      <w:bookmarkEnd w:id="7480"/>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Heading3"/>
      </w:pPr>
      <w:bookmarkStart w:id="7481" w:name="_Toc369180404"/>
      <w:bookmarkStart w:id="7482" w:name="_Toc371334462"/>
      <w:bookmarkStart w:id="7483" w:name="_Toc381706866"/>
      <w:bookmarkStart w:id="7484" w:name="_Toc258218982"/>
      <w:r w:rsidRPr="00CC412F">
        <w:t>Fältregler</w:t>
      </w:r>
      <w:bookmarkEnd w:id="7481"/>
      <w:bookmarkEnd w:id="7482"/>
      <w:bookmarkEnd w:id="7483"/>
      <w:bookmarkEnd w:id="7484"/>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7485">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commentRangeStart w:id="7486"/>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7487"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7488"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commentRangeEnd w:id="7486"/>
            <w:r w:rsidR="00CF75D8">
              <w:rPr>
                <w:rStyle w:val="CommentReference"/>
                <w:rFonts w:ascii="Arial" w:eastAsia="ヒラギノ角ゴ Pro W3" w:hAnsi="Arial"/>
                <w:i/>
                <w:color w:val="000000"/>
                <w:lang w:val="en-GB"/>
              </w:rPr>
              <w:commentReference w:id="7486"/>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7489"/>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7489"/>
            <w:r w:rsidR="00A27DA6" w:rsidRPr="00D02AB9">
              <w:rPr>
                <w:rStyle w:val="CommentReference"/>
                <w:rFonts w:eastAsia="ヒラギノ角ゴ Pro W3"/>
                <w:i/>
                <w:color w:val="000000"/>
                <w:sz w:val="20"/>
                <w:szCs w:val="20"/>
                <w:lang w:val="en-GB"/>
              </w:rPr>
              <w:commentReference w:id="7489"/>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06C02F55" w:rsidR="00136240" w:rsidRPr="00D02AB9" w:rsidRDefault="00136240" w:rsidP="003A6D72">
            <w:pPr>
              <w:spacing w:line="229" w:lineRule="exact"/>
              <w:rPr>
                <w:szCs w:val="20"/>
              </w:rPr>
            </w:pPr>
            <w:r w:rsidRPr="00D02AB9">
              <w:rPr>
                <w:szCs w:val="20"/>
              </w:rPr>
              <w:t xml:space="preserve"> </w:t>
            </w:r>
            <w:ins w:id="7490" w:author="Khaled Daham" w:date="2014-03-29T11:34:00Z">
              <w:r w:rsidR="00CF75D8">
                <w:rPr>
                  <w:szCs w:val="20"/>
                </w:rPr>
                <w:t>ecg</w:t>
              </w:r>
            </w:ins>
            <w:del w:id="7491" w:author="Khaled Daham" w:date="2014-03-29T11:34:00Z">
              <w:r w:rsidRPr="00D02AB9" w:rsidDel="00CF75D8">
                <w:rPr>
                  <w:szCs w:val="20"/>
                </w:rPr>
                <w:delText>ECG</w:delText>
              </w:r>
            </w:del>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5E47E7D" w:rsidR="00136240" w:rsidRPr="00D02AB9" w:rsidRDefault="00136240" w:rsidP="003A6D72">
            <w:pPr>
              <w:spacing w:line="229" w:lineRule="exact"/>
              <w:rPr>
                <w:i/>
                <w:szCs w:val="20"/>
              </w:rPr>
            </w:pPr>
            <w:r w:rsidRPr="00D02AB9">
              <w:rPr>
                <w:i/>
                <w:szCs w:val="20"/>
              </w:rPr>
              <w:t>../</w:t>
            </w:r>
            <w:ins w:id="7492" w:author="Khaled Daham" w:date="2014-03-29T11:34:00Z">
              <w:r w:rsidR="00CF75D8">
                <w:rPr>
                  <w:i/>
                  <w:szCs w:val="20"/>
                </w:rPr>
                <w:t>ecg</w:t>
              </w:r>
            </w:ins>
            <w:del w:id="7493" w:author="Khaled Daham" w:date="2014-03-29T11:34:00Z">
              <w:r w:rsidRPr="00D02AB9" w:rsidDel="00CF75D8">
                <w:rPr>
                  <w:i/>
                  <w:szCs w:val="20"/>
                </w:rPr>
                <w:delText>ECG</w:delText>
              </w:r>
            </w:del>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7494" w:author="Andreas Bjärkmar" w:date="2014-03-28T10:50:00Z">
              <w:r w:rsidRPr="002F51F9" w:rsidDel="002F51F9">
                <w:rPr>
                  <w:i/>
                  <w:szCs w:val="20"/>
                  <w:highlight w:val="yellow"/>
                  <w:rPrChange w:id="7495" w:author="Andreas Bjärkmar" w:date="2014-03-28T10:50:00Z">
                    <w:rPr>
                      <w:i/>
                      <w:szCs w:val="20"/>
                    </w:rPr>
                  </w:rPrChange>
                </w:rPr>
                <w:delText>undersökningsresultatet</w:delText>
              </w:r>
            </w:del>
            <w:ins w:id="7496" w:author="Andreas Bjärkmar" w:date="2014-03-28T10:50:00Z">
              <w:r w:rsidR="002F51F9" w:rsidRPr="002F51F9">
                <w:rPr>
                  <w:i/>
                  <w:szCs w:val="20"/>
                  <w:highlight w:val="yellow"/>
                  <w:rPrChange w:id="7497" w:author="Andreas Bjärkmar" w:date="2014-03-28T10:50:00Z">
                    <w:rPr>
                      <w:i/>
                      <w:szCs w:val="20"/>
                    </w:rPr>
                  </w:rPrChange>
                </w:rPr>
                <w:t>det samlade dokumentet</w:t>
              </w:r>
            </w:ins>
            <w:r w:rsidRPr="002F51F9">
              <w:rPr>
                <w:i/>
                <w:szCs w:val="20"/>
                <w:highlight w:val="yellow"/>
                <w:rPrChange w:id="7498"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Det är den senaste tidpunkten då 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7499" w:author="Björn Genfors" w:date="2014-03-28T14:48:00Z">
              <w:r w:rsidR="002016C1">
                <w:rPr>
                  <w:spacing w:val="-1"/>
                  <w:szCs w:val="20"/>
                </w:rPr>
                <w:t>.</w:t>
              </w:r>
            </w:ins>
            <w:del w:id="7500"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7501"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7502"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7503" w:author="Björn Genfors" w:date="2014-03-28T14:48:00Z"/>
                <w:i/>
                <w:szCs w:val="20"/>
              </w:rPr>
            </w:pPr>
            <w:r w:rsidRPr="00D02AB9">
              <w:rPr>
                <w:i/>
                <w:szCs w:val="20"/>
              </w:rPr>
              <w:t xml:space="preserve">Information om ansvarige personens befattning. Om möjligt skall KV Befattning (OID 1.2.752.129.2.2.1.4), se </w:t>
            </w:r>
            <w:ins w:id="7504"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7505" w:author="Björn Genfors" w:date="2014-03-31T13:27:00Z">
              <w:r w:rsidR="002F320B">
                <w:t xml:space="preserve">R </w:t>
              </w:r>
              <w:r w:rsidR="002F320B">
                <w:rPr>
                  <w:noProof/>
                </w:rPr>
                <w:t>5</w:t>
              </w:r>
            </w:ins>
            <w:ins w:id="7506" w:author="Björn Genfors" w:date="2014-03-28T14:48:00Z">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7507" w:author="Björn Genfors" w:date="2014-03-28T14:48:00Z"/>
                <w:rStyle w:val="Hyperlink"/>
                <w:i/>
                <w:szCs w:val="20"/>
              </w:rPr>
            </w:pPr>
            <w:del w:id="7508"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ink"/>
                  <w:i/>
                  <w:szCs w:val="20"/>
                </w:rPr>
                <w:delText>http://www.inera.se/Documents/TJANSTER_PROJEKT/Katalogtjanst_HSA/Innehall/hsa_innehall_befattning.pdf</w:delText>
              </w:r>
              <w:r w:rsidDel="002016C1">
                <w:rPr>
                  <w:rStyle w:val="Hyperlink"/>
                  <w:i/>
                  <w:szCs w:val="20"/>
                </w:rPr>
                <w:fldChar w:fldCharType="end"/>
              </w:r>
              <w:r w:rsidR="00136240" w:rsidRPr="00D02AB9" w:rsidDel="002016C1">
                <w:rPr>
                  <w:rStyle w:val="Hyperlink"/>
                  <w:i/>
                  <w:szCs w:val="20"/>
                </w:rPr>
                <w:delText xml:space="preserve">. </w:delText>
              </w:r>
            </w:del>
          </w:p>
          <w:p w14:paraId="113B86C9" w14:textId="77777777" w:rsidR="00027A53" w:rsidRDefault="00027A53">
            <w:pPr>
              <w:spacing w:line="226" w:lineRule="exact"/>
              <w:rPr>
                <w:ins w:id="7509" w:author="Björn Genfors" w:date="2014-03-28T16:14:00Z"/>
                <w:i/>
                <w:spacing w:val="-1"/>
                <w:szCs w:val="20"/>
              </w:rPr>
              <w:pPrChange w:id="7510" w:author="Björn Genfors" w:date="2014-03-28T16:14:00Z">
                <w:pPr/>
              </w:pPrChange>
            </w:pPr>
          </w:p>
          <w:p w14:paraId="59397D72" w14:textId="33AE7AA7" w:rsidR="00136240" w:rsidRPr="00D02AB9" w:rsidDel="00027A53" w:rsidRDefault="00027A53" w:rsidP="003A6D72">
            <w:pPr>
              <w:spacing w:line="226" w:lineRule="exact"/>
              <w:rPr>
                <w:del w:id="7511" w:author="Björn Genfors" w:date="2014-03-28T16:10:00Z"/>
                <w:i/>
                <w:spacing w:val="-1"/>
                <w:szCs w:val="20"/>
              </w:rPr>
            </w:pPr>
            <w:ins w:id="7512" w:author="Björn Genfors" w:date="2014-03-28T16:14:00Z">
              <w:r w:rsidRPr="007621F2">
                <w:rPr>
                  <w:i/>
                  <w:spacing w:val="-1"/>
                  <w:szCs w:val="20"/>
                </w:rPr>
                <w:t>Om kodverk saknas anges befattning i originalText.</w:t>
              </w:r>
            </w:ins>
            <w:del w:id="7513" w:author="Björn Genfors" w:date="2014-03-28T16:14:00Z">
              <w:r w:rsidR="00136240" w:rsidRPr="00D02AB9" w:rsidDel="00027A53">
                <w:rPr>
                  <w:i/>
                  <w:spacing w:val="-1"/>
                  <w:szCs w:val="20"/>
                </w:rPr>
                <w:delText xml:space="preserve">Om befattningskod enligt detta kodverk saknas, skall befattning anges </w:delText>
              </w:r>
            </w:del>
            <w:del w:id="7514"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7515"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0AA7A7B8" w:rsidR="00136240" w:rsidRPr="00D02AB9" w:rsidRDefault="00136240">
            <w:pPr>
              <w:rPr>
                <w:szCs w:val="20"/>
              </w:rPr>
            </w:pPr>
            <w:r w:rsidRPr="00D02AB9">
              <w:rPr>
                <w:szCs w:val="20"/>
              </w:rPr>
              <w:t xml:space="preserve">Befattningskod. Om code anges skall också codeSystem </w:t>
            </w:r>
            <w:del w:id="7516" w:author="Björn Genfors" w:date="2014-03-31T13:19:00Z">
              <w:r w:rsidRPr="00D02AB9" w:rsidDel="00B72356">
                <w:rPr>
                  <w:szCs w:val="20"/>
                </w:rPr>
                <w:delText xml:space="preserve"> </w:delText>
              </w:r>
            </w:del>
            <w:r w:rsidRPr="00D02AB9">
              <w:rPr>
                <w:szCs w:val="20"/>
              </w:rPr>
              <w:t>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517"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7518"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7519"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7520"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7521"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7522"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7523" w:author="Björn Genfors" w:date="2014-03-28T14:49:00Z"/>
        </w:trPr>
        <w:tc>
          <w:tcPr>
            <w:tcW w:w="2802" w:type="dxa"/>
          </w:tcPr>
          <w:p w14:paraId="629345C2" w14:textId="17762347" w:rsidR="002016C1" w:rsidRPr="002016C1" w:rsidRDefault="002016C1" w:rsidP="003A6D72">
            <w:pPr>
              <w:spacing w:line="229" w:lineRule="exact"/>
              <w:rPr>
                <w:ins w:id="7524" w:author="Björn Genfors" w:date="2014-03-28T14:49:00Z"/>
                <w:color w:val="FF0000"/>
                <w:szCs w:val="20"/>
                <w:highlight w:val="yellow"/>
                <w:rPrChange w:id="7525" w:author="Björn Genfors" w:date="2014-03-28T14:49:00Z">
                  <w:rPr>
                    <w:ins w:id="7526" w:author="Björn Genfors" w:date="2014-03-28T14:49:00Z"/>
                    <w:szCs w:val="20"/>
                  </w:rPr>
                </w:rPrChange>
              </w:rPr>
            </w:pPr>
            <w:commentRangeStart w:id="7527"/>
            <w:ins w:id="7528" w:author="Björn Genfors" w:date="2014-03-28T14:49:00Z">
              <w:r w:rsidRPr="002016C1">
                <w:rPr>
                  <w:color w:val="FF0000"/>
                  <w:szCs w:val="20"/>
                  <w:highlight w:val="yellow"/>
                  <w:rPrChange w:id="7529" w:author="Björn Genfors" w:date="2014-03-28T14:49:00Z">
                    <w:rPr>
                      <w:szCs w:val="20"/>
                    </w:rPr>
                  </w:rPrChange>
                </w:rPr>
                <w:t>../../../legalAuthenticatorRoleCode</w:t>
              </w:r>
            </w:ins>
          </w:p>
        </w:tc>
        <w:tc>
          <w:tcPr>
            <w:tcW w:w="1701" w:type="dxa"/>
          </w:tcPr>
          <w:p w14:paraId="46E81285" w14:textId="77777777" w:rsidR="002016C1" w:rsidRPr="002016C1" w:rsidRDefault="002016C1">
            <w:pPr>
              <w:rPr>
                <w:ins w:id="7530" w:author="Björn Genfors" w:date="2014-03-28T14:49:00Z"/>
                <w:color w:val="FF0000"/>
                <w:szCs w:val="20"/>
                <w:highlight w:val="yellow"/>
                <w:rPrChange w:id="7531" w:author="Björn Genfors" w:date="2014-03-28T14:49:00Z">
                  <w:rPr>
                    <w:ins w:id="7532" w:author="Björn Genfors" w:date="2014-03-28T14:49:00Z"/>
                    <w:szCs w:val="20"/>
                  </w:rPr>
                </w:rPrChange>
              </w:rPr>
            </w:pPr>
          </w:p>
        </w:tc>
        <w:tc>
          <w:tcPr>
            <w:tcW w:w="3827" w:type="dxa"/>
          </w:tcPr>
          <w:p w14:paraId="501B597F" w14:textId="2A342067" w:rsidR="002016C1" w:rsidRPr="002016C1" w:rsidRDefault="002016C1">
            <w:pPr>
              <w:rPr>
                <w:ins w:id="7533" w:author="Björn Genfors" w:date="2014-03-28T14:49:00Z"/>
                <w:color w:val="FF0000"/>
                <w:szCs w:val="20"/>
                <w:highlight w:val="yellow"/>
                <w:rPrChange w:id="7534" w:author="Björn Genfors" w:date="2014-03-28T14:49:00Z">
                  <w:rPr>
                    <w:ins w:id="7535" w:author="Björn Genfors" w:date="2014-03-28T14:49:00Z"/>
                    <w:szCs w:val="20"/>
                  </w:rPr>
                </w:rPrChange>
              </w:rPr>
            </w:pPr>
            <w:ins w:id="7536" w:author="Björn Genfors" w:date="2014-03-28T14:49:00Z">
              <w:r w:rsidRPr="002016C1">
                <w:rPr>
                  <w:color w:val="FF0000"/>
                  <w:szCs w:val="20"/>
                  <w:highlight w:val="yellow"/>
                  <w:rPrChange w:id="7537"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7538" w:author="Björn Genfors" w:date="2014-03-28T14:49:00Z"/>
                <w:color w:val="FF0000"/>
                <w:szCs w:val="20"/>
                <w:rPrChange w:id="7539" w:author="Björn Genfors" w:date="2014-03-28T14:49:00Z">
                  <w:rPr>
                    <w:ins w:id="7540" w:author="Björn Genfors" w:date="2014-03-28T14:49:00Z"/>
                    <w:szCs w:val="20"/>
                  </w:rPr>
                </w:rPrChange>
              </w:rPr>
            </w:pPr>
            <w:ins w:id="7541" w:author="Björn Genfors" w:date="2014-03-28T14:49:00Z">
              <w:r w:rsidRPr="002016C1">
                <w:rPr>
                  <w:color w:val="FF0000"/>
                  <w:szCs w:val="20"/>
                  <w:highlight w:val="yellow"/>
                  <w:rPrChange w:id="7542" w:author="Björn Genfors" w:date="2014-03-28T14:49:00Z">
                    <w:rPr>
                      <w:szCs w:val="20"/>
                    </w:rPr>
                  </w:rPrChange>
                </w:rPr>
                <w:t>0..0</w:t>
              </w:r>
            </w:ins>
            <w:commentRangeEnd w:id="7527"/>
            <w:r w:rsidR="00CF75D8">
              <w:rPr>
                <w:rStyle w:val="CommentReference"/>
                <w:rFonts w:ascii="Arial" w:eastAsia="ヒラギノ角ゴ Pro W3" w:hAnsi="Arial"/>
                <w:i/>
                <w:color w:val="000000"/>
                <w:lang w:val="en-GB"/>
              </w:rPr>
              <w:commentReference w:id="7527"/>
            </w:r>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3A6D72">
        <w:tc>
          <w:tcPr>
            <w:tcW w:w="2802" w:type="dxa"/>
          </w:tcPr>
          <w:p w14:paraId="3078C298" w14:textId="164D5819" w:rsidR="00136240" w:rsidRPr="00D02AB9" w:rsidRDefault="00136240" w:rsidP="009869FF">
            <w:pPr>
              <w:rPr>
                <w:szCs w:val="20"/>
                <w:highlight w:val="yellow"/>
              </w:rPr>
            </w:pPr>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tcPr>
          <w:p w14:paraId="3098722C" w14:textId="77777777" w:rsidR="00136240" w:rsidRPr="00D02AB9" w:rsidRDefault="00136240">
            <w:pPr>
              <w:rPr>
                <w:szCs w:val="20"/>
                <w:highlight w:val="yellow"/>
              </w:rPr>
            </w:pPr>
          </w:p>
        </w:tc>
        <w:tc>
          <w:tcPr>
            <w:tcW w:w="1192" w:type="dxa"/>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7543"/>
            <w:r w:rsidR="00297366" w:rsidRPr="00D02AB9">
              <w:rPr>
                <w:spacing w:val="-1"/>
                <w:szCs w:val="20"/>
                <w:highlight w:val="yellow"/>
              </w:rPr>
              <w:t>spec</w:t>
            </w:r>
            <w:commentRangeEnd w:id="7543"/>
            <w:r w:rsidR="00297366" w:rsidRPr="00D02AB9">
              <w:rPr>
                <w:rStyle w:val="CommentReference"/>
                <w:rFonts w:eastAsia="ヒラギノ角ゴ Pro W3"/>
                <w:i/>
                <w:color w:val="000000"/>
                <w:sz w:val="20"/>
                <w:szCs w:val="20"/>
                <w:lang w:val="en-GB"/>
              </w:rPr>
              <w:commentReference w:id="7543"/>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6ACBF05D" w:rsidR="00136240" w:rsidRPr="00D02AB9" w:rsidRDefault="00136240">
            <w:pPr>
              <w:rPr>
                <w:szCs w:val="20"/>
                <w:highlight w:val="yellow"/>
              </w:rPr>
            </w:pPr>
            <w:del w:id="7544" w:author="Khaled Daham" w:date="2014-03-29T11:35:00Z">
              <w:r w:rsidRPr="00D02AB9" w:rsidDel="00CF75D8">
                <w:rPr>
                  <w:szCs w:val="20"/>
                  <w:highlight w:val="yellow"/>
                </w:rPr>
                <w:delText>string</w:delText>
              </w:r>
            </w:del>
            <w:ins w:id="7545" w:author="Khaled Daham" w:date="2014-03-29T11:35:00Z">
              <w:r w:rsidR="00CF75D8">
                <w:rPr>
                  <w:szCs w:val="20"/>
                  <w:highlight w:val="yellow"/>
                </w:rPr>
                <w:t>typeOfResultCodeEnum</w:t>
              </w:r>
            </w:ins>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Svarstidpunkt. Tidpunkt då svar skickas till framställaren av vårdbegäran och ev kopiemottagare. För EKG anges här tidpunkten då EKG-undersökningen utfördes</w:t>
            </w:r>
          </w:p>
        </w:tc>
        <w:tc>
          <w:tcPr>
            <w:tcW w:w="1192" w:type="dxa"/>
          </w:tcPr>
          <w:p w14:paraId="5D7C2BCB" w14:textId="674FE2C3" w:rsidR="00136240" w:rsidRPr="00D02AB9" w:rsidRDefault="00136240">
            <w:pPr>
              <w:jc w:val="center"/>
              <w:rPr>
                <w:szCs w:val="20"/>
              </w:rPr>
            </w:pPr>
            <w:r w:rsidRPr="00D02AB9">
              <w:rPr>
                <w:spacing w:val="-1"/>
                <w:szCs w:val="20"/>
              </w:rPr>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2CD1022B" w:rsidR="00136240" w:rsidRPr="00D02AB9" w:rsidRDefault="00CF75D8">
            <w:pPr>
              <w:rPr>
                <w:szCs w:val="20"/>
              </w:rPr>
            </w:pPr>
            <w:ins w:id="7546" w:author="Khaled Daham" w:date="2014-03-29T11:35:00Z">
              <w:r>
                <w:rPr>
                  <w:spacing w:val="-1"/>
                  <w:szCs w:val="20"/>
                </w:rPr>
                <w:t>s</w:t>
              </w:r>
            </w:ins>
            <w:del w:id="7547" w:author="Khaled Daham" w:date="2014-03-29T11:35:00Z">
              <w:r w:rsidR="00136240" w:rsidRPr="00D02AB9" w:rsidDel="00CF75D8">
                <w:rPr>
                  <w:spacing w:val="-1"/>
                  <w:szCs w:val="20"/>
                </w:rPr>
                <w:delText>S</w:delText>
              </w:r>
            </w:del>
            <w:r w:rsidR="00136240" w:rsidRPr="00D02AB9">
              <w:rPr>
                <w:spacing w:val="-1"/>
                <w:szCs w:val="20"/>
              </w:rPr>
              <w:t>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4CA49731" w:rsidR="00136240" w:rsidRPr="00D02AB9" w:rsidRDefault="00136240">
            <w:pPr>
              <w:rPr>
                <w:szCs w:val="20"/>
              </w:rPr>
            </w:pPr>
            <w:r w:rsidRPr="00D02AB9">
              <w:rPr>
                <w:szCs w:val="20"/>
              </w:rPr>
              <w:t>../../../PatientWeight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45C46934" w:rsidR="00136240" w:rsidRPr="00D02AB9" w:rsidRDefault="008A79FA">
            <w:pPr>
              <w:rPr>
                <w:szCs w:val="20"/>
              </w:rPr>
            </w:pPr>
            <w:r w:rsidRPr="00D02AB9">
              <w:rPr>
                <w:szCs w:val="20"/>
              </w:rPr>
              <w:t>../../../PatientLength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Åtgärdskod för utförd typ av EKG. KVÅ-kod eller i förekommande fall annat 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7548" w:author="Björn Genfors" w:date="2014-03-28T14:50:00Z">
              <w:r w:rsidR="00FA52CF" w:rsidDel="002016C1">
                <w:rPr>
                  <w:szCs w:val="20"/>
                  <w:highlight w:val="yellow"/>
                </w:rPr>
                <w:delText>patientData</w:delText>
              </w:r>
            </w:del>
            <w:ins w:id="7549"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7550"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t>Ansv</w:t>
            </w:r>
            <w:r w:rsidR="00771FE5" w:rsidRPr="00D02AB9">
              <w:rPr>
                <w:i/>
                <w:szCs w:val="20"/>
              </w:rPr>
              <w:t>arig hälso- och sjukvårdsperson</w:t>
            </w:r>
            <w:r w:rsidRPr="00D02AB9">
              <w:rPr>
                <w:i/>
                <w:szCs w:val="20"/>
              </w:rPr>
              <w:t xml:space="preserve"> för </w:t>
            </w:r>
            <w:del w:id="7551" w:author="Andreas Bjärkmar" w:date="2014-03-28T10:54:00Z">
              <w:r w:rsidRPr="00F01C22" w:rsidDel="002F51F9">
                <w:rPr>
                  <w:i/>
                  <w:szCs w:val="20"/>
                  <w:highlight w:val="yellow"/>
                  <w:rPrChange w:id="7552" w:author="Andreas Bjärkmar" w:date="2014-03-28T10:57:00Z">
                    <w:rPr>
                      <w:i/>
                      <w:szCs w:val="20"/>
                    </w:rPr>
                  </w:rPrChange>
                </w:rPr>
                <w:delText>undersökningsresultatet.</w:delText>
              </w:r>
            </w:del>
            <w:ins w:id="7553" w:author="Andreas Bjärkmar" w:date="2014-03-28T10:54:00Z">
              <w:r w:rsidR="002F51F9" w:rsidRPr="00F01C22">
                <w:rPr>
                  <w:i/>
                  <w:szCs w:val="20"/>
                  <w:highlight w:val="yellow"/>
                  <w:rPrChange w:id="7554" w:author="Andreas Bjärkmar" w:date="2014-03-28T10:57:00Z">
                    <w:rPr>
                      <w:i/>
                      <w:szCs w:val="20"/>
                    </w:rPr>
                  </w:rPrChange>
                </w:rPr>
                <w:t xml:space="preserve">undersökningsunderlaget. </w:t>
              </w:r>
            </w:ins>
            <w:ins w:id="7555" w:author="Andreas Bjärkmar" w:date="2014-03-28T10:55:00Z">
              <w:r w:rsidR="002F51F9" w:rsidRPr="00F01C22">
                <w:rPr>
                  <w:i/>
                  <w:szCs w:val="20"/>
                  <w:highlight w:val="yellow"/>
                  <w:rPrChange w:id="7556"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7557"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7558" w:author="Andreas Bjärkmar" w:date="2014-03-28T10:57:00Z">
            <w:trPr>
              <w:trHeight w:val="1613"/>
            </w:trPr>
          </w:trPrChange>
        </w:trPr>
        <w:tc>
          <w:tcPr>
            <w:tcW w:w="2802" w:type="dxa"/>
            <w:tcPrChange w:id="7559"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7560" w:author="Björn Genfors" w:date="2014-03-28T16:05:00Z">
              <w:r>
                <w:rPr>
                  <w:szCs w:val="20"/>
                </w:rPr>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7561"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7562" w:author="Andreas Bjärkmar" w:date="2014-03-28T10:57:00Z">
              <w:tcPr>
                <w:tcW w:w="3827" w:type="dxa"/>
              </w:tcPr>
            </w:tcPrChange>
          </w:tcPr>
          <w:p w14:paraId="5713C76E" w14:textId="0BA23FBF" w:rsidR="00136240" w:rsidRPr="00D02AB9" w:rsidRDefault="00136240" w:rsidP="00F01C22">
            <w:pPr>
              <w:spacing w:line="226" w:lineRule="exact"/>
              <w:rPr>
                <w:szCs w:val="20"/>
              </w:rPr>
            </w:pPr>
            <w:r w:rsidRPr="00F01C22">
              <w:rPr>
                <w:spacing w:val="-1"/>
                <w:szCs w:val="20"/>
                <w:highlight w:val="yellow"/>
                <w:rPrChange w:id="7563" w:author="Andreas Bjärkmar" w:date="2014-03-28T10:58:00Z">
                  <w:rPr>
                    <w:spacing w:val="-1"/>
                    <w:szCs w:val="20"/>
                  </w:rPr>
                </w:rPrChange>
              </w:rPr>
              <w:t xml:space="preserve">Tidpunkt då </w:t>
            </w:r>
            <w:del w:id="7564" w:author="Andreas Bjärkmar" w:date="2014-03-28T10:56:00Z">
              <w:r w:rsidRPr="00F01C22" w:rsidDel="002F51F9">
                <w:rPr>
                  <w:spacing w:val="-1"/>
                  <w:szCs w:val="20"/>
                  <w:highlight w:val="yellow"/>
                  <w:rPrChange w:id="7565" w:author="Andreas Bjärkmar" w:date="2014-03-28T10:58:00Z">
                    <w:rPr>
                      <w:spacing w:val="-1"/>
                      <w:szCs w:val="20"/>
                    </w:rPr>
                  </w:rPrChange>
                </w:rPr>
                <w:delText xml:space="preserve">dokumentet </w:delText>
              </w:r>
            </w:del>
            <w:ins w:id="7566" w:author="Andreas Bjärkmar" w:date="2014-03-28T10:56:00Z">
              <w:r w:rsidR="002F51F9" w:rsidRPr="00F01C22">
                <w:rPr>
                  <w:spacing w:val="-1"/>
                  <w:szCs w:val="20"/>
                  <w:highlight w:val="yellow"/>
                  <w:rPrChange w:id="7567" w:author="Andreas Bjärkmar" w:date="2014-03-28T10:58:00Z">
                    <w:rPr>
                      <w:spacing w:val="-1"/>
                      <w:szCs w:val="20"/>
                    </w:rPr>
                  </w:rPrChange>
                </w:rPr>
                <w:t xml:space="preserve">innehållet i </w:t>
              </w:r>
            </w:ins>
            <w:ins w:id="7568" w:author="Andreas Bjärkmar" w:date="2014-03-28T10:57:00Z">
              <w:r w:rsidR="00F01C22" w:rsidRPr="00F01C22">
                <w:rPr>
                  <w:spacing w:val="-1"/>
                  <w:szCs w:val="20"/>
                  <w:highlight w:val="yellow"/>
                  <w:rPrChange w:id="7569" w:author="Andreas Bjärkmar" w:date="2014-03-28T10:58:00Z">
                    <w:rPr>
                      <w:spacing w:val="-1"/>
                      <w:szCs w:val="20"/>
                    </w:rPr>
                  </w:rPrChange>
                </w:rPr>
                <w:t>ecgRecording</w:t>
              </w:r>
            </w:ins>
            <w:ins w:id="7570" w:author="Andreas Bjärkmar" w:date="2014-03-28T10:56:00Z">
              <w:r w:rsidR="002F51F9" w:rsidRPr="00F01C22">
                <w:rPr>
                  <w:spacing w:val="-1"/>
                  <w:szCs w:val="20"/>
                  <w:highlight w:val="yellow"/>
                  <w:rPrChange w:id="7571" w:author="Andreas Bjärkmar" w:date="2014-03-28T10:58:00Z">
                    <w:rPr>
                      <w:spacing w:val="-1"/>
                      <w:szCs w:val="20"/>
                    </w:rPr>
                  </w:rPrChange>
                </w:rPr>
                <w:t xml:space="preserve"> </w:t>
              </w:r>
            </w:ins>
            <w:r w:rsidRPr="00F01C22">
              <w:rPr>
                <w:spacing w:val="-1"/>
                <w:szCs w:val="20"/>
                <w:highlight w:val="yellow"/>
                <w:rPrChange w:id="7572" w:author="Andreas Bjärkmar" w:date="2014-03-28T10:58:00Z">
                  <w:rPr>
                    <w:spacing w:val="-1"/>
                    <w:szCs w:val="20"/>
                  </w:rPr>
                </w:rPrChange>
              </w:rPr>
              <w:t>skapades.</w:t>
            </w:r>
            <w:ins w:id="7573" w:author="Andreas Bjärkmar" w:date="2014-03-28T10:57:00Z">
              <w:r w:rsidR="00F01C22" w:rsidRPr="00F01C22">
                <w:rPr>
                  <w:spacing w:val="-1"/>
                  <w:szCs w:val="20"/>
                  <w:highlight w:val="yellow"/>
                  <w:rPrChange w:id="7574" w:author="Andreas Bjärkmar" w:date="2014-03-28T10:58:00Z">
                    <w:rPr>
                      <w:spacing w:val="-1"/>
                      <w:szCs w:val="20"/>
                    </w:rPr>
                  </w:rPrChange>
                </w:rPr>
                <w:t xml:space="preserve"> </w:t>
              </w:r>
            </w:ins>
            <w:del w:id="7575" w:author="Andreas Bjärkmar" w:date="2014-03-28T10:57:00Z">
              <w:r w:rsidRPr="00F01C22" w:rsidDel="00F01C22">
                <w:rPr>
                  <w:szCs w:val="20"/>
                  <w:highlight w:val="yellow"/>
                  <w:rPrChange w:id="7576" w:author="Andreas Bjärkmar" w:date="2014-03-28T10:58:00Z">
                    <w:rPr>
                      <w:szCs w:val="20"/>
                    </w:rPr>
                  </w:rPrChange>
                </w:rPr>
                <w:delText xml:space="preserve"> </w:delText>
              </w:r>
              <w:r w:rsidRPr="00F01C22" w:rsidDel="00F01C22">
                <w:rPr>
                  <w:spacing w:val="-1"/>
                  <w:szCs w:val="20"/>
                  <w:highlight w:val="yellow"/>
                  <w:rPrChange w:id="7577"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r w:rsidRPr="00F01C22">
              <w:rPr>
                <w:spacing w:val="-1"/>
                <w:szCs w:val="20"/>
                <w:highlight w:val="yellow"/>
                <w:rPrChange w:id="7578" w:author="Andreas Bjärkmar" w:date="2014-03-28T10:58:00Z">
                  <w:rPr>
                    <w:spacing w:val="-1"/>
                    <w:szCs w:val="20"/>
                  </w:rPr>
                </w:rPrChange>
              </w:rPr>
              <w:t>Registreringstidpunkt i NPÖ riv-spec 2.2.0 avsnitt 5.2</w:t>
            </w:r>
          </w:p>
        </w:tc>
        <w:tc>
          <w:tcPr>
            <w:tcW w:w="1192" w:type="dxa"/>
            <w:tcPrChange w:id="7579"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7580"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7581"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7582"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7583" w:author="Björn Genfors" w:date="2014-03-28T16:05:00Z">
              <w:r w:rsidRPr="009D2C89">
                <w:rPr>
                  <w:i/>
                  <w:szCs w:val="20"/>
                  <w:rPrChange w:id="7584"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7585" w:author="Björn Genfors" w:date="2014-03-28T14:50:00Z"/>
                <w:i/>
                <w:szCs w:val="20"/>
              </w:rPr>
            </w:pPr>
            <w:r w:rsidRPr="00D02AB9">
              <w:rPr>
                <w:i/>
                <w:szCs w:val="20"/>
              </w:rPr>
              <w:t xml:space="preserve">Information om ansvarige personens befattning. Om möjligt skall KV Befattning (OID 1.2.752.129.2.2.1.4), </w:t>
            </w:r>
            <w:del w:id="7586"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ink"/>
                <w:i/>
                <w:szCs w:val="20"/>
              </w:rPr>
            </w:pPr>
            <w:del w:id="7587"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ink"/>
                  <w:i/>
                  <w:szCs w:val="20"/>
                </w:rPr>
                <w:delText>http://www.inera.se/Documents/TJANSTER_PROJEKT/Katalogtjanst_HSA/Innehall/hsa_innehall_befattning.pdf</w:delText>
              </w:r>
              <w:r w:rsidRPr="00D02AB9" w:rsidDel="002016C1">
                <w:rPr>
                  <w:rStyle w:val="Hyperlink"/>
                  <w:i/>
                  <w:szCs w:val="20"/>
                </w:rPr>
                <w:fldChar w:fldCharType="end"/>
              </w:r>
              <w:r w:rsidRPr="00D02AB9" w:rsidDel="002016C1">
                <w:rPr>
                  <w:rStyle w:val="Hyperlink"/>
                  <w:i/>
                  <w:szCs w:val="20"/>
                </w:rPr>
                <w:delText xml:space="preserve">. </w:delText>
              </w:r>
            </w:del>
            <w:ins w:id="7588" w:author="Björn Genfors" w:date="2014-03-28T14:50:00Z">
              <w:r w:rsidR="002016C1">
                <w:rPr>
                  <w:i/>
                  <w:szCs w:val="20"/>
                </w:rPr>
                <w:t>se referens [</w:t>
              </w:r>
            </w:ins>
            <w:ins w:id="7589"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7590" w:author="Björn Genfors" w:date="2014-03-31T13:27:00Z">
              <w:r w:rsidR="002F320B">
                <w:t xml:space="preserve">R </w:t>
              </w:r>
              <w:r w:rsidR="002F320B">
                <w:rPr>
                  <w:noProof/>
                </w:rPr>
                <w:t>5</w:t>
              </w:r>
            </w:ins>
            <w:ins w:id="7591" w:author="Björn Genfors" w:date="2014-03-28T14:51:00Z">
              <w:r w:rsidR="002016C1">
                <w:rPr>
                  <w:i/>
                  <w:szCs w:val="20"/>
                </w:rPr>
                <w:fldChar w:fldCharType="end"/>
              </w:r>
            </w:ins>
            <w:ins w:id="7592"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7593" w:author="Björn Genfors" w:date="2014-03-28T16:12:00Z"/>
                <w:i/>
                <w:spacing w:val="-1"/>
                <w:szCs w:val="20"/>
              </w:rPr>
            </w:pPr>
            <w:ins w:id="7594" w:author="Björn Genfors" w:date="2014-03-28T16:14:00Z">
              <w:r w:rsidRPr="007621F2">
                <w:rPr>
                  <w:i/>
                  <w:spacing w:val="-1"/>
                  <w:szCs w:val="20"/>
                </w:rPr>
                <w:t>Om kodverk saknas anges befattning i originalText.</w:t>
              </w:r>
            </w:ins>
            <w:del w:id="7595"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7596"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26BB61F8" w:rsidR="00136240" w:rsidRPr="00D02AB9" w:rsidRDefault="00136240" w:rsidP="00B72356">
            <w:pPr>
              <w:rPr>
                <w:szCs w:val="20"/>
              </w:rPr>
            </w:pPr>
            <w:r w:rsidRPr="00D02AB9">
              <w:rPr>
                <w:szCs w:val="20"/>
              </w:rPr>
              <w:t>Befattningskod. Om code anges skall också codeSystem</w:t>
            </w:r>
            <w:del w:id="7597" w:author="Björn Genfors" w:date="2014-03-31T13:19:00Z">
              <w:r w:rsidRPr="00D02AB9" w:rsidDel="00B72356">
                <w:rPr>
                  <w:szCs w:val="20"/>
                </w:rPr>
                <w:delText xml:space="preserve"> </w:delText>
              </w:r>
            </w:del>
            <w:r w:rsidRPr="00D02AB9">
              <w:rPr>
                <w:szCs w:val="20"/>
              </w:rPr>
              <w:t xml:space="preserve">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7598"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7599"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7600"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7601"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7602"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7603" w:author="Björn Genfors" w:date="2014-03-28T16:06:00Z">
              <w:r w:rsidRPr="009D2C89">
                <w:rPr>
                  <w:i/>
                  <w:szCs w:val="20"/>
                  <w:rPrChange w:id="7604" w:author="Björn Genfors" w:date="2014-03-28T16:06:00Z">
                    <w:rPr>
                      <w:szCs w:val="20"/>
                    </w:rPr>
                  </w:rPrChange>
                </w:rPr>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7605"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7606"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7607"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7608"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7609"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7610"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commentRangeStart w:id="7611"/>
            <w:ins w:id="7612" w:author="Björn Genfors" w:date="2014-03-28T16:06:00Z">
              <w:r w:rsidRPr="009D2C89">
                <w:rPr>
                  <w:color w:val="FF0000"/>
                  <w:szCs w:val="20"/>
                  <w:rPrChange w:id="7613"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commentRangeEnd w:id="7611"/>
            <w:r w:rsidR="004C47F1">
              <w:rPr>
                <w:rStyle w:val="CommentReference"/>
                <w:rFonts w:ascii="Arial" w:eastAsia="ヒラギノ角ゴ Pro W3" w:hAnsi="Arial"/>
                <w:i/>
                <w:color w:val="000000"/>
                <w:lang w:val="en-GB"/>
              </w:rPr>
              <w:commentReference w:id="7611"/>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commentRangeStart w:id="7614"/>
            <w:ins w:id="7615" w:author="Björn Genfors" w:date="2014-03-28T16:06:00Z">
              <w:r w:rsidRPr="009D2C89">
                <w:rPr>
                  <w:color w:val="FF0000"/>
                  <w:szCs w:val="20"/>
                  <w:rPrChange w:id="7616"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commentRangeEnd w:id="7614"/>
            <w:r w:rsidR="004C47F1">
              <w:rPr>
                <w:rStyle w:val="CommentReference"/>
                <w:rFonts w:ascii="Arial" w:eastAsia="ヒラギノ角ゴ Pro W3" w:hAnsi="Arial"/>
                <w:i/>
                <w:color w:val="000000"/>
                <w:lang w:val="en-GB"/>
              </w:rPr>
              <w:commentReference w:id="7614"/>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3E40A9C7" w:rsidR="00136240" w:rsidRPr="00D02AB9" w:rsidRDefault="006736AE">
            <w:pPr>
              <w:rPr>
                <w:szCs w:val="20"/>
              </w:rPr>
            </w:pPr>
            <w:r>
              <w:rPr>
                <w:i/>
                <w:spacing w:val="-1"/>
                <w:szCs w:val="20"/>
              </w:rPr>
              <w:t>ModalityData</w:t>
            </w:r>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commentRangeStart w:id="7617"/>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commentRangeEnd w:id="7617"/>
            <w:r w:rsidR="004C47F1">
              <w:rPr>
                <w:rStyle w:val="CommentReference"/>
                <w:rFonts w:ascii="Arial" w:eastAsia="ヒラギノ角ゴ Pro W3" w:hAnsi="Arial"/>
                <w:i/>
                <w:color w:val="000000"/>
                <w:lang w:val="en-GB"/>
              </w:rPr>
              <w:commentReference w:id="7617"/>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52DABCFA" w:rsidR="00136240" w:rsidRPr="00D02AB9" w:rsidRDefault="00CA688E">
            <w:pPr>
              <w:rPr>
                <w:szCs w:val="20"/>
              </w:rPr>
            </w:pPr>
            <w:ins w:id="7618" w:author="Khaled Daham" w:date="2014-03-29T11:47:00Z">
              <w:r>
                <w:rPr>
                  <w:i/>
                  <w:spacing w:val="-1"/>
                  <w:szCs w:val="20"/>
                </w:rPr>
                <w:t>ECG</w:t>
              </w:r>
            </w:ins>
            <w:del w:id="7619" w:author="Khaled Daham" w:date="2014-03-29T11:47:00Z">
              <w:r w:rsidR="00136240" w:rsidRPr="00D02AB9" w:rsidDel="00CA688E">
                <w:rPr>
                  <w:i/>
                  <w:spacing w:val="-1"/>
                  <w:szCs w:val="20"/>
                </w:rPr>
                <w:delText>ecg</w:delText>
              </w:r>
            </w:del>
            <w:r w:rsidR="00136240" w:rsidRPr="00D02AB9">
              <w:rPr>
                <w:i/>
                <w:spacing w:val="-1"/>
                <w:szCs w:val="20"/>
              </w:rPr>
              <w:t>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w:t>
            </w:r>
            <w:del w:id="7620" w:author="Khaled Daham" w:date="2014-03-29T11:47:00Z">
              <w:r w:rsidRPr="00D02AB9" w:rsidDel="00CA688E">
                <w:rPr>
                  <w:i/>
                  <w:szCs w:val="20"/>
                </w:rPr>
                <w:delText>s</w:delText>
              </w:r>
            </w:del>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7621" w:author="Andreas Bjärkmar" w:date="2014-03-28T11:00:00Z">
              <w:r w:rsidR="00F01C22">
                <w:rPr>
                  <w:spacing w:val="-1"/>
                  <w:szCs w:val="20"/>
                </w:rPr>
                <w:t xml:space="preserve"> </w:t>
              </w:r>
              <w:r w:rsidR="00F01C22" w:rsidRPr="00F01C22">
                <w:rPr>
                  <w:spacing w:val="-1"/>
                  <w:szCs w:val="20"/>
                  <w:highlight w:val="yellow"/>
                  <w:rPrChange w:id="7622"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7623"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7624" w:author="Andreas Bjärkmar" w:date="2014-03-28T11:00:00Z">
              <w:r w:rsidR="00F01C22">
                <w:rPr>
                  <w:szCs w:val="20"/>
                </w:rPr>
                <w:t xml:space="preserve"> </w:t>
              </w:r>
              <w:r w:rsidR="00F01C22" w:rsidRPr="00F01C22">
                <w:rPr>
                  <w:szCs w:val="20"/>
                  <w:highlight w:val="yellow"/>
                  <w:rPrChange w:id="7625" w:author="Andreas Bjärkmar" w:date="2014-03-28T11:02:00Z">
                    <w:rPr>
                      <w:szCs w:val="20"/>
                    </w:rPr>
                  </w:rPrChange>
                </w:rPr>
                <w:t>(bpm)</w:t>
              </w:r>
            </w:ins>
            <w:r w:rsidRPr="00F01C22">
              <w:rPr>
                <w:szCs w:val="20"/>
                <w:highlight w:val="yellow"/>
                <w:rPrChange w:id="7626"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7627" w:author="Andreas Bjärkmar" w:date="2014-03-28T11:06:00Z">
              <w:r w:rsidR="00F01C22">
                <w:rPr>
                  <w:szCs w:val="20"/>
                </w:rPr>
                <w:t xml:space="preserve"> </w:t>
              </w:r>
              <w:r w:rsidR="00F01C22" w:rsidRPr="00F01C22">
                <w:rPr>
                  <w:szCs w:val="20"/>
                  <w:highlight w:val="yellow"/>
                  <w:rPrChange w:id="7628" w:author="Andreas Bjärkmar" w:date="2014-03-28T11:07:00Z">
                    <w:rPr>
                      <w:szCs w:val="20"/>
                    </w:rPr>
                  </w:rPrChange>
                </w:rPr>
                <w:t xml:space="preserve">i sekunder (även om detta egentligen är en </w:t>
              </w:r>
            </w:ins>
            <w:ins w:id="7629" w:author="Andreas Bjärkmar" w:date="2014-03-28T11:07:00Z">
              <w:r w:rsidR="00F01C22" w:rsidRPr="00F01C22">
                <w:rPr>
                  <w:szCs w:val="20"/>
                  <w:highlight w:val="yellow"/>
                  <w:rPrChange w:id="7630" w:author="Andreas Bjärkmar" w:date="2014-03-28T11:07:00Z">
                    <w:rPr>
                      <w:szCs w:val="20"/>
                    </w:rPr>
                  </w:rPrChange>
                </w:rPr>
                <w:t>anomali).</w:t>
              </w:r>
            </w:ins>
            <w:del w:id="7631"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7632"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Tolkning av EKGt. Kan vara 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“Upprepade ventrikulära extraslag”, “ Drift i baslinjen”, och kan vara flera för varje tagning. Vid strukturerad data så 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569EDBAA" w:rsidR="00136240" w:rsidRPr="00E73D71" w:rsidRDefault="00136240">
            <w:pPr>
              <w:rPr>
                <w:szCs w:val="20"/>
              </w:rPr>
            </w:pPr>
            <w:r w:rsidRPr="00E73D71">
              <w:rPr>
                <w:spacing w:val="-1"/>
                <w:szCs w:val="20"/>
                <w:rPrChange w:id="7633" w:author="Björn Genfors" w:date="2014-03-28T15:36:00Z">
                  <w:rPr>
                    <w:b/>
                    <w:spacing w:val="-1"/>
                    <w:szCs w:val="20"/>
                  </w:rPr>
                </w:rPrChange>
              </w:rPr>
              <w:t>Base64Binary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7634"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70895CF" w:rsidR="00136240" w:rsidRPr="00D02AB9" w:rsidRDefault="00834D2C">
            <w:pPr>
              <w:rPr>
                <w:szCs w:val="20"/>
              </w:rPr>
            </w:pPr>
            <w:ins w:id="7635" w:author="Khaled Daham" w:date="2014-03-29T11:16:00Z">
              <w:r>
                <w:rPr>
                  <w:i/>
                  <w:spacing w:val="-1"/>
                  <w:szCs w:val="20"/>
                </w:rPr>
                <w:t>I</w:t>
              </w:r>
            </w:ins>
            <w:del w:id="7636"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77777777"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Dessutom ges också en möjlighet att svara en statistik bild i något av de tillåtna formaten enligt HL7 multimediatyper (inkl. PDF).</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6806A5DE" w:rsidR="00136240" w:rsidRPr="00D02AB9" w:rsidRDefault="00136240">
            <w:pPr>
              <w:rPr>
                <w:szCs w:val="20"/>
              </w:rPr>
            </w:pPr>
            <w:r w:rsidRPr="00D02AB9">
              <w:rPr>
                <w:szCs w:val="20"/>
              </w:rPr>
              <w:t>Mediatyper enligt HL7. NPÖ tillåter här enbart text eller en referens till extern multimedia. Statisk bild</w:t>
            </w:r>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02AF183" w:rsidR="00136240" w:rsidRPr="00D02AB9" w:rsidRDefault="004E336B">
            <w:pPr>
              <w:rPr>
                <w:szCs w:val="20"/>
              </w:rPr>
            </w:pPr>
            <w:ins w:id="7637" w:author="Khaled Daham" w:date="2014-03-29T11:56:00Z">
              <w:r>
                <w:rPr>
                  <w:spacing w:val="-1"/>
                  <w:szCs w:val="20"/>
                </w:rPr>
                <w:t>b</w:t>
              </w:r>
            </w:ins>
            <w:del w:id="7638" w:author="Khaled Daham" w:date="2014-03-29T11:56:00Z">
              <w:r w:rsidR="00136240" w:rsidRPr="00D02AB9" w:rsidDel="004E336B">
                <w:rPr>
                  <w:spacing w:val="-1"/>
                  <w:szCs w:val="20"/>
                </w:rPr>
                <w:delText>B</w:delText>
              </w:r>
            </w:del>
            <w:r w:rsidR="00136240" w:rsidRPr="00D02AB9">
              <w:rPr>
                <w:spacing w:val="-1"/>
                <w:szCs w:val="20"/>
              </w:rPr>
              <w:t>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0A7FF1F4" w:rsidR="00136240" w:rsidRPr="00D02AB9" w:rsidRDefault="004E336B">
            <w:pPr>
              <w:rPr>
                <w:szCs w:val="20"/>
              </w:rPr>
            </w:pPr>
            <w:ins w:id="7639" w:author="Khaled Daham" w:date="2014-03-29T11:56:00Z">
              <w:r>
                <w:rPr>
                  <w:szCs w:val="20"/>
                </w:rPr>
                <w:t>b</w:t>
              </w:r>
            </w:ins>
            <w:del w:id="7640" w:author="Khaled Daham" w:date="2014-03-29T11:56:00Z">
              <w:r w:rsidR="00136240" w:rsidRPr="00D02AB9" w:rsidDel="004E336B">
                <w:rPr>
                  <w:szCs w:val="20"/>
                </w:rPr>
                <w:delText>B</w:delText>
              </w:r>
            </w:del>
            <w:r w:rsidR="00136240" w:rsidRPr="00D02AB9">
              <w:rPr>
                <w:szCs w:val="20"/>
              </w:rPr>
              <w:t>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7641"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7642"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7643" w:author="Björn Genfors" w:date="2014-03-28T16:14:00Z">
              <w:r w:rsidRPr="007621F2">
                <w:rPr>
                  <w:i/>
                  <w:spacing w:val="-1"/>
                  <w:szCs w:val="20"/>
                </w:rPr>
                <w:t>Om kodverk saknas anges befattning i originalText.</w:t>
              </w:r>
            </w:ins>
            <w:del w:id="7644"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7645"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Kodsystem för befattningskod. Om codeSystem anges skall också code samt displayName anges.</w:t>
            </w:r>
          </w:p>
        </w:tc>
        <w:tc>
          <w:tcPr>
            <w:tcW w:w="1192" w:type="dxa"/>
          </w:tcPr>
          <w:p w14:paraId="4BF7B3D9" w14:textId="609136AA" w:rsidR="00136240" w:rsidRPr="00D02AB9" w:rsidRDefault="00136240">
            <w:pPr>
              <w:jc w:val="center"/>
              <w:rPr>
                <w:szCs w:val="20"/>
              </w:rPr>
            </w:pPr>
            <w:r w:rsidRPr="00D02AB9">
              <w:rPr>
                <w:spacing w:val="-1"/>
                <w:szCs w:val="20"/>
              </w:rPr>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Befattningskoden i klartext. Om separat displayName inte finns i producerande 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7646" w:author="Björn Genfors" w:date="2014-03-28T14:57:00Z">
                  <w:rPr>
                    <w:szCs w:val="20"/>
                  </w:rPr>
                </w:rPrChange>
              </w:rPr>
            </w:pPr>
            <w:r w:rsidRPr="008420F6">
              <w:rPr>
                <w:color w:val="FF0000"/>
                <w:szCs w:val="20"/>
                <w:highlight w:val="yellow"/>
                <w:rPrChange w:id="7647" w:author="Björn Genfors" w:date="2014-03-28T14:57:00Z">
                  <w:rPr>
                    <w:szCs w:val="20"/>
                  </w:rPr>
                </w:rPrChange>
              </w:rPr>
              <w:t>../../../../healthcareProfessional</w:t>
            </w:r>
            <w:r w:rsidRPr="008420F6">
              <w:rPr>
                <w:color w:val="FF0000"/>
                <w:spacing w:val="-1"/>
                <w:szCs w:val="20"/>
                <w:highlight w:val="yellow"/>
                <w:rPrChange w:id="7648"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7649"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7650" w:author="Björn Genfors" w:date="2014-03-28T14:56:00Z"/>
                <w:rFonts w:cs="Arial"/>
                <w:color w:val="FF0000"/>
                <w:szCs w:val="20"/>
                <w:highlight w:val="yellow"/>
                <w:rPrChange w:id="7651" w:author="Björn Genfors" w:date="2014-03-28T14:57:00Z">
                  <w:rPr>
                    <w:del w:id="7652" w:author="Björn Genfors" w:date="2014-03-28T14:56:00Z"/>
                    <w:rFonts w:cs="Arial"/>
                    <w:szCs w:val="20"/>
                  </w:rPr>
                </w:rPrChange>
              </w:rPr>
            </w:pPr>
            <w:del w:id="7653" w:author="Björn Genfors" w:date="2014-03-28T14:56:00Z">
              <w:r w:rsidRPr="008420F6" w:rsidDel="008420F6">
                <w:rPr>
                  <w:color w:val="FF0000"/>
                  <w:spacing w:val="-1"/>
                  <w:szCs w:val="20"/>
                  <w:highlight w:val="yellow"/>
                  <w:rPrChange w:id="7654"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7655" w:author="Björn Genfors" w:date="2014-03-28T14:56:00Z"/>
                <w:color w:val="FF0000"/>
                <w:spacing w:val="-1"/>
                <w:szCs w:val="20"/>
                <w:highlight w:val="yellow"/>
                <w:rPrChange w:id="7656" w:author="Björn Genfors" w:date="2014-03-28T14:57:00Z">
                  <w:rPr>
                    <w:del w:id="7657" w:author="Björn Genfors" w:date="2014-03-28T14:56:00Z"/>
                    <w:spacing w:val="-1"/>
                    <w:szCs w:val="20"/>
                  </w:rPr>
                </w:rPrChange>
              </w:rPr>
            </w:pPr>
          </w:p>
          <w:p w14:paraId="00E3DB6C" w14:textId="3F9AE3A7" w:rsidR="00136240" w:rsidRPr="008420F6" w:rsidRDefault="00136240">
            <w:pPr>
              <w:rPr>
                <w:color w:val="FF0000"/>
                <w:szCs w:val="20"/>
                <w:highlight w:val="yellow"/>
                <w:rPrChange w:id="7658"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7659" w:author="Björn Genfors" w:date="2014-03-28T14:56:00Z"/>
                <w:color w:val="FF0000"/>
                <w:szCs w:val="20"/>
                <w:highlight w:val="yellow"/>
                <w:rPrChange w:id="7660" w:author="Björn Genfors" w:date="2014-03-28T14:57:00Z">
                  <w:rPr>
                    <w:del w:id="7661" w:author="Björn Genfors" w:date="2014-03-28T14:56:00Z"/>
                    <w:szCs w:val="20"/>
                  </w:rPr>
                </w:rPrChange>
              </w:rPr>
            </w:pPr>
            <w:del w:id="7662" w:author="Björn Genfors" w:date="2014-03-28T14:56:00Z">
              <w:r w:rsidRPr="008420F6" w:rsidDel="008420F6">
                <w:rPr>
                  <w:color w:val="FF0000"/>
                  <w:szCs w:val="20"/>
                  <w:highlight w:val="yellow"/>
                  <w:rPrChange w:id="7663" w:author="Björn Genfors" w:date="2014-03-28T14:57:00Z">
                    <w:rPr>
                      <w:szCs w:val="20"/>
                    </w:rPr>
                  </w:rPrChange>
                </w:rPr>
                <w:delText xml:space="preserve">HSA-id för vårdenhet (pdl-ansvar) som vård- och omsorgspersonen är uppdragstagare för. Skall anges om tillgänglig. </w:delText>
              </w:r>
            </w:del>
            <w:ins w:id="7664" w:author="Björn Genfors" w:date="2014-03-28T14:56:00Z">
              <w:r w:rsidR="008420F6" w:rsidRPr="008420F6">
                <w:rPr>
                  <w:color w:val="FF0000"/>
                  <w:szCs w:val="20"/>
                  <w:highlight w:val="yellow"/>
                  <w:rPrChange w:id="7665"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7666"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7667" w:author="Björn Genfors" w:date="2014-03-28T14:57:00Z">
                  <w:rPr>
                    <w:szCs w:val="20"/>
                  </w:rPr>
                </w:rPrChange>
              </w:rPr>
            </w:pPr>
            <w:r w:rsidRPr="008420F6">
              <w:rPr>
                <w:color w:val="FF0000"/>
                <w:spacing w:val="-1"/>
                <w:szCs w:val="20"/>
                <w:highlight w:val="yellow"/>
                <w:rPrChange w:id="7668" w:author="Björn Genfors" w:date="2014-03-28T14:57:00Z">
                  <w:rPr>
                    <w:spacing w:val="-1"/>
                    <w:szCs w:val="20"/>
                  </w:rPr>
                </w:rPrChange>
              </w:rPr>
              <w:t>0..</w:t>
            </w:r>
            <w:ins w:id="7669" w:author="Björn Genfors" w:date="2014-03-28T14:56:00Z">
              <w:r w:rsidR="008420F6" w:rsidRPr="008420F6">
                <w:rPr>
                  <w:color w:val="FF0000"/>
                  <w:spacing w:val="-1"/>
                  <w:szCs w:val="20"/>
                  <w:highlight w:val="yellow"/>
                  <w:rPrChange w:id="7670" w:author="Björn Genfors" w:date="2014-03-28T14:57:00Z">
                    <w:rPr>
                      <w:spacing w:val="-1"/>
                      <w:szCs w:val="20"/>
                    </w:rPr>
                  </w:rPrChange>
                </w:rPr>
                <w:t>0</w:t>
              </w:r>
            </w:ins>
            <w:del w:id="7671" w:author="Björn Genfors" w:date="2014-03-28T14:56:00Z">
              <w:r w:rsidRPr="008420F6" w:rsidDel="008420F6">
                <w:rPr>
                  <w:color w:val="FF0000"/>
                  <w:spacing w:val="-1"/>
                  <w:szCs w:val="20"/>
                  <w:highlight w:val="yellow"/>
                  <w:rPrChange w:id="7672"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7673" w:author="Björn Genfors" w:date="2014-03-28T14:57:00Z">
                  <w:rPr>
                    <w:szCs w:val="20"/>
                  </w:rPr>
                </w:rPrChange>
              </w:rPr>
            </w:pPr>
            <w:r w:rsidRPr="008420F6">
              <w:rPr>
                <w:color w:val="FF0000"/>
                <w:szCs w:val="20"/>
                <w:highlight w:val="yellow"/>
                <w:rPrChange w:id="7674" w:author="Björn Genfors" w:date="2014-03-28T14:57:00Z">
                  <w:rPr>
                    <w:szCs w:val="20"/>
                  </w:rPr>
                </w:rPrChange>
              </w:rPr>
              <w:t>../../../../healthcareProfessional</w:t>
            </w:r>
            <w:r w:rsidRPr="008420F6">
              <w:rPr>
                <w:color w:val="FF0000"/>
                <w:spacing w:val="-1"/>
                <w:szCs w:val="20"/>
                <w:highlight w:val="yellow"/>
                <w:rPrChange w:id="7675"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7676" w:author="Björn Genfors" w:date="2014-03-28T14:56:00Z"/>
                <w:color w:val="FF0000"/>
                <w:spacing w:val="-1"/>
                <w:szCs w:val="20"/>
                <w:highlight w:val="yellow"/>
                <w:rPrChange w:id="7677" w:author="Björn Genfors" w:date="2014-03-28T14:57:00Z">
                  <w:rPr>
                    <w:del w:id="7678" w:author="Björn Genfors" w:date="2014-03-28T14:56:00Z"/>
                    <w:spacing w:val="-1"/>
                    <w:szCs w:val="20"/>
                  </w:rPr>
                </w:rPrChange>
              </w:rPr>
            </w:pPr>
            <w:del w:id="7679" w:author="Björn Genfors" w:date="2014-03-28T14:56:00Z">
              <w:r w:rsidRPr="008420F6" w:rsidDel="008420F6">
                <w:rPr>
                  <w:color w:val="FF0000"/>
                  <w:spacing w:val="-1"/>
                  <w:szCs w:val="20"/>
                  <w:highlight w:val="yellow"/>
                  <w:rPrChange w:id="7680"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7681"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7682" w:author="Björn Genfors" w:date="2014-03-28T14:57:00Z">
                  <w:rPr>
                    <w:szCs w:val="20"/>
                  </w:rPr>
                </w:rPrChange>
              </w:rPr>
            </w:pPr>
            <w:del w:id="7683" w:author="Björn Genfors" w:date="2014-03-28T14:56:00Z">
              <w:r w:rsidRPr="008420F6" w:rsidDel="008420F6">
                <w:rPr>
                  <w:color w:val="FF0000"/>
                  <w:szCs w:val="20"/>
                  <w:highlight w:val="yellow"/>
                  <w:rPrChange w:id="7684" w:author="Björn Genfors" w:date="2014-03-28T14:57:00Z">
                    <w:rPr>
                      <w:szCs w:val="20"/>
                    </w:rPr>
                  </w:rPrChange>
                </w:rPr>
                <w:delText>HSA-id för vårdgivaren, som är vårdgivare för den enhet som författaren är uppdragstagare för. Skall anges om tillgänglig.</w:delText>
              </w:r>
            </w:del>
            <w:ins w:id="7685" w:author="Björn Genfors" w:date="2014-03-28T14:56:00Z">
              <w:r w:rsidR="008420F6" w:rsidRPr="008420F6">
                <w:rPr>
                  <w:color w:val="FF0000"/>
                  <w:szCs w:val="20"/>
                  <w:highlight w:val="yellow"/>
                  <w:rPrChange w:id="7686"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7687" w:author="Björn Genfors" w:date="2014-03-28T14:57:00Z">
                  <w:rPr>
                    <w:szCs w:val="20"/>
                  </w:rPr>
                </w:rPrChange>
              </w:rPr>
            </w:pPr>
            <w:r w:rsidRPr="008420F6">
              <w:rPr>
                <w:color w:val="FF0000"/>
                <w:spacing w:val="-1"/>
                <w:szCs w:val="20"/>
                <w:highlight w:val="yellow"/>
                <w:rPrChange w:id="7688" w:author="Björn Genfors" w:date="2014-03-28T14:57:00Z">
                  <w:rPr>
                    <w:spacing w:val="-1"/>
                    <w:szCs w:val="20"/>
                  </w:rPr>
                </w:rPrChange>
              </w:rPr>
              <w:t>0..</w:t>
            </w:r>
            <w:ins w:id="7689" w:author="Björn Genfors" w:date="2014-03-28T14:56:00Z">
              <w:r w:rsidR="008420F6" w:rsidRPr="008420F6">
                <w:rPr>
                  <w:color w:val="FF0000"/>
                  <w:spacing w:val="-1"/>
                  <w:szCs w:val="20"/>
                  <w:highlight w:val="yellow"/>
                  <w:rPrChange w:id="7690" w:author="Björn Genfors" w:date="2014-03-28T14:57:00Z">
                    <w:rPr>
                      <w:spacing w:val="-1"/>
                      <w:szCs w:val="20"/>
                    </w:rPr>
                  </w:rPrChange>
                </w:rPr>
                <w:t>0</w:t>
              </w:r>
            </w:ins>
            <w:del w:id="7691" w:author="Björn Genfors" w:date="2014-03-28T14:56:00Z">
              <w:r w:rsidRPr="008420F6" w:rsidDel="008420F6">
                <w:rPr>
                  <w:color w:val="FF0000"/>
                  <w:spacing w:val="-1"/>
                  <w:szCs w:val="20"/>
                  <w:highlight w:val="yellow"/>
                  <w:rPrChange w:id="7692"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7693" w:author="Björn Genfors" w:date="2014-03-28T15:33:00Z">
                  <w:rPr>
                    <w:b/>
                    <w:szCs w:val="20"/>
                  </w:rPr>
                </w:rPrChange>
              </w:rPr>
            </w:pPr>
            <w:r w:rsidRPr="00174516">
              <w:rPr>
                <w:szCs w:val="20"/>
                <w:rPrChange w:id="7694"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7695" w:author="Björn Genfors" w:date="2014-03-28T15:37:00Z">
              <w:r w:rsidRPr="00D02AB9" w:rsidDel="00E73D71">
                <w:rPr>
                  <w:szCs w:val="20"/>
                </w:rPr>
                <w:delText xml:space="preserve">signerat </w:delText>
              </w:r>
            </w:del>
            <w:ins w:id="7696"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7697"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../../../../legalAuthenticatorName</w:t>
            </w:r>
          </w:p>
          <w:p w14:paraId="5B997EC4" w14:textId="77777777" w:rsidR="00981610" w:rsidRPr="00D02AB9" w:rsidRDefault="00981610" w:rsidP="006B6063">
            <w:pPr>
              <w:rPr>
                <w:szCs w:val="20"/>
              </w:rPr>
            </w:pPr>
          </w:p>
        </w:tc>
        <w:tc>
          <w:tcPr>
            <w:tcW w:w="1701" w:type="dxa"/>
          </w:tcPr>
          <w:p w14:paraId="2AA101AB" w14:textId="6971DC6E" w:rsidR="00981610" w:rsidRPr="00D02AB9" w:rsidRDefault="004E336B" w:rsidP="006B6063">
            <w:pPr>
              <w:rPr>
                <w:szCs w:val="20"/>
              </w:rPr>
            </w:pPr>
            <w:ins w:id="7698" w:author="Khaled Daham" w:date="2014-03-29T11:56:00Z">
              <w:r>
                <w:rPr>
                  <w:szCs w:val="20"/>
                </w:rPr>
                <w:t>s</w:t>
              </w:r>
            </w:ins>
            <w:del w:id="7699" w:author="Khaled Daham" w:date="2014-03-29T11:56:00Z">
              <w:r w:rsidR="00981610" w:rsidRPr="00D02AB9" w:rsidDel="004E336B">
                <w:rPr>
                  <w:szCs w:val="20"/>
                </w:rPr>
                <w:delText>S</w:delText>
              </w:r>
            </w:del>
            <w:r w:rsidR="00981610" w:rsidRPr="00D02AB9">
              <w:rPr>
                <w:szCs w:val="20"/>
              </w:rPr>
              <w:t>tring</w:t>
            </w:r>
          </w:p>
        </w:tc>
        <w:tc>
          <w:tcPr>
            <w:tcW w:w="3827" w:type="dxa"/>
          </w:tcPr>
          <w:p w14:paraId="34C9BAD4" w14:textId="77777777" w:rsidR="00E73D71" w:rsidRDefault="00981610">
            <w:pPr>
              <w:rPr>
                <w:ins w:id="7700" w:author="Björn Genfors" w:date="2014-03-28T15:37:00Z"/>
                <w:szCs w:val="20"/>
              </w:rPr>
            </w:pPr>
            <w:r w:rsidRPr="00D02AB9">
              <w:rPr>
                <w:szCs w:val="20"/>
              </w:rPr>
              <w:t xml:space="preserve">Namnen i klartext för </w:t>
            </w:r>
            <w:del w:id="7701" w:author="Björn Genfors" w:date="2014-03-28T15:37:00Z">
              <w:r w:rsidRPr="00D02AB9" w:rsidDel="00E73D71">
                <w:rPr>
                  <w:szCs w:val="20"/>
                </w:rPr>
                <w:delText xml:space="preserve">signerande </w:delText>
              </w:r>
            </w:del>
            <w:ins w:id="7702" w:author="Björn Genfors" w:date="2014-03-28T15:37:00Z">
              <w:r w:rsidR="00E73D71">
                <w:rPr>
                  <w:szCs w:val="20"/>
                </w:rPr>
                <w:t>vidimerande</w:t>
              </w:r>
            </w:ins>
          </w:p>
          <w:p w14:paraId="7DC9B623" w14:textId="3A113115" w:rsidR="00981610" w:rsidRPr="00D02AB9" w:rsidRDefault="00E73D71">
            <w:pPr>
              <w:rPr>
                <w:szCs w:val="20"/>
              </w:rPr>
            </w:pPr>
            <w:ins w:id="7703"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7704" w:author="Björn Genfors" w:date="2014-03-28T15:56:00Z"/>
                <w:color w:val="FF0000"/>
                <w:szCs w:val="20"/>
                <w:highlight w:val="yellow"/>
              </w:rPr>
            </w:pPr>
            <w:r w:rsidRPr="00D02AB9">
              <w:rPr>
                <w:color w:val="FF0000"/>
                <w:szCs w:val="20"/>
                <w:highlight w:val="yellow"/>
              </w:rPr>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7705"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Heading3"/>
      </w:pPr>
      <w:bookmarkStart w:id="7706" w:name="_Toc258218983"/>
      <w:r w:rsidRPr="00CC412F">
        <w:t>Övriga regler</w:t>
      </w:r>
      <w:bookmarkEnd w:id="7706"/>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Heading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Heading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7707" w:name="_Toc381706860"/>
      <w:r>
        <w:br w:type="page"/>
      </w:r>
    </w:p>
    <w:p w14:paraId="23073F65" w14:textId="104AD751" w:rsidR="00CC412F" w:rsidRPr="00CC412F" w:rsidRDefault="00CC412F" w:rsidP="00CC412F">
      <w:pPr>
        <w:pStyle w:val="Heading2"/>
      </w:pPr>
      <w:bookmarkStart w:id="7708" w:name="_Toc258218984"/>
      <w:r w:rsidRPr="00CC412F">
        <w:t>GetImagingOutcome</w:t>
      </w:r>
      <w:bookmarkEnd w:id="7707"/>
      <w:bookmarkEnd w:id="7708"/>
    </w:p>
    <w:p w14:paraId="73AF183B" w14:textId="62BA115B" w:rsidR="002B3273" w:rsidRDefault="002B3273" w:rsidP="002B3273">
      <w:r>
        <w:t>Tjänstekontraktet GetImagingOutcome returnerar bilddiagnostiska</w:t>
      </w:r>
      <w:ins w:id="7709" w:author="Björn Genfors" w:date="2014-03-31T13:19:00Z">
        <w:r w:rsidR="00B72356">
          <w:t xml:space="preserve"> </w:t>
        </w:r>
      </w:ins>
      <w:del w:id="7710" w:author="Björn Genfors" w:date="2014-03-31T13:19:00Z">
        <w:r w:rsidDel="00B72356">
          <w:delText>-</w:delText>
        </w:r>
      </w:del>
      <w:r>
        <w:t>resultat för patienter, lagrade i journalsystem.</w:t>
      </w:r>
      <w:del w:id="7711" w:author="Björn Genfors" w:date="2014-03-31T13:20:00Z">
        <w:r w:rsidDel="00B72356">
          <w:delText xml:space="preserve"> </w:delText>
        </w:r>
      </w:del>
      <w:del w:id="7712" w:author="Björn Genfors" w:date="2014-03-31T13:19:00Z">
        <w:r w:rsidDel="00B72356">
          <w:delText>Tjänstekontraktet skall ingå i tjänstedomänen riv:clinicalprocess:healthcond:actoutcome (svensk benämning: Hantera hälsorelaterade tillstånd, utfall av aktivitet).</w:delText>
        </w:r>
      </w:del>
    </w:p>
    <w:p w14:paraId="1F4179C2" w14:textId="77777777" w:rsidR="002B3273" w:rsidRDefault="002B3273" w:rsidP="002B3273"/>
    <w:p w14:paraId="2DE8D7BA" w14:textId="03DC01D0" w:rsidR="002B3273" w:rsidRDefault="002B3273" w:rsidP="002B3273">
      <w:r>
        <w:t xml:space="preserve">Tjänstekontraktet baseras på existerande </w:t>
      </w:r>
      <w:ins w:id="7713" w:author="Björn Genfors" w:date="2014-03-31T13:20:00Z">
        <w:r w:rsidR="00B72356">
          <w:t xml:space="preserve">informationsmodell från NPÖ </w:t>
        </w:r>
      </w:ins>
      <w:r>
        <w:t>RIV</w:t>
      </w:r>
      <w:ins w:id="7714" w:author="Björn Genfors" w:date="2014-03-31T13:20:00Z">
        <w:r w:rsidR="00B72356">
          <w:t xml:space="preserve"> 2.2.0</w:t>
        </w:r>
      </w:ins>
      <w:r>
        <w:t>-specifikation</w:t>
      </w:r>
      <w:del w:id="7715" w:author="Björn Genfors" w:date="2014-03-31T13:20:00Z">
        <w:r w:rsidDel="00B72356">
          <w:delText>s</w:delText>
        </w:r>
      </w:del>
      <w:r>
        <w:t xml:space="preserve"> </w:t>
      </w:r>
      <w:del w:id="7716" w:author="Björn Genfors" w:date="2014-03-31T13:20:00Z">
        <w:r w:rsidDel="00B72356">
          <w:delText xml:space="preserve">informationsmodell från NPÖ </w:delText>
        </w:r>
      </w:del>
      <w:r>
        <w:t>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Del="00D16728" w:rsidRDefault="002B3273" w:rsidP="002B3273">
      <w:pPr>
        <w:rPr>
          <w:del w:id="7717" w:author="Björn Genfors" w:date="2014-03-31T13:21:00Z"/>
        </w:rPr>
      </w:pPr>
    </w:p>
    <w:p w14:paraId="5D405077" w14:textId="5168758E" w:rsidR="002B3273" w:rsidDel="00D16728" w:rsidRDefault="002B3273" w:rsidP="002B3273">
      <w:pPr>
        <w:rPr>
          <w:del w:id="7718" w:author="Björn Genfors" w:date="2014-03-31T13:21:00Z"/>
        </w:rPr>
      </w:pPr>
      <w:del w:id="7719" w:author="Björn Genfors" w:date="2014-03-31T13:21:00Z">
        <w:r w:rsidDel="00D16728">
          <w:delTex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075BD03B" w14:textId="77777777" w:rsidR="002B3273" w:rsidRDefault="002B3273" w:rsidP="002B3273"/>
    <w:p w14:paraId="68502998" w14:textId="3C415D5F" w:rsidR="002B3273" w:rsidRDefault="002B3273" w:rsidP="002B3273">
      <w:r>
        <w:t xml:space="preserve">I utformningen av tjänstekontraktet har hänsyn tagits till standarder på bildområdet. Som alternativ till DICOM ges möjlighet att skicka en bild/bildlänk (i något av de tillåtna formaten enligt HL7 </w:t>
      </w:r>
      <w:del w:id="7720" w:author="Björn Genfors" w:date="2014-03-31T14:27:00Z">
        <w:r w:rsidDel="00A415C6">
          <w:delText>multimediatyper</w:delText>
        </w:r>
      </w:del>
      <w:ins w:id="7721" w:author="Björn Genfors" w:date="2014-03-31T14:27:00Z">
        <w:r w:rsidR="00A415C6">
          <w:t>MediaType</w:t>
        </w:r>
      </w:ins>
      <w:r>
        <w:t>) ihop med viss strukturerad data som komplement.</w:t>
      </w:r>
    </w:p>
    <w:p w14:paraId="665894F7" w14:textId="77777777" w:rsidR="002B3273" w:rsidRDefault="002B3273" w:rsidP="002B3273"/>
    <w:p w14:paraId="00F7BBC8" w14:textId="6F57C562" w:rsidR="002B3273" w:rsidRDefault="002B3273" w:rsidP="002B3273">
      <w:pPr>
        <w:rPr>
          <w:ins w:id="7722"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7723" w:author="Björn Genfors" w:date="2014-03-28T14:47:00Z"/>
        </w:rPr>
      </w:pPr>
    </w:p>
    <w:p w14:paraId="368306AC" w14:textId="77777777" w:rsidR="0046387E" w:rsidRPr="00CC412F" w:rsidRDefault="0046387E" w:rsidP="0046387E">
      <w:pPr>
        <w:pStyle w:val="Heading3"/>
        <w:rPr>
          <w:ins w:id="7724" w:author="Björn Genfors" w:date="2014-03-28T14:47:00Z"/>
        </w:rPr>
      </w:pPr>
      <w:bookmarkStart w:id="7725" w:name="_Toc258218985"/>
      <w:ins w:id="7726" w:author="Björn Genfors" w:date="2014-03-28T14:47:00Z">
        <w:r w:rsidRPr="00CC412F">
          <w:t>Gemensamma informationskomponenter</w:t>
        </w:r>
        <w:bookmarkEnd w:id="7725"/>
      </w:ins>
    </w:p>
    <w:p w14:paraId="596C9AFF" w14:textId="35F2BA8A" w:rsidR="0046387E" w:rsidRDefault="0046387E" w:rsidP="002B3273">
      <w:ins w:id="7727"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Heading3"/>
      </w:pPr>
      <w:bookmarkStart w:id="7728" w:name="_Toc381706861"/>
      <w:bookmarkStart w:id="7729" w:name="_Toc258218986"/>
      <w:r w:rsidRPr="00CC412F">
        <w:t>Version</w:t>
      </w:r>
      <w:bookmarkEnd w:id="7728"/>
      <w:bookmarkEnd w:id="7729"/>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Heading3"/>
      </w:pPr>
      <w:bookmarkStart w:id="7730" w:name="_Ref370222427"/>
      <w:bookmarkStart w:id="7731" w:name="_Toc381706862"/>
      <w:bookmarkStart w:id="7732" w:name="_Toc258218987"/>
      <w:r w:rsidRPr="00CC412F">
        <w:t>Fältregler</w:t>
      </w:r>
      <w:bookmarkEnd w:id="7730"/>
      <w:bookmarkEnd w:id="7731"/>
      <w:bookmarkEnd w:id="7732"/>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7733"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7734">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7735"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7736"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7737"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7738"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7739"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7740"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7741"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7742"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Filtrering på PDL-enhet vilket motsvarar careUnitHSAId i 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7743" w:author="Björn Genfors" w:date="2014-03-28T13:32:00Z">
              <w:r w:rsidRPr="007621F2" w:rsidDel="00F57CA0">
                <w:rPr>
                  <w:i/>
                  <w:szCs w:val="20"/>
                  <w:highlight w:val="yellow"/>
                </w:rPr>
                <w:delText>timePeriod</w:delText>
              </w:r>
            </w:del>
            <w:ins w:id="7744"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7745" w:author="Björn Genfors" w:date="2014-03-28T13:32:00Z">
              <w:r w:rsidRPr="007621F2" w:rsidDel="00F57CA0">
                <w:rPr>
                  <w:i/>
                  <w:spacing w:val="-1"/>
                  <w:szCs w:val="20"/>
                </w:rPr>
                <w:delText>TimePeriodType</w:delText>
              </w:r>
            </w:del>
            <w:ins w:id="7746"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7747"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t>Fältet är tvingande om careContactId 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7748"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7749"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7750"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7751"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7752" w:author="Khaled Daham" w:date="2014-03-29T11:04:00Z">
              <w:r w:rsidR="00285EA4">
                <w:rPr>
                  <w:szCs w:val="20"/>
                  <w:highlight w:val="yellow"/>
                </w:rPr>
                <w:t>i</w:t>
              </w:r>
            </w:ins>
            <w:del w:id="7753"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t>ImagingOutcome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t>De Bild-resultat(dokument) som 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7754"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7755"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7756" w:author="Björn Genfors" w:date="2014-03-28T14:53:00Z">
              <w:tcPr>
                <w:tcW w:w="3827" w:type="dxa"/>
              </w:tcPr>
            </w:tcPrChange>
          </w:tcPr>
          <w:p w14:paraId="54C1B3E8" w14:textId="77777777" w:rsidR="00517C89" w:rsidRPr="007621F2" w:rsidDel="00890E68" w:rsidRDefault="00517C89">
            <w:pPr>
              <w:pStyle w:val="TableParagraph"/>
              <w:rPr>
                <w:del w:id="7757"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7758" w:author="Björn Genfors" w:date="2014-03-28T16:18:00Z">
                <w:pPr/>
              </w:pPrChange>
            </w:pPr>
          </w:p>
        </w:tc>
        <w:tc>
          <w:tcPr>
            <w:tcW w:w="1192" w:type="dxa"/>
            <w:tcPrChange w:id="7759"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7760"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spacing w:line="229" w:lineRule="exact"/>
              <w:rPr>
                <w:szCs w:val="20"/>
              </w:rPr>
              <w:pPrChange w:id="7761"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7762"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Det är den senaste tidpunkten då informationen uppdaterats i systemet som ska finnas här i de fall 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7763"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7764" w:author="Björn Genfors" w:date="2014-03-28T16:18:00Z"/>
                <w:szCs w:val="20"/>
              </w:rPr>
            </w:pPr>
            <w:r w:rsidRPr="007621F2">
              <w:rPr>
                <w:szCs w:val="20"/>
              </w:rPr>
              <w:t>../../../</w:t>
            </w:r>
            <w:r w:rsidRPr="007621F2">
              <w:rPr>
                <w:spacing w:val="-1"/>
                <w:szCs w:val="20"/>
              </w:rPr>
              <w:t>healthcareProfessionalHSAId</w:t>
            </w:r>
          </w:p>
          <w:p w14:paraId="75380CDC" w14:textId="77777777" w:rsidR="00517C89" w:rsidRPr="007621F2" w:rsidRDefault="00517C89">
            <w:pPr>
              <w:spacing w:line="229" w:lineRule="exact"/>
              <w:rPr>
                <w:szCs w:val="20"/>
              </w:rPr>
              <w:pPrChange w:id="7765"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7766"/>
            <w:commentRangeStart w:id="7767"/>
            <w:commentRangeStart w:id="7768"/>
            <w:r w:rsidRPr="007621F2">
              <w:rPr>
                <w:spacing w:val="-1"/>
                <w:szCs w:val="20"/>
              </w:rPr>
              <w:t>0</w:t>
            </w:r>
            <w:commentRangeEnd w:id="7766"/>
            <w:r w:rsidR="00627F1E">
              <w:rPr>
                <w:rStyle w:val="CommentReference"/>
                <w:rFonts w:ascii="Arial" w:eastAsia="ヒラギノ角ゴ Pro W3" w:hAnsi="Arial"/>
                <w:i/>
                <w:color w:val="000000"/>
                <w:lang w:val="en-GB"/>
              </w:rPr>
              <w:commentReference w:id="7766"/>
            </w:r>
            <w:r w:rsidRPr="007621F2">
              <w:rPr>
                <w:spacing w:val="-1"/>
                <w:szCs w:val="20"/>
              </w:rPr>
              <w:t>..1</w:t>
            </w:r>
            <w:commentRangeEnd w:id="7767"/>
            <w:r w:rsidRPr="007621F2">
              <w:rPr>
                <w:rStyle w:val="CommentReference"/>
                <w:sz w:val="20"/>
                <w:szCs w:val="20"/>
              </w:rPr>
              <w:commentReference w:id="7767"/>
            </w:r>
            <w:commentRangeEnd w:id="7768"/>
            <w:r w:rsidR="002E59FA">
              <w:rPr>
                <w:rStyle w:val="CommentReference"/>
                <w:rFonts w:ascii="Arial" w:eastAsia="ヒラギノ角ゴ Pro W3" w:hAnsi="Arial"/>
                <w:i/>
                <w:color w:val="000000"/>
                <w:lang w:val="en-GB"/>
              </w:rPr>
              <w:commentReference w:id="7768"/>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7769"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7770" w:author="Björn Genfors" w:date="2014-03-28T13:54:00Z">
              <w:r w:rsidR="00A35CE4" w:rsidRPr="00027A53">
                <w:rPr>
                  <w:i/>
                  <w:rPrChange w:id="7771" w:author="Björn Genfors" w:date="2014-03-28T16:15:00Z">
                    <w:rPr/>
                  </w:rPrChange>
                </w:rPr>
                <w:t xml:space="preserve"> referens [</w:t>
              </w:r>
            </w:ins>
            <w:ins w:id="7772" w:author="Björn Genfors" w:date="2014-03-28T13:55:00Z">
              <w:r w:rsidR="00A35CE4" w:rsidRPr="00027A53">
                <w:rPr>
                  <w:i/>
                  <w:rPrChange w:id="7773" w:author="Björn Genfors" w:date="2014-03-28T16:15:00Z">
                    <w:rPr/>
                  </w:rPrChange>
                </w:rPr>
                <w:fldChar w:fldCharType="begin"/>
              </w:r>
              <w:r w:rsidR="00A35CE4" w:rsidRPr="00027A53">
                <w:rPr>
                  <w:i/>
                  <w:rPrChange w:id="7774" w:author="Björn Genfors" w:date="2014-03-28T16:15:00Z">
                    <w:rPr/>
                  </w:rPrChange>
                </w:rPr>
                <w:instrText xml:space="preserve"> REF _Ref383778264 \h </w:instrText>
              </w:r>
            </w:ins>
            <w:r w:rsidR="00027A53" w:rsidRPr="00027A53">
              <w:rPr>
                <w:i/>
                <w:rPrChange w:id="7775" w:author="Björn Genfors" w:date="2014-03-28T16:15:00Z">
                  <w:rPr/>
                </w:rPrChange>
              </w:rPr>
              <w:instrText xml:space="preserve"> \* MERGEFORMAT </w:instrText>
            </w:r>
            <w:r w:rsidR="00A35CE4" w:rsidRPr="00027A53">
              <w:rPr>
                <w:i/>
                <w:rPrChange w:id="7776" w:author="Björn Genfors" w:date="2014-03-28T16:15:00Z">
                  <w:rPr>
                    <w:i/>
                  </w:rPr>
                </w:rPrChange>
              </w:rPr>
            </w:r>
            <w:r w:rsidR="00A35CE4" w:rsidRPr="00027A53">
              <w:rPr>
                <w:i/>
                <w:rPrChange w:id="7777" w:author="Björn Genfors" w:date="2014-03-28T16:15:00Z">
                  <w:rPr/>
                </w:rPrChange>
              </w:rPr>
              <w:fldChar w:fldCharType="separate"/>
            </w:r>
            <w:ins w:id="7778" w:author="Björn Genfors" w:date="2014-03-31T13:27:00Z">
              <w:r w:rsidR="002F320B" w:rsidRPr="002F320B">
                <w:rPr>
                  <w:i/>
                  <w:rPrChange w:id="7779" w:author="Björn Genfors" w:date="2014-03-31T13:27:00Z">
                    <w:rPr/>
                  </w:rPrChange>
                </w:rPr>
                <w:t xml:space="preserve">R </w:t>
              </w:r>
              <w:r w:rsidR="002F320B" w:rsidRPr="002F320B">
                <w:rPr>
                  <w:i/>
                  <w:noProof/>
                  <w:rPrChange w:id="7780" w:author="Björn Genfors" w:date="2014-03-31T13:27:00Z">
                    <w:rPr>
                      <w:noProof/>
                    </w:rPr>
                  </w:rPrChange>
                </w:rPr>
                <w:t>5</w:t>
              </w:r>
            </w:ins>
            <w:ins w:id="7781" w:author="Björn Genfors" w:date="2014-03-28T13:55:00Z">
              <w:r w:rsidR="00A35CE4" w:rsidRPr="00027A53">
                <w:rPr>
                  <w:i/>
                  <w:rPrChange w:id="7782" w:author="Björn Genfors" w:date="2014-03-28T16:15:00Z">
                    <w:rPr/>
                  </w:rPrChange>
                </w:rPr>
                <w:fldChar w:fldCharType="end"/>
              </w:r>
              <w:r w:rsidR="00A35CE4" w:rsidRPr="00027A53">
                <w:rPr>
                  <w:i/>
                  <w:rPrChange w:id="7783" w:author="Björn Genfors" w:date="2014-03-28T16:15:00Z">
                    <w:rPr/>
                  </w:rPrChange>
                </w:rPr>
                <w:t>]</w:t>
              </w:r>
            </w:ins>
            <w:del w:id="7784"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7785" w:author="Björn Genfors" w:date="2014-03-28T13:54:00Z"/>
                <w:rStyle w:val="Hyperlink"/>
                <w:i/>
                <w:szCs w:val="20"/>
              </w:rPr>
            </w:pPr>
            <w:del w:id="7786" w:author="Björn Genfors" w:date="2014-03-28T13:54:00Z">
              <w:r w:rsidRPr="00BB79F8" w:rsidDel="00A35CE4">
                <w:rPr>
                  <w:rPrChange w:id="7787" w:author="Björn Genfors" w:date="2014-03-28T16:15:00Z">
                    <w:rPr>
                      <w:rStyle w:val="Hyperlink"/>
                      <w:i/>
                      <w:szCs w:val="20"/>
                    </w:rPr>
                  </w:rPrChange>
                </w:rPr>
                <w:fldChar w:fldCharType="begin"/>
              </w:r>
              <w:r w:rsidRPr="00027A53" w:rsidDel="00A35CE4">
                <w:rPr>
                  <w:i/>
                  <w:rPrChange w:id="7788" w:author="Björn Genfors" w:date="2014-03-28T16:15:00Z">
                    <w:rPr/>
                  </w:rPrChange>
                </w:rPr>
                <w:delInstrText xml:space="preserve"> HYPERLINK "http://www.inera.se/Documents/TJANSTER_PROJEKT/Katalogtjanst_HSA/Innehall/hsa_innehall_befattning.pdf" </w:delInstrText>
              </w:r>
              <w:r w:rsidRPr="00BB79F8" w:rsidDel="00A35CE4">
                <w:rPr>
                  <w:rPrChange w:id="7789" w:author="Björn Genfors" w:date="2014-03-28T16:15:00Z">
                    <w:rPr>
                      <w:rStyle w:val="Hyperlink"/>
                      <w:i/>
                      <w:szCs w:val="20"/>
                    </w:rPr>
                  </w:rPrChange>
                </w:rPr>
                <w:fldChar w:fldCharType="separate"/>
              </w:r>
              <w:r w:rsidR="00517C89" w:rsidRPr="00027A53" w:rsidDel="00A35CE4">
                <w:rPr>
                  <w:rStyle w:val="Hyperlink"/>
                  <w:i/>
                  <w:szCs w:val="20"/>
                </w:rPr>
                <w:delText>http://www.inera.se/Documents/TJANSTER_PROJEKT/Katalogtjanst_HSA/Innehall/hsa_innehall_befattning.pdf</w:delText>
              </w:r>
              <w:r w:rsidRPr="00BB79F8" w:rsidDel="00A35CE4">
                <w:rPr>
                  <w:rStyle w:val="Hyperlink"/>
                  <w:i/>
                  <w:szCs w:val="20"/>
                </w:rPr>
                <w:fldChar w:fldCharType="end"/>
              </w:r>
              <w:r w:rsidR="00517C89" w:rsidRPr="00027A53" w:rsidDel="00A35CE4">
                <w:rPr>
                  <w:rStyle w:val="Hyperlink"/>
                  <w:i/>
                  <w:szCs w:val="20"/>
                </w:rPr>
                <w:delText xml:space="preserve">. </w:delText>
              </w:r>
            </w:del>
          </w:p>
          <w:p w14:paraId="106A0E8B" w14:textId="78C73EF3" w:rsidR="00517C89" w:rsidRPr="00027A53" w:rsidDel="00027A53" w:rsidRDefault="00517C89">
            <w:pPr>
              <w:spacing w:line="226" w:lineRule="exact"/>
              <w:rPr>
                <w:del w:id="7790" w:author="Björn Genfors" w:date="2014-03-28T16:12:00Z"/>
                <w:i/>
                <w:spacing w:val="-1"/>
                <w:szCs w:val="20"/>
              </w:rPr>
            </w:pPr>
            <w:del w:id="7791"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7792" w:author="Björn Genfors" w:date="2014-03-28T16:12:00Z">
                <w:pPr/>
              </w:pPrChange>
            </w:pPr>
            <w:ins w:id="7793" w:author="Björn Genfors" w:date="2014-03-28T16:12:00Z">
              <w:r w:rsidRPr="00027A53">
                <w:rPr>
                  <w:i/>
                  <w:szCs w:val="20"/>
                  <w:rPrChange w:id="7794" w:author="Björn Genfors" w:date="2014-03-28T16:15:00Z">
                    <w:rPr>
                      <w:szCs w:val="20"/>
                    </w:rPr>
                  </w:rPrChange>
                </w:rPr>
                <w:t>.</w:t>
              </w:r>
              <w:r>
                <w:rPr>
                  <w:szCs w:val="20"/>
                </w:rPr>
                <w:t xml:space="preserve"> </w:t>
              </w:r>
            </w:ins>
            <w:ins w:id="7795" w:author="Björn Genfors" w:date="2014-03-28T16:14:00Z">
              <w:r w:rsidRPr="007621F2">
                <w:rPr>
                  <w:i/>
                  <w:spacing w:val="-1"/>
                  <w:szCs w:val="20"/>
                </w:rPr>
                <w:t>Om kodverk saknas 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7796"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7797"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HSA-id för vårdgivaren, som är vårdgivare för den enhet som författaren 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7798"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7799"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7800" w:author="Björn Genfors" w:date="2014-03-28T16:18:00Z"/>
                <w:szCs w:val="20"/>
              </w:rPr>
            </w:pPr>
            <w:r w:rsidRPr="007621F2">
              <w:rPr>
                <w:szCs w:val="20"/>
              </w:rPr>
              <w:t>../../../signatureTime</w:t>
            </w:r>
          </w:p>
          <w:p w14:paraId="47960F2A" w14:textId="77777777" w:rsidR="00517C89" w:rsidRPr="007621F2" w:rsidRDefault="00517C89">
            <w:pPr>
              <w:spacing w:line="229" w:lineRule="exact"/>
              <w:rPr>
                <w:szCs w:val="20"/>
              </w:rPr>
              <w:pPrChange w:id="7801"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7802"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7803"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7804"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7805"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7806" w:author="Björn Genfors" w:date="2014-03-28T16:18:00Z"/>
                <w:szCs w:val="20"/>
              </w:rPr>
            </w:pPr>
            <w:r w:rsidRPr="007621F2">
              <w:rPr>
                <w:szCs w:val="20"/>
              </w:rPr>
              <w:t>../../../legalAuthenticatorName</w:t>
            </w:r>
          </w:p>
          <w:p w14:paraId="655898BF" w14:textId="77777777" w:rsidR="00517C89" w:rsidRPr="007621F2" w:rsidRDefault="00517C89">
            <w:pPr>
              <w:spacing w:line="229" w:lineRule="exact"/>
              <w:rPr>
                <w:szCs w:val="20"/>
              </w:rPr>
              <w:pPrChange w:id="7807" w:author="Björn Genfors" w:date="2014-03-28T16:18:00Z">
                <w:pPr/>
              </w:pPrChange>
            </w:pPr>
          </w:p>
        </w:tc>
        <w:tc>
          <w:tcPr>
            <w:tcW w:w="1701" w:type="dxa"/>
          </w:tcPr>
          <w:p w14:paraId="12E8CEC0" w14:textId="2EEDC8F9" w:rsidR="00517C89" w:rsidRPr="007621F2" w:rsidRDefault="00414E5E">
            <w:pPr>
              <w:rPr>
                <w:szCs w:val="20"/>
              </w:rPr>
            </w:pPr>
            <w:ins w:id="7808" w:author="Khaled Daham" w:date="2014-03-29T12:01:00Z">
              <w:r>
                <w:rPr>
                  <w:szCs w:val="20"/>
                </w:rPr>
                <w:t>s</w:t>
              </w:r>
            </w:ins>
            <w:del w:id="7809" w:author="Khaled Daham" w:date="2014-03-29T12:01:00Z">
              <w:r w:rsidR="00517C89" w:rsidRPr="007621F2" w:rsidDel="00414E5E">
                <w:rPr>
                  <w:szCs w:val="20"/>
                </w:rPr>
                <w:delText>S</w:delText>
              </w:r>
            </w:del>
            <w:r w:rsidR="00517C89" w:rsidRPr="007621F2">
              <w:rPr>
                <w:szCs w:val="20"/>
              </w:rPr>
              <w:t>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7810" w:author="Björn Genfors" w:date="2014-03-28T13:35:00Z"/>
        </w:trPr>
        <w:tc>
          <w:tcPr>
            <w:tcW w:w="2802" w:type="dxa"/>
          </w:tcPr>
          <w:p w14:paraId="04FAFC39" w14:textId="6D901B52" w:rsidR="002E59FA" w:rsidRPr="002E59FA" w:rsidRDefault="002E59FA" w:rsidP="00F66D4E">
            <w:pPr>
              <w:spacing w:line="229" w:lineRule="exact"/>
              <w:rPr>
                <w:ins w:id="7811" w:author="Björn Genfors" w:date="2014-03-28T13:35:00Z"/>
                <w:szCs w:val="20"/>
                <w:highlight w:val="yellow"/>
                <w:rPrChange w:id="7812" w:author="Björn Genfors" w:date="2014-03-28T13:35:00Z">
                  <w:rPr>
                    <w:ins w:id="7813" w:author="Björn Genfors" w:date="2014-03-28T13:35:00Z"/>
                    <w:szCs w:val="20"/>
                  </w:rPr>
                </w:rPrChange>
              </w:rPr>
            </w:pPr>
            <w:ins w:id="7814" w:author="Björn Genfors" w:date="2014-03-28T13:35:00Z">
              <w:r w:rsidRPr="002E59FA">
                <w:rPr>
                  <w:szCs w:val="20"/>
                  <w:highlight w:val="yellow"/>
                  <w:rPrChange w:id="7815"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7816" w:author="Björn Genfors" w:date="2014-03-28T13:35:00Z"/>
                <w:szCs w:val="20"/>
                <w:highlight w:val="yellow"/>
                <w:rPrChange w:id="7817" w:author="Björn Genfors" w:date="2014-03-28T13:35:00Z">
                  <w:rPr>
                    <w:ins w:id="7818"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7819" w:author="Björn Genfors" w:date="2014-03-28T13:35:00Z"/>
                <w:spacing w:val="-1"/>
                <w:szCs w:val="20"/>
                <w:highlight w:val="yellow"/>
                <w:rPrChange w:id="7820" w:author="Björn Genfors" w:date="2014-03-28T13:35:00Z">
                  <w:rPr>
                    <w:ins w:id="7821" w:author="Björn Genfors" w:date="2014-03-28T13:35:00Z"/>
                    <w:spacing w:val="-1"/>
                    <w:szCs w:val="20"/>
                  </w:rPr>
                </w:rPrChange>
              </w:rPr>
            </w:pPr>
            <w:ins w:id="7822" w:author="Björn Genfors" w:date="2014-03-28T13:35:00Z">
              <w:r w:rsidRPr="002E59FA">
                <w:rPr>
                  <w:spacing w:val="-1"/>
                  <w:szCs w:val="20"/>
                  <w:highlight w:val="yellow"/>
                  <w:rPrChange w:id="7823"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7824" w:author="Björn Genfors" w:date="2014-03-28T13:35:00Z"/>
                <w:color w:val="FF0000"/>
                <w:spacing w:val="-1"/>
                <w:szCs w:val="20"/>
                <w:rPrChange w:id="7825" w:author="Björn Genfors" w:date="2014-03-28T13:35:00Z">
                  <w:rPr>
                    <w:ins w:id="7826" w:author="Björn Genfors" w:date="2014-03-28T13:35:00Z"/>
                    <w:spacing w:val="-1"/>
                    <w:szCs w:val="20"/>
                  </w:rPr>
                </w:rPrChange>
              </w:rPr>
            </w:pPr>
            <w:ins w:id="7827" w:author="Björn Genfors" w:date="2014-03-28T13:35:00Z">
              <w:r w:rsidRPr="002E59FA">
                <w:rPr>
                  <w:spacing w:val="-1"/>
                  <w:szCs w:val="20"/>
                  <w:highlight w:val="yellow"/>
                  <w:rPrChange w:id="7828"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7829"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7830"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7831"/>
            <w:commentRangeStart w:id="7832"/>
            <w:r w:rsidRPr="007621F2">
              <w:rPr>
                <w:szCs w:val="20"/>
              </w:rPr>
              <w:t>../../</w:t>
            </w:r>
            <w:r w:rsidR="00111C73" w:rsidRPr="007621F2">
              <w:rPr>
                <w:szCs w:val="20"/>
              </w:rPr>
              <w:t>typeOfR</w:t>
            </w:r>
            <w:r w:rsidRPr="007621F2">
              <w:rPr>
                <w:szCs w:val="20"/>
              </w:rPr>
              <w:t>esult</w:t>
            </w:r>
            <w:commentRangeEnd w:id="7831"/>
            <w:r w:rsidRPr="007621F2">
              <w:rPr>
                <w:rStyle w:val="CommentReference"/>
                <w:sz w:val="20"/>
                <w:szCs w:val="20"/>
              </w:rPr>
              <w:commentReference w:id="7831"/>
            </w:r>
          </w:p>
        </w:tc>
        <w:tc>
          <w:tcPr>
            <w:tcW w:w="1701" w:type="dxa"/>
          </w:tcPr>
          <w:p w14:paraId="7F11C829" w14:textId="3EE7581D" w:rsidR="00517C89" w:rsidRPr="007621F2" w:rsidRDefault="00517C89">
            <w:pPr>
              <w:rPr>
                <w:szCs w:val="20"/>
              </w:rPr>
            </w:pPr>
            <w:del w:id="7833" w:author="Khaled Daham" w:date="2014-03-28T12:31:00Z">
              <w:r w:rsidRPr="007621F2" w:rsidDel="00627F1E">
                <w:rPr>
                  <w:szCs w:val="20"/>
                </w:rPr>
                <w:delText>CVType</w:delText>
              </w:r>
            </w:del>
            <w:ins w:id="7834" w:author="Khaled Daham" w:date="2014-03-28T12:31:00Z">
              <w:r w:rsidR="00627F1E">
                <w:rPr>
                  <w:szCs w:val="20"/>
                </w:rPr>
                <w:t>TypeOfResult</w:t>
              </w:r>
            </w:ins>
            <w:ins w:id="7835" w:author="Khaled Daham" w:date="2014-03-28T12:32:00Z">
              <w:r w:rsidR="00627F1E">
                <w:rPr>
                  <w:szCs w:val="20"/>
                </w:rPr>
                <w:t>Code</w:t>
              </w:r>
            </w:ins>
            <w:ins w:id="7836"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7832"/>
            <w:r w:rsidR="00627F1E">
              <w:rPr>
                <w:rStyle w:val="CommentReference"/>
                <w:rFonts w:ascii="Arial" w:eastAsia="ヒラギノ角ゴ Pro W3" w:hAnsi="Arial"/>
                <w:i/>
                <w:color w:val="000000"/>
                <w:lang w:val="en-GB"/>
              </w:rPr>
              <w:commentReference w:id="7832"/>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7837"/>
            <w:r w:rsidRPr="007621F2">
              <w:rPr>
                <w:szCs w:val="20"/>
              </w:rPr>
              <w:t>resultTime</w:t>
            </w:r>
            <w:commentRangeEnd w:id="7837"/>
            <w:r w:rsidRPr="007621F2">
              <w:rPr>
                <w:rStyle w:val="CommentReference"/>
                <w:sz w:val="20"/>
                <w:szCs w:val="20"/>
              </w:rPr>
              <w:commentReference w:id="7837"/>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Text som beskriver det sammanfattade 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t>../../resultComment</w:t>
            </w:r>
          </w:p>
        </w:tc>
        <w:tc>
          <w:tcPr>
            <w:tcW w:w="1701" w:type="dxa"/>
          </w:tcPr>
          <w:p w14:paraId="7B777D54" w14:textId="39B22B81" w:rsidR="00517C89" w:rsidRPr="007621F2" w:rsidRDefault="0039217C">
            <w:pPr>
              <w:rPr>
                <w:szCs w:val="20"/>
              </w:rPr>
            </w:pPr>
            <w:ins w:id="7838" w:author="Khaled Daham" w:date="2014-03-29T12:00:00Z">
              <w:r>
                <w:rPr>
                  <w:spacing w:val="-1"/>
                  <w:szCs w:val="20"/>
                </w:rPr>
                <w:t>s</w:t>
              </w:r>
            </w:ins>
            <w:del w:id="7839" w:author="Khaled Daham" w:date="2014-03-29T12:00:00Z">
              <w:r w:rsidR="00517C89" w:rsidRPr="007621F2" w:rsidDel="0039217C">
                <w:rPr>
                  <w:spacing w:val="-1"/>
                  <w:szCs w:val="20"/>
                </w:rPr>
                <w:delText>S</w:delText>
              </w:r>
            </w:del>
            <w:r w:rsidR="00517C89" w:rsidRPr="007621F2">
              <w:rPr>
                <w:spacing w:val="-1"/>
                <w:szCs w:val="20"/>
              </w:rPr>
              <w:t>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7840" w:author="Andreas Bjärkmar" w:date="2014-03-28T11:16:00Z">
              <w:r w:rsidR="008977CF">
                <w:rPr>
                  <w:i/>
                  <w:spacing w:val="-1"/>
                  <w:szCs w:val="20"/>
                </w:rPr>
                <w:t xml:space="preserve"> </w:t>
              </w:r>
              <w:r w:rsidR="008977CF" w:rsidRPr="008977CF">
                <w:rPr>
                  <w:i/>
                  <w:spacing w:val="-1"/>
                  <w:szCs w:val="20"/>
                  <w:highlight w:val="yellow"/>
                  <w:rPrChange w:id="7841"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7842" w:author="Andreas Bjärkmar" w:date="2014-03-28T11:18:00Z">
              <w:r w:rsidR="008977CF">
                <w:rPr>
                  <w:i/>
                  <w:spacing w:val="-1"/>
                  <w:szCs w:val="20"/>
                </w:rPr>
                <w:t xml:space="preserve"> </w:t>
              </w:r>
              <w:r w:rsidR="008977CF" w:rsidRPr="00A711E9">
                <w:rPr>
                  <w:i/>
                  <w:spacing w:val="-1"/>
                  <w:szCs w:val="20"/>
                  <w:highlight w:val="yellow"/>
                  <w:rPrChange w:id="7843" w:author="Andreas Bjärkmar" w:date="2014-03-28T11:20:00Z">
                    <w:rPr>
                      <w:i/>
                      <w:spacing w:val="-1"/>
                      <w:szCs w:val="20"/>
                    </w:rPr>
                  </w:rPrChange>
                </w:rPr>
                <w:t>Enheten ska vara SI-enhet</w:t>
              </w:r>
            </w:ins>
            <w:ins w:id="7844" w:author="Andreas Bjärkmar" w:date="2014-03-28T11:22:00Z">
              <w:r w:rsidR="00A711E9">
                <w:rPr>
                  <w:i/>
                  <w:spacing w:val="-1"/>
                  <w:szCs w:val="20"/>
                  <w:highlight w:val="yellow"/>
                </w:rPr>
                <w:t xml:space="preserve"> </w:t>
              </w:r>
            </w:ins>
            <w:ins w:id="7845" w:author="Andreas Bjärkmar" w:date="2014-03-28T11:21:00Z">
              <w:r w:rsidR="00A711E9">
                <w:rPr>
                  <w:i/>
                  <w:spacing w:val="-1"/>
                  <w:szCs w:val="20"/>
                  <w:highlight w:val="yellow"/>
                </w:rPr>
                <w:t>(eller kombination av sådana)</w:t>
              </w:r>
            </w:ins>
            <w:ins w:id="7846" w:author="Andreas Bjärkmar" w:date="2014-03-28T11:19:00Z">
              <w:r w:rsidR="008977CF" w:rsidRPr="00A711E9">
                <w:rPr>
                  <w:i/>
                  <w:spacing w:val="-1"/>
                  <w:szCs w:val="20"/>
                  <w:highlight w:val="yellow"/>
                  <w:rPrChange w:id="7847" w:author="Andreas Bjärkmar" w:date="2014-03-28T11:20:00Z">
                    <w:rPr>
                      <w:i/>
                      <w:spacing w:val="-1"/>
                      <w:szCs w:val="20"/>
                    </w:rPr>
                  </w:rPrChange>
                </w:rPr>
                <w:t>.</w:t>
              </w:r>
            </w:ins>
            <w:ins w:id="7848" w:author="Andreas Bjärkmar" w:date="2014-03-28T11:18:00Z">
              <w:r w:rsidR="008977CF" w:rsidRPr="00A711E9">
                <w:rPr>
                  <w:i/>
                  <w:spacing w:val="-1"/>
                  <w:szCs w:val="20"/>
                  <w:highlight w:val="yellow"/>
                  <w:rPrChange w:id="7849" w:author="Andreas Bjärkmar" w:date="2014-03-28T11:20:00Z">
                    <w:rPr>
                      <w:i/>
                      <w:spacing w:val="-1"/>
                      <w:szCs w:val="20"/>
                    </w:rPr>
                  </w:rPrChange>
                </w:rPr>
                <w:t xml:space="preserve"> </w:t>
              </w:r>
            </w:ins>
            <w:ins w:id="7850" w:author="Andreas Bjärkmar" w:date="2014-03-28T11:20:00Z">
              <w:r w:rsidR="00A711E9">
                <w:rPr>
                  <w:i/>
                  <w:spacing w:val="-1"/>
                  <w:szCs w:val="20"/>
                  <w:highlight w:val="yellow"/>
                </w:rPr>
                <w:t>(</w:t>
              </w:r>
            </w:ins>
            <w:ins w:id="7851" w:author="Andreas Bjärkmar" w:date="2014-03-28T11:19:00Z">
              <w:r w:rsidR="008977CF" w:rsidRPr="00A711E9">
                <w:rPr>
                  <w:i/>
                  <w:spacing w:val="-1"/>
                  <w:szCs w:val="20"/>
                  <w:highlight w:val="yellow"/>
                  <w:rPrChange w:id="7852" w:author="Andreas Bjärkmar" w:date="2014-03-28T11:20:00Z">
                    <w:rPr>
                      <w:i/>
                      <w:spacing w:val="-1"/>
                      <w:szCs w:val="20"/>
                    </w:rPr>
                  </w:rPrChange>
                </w:rPr>
                <w:t>F</w:t>
              </w:r>
            </w:ins>
            <w:ins w:id="7853" w:author="Andreas Bjärkmar" w:date="2014-03-28T11:18:00Z">
              <w:r w:rsidR="008977CF" w:rsidRPr="00A711E9">
                <w:rPr>
                  <w:i/>
                  <w:spacing w:val="-1"/>
                  <w:szCs w:val="20"/>
                  <w:highlight w:val="yellow"/>
                  <w:rPrChange w:id="7854" w:author="Andreas Bjärkmar" w:date="2014-03-28T11:20:00Z">
                    <w:rPr>
                      <w:i/>
                      <w:spacing w:val="-1"/>
                      <w:szCs w:val="20"/>
                    </w:rPr>
                  </w:rPrChange>
                </w:rPr>
                <w:t xml:space="preserve">ör KAP </w:t>
              </w:r>
            </w:ins>
            <w:ins w:id="7855" w:author="Andreas Bjärkmar" w:date="2014-03-28T11:19:00Z">
              <w:del w:id="7856" w:author="Björn Genfors" w:date="2014-03-28T14:58:00Z">
                <w:r w:rsidR="008977CF" w:rsidRPr="00A711E9" w:rsidDel="008420F6">
                  <w:rPr>
                    <w:i/>
                    <w:spacing w:val="-1"/>
                    <w:szCs w:val="20"/>
                    <w:highlight w:val="yellow"/>
                    <w:rPrChange w:id="7857" w:author="Andreas Bjärkmar" w:date="2014-03-28T11:20:00Z">
                      <w:rPr>
                        <w:i/>
                        <w:spacing w:val="-1"/>
                        <w:szCs w:val="20"/>
                      </w:rPr>
                    </w:rPrChange>
                  </w:rPr>
                  <w:delText>får</w:delText>
                </w:r>
              </w:del>
            </w:ins>
            <w:ins w:id="7858" w:author="Björn Genfors" w:date="2014-03-28T14:58:00Z">
              <w:r w:rsidR="008420F6">
                <w:rPr>
                  <w:i/>
                  <w:spacing w:val="-1"/>
                  <w:szCs w:val="20"/>
                  <w:highlight w:val="yellow"/>
                </w:rPr>
                <w:t>ska</w:t>
              </w:r>
            </w:ins>
            <w:ins w:id="7859" w:author="Andreas Bjärkmar" w:date="2014-03-28T11:19:00Z">
              <w:r w:rsidR="008977CF" w:rsidRPr="00A711E9">
                <w:rPr>
                  <w:i/>
                  <w:spacing w:val="-1"/>
                  <w:szCs w:val="20"/>
                  <w:highlight w:val="yellow"/>
                  <w:rPrChange w:id="7860" w:author="Andreas Bjärkmar" w:date="2014-03-28T11:20:00Z">
                    <w:rPr>
                      <w:i/>
                      <w:spacing w:val="-1"/>
                      <w:szCs w:val="20"/>
                    </w:rPr>
                  </w:rPrChange>
                </w:rPr>
                <w:t xml:space="preserve"> värdet räknas om till</w:t>
              </w:r>
            </w:ins>
            <w:ins w:id="7861" w:author="Andreas Bjärkmar" w:date="2014-03-28T11:18:00Z">
              <w:r w:rsidR="008977CF" w:rsidRPr="00A711E9">
                <w:rPr>
                  <w:i/>
                  <w:spacing w:val="-1"/>
                  <w:szCs w:val="20"/>
                  <w:highlight w:val="yellow"/>
                  <w:rPrChange w:id="7862" w:author="Andreas Bjärkmar" w:date="2014-03-28T11:20:00Z">
                    <w:rPr>
                      <w:i/>
                      <w:spacing w:val="-1"/>
                      <w:szCs w:val="20"/>
                    </w:rPr>
                  </w:rPrChange>
                </w:rPr>
                <w:t xml:space="preserve"> </w:t>
              </w:r>
            </w:ins>
            <w:ins w:id="7863" w:author="Andreas Bjärkmar" w:date="2014-03-28T11:19:00Z">
              <w:r w:rsidR="008977CF" w:rsidRPr="00A711E9">
                <w:rPr>
                  <w:i/>
                  <w:spacing w:val="-1"/>
                  <w:szCs w:val="20"/>
                  <w:highlight w:val="yellow"/>
                  <w:rPrChange w:id="7864"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7865" w:author="Andreas Bjärkmar" w:date="2014-03-28T11:20:00Z">
                    <w:rPr>
                      <w:rFonts w:cs="Arial"/>
                      <w:i/>
                      <w:color w:val="000000"/>
                      <w:szCs w:val="20"/>
                      <w:shd w:val="clear" w:color="auto" w:fill="FFFFFF"/>
                    </w:rPr>
                  </w:rPrChange>
                </w:rPr>
                <w:t>² istället för</w:t>
              </w:r>
            </w:ins>
            <w:ins w:id="7866" w:author="Andreas Bjärkmar" w:date="2014-03-28T11:18:00Z">
              <w:r w:rsidR="008977CF" w:rsidRPr="00A711E9">
                <w:rPr>
                  <w:rFonts w:cs="Arial"/>
                  <w:i/>
                  <w:color w:val="000000"/>
                  <w:szCs w:val="20"/>
                  <w:highlight w:val="yellow"/>
                  <w:shd w:val="clear" w:color="auto" w:fill="FFFFFF"/>
                  <w:rPrChange w:id="7867" w:author="Andreas Bjärkmar" w:date="2014-03-28T11:20:00Z">
                    <w:rPr>
                      <w:rFonts w:ascii="Arial" w:hAnsi="Arial" w:cs="Arial"/>
                      <w:color w:val="000000"/>
                      <w:szCs w:val="20"/>
                      <w:shd w:val="clear" w:color="auto" w:fill="FFFFFF"/>
                    </w:rPr>
                  </w:rPrChange>
                </w:rPr>
                <w:t>Gy*cm²</w:t>
              </w:r>
            </w:ins>
            <w:ins w:id="7868" w:author="Andreas Bjärkmar" w:date="2014-03-28T11:20:00Z">
              <w:r w:rsidR="00A711E9" w:rsidRPr="00A711E9">
                <w:rPr>
                  <w:rFonts w:cs="Arial"/>
                  <w:i/>
                  <w:color w:val="000000"/>
                  <w:szCs w:val="20"/>
                  <w:highlight w:val="yellow"/>
                  <w:shd w:val="clear" w:color="auto" w:fill="FFFFFF"/>
                  <w:rPrChange w:id="7869"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7870" w:author="Andreas Bjärkmar" w:date="2014-03-28T11:20:00Z">
              <w:r w:rsidR="00A711E9" w:rsidRPr="00A711E9">
                <w:rPr>
                  <w:spacing w:val="-1"/>
                  <w:szCs w:val="20"/>
                  <w:highlight w:val="yellow"/>
                  <w:rPrChange w:id="7871"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7872"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t>Beskrivning av bild-tagning(ar). Bild(er) tas som en eller flera tagningar (noll tillåts i fall då tillgång till bild saknas, utan endast (remiss och) sammanfattande utlåtande finns).</w:t>
            </w:r>
          </w:p>
          <w:p w14:paraId="55F064E6" w14:textId="77777777" w:rsidR="00517C89" w:rsidRPr="007621F2" w:rsidDel="00890E68" w:rsidRDefault="00517C89">
            <w:pPr>
              <w:spacing w:line="226" w:lineRule="exact"/>
              <w:rPr>
                <w:del w:id="7873"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7874"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r w:rsidRPr="007621F2">
              <w:rPr>
                <w:szCs w:val="20"/>
              </w:rPr>
              <w:t>../../../exam</w:t>
            </w:r>
            <w:r w:rsidRPr="007621F2">
              <w:rPr>
                <w:szCs w:val="20"/>
                <w:highlight w:val="yellow"/>
              </w:rPr>
              <w:t>ination</w:t>
            </w:r>
            <w:r w:rsidRPr="007621F2">
              <w:rPr>
                <w:szCs w:val="20"/>
              </w:rPr>
              <w:t>Status</w:t>
            </w:r>
          </w:p>
        </w:tc>
        <w:tc>
          <w:tcPr>
            <w:tcW w:w="1701" w:type="dxa"/>
          </w:tcPr>
          <w:p w14:paraId="490D9A48" w14:textId="60A3A7AC" w:rsidR="00517C89" w:rsidRPr="007621F2" w:rsidRDefault="00517C89">
            <w:pPr>
              <w:rPr>
                <w:szCs w:val="20"/>
              </w:rPr>
            </w:pPr>
            <w:del w:id="7875" w:author="Björn Genfors" w:date="2014-03-31T09:11:00Z">
              <w:r w:rsidRPr="00740909" w:rsidDel="00740909">
                <w:rPr>
                  <w:spacing w:val="-1"/>
                  <w:szCs w:val="20"/>
                  <w:highlight w:val="yellow"/>
                  <w:rPrChange w:id="7876" w:author="Björn Genfors" w:date="2014-03-31T09:11:00Z">
                    <w:rPr>
                      <w:spacing w:val="-1"/>
                      <w:szCs w:val="20"/>
                    </w:rPr>
                  </w:rPrChange>
                </w:rPr>
                <w:delText>CVType</w:delText>
              </w:r>
            </w:del>
            <w:ins w:id="7877" w:author="Björn Genfors" w:date="2014-03-31T09:11:00Z">
              <w:r w:rsidR="00740909" w:rsidRPr="00740909">
                <w:rPr>
                  <w:spacing w:val="-1"/>
                  <w:szCs w:val="20"/>
                  <w:highlight w:val="yellow"/>
                  <w:rPrChange w:id="7878" w:author="Björn Genfors" w:date="2014-03-31T09:11:00Z">
                    <w:rPr>
                      <w:spacing w:val="-1"/>
                      <w:szCs w:val="20"/>
                    </w:rPr>
                  </w:rPrChange>
                </w:rPr>
                <w:t>ExaminationStatus</w:t>
              </w:r>
            </w:ins>
            <w:ins w:id="7879" w:author="Björn Genfors" w:date="2014-03-31T09:15:00Z">
              <w:r w:rsidR="00740909">
                <w:rPr>
                  <w:spacing w:val="-1"/>
                  <w:szCs w:val="20"/>
                  <w:highlight w:val="yellow"/>
                </w:rPr>
                <w:t>Code</w:t>
              </w:r>
            </w:ins>
            <w:ins w:id="7880" w:author="Björn Genfors" w:date="2014-03-31T09:11:00Z">
              <w:r w:rsidR="00740909" w:rsidRPr="00740909">
                <w:rPr>
                  <w:spacing w:val="-1"/>
                  <w:szCs w:val="20"/>
                  <w:highlight w:val="yellow"/>
                  <w:rPrChange w:id="7881" w:author="Björn Genfors" w:date="2014-03-31T09:11:00Z">
                    <w:rPr>
                      <w:spacing w:val="-1"/>
                      <w:szCs w:val="20"/>
                    </w:rPr>
                  </w:rPrChange>
                </w:rPr>
                <w:t>Enum</w:t>
              </w:r>
            </w:ins>
          </w:p>
        </w:tc>
        <w:tc>
          <w:tcPr>
            <w:tcW w:w="3827" w:type="dxa"/>
          </w:tcPr>
          <w:p w14:paraId="49E91FBB" w14:textId="219F23CB" w:rsidR="00517C89" w:rsidRPr="007621F2" w:rsidDel="00F81D11" w:rsidRDefault="00517C89">
            <w:pPr>
              <w:spacing w:line="226" w:lineRule="exact"/>
              <w:rPr>
                <w:del w:id="7882" w:author="Björn Genfors" w:date="2014-03-31T09:01:00Z"/>
                <w:spacing w:val="-1"/>
                <w:szCs w:val="20"/>
              </w:rPr>
            </w:pPr>
            <w:r w:rsidRPr="007621F2">
              <w:rPr>
                <w:spacing w:val="-1"/>
                <w:szCs w:val="20"/>
              </w:rPr>
              <w:t xml:space="preserve">Text som anger åtgärdens status. </w:t>
            </w:r>
            <w:del w:id="7883" w:author="Björn Genfors" w:date="2014-03-31T09:11:00Z">
              <w:r w:rsidRPr="007621F2" w:rsidDel="00740909">
                <w:rPr>
                  <w:spacing w:val="-1"/>
                  <w:szCs w:val="20"/>
                </w:rPr>
                <w:delText>Då det är</w:delText>
              </w:r>
            </w:del>
          </w:p>
          <w:p w14:paraId="0F732BEB" w14:textId="68A0171D" w:rsidR="00517C89" w:rsidRPr="007621F2" w:rsidDel="00740909" w:rsidRDefault="00517C89">
            <w:pPr>
              <w:spacing w:line="226" w:lineRule="exact"/>
              <w:rPr>
                <w:del w:id="7884" w:author="Björn Genfors" w:date="2014-03-31T09:12:00Z"/>
                <w:spacing w:val="-1"/>
                <w:szCs w:val="20"/>
              </w:rPr>
            </w:pPr>
            <w:del w:id="7885" w:author="Björn Genfors" w:date="2014-03-31T09:11:00Z">
              <w:r w:rsidRPr="007621F2" w:rsidDel="00740909">
                <w:rPr>
                  <w:spacing w:val="-1"/>
                  <w:szCs w:val="20"/>
                </w:rPr>
                <w:delText xml:space="preserve">möjligt ska </w:delText>
              </w:r>
            </w:del>
            <w:ins w:id="7886" w:author="Björn Genfors" w:date="2014-03-31T09:11:00Z">
              <w:r w:rsidR="00740909">
                <w:rPr>
                  <w:spacing w:val="-1"/>
                  <w:szCs w:val="20"/>
                </w:rPr>
                <w:t xml:space="preserve">Kommer från </w:t>
              </w:r>
            </w:ins>
            <w:r w:rsidRPr="007621F2">
              <w:rPr>
                <w:spacing w:val="-1"/>
                <w:szCs w:val="20"/>
              </w:rPr>
              <w:t xml:space="preserve">KV åtgärdsstatus </w:t>
            </w:r>
            <w:del w:id="7887" w:author="Björn Genfors" w:date="2014-03-31T09:12:00Z">
              <w:r w:rsidRPr="007621F2" w:rsidDel="00740909">
                <w:rPr>
                  <w:spacing w:val="-1"/>
                  <w:szCs w:val="20"/>
                </w:rPr>
                <w:delText>följas</w:delText>
              </w:r>
            </w:del>
            <w:ins w:id="7888" w:author="Björn Genfors" w:date="2014-03-31T09:12:00Z">
              <w:r w:rsidR="00740909">
                <w:rPr>
                  <w:spacing w:val="-1"/>
                  <w:szCs w:val="20"/>
                </w:rPr>
                <w:t>i V-TIM 1.0</w:t>
              </w:r>
            </w:ins>
            <w:r w:rsidRPr="007621F2">
              <w:rPr>
                <w:spacing w:val="-1"/>
                <w:szCs w:val="20"/>
              </w:rPr>
              <w:t xml:space="preserve">. </w:t>
            </w:r>
            <w:ins w:id="7889" w:author="Björn Genfors" w:date="2014-03-31T09:12:00Z">
              <w:r w:rsidR="00740909">
                <w:rPr>
                  <w:spacing w:val="-1"/>
                  <w:szCs w:val="20"/>
                </w:rPr>
                <w:t xml:space="preserve">Tillåtna värden är: </w:t>
              </w:r>
              <w:r w:rsidR="00740909" w:rsidRPr="00740909">
                <w:rPr>
                  <w:spacing w:val="-1"/>
                  <w:szCs w:val="20"/>
                </w:rPr>
                <w:t>Initierad, Planerad (bevakad), Tidbokad, Uppskjuten, Annullerad, Pågående, Avvakta, Avbruten, Avklarad, Inaktuell, Makulerad.</w:t>
              </w:r>
            </w:ins>
            <w:del w:id="7890" w:author="Björn Genfors" w:date="2014-03-31T09:12:00Z">
              <w:r w:rsidRPr="007621F2" w:rsidDel="00740909">
                <w:rPr>
                  <w:spacing w:val="-1"/>
                  <w:szCs w:val="20"/>
                </w:rPr>
                <w:delText>Exempel:</w:delText>
              </w:r>
            </w:del>
          </w:p>
          <w:p w14:paraId="29E49386" w14:textId="2AAC5095" w:rsidR="00517C89" w:rsidRPr="007621F2" w:rsidRDefault="00517C89">
            <w:pPr>
              <w:spacing w:line="226" w:lineRule="exact"/>
              <w:rPr>
                <w:szCs w:val="20"/>
              </w:rPr>
              <w:pPrChange w:id="7891" w:author="Björn Genfors" w:date="2014-03-31T09:12:00Z">
                <w:pPr/>
              </w:pPrChange>
            </w:pPr>
            <w:del w:id="7892" w:author="Björn Genfors" w:date="2014-03-31T09:12:00Z">
              <w:r w:rsidRPr="007621F2" w:rsidDel="00740909">
                <w:rPr>
                  <w:spacing w:val="-1"/>
                  <w:szCs w:val="20"/>
                </w:rPr>
                <w:delText>Planerad, Pågående, Avklarad</w:delText>
              </w:r>
            </w:del>
          </w:p>
        </w:tc>
        <w:tc>
          <w:tcPr>
            <w:tcW w:w="1192" w:type="dxa"/>
          </w:tcPr>
          <w:p w14:paraId="40FC4D94" w14:textId="552F7EFF" w:rsidR="00517C89" w:rsidRPr="007621F2" w:rsidRDefault="00517C89" w:rsidP="003A6D72">
            <w:pPr>
              <w:jc w:val="center"/>
              <w:rPr>
                <w:szCs w:val="20"/>
              </w:rPr>
            </w:pPr>
            <w:r w:rsidRPr="007621F2">
              <w:rPr>
                <w:spacing w:val="-1"/>
                <w:szCs w:val="20"/>
              </w:rPr>
              <w:t>0..1</w:t>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t>../../../</w:t>
            </w:r>
            <w:del w:id="7893" w:author="Björn Genfors" w:date="2014-03-28T13:53:00Z">
              <w:r w:rsidR="00FA52CF" w:rsidDel="00A35CE4">
                <w:rPr>
                  <w:szCs w:val="20"/>
                </w:rPr>
                <w:delText>patientData</w:delText>
              </w:r>
            </w:del>
            <w:ins w:id="7894"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7895"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7896" w:author="Björn Genfors" w:date="2014-03-28T16:02:00Z">
              <w:r w:rsidRPr="007621F2" w:rsidDel="009D2C89">
                <w:rPr>
                  <w:i/>
                  <w:szCs w:val="20"/>
                  <w:highlight w:val="yellow"/>
                </w:rPr>
                <w:delText>Ansvarig h</w:delText>
              </w:r>
            </w:del>
            <w:ins w:id="7897" w:author="Björn Genfors" w:date="2014-03-28T16:02:00Z">
              <w:r w:rsidR="009D2C89">
                <w:rPr>
                  <w:i/>
                  <w:szCs w:val="20"/>
                  <w:highlight w:val="yellow"/>
                </w:rPr>
                <w:t>H</w:t>
              </w:r>
            </w:ins>
            <w:r w:rsidRPr="007621F2">
              <w:rPr>
                <w:i/>
                <w:szCs w:val="20"/>
                <w:highlight w:val="yellow"/>
              </w:rPr>
              <w:t>älso- och sjukvårdsperson</w:t>
            </w:r>
            <w:ins w:id="7898" w:author="Björn Genfors" w:date="2014-03-28T16:03:00Z">
              <w:r w:rsidR="009D2C89">
                <w:rPr>
                  <w:i/>
                  <w:szCs w:val="20"/>
                  <w:highlight w:val="yellow"/>
                </w:rPr>
                <w:t xml:space="preserve"> som är</w:t>
              </w:r>
            </w:ins>
            <w:del w:id="7899" w:author="Björn Genfors" w:date="2014-03-28T16:03:00Z">
              <w:r w:rsidRPr="007621F2" w:rsidDel="009D2C89">
                <w:rPr>
                  <w:i/>
                  <w:szCs w:val="20"/>
                  <w:highlight w:val="yellow"/>
                </w:rPr>
                <w:delText>.</w:delText>
              </w:r>
            </w:del>
            <w:r w:rsidRPr="007621F2">
              <w:rPr>
                <w:i/>
                <w:szCs w:val="20"/>
                <w:highlight w:val="yellow"/>
              </w:rPr>
              <w:t xml:space="preserve"> </w:t>
            </w:r>
            <w:del w:id="7900" w:author="Björn Genfors" w:date="2014-03-28T16:03:00Z">
              <w:r w:rsidRPr="007621F2" w:rsidDel="009D2C89">
                <w:rPr>
                  <w:i/>
                  <w:szCs w:val="20"/>
                  <w:highlight w:val="yellow"/>
                </w:rPr>
                <w:delText>A</w:delText>
              </w:r>
            </w:del>
            <w:ins w:id="7901" w:author="Björn Genfors" w:date="2014-03-28T16:03:00Z">
              <w:r w:rsidR="009D2C89">
                <w:rPr>
                  <w:i/>
                  <w:szCs w:val="20"/>
                  <w:highlight w:val="yellow"/>
                </w:rPr>
                <w:t>a</w:t>
              </w:r>
            </w:ins>
            <w:r w:rsidRPr="007621F2">
              <w:rPr>
                <w:i/>
                <w:szCs w:val="20"/>
                <w:highlight w:val="yellow"/>
              </w:rPr>
              <w:t xml:space="preserve">nsvarig för </w:t>
            </w:r>
            <w:del w:id="7902" w:author="Björn Genfors" w:date="2014-03-28T16:03:00Z">
              <w:r w:rsidRPr="007621F2" w:rsidDel="009D2C89">
                <w:rPr>
                  <w:i/>
                  <w:szCs w:val="20"/>
                  <w:highlight w:val="yellow"/>
                </w:rPr>
                <w:delText>undersökningsresultatet. Avser person som är ansvarig för det samlade dokumentet.</w:delText>
              </w:r>
            </w:del>
            <w:ins w:id="7903"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7904"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7905"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pPr>
              <w:spacing w:line="226" w:lineRule="exact"/>
              <w:rPr>
                <w:szCs w:val="20"/>
              </w:rPr>
              <w:pPrChange w:id="7906"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7907" w:author="Björn Genfors" w:date="2014-03-28T16:17:00Z"/>
                <w:szCs w:val="20"/>
                <w:highlight w:val="yellow"/>
              </w:rPr>
            </w:pPr>
            <w:ins w:id="7908"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7909"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7910"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7911"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7912"/>
            <w:r w:rsidRPr="007621F2">
              <w:rPr>
                <w:spacing w:val="-1"/>
                <w:szCs w:val="20"/>
                <w:highlight w:val="yellow"/>
              </w:rPr>
              <w:t>0</w:t>
            </w:r>
            <w:commentRangeStart w:id="7913"/>
            <w:r w:rsidRPr="007621F2">
              <w:rPr>
                <w:spacing w:val="-1"/>
                <w:szCs w:val="20"/>
                <w:highlight w:val="yellow"/>
              </w:rPr>
              <w:t>..1</w:t>
            </w:r>
            <w:commentRangeEnd w:id="7913"/>
            <w:r w:rsidRPr="007621F2">
              <w:rPr>
                <w:rStyle w:val="CommentReference"/>
                <w:sz w:val="20"/>
                <w:szCs w:val="20"/>
                <w:highlight w:val="yellow"/>
              </w:rPr>
              <w:commentReference w:id="7913"/>
            </w:r>
            <w:commentRangeEnd w:id="7912"/>
            <w:r w:rsidR="00A35CE4">
              <w:rPr>
                <w:rStyle w:val="CommentReference"/>
                <w:rFonts w:ascii="Arial" w:eastAsia="ヒラギノ角ゴ Pro W3" w:hAnsi="Arial"/>
                <w:i/>
                <w:color w:val="000000"/>
                <w:lang w:val="en-GB"/>
              </w:rPr>
              <w:commentReference w:id="7912"/>
            </w:r>
          </w:p>
        </w:tc>
      </w:tr>
      <w:tr w:rsidR="00517C89" w:rsidRPr="007621F2" w14:paraId="6CEFE039" w14:textId="77777777" w:rsidTr="003A6D72">
        <w:tc>
          <w:tcPr>
            <w:tcW w:w="2802" w:type="dxa"/>
          </w:tcPr>
          <w:p w14:paraId="75D7E930" w14:textId="5A8F3A89" w:rsidR="00517C89" w:rsidRPr="007621F2" w:rsidRDefault="009D2C89">
            <w:pPr>
              <w:rPr>
                <w:szCs w:val="20"/>
              </w:rPr>
            </w:pPr>
            <w:ins w:id="7914"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ins w:id="7915" w:author="Björn Genfors" w:date="2014-03-28T16:01:00Z">
              <w:r w:rsidRPr="009D2C89">
                <w:rPr>
                  <w:i/>
                  <w:szCs w:val="20"/>
                  <w:highlight w:val="yellow"/>
                  <w:rPrChange w:id="7916"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7917"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7918"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7919"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7920"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ink"/>
                <w:i/>
                <w:szCs w:val="20"/>
                <w:highlight w:val="yellow"/>
              </w:rPr>
            </w:pPr>
            <w:del w:id="7921" w:author="Björn Genfors" w:date="2014-03-28T14:59:00Z">
              <w:r w:rsidRPr="00BB79F8" w:rsidDel="008420F6">
                <w:rPr>
                  <w:rPrChange w:id="7922" w:author="Björn Genfors" w:date="2014-03-28T16:01:00Z">
                    <w:rPr>
                      <w:rStyle w:val="Hyperlink"/>
                      <w:i/>
                      <w:szCs w:val="20"/>
                      <w:highlight w:val="yellow"/>
                    </w:rPr>
                  </w:rPrChange>
                </w:rPr>
                <w:fldChar w:fldCharType="begin"/>
              </w:r>
              <w:r w:rsidRPr="009D2C89" w:rsidDel="008420F6">
                <w:rPr>
                  <w:i/>
                  <w:rPrChange w:id="7923" w:author="Björn Genfors" w:date="2014-03-28T16:01:00Z">
                    <w:rPr/>
                  </w:rPrChange>
                </w:rPr>
                <w:delInstrText xml:space="preserve"> HYPERLINK "http://www.inera.se/Documents/TJANSTER_PROJEKT/Katalogtjanst_HSA/Innehall/hsa_innehall_befattning.pdf" </w:delInstrText>
              </w:r>
              <w:r w:rsidRPr="00BB79F8" w:rsidDel="008420F6">
                <w:rPr>
                  <w:rPrChange w:id="7924" w:author="Björn Genfors" w:date="2014-03-28T16:01:00Z">
                    <w:rPr>
                      <w:rStyle w:val="Hyperlink"/>
                      <w:i/>
                      <w:szCs w:val="20"/>
                      <w:highlight w:val="yellow"/>
                    </w:rPr>
                  </w:rPrChange>
                </w:rPr>
                <w:fldChar w:fldCharType="separate"/>
              </w:r>
              <w:r w:rsidR="00517C89" w:rsidRPr="009D2C89" w:rsidDel="008420F6">
                <w:rPr>
                  <w:rStyle w:val="Hyperlink"/>
                  <w:i/>
                  <w:szCs w:val="20"/>
                  <w:highlight w:val="yellow"/>
                </w:rPr>
                <w:delText>http://www.inera.se/Documents/TJANSTER_PROJEKT/Katalogtjanst_HSA/Innehall/hsa_innehall_befattning.pdf</w:delText>
              </w:r>
              <w:r w:rsidRPr="00BB79F8" w:rsidDel="008420F6">
                <w:rPr>
                  <w:rStyle w:val="Hyperlink"/>
                  <w:i/>
                  <w:szCs w:val="20"/>
                  <w:highlight w:val="yellow"/>
                </w:rPr>
                <w:fldChar w:fldCharType="end"/>
              </w:r>
              <w:r w:rsidR="00517C89" w:rsidRPr="009D2C89" w:rsidDel="008420F6">
                <w:rPr>
                  <w:rStyle w:val="Hyperlink"/>
                  <w:i/>
                  <w:szCs w:val="20"/>
                  <w:highlight w:val="yellow"/>
                </w:rPr>
                <w:delText xml:space="preserve">. </w:delText>
              </w:r>
            </w:del>
            <w:ins w:id="7925" w:author="Björn Genfors" w:date="2014-03-28T14:59:00Z">
              <w:r w:rsidR="008420F6" w:rsidRPr="009D2C89">
                <w:rPr>
                  <w:i/>
                  <w:szCs w:val="20"/>
                  <w:highlight w:val="yellow"/>
                </w:rPr>
                <w:t>se referens [</w:t>
              </w:r>
              <w:r w:rsidR="008420F6" w:rsidRPr="00BB79F8">
                <w:rPr>
                  <w:i/>
                  <w:szCs w:val="20"/>
                  <w:highlight w:val="yellow"/>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BB79F8">
              <w:rPr>
                <w:i/>
                <w:szCs w:val="20"/>
                <w:highlight w:val="yellow"/>
              </w:rPr>
            </w:r>
            <w:r w:rsidR="008420F6" w:rsidRPr="00BB79F8">
              <w:rPr>
                <w:i/>
                <w:szCs w:val="20"/>
                <w:highlight w:val="yellow"/>
              </w:rPr>
              <w:fldChar w:fldCharType="separate"/>
            </w:r>
            <w:ins w:id="7926" w:author="Björn Genfors" w:date="2014-03-31T13:27:00Z">
              <w:r w:rsidR="002F320B" w:rsidRPr="002F320B">
                <w:rPr>
                  <w:i/>
                  <w:rPrChange w:id="7927" w:author="Björn Genfors" w:date="2014-03-31T13:27:00Z">
                    <w:rPr/>
                  </w:rPrChange>
                </w:rPr>
                <w:t xml:space="preserve">R </w:t>
              </w:r>
              <w:r w:rsidR="002F320B" w:rsidRPr="002F320B">
                <w:rPr>
                  <w:i/>
                  <w:noProof/>
                  <w:rPrChange w:id="7928" w:author="Björn Genfors" w:date="2014-03-31T13:27:00Z">
                    <w:rPr>
                      <w:noProof/>
                    </w:rPr>
                  </w:rPrChange>
                </w:rPr>
                <w:t>5</w:t>
              </w:r>
            </w:ins>
            <w:ins w:id="7929" w:author="Björn Genfors" w:date="2014-03-28T14:59:00Z">
              <w:r w:rsidR="008420F6" w:rsidRPr="00BB79F8">
                <w:rPr>
                  <w:i/>
                  <w:szCs w:val="20"/>
                  <w:highlight w:val="yellow"/>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7930" w:author="Björn Genfors" w:date="2014-03-28T16:12:00Z"/>
                <w:i/>
                <w:spacing w:val="-1"/>
                <w:szCs w:val="20"/>
                <w:highlight w:val="yellow"/>
              </w:rPr>
            </w:pPr>
            <w:ins w:id="7931" w:author="Björn Genfors" w:date="2014-03-28T16:16:00Z">
              <w:r w:rsidRPr="007621F2">
                <w:rPr>
                  <w:i/>
                  <w:spacing w:val="-1"/>
                  <w:szCs w:val="20"/>
                </w:rPr>
                <w:t>Om kodverk saknas anges befattning i originalText.</w:t>
              </w:r>
            </w:ins>
            <w:del w:id="7932"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7933"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7934" w:author="Björn Genfors" w:date="2014-03-28T16:01:00Z">
                  <w:rPr>
                    <w:szCs w:val="20"/>
                  </w:rPr>
                </w:rPrChange>
              </w:rPr>
            </w:pPr>
            <w:r w:rsidRPr="009D2C89">
              <w:rPr>
                <w:i/>
                <w:spacing w:val="-1"/>
                <w:szCs w:val="20"/>
                <w:highlight w:val="yellow"/>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7935"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7936"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7937"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7938"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7939"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7940"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7941" w:author="Björn Genfors" w:date="2014-03-28T16:01:00Z">
              <w:r w:rsidRPr="009D2C89">
                <w:rPr>
                  <w:i/>
                  <w:szCs w:val="20"/>
                  <w:highlight w:val="yellow"/>
                  <w:rPrChange w:id="7942" w:author="Björn Genfors" w:date="2014-03-28T16:01:00Z">
                    <w:rPr>
                      <w:szCs w:val="20"/>
                      <w:highlight w:val="yellow"/>
                    </w:rPr>
                  </w:rPrChange>
                </w:rPr>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7943"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7944" w:author="Björn Genfors" w:date="2014-03-28T16:02:00Z">
              <w:r>
                <w:rPr>
                  <w:szCs w:val="20"/>
                  <w:highlight w:val="yellow"/>
                </w:rPr>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7945" w:author="Björn Genfors" w:date="2014-03-28T16:02:00Z">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7946" w:author="Björn Genfors" w:date="2014-03-28T16:02:00Z">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7947"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7948"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ins w:id="7949" w:author="Björn Genfors" w:date="2014-03-28T16:02:00Z">
              <w:r w:rsidRPr="009D2C89">
                <w:rPr>
                  <w:color w:val="FF0000"/>
                  <w:szCs w:val="20"/>
                  <w:highlight w:val="yellow"/>
                  <w:rPrChange w:id="7950"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ins w:id="7951" w:author="Björn Genfors" w:date="2014-03-28T16:02:00Z">
              <w:r w:rsidRPr="009D2C89">
                <w:rPr>
                  <w:color w:val="FF0000"/>
                  <w:szCs w:val="20"/>
                  <w:highlight w:val="yellow"/>
                  <w:rPrChange w:id="7952"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02F4BEEB" w:rsidR="00517C89" w:rsidRPr="007621F2" w:rsidRDefault="006736AE">
            <w:pPr>
              <w:rPr>
                <w:szCs w:val="20"/>
              </w:rPr>
            </w:pPr>
            <w:r>
              <w:rPr>
                <w:i/>
                <w:spacing w:val="-1"/>
                <w:szCs w:val="20"/>
              </w:rPr>
              <w:t>ModalityData</w:t>
            </w:r>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7621F2" w14:paraId="4EE21B0F" w14:textId="77777777" w:rsidTr="003A6D72">
        <w:tc>
          <w:tcPr>
            <w:tcW w:w="2802" w:type="dxa"/>
          </w:tcPr>
          <w:p w14:paraId="1A78043F" w14:textId="4A3AEB86" w:rsidR="00517C89" w:rsidRPr="007621F2" w:rsidRDefault="00517C89">
            <w:pPr>
              <w:rPr>
                <w:szCs w:val="20"/>
              </w:rPr>
            </w:pPr>
            <w:r w:rsidRPr="007621F2">
              <w:rPr>
                <w:i/>
                <w:szCs w:val="20"/>
              </w:rPr>
              <w:t>../../../../typeOfModality</w:t>
            </w:r>
          </w:p>
        </w:tc>
        <w:tc>
          <w:tcPr>
            <w:tcW w:w="1701" w:type="dxa"/>
          </w:tcPr>
          <w:p w14:paraId="0947AF25" w14:textId="516A5BBC" w:rsidR="00517C89" w:rsidRPr="007621F2" w:rsidRDefault="00517C89">
            <w:pPr>
              <w:rPr>
                <w:szCs w:val="20"/>
              </w:rPr>
            </w:pPr>
            <w:r w:rsidRPr="007621F2">
              <w:rPr>
                <w:i/>
                <w:spacing w:val="-1"/>
                <w:szCs w:val="20"/>
              </w:rPr>
              <w:t>string</w:t>
            </w:r>
          </w:p>
        </w:tc>
        <w:tc>
          <w:tcPr>
            <w:tcW w:w="3827" w:type="dxa"/>
          </w:tcPr>
          <w:p w14:paraId="1E16D225" w14:textId="784E2877" w:rsidR="00517C89" w:rsidRPr="007621F2" w:rsidRDefault="00517C89">
            <w:pPr>
              <w:rPr>
                <w:szCs w:val="20"/>
              </w:rPr>
            </w:pPr>
            <w:r w:rsidRPr="007621F2">
              <w:rPr>
                <w:i/>
                <w:spacing w:val="-1"/>
                <w:szCs w:val="20"/>
              </w:rPr>
              <w:t>Modalitetstyp för bildfångande utrustning.</w:t>
            </w:r>
          </w:p>
        </w:tc>
        <w:tc>
          <w:tcPr>
            <w:tcW w:w="1192" w:type="dxa"/>
          </w:tcPr>
          <w:p w14:paraId="6C8895A7" w14:textId="69735005" w:rsidR="00517C89" w:rsidRPr="007621F2" w:rsidRDefault="00517C89" w:rsidP="003A6D72">
            <w:pPr>
              <w:jc w:val="center"/>
              <w:rPr>
                <w:szCs w:val="20"/>
              </w:rPr>
            </w:pPr>
            <w:r w:rsidRPr="007621F2">
              <w:rPr>
                <w:i/>
                <w:spacing w:val="-1"/>
                <w:szCs w:val="20"/>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7953"/>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7953"/>
            <w:r w:rsidR="006F6609">
              <w:rPr>
                <w:rStyle w:val="CommentReference"/>
                <w:rFonts w:ascii="Arial" w:eastAsia="ヒラギノ角ゴ Pro W3" w:hAnsi="Arial"/>
                <w:i/>
                <w:color w:val="000000"/>
                <w:lang w:val="en-GB"/>
              </w:rPr>
              <w:commentReference w:id="7953"/>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För att ge renderbar data som kan visas på det sätt som användaren önskar (med hjälp av en viewer/renderare) ges möjligheten att skicka med binärdata eller en URI till ett 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t>../../../../</w:t>
            </w:r>
            <w:r w:rsidRPr="007621F2">
              <w:rPr>
                <w:szCs w:val="20"/>
                <w:highlight w:val="yellow"/>
              </w:rPr>
              <w:t>dicomValue</w:t>
            </w:r>
          </w:p>
        </w:tc>
        <w:tc>
          <w:tcPr>
            <w:tcW w:w="1701" w:type="dxa"/>
          </w:tcPr>
          <w:p w14:paraId="2DDDAE9B" w14:textId="6130DF59" w:rsidR="00517C89" w:rsidRPr="007621F2" w:rsidRDefault="001D4F3F">
            <w:pPr>
              <w:rPr>
                <w:szCs w:val="20"/>
              </w:rPr>
            </w:pPr>
            <w:ins w:id="7954" w:author="Khaled Daham" w:date="2014-03-29T12:00:00Z">
              <w:r>
                <w:rPr>
                  <w:spacing w:val="-1"/>
                  <w:szCs w:val="20"/>
                </w:rPr>
                <w:t>b</w:t>
              </w:r>
            </w:ins>
            <w:del w:id="7955" w:author="Khaled Daham" w:date="2014-03-29T12:00:00Z">
              <w:r w:rsidR="00517C89" w:rsidRPr="007621F2" w:rsidDel="001D4F3F">
                <w:rPr>
                  <w:spacing w:val="-1"/>
                  <w:szCs w:val="20"/>
                </w:rPr>
                <w:delText>B</w:delText>
              </w:r>
            </w:del>
            <w:r w:rsidR="00517C89" w:rsidRPr="007621F2">
              <w:rPr>
                <w:spacing w:val="-1"/>
                <w:szCs w:val="20"/>
              </w:rPr>
              <w:t>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2D8899A0" w:rsidR="00517C89" w:rsidRPr="007621F2" w:rsidRDefault="001D46AF" w:rsidP="001D46AF">
            <w:pPr>
              <w:rPr>
                <w:szCs w:val="20"/>
              </w:rPr>
            </w:pPr>
            <w:r w:rsidRPr="007621F2">
              <w:rPr>
                <w:i/>
                <w:szCs w:val="20"/>
              </w:rPr>
              <w:t>../../../i</w:t>
            </w:r>
            <w:commentRangeStart w:id="7956"/>
            <w:r w:rsidR="00517C89" w:rsidRPr="007621F2">
              <w:rPr>
                <w:i/>
                <w:szCs w:val="20"/>
              </w:rPr>
              <w:t>mageSt</w:t>
            </w:r>
            <w:ins w:id="7957" w:author="Khaled Daham" w:date="2014-03-29T11:56:00Z">
              <w:r w:rsidR="002150A6">
                <w:rPr>
                  <w:i/>
                  <w:szCs w:val="20"/>
                </w:rPr>
                <w:t>ructured</w:t>
              </w:r>
            </w:ins>
            <w:del w:id="7958" w:author="Khaled Daham" w:date="2014-03-29T11:56:00Z">
              <w:r w:rsidR="00517C89" w:rsidRPr="007621F2" w:rsidDel="002150A6">
                <w:rPr>
                  <w:i/>
                  <w:szCs w:val="20"/>
                </w:rPr>
                <w:delText>atic</w:delText>
              </w:r>
            </w:del>
            <w:r w:rsidR="00517C89" w:rsidRPr="007621F2">
              <w:rPr>
                <w:i/>
                <w:szCs w:val="20"/>
              </w:rPr>
              <w:t>Data</w:t>
            </w:r>
            <w:commentRangeEnd w:id="7956"/>
            <w:r w:rsidR="00517C89" w:rsidRPr="007621F2">
              <w:rPr>
                <w:rStyle w:val="CommentReference"/>
                <w:sz w:val="20"/>
                <w:szCs w:val="20"/>
              </w:rPr>
              <w:commentReference w:id="7956"/>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7959"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7960"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2AB00506" w:rsidR="00517C89" w:rsidRPr="007621F2" w:rsidRDefault="00517C89">
            <w:pPr>
              <w:rPr>
                <w:szCs w:val="20"/>
              </w:rPr>
            </w:pPr>
            <w:r w:rsidRPr="007621F2">
              <w:rPr>
                <w:i/>
                <w:spacing w:val="-1"/>
                <w:szCs w:val="20"/>
              </w:rPr>
              <w:t>Kroppsdel</w:t>
            </w:r>
            <w:ins w:id="7961" w:author="Björn Genfors" w:date="2014-03-28T14:59:00Z">
              <w:r w:rsidR="008420F6">
                <w:rPr>
                  <w:i/>
                  <w:spacing w:val="-1"/>
                  <w:szCs w:val="20"/>
                </w:rPr>
                <w:t xml:space="preserve">. Bör anges med kod ur SNOMED CT (OID: </w:t>
              </w:r>
            </w:ins>
            <w:ins w:id="7962" w:author="Björn Genfors" w:date="2014-03-28T15:00:00Z">
              <w:r w:rsidR="008420F6" w:rsidRPr="008420F6">
                <w:rPr>
                  <w:i/>
                  <w:spacing w:val="-1"/>
                  <w:szCs w:val="20"/>
                </w:rPr>
                <w:t>1.2.752.116.2.1</w:t>
              </w:r>
              <w:r w:rsidR="008420F6">
                <w:rPr>
                  <w:i/>
                  <w:spacing w:val="-1"/>
                  <w:szCs w:val="20"/>
                </w:rPr>
                <w:t>)</w:t>
              </w:r>
            </w:ins>
            <w:ins w:id="7963" w:author="Björn Genfors" w:date="2014-03-31T09:16:00Z">
              <w:r w:rsidR="00691E09">
                <w:rPr>
                  <w:i/>
                  <w:spacing w:val="-1"/>
                  <w:szCs w:val="20"/>
                </w:rPr>
                <w:t>. Om kodverk saknas kan kroppsdel anges i originalText.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63CF02AC" w:rsidR="00517C89" w:rsidRPr="007621F2" w:rsidRDefault="00BE7E48">
            <w:pPr>
              <w:rPr>
                <w:szCs w:val="20"/>
              </w:rPr>
            </w:pPr>
            <w:ins w:id="7964" w:author="Khaled Daham" w:date="2014-03-29T12:00:00Z">
              <w:r>
                <w:rPr>
                  <w:i/>
                  <w:spacing w:val="-1"/>
                  <w:szCs w:val="20"/>
                </w:rPr>
                <w:t>s</w:t>
              </w:r>
            </w:ins>
            <w:del w:id="7965" w:author="Khaled Daham" w:date="2014-03-29T12:00:00Z">
              <w:r w:rsidR="00517C89" w:rsidRPr="007621F2" w:rsidDel="00BE7E48">
                <w:rPr>
                  <w:i/>
                  <w:spacing w:val="-1"/>
                  <w:szCs w:val="20"/>
                </w:rPr>
                <w:delText>S</w:delText>
              </w:r>
            </w:del>
            <w:r w:rsidR="00517C89" w:rsidRPr="007621F2">
              <w:rPr>
                <w:i/>
                <w:spacing w:val="-1"/>
                <w:szCs w:val="20"/>
              </w:rPr>
              <w:t>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7966" w:author="Andreas Bjärkmar" w:date="2014-03-28T11:32:00Z">
              <w:r w:rsidRPr="00E12796" w:rsidDel="00E12796">
                <w:rPr>
                  <w:i/>
                  <w:spacing w:val="-1"/>
                  <w:szCs w:val="20"/>
                  <w:highlight w:val="yellow"/>
                  <w:rPrChange w:id="7967" w:author="Andreas Bjärkmar" w:date="2014-03-28T11:32:00Z">
                    <w:rPr>
                      <w:i/>
                      <w:spacing w:val="-1"/>
                      <w:szCs w:val="20"/>
                    </w:rPr>
                  </w:rPrChange>
                </w:rPr>
                <w:delText>Magnetic field strength if image is MRI</w:delText>
              </w:r>
            </w:del>
            <w:ins w:id="7968" w:author="Andreas Bjärkmar" w:date="2014-03-28T11:32:00Z">
              <w:r w:rsidR="00E12796" w:rsidRPr="00E12796">
                <w:rPr>
                  <w:i/>
                  <w:spacing w:val="-1"/>
                  <w:szCs w:val="20"/>
                  <w:highlight w:val="yellow"/>
                  <w:rPrChange w:id="7969"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7970" w:author="Khaled Daham" w:date="2014-03-28T12:41:00Z">
              <w:r w:rsidR="006F6609">
                <w:rPr>
                  <w:i/>
                  <w:spacing w:val="-1"/>
                  <w:szCs w:val="20"/>
                </w:rPr>
                <w:t>r</w:t>
              </w:r>
            </w:ins>
            <w:del w:id="7971"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340560B1" w:rsidR="00517C89" w:rsidRPr="007621F2" w:rsidRDefault="00A0150C">
            <w:pPr>
              <w:rPr>
                <w:szCs w:val="20"/>
              </w:rPr>
            </w:pPr>
            <w:ins w:id="7972" w:author="Khaled Daham" w:date="2014-03-29T12:00:00Z">
              <w:r>
                <w:rPr>
                  <w:i/>
                  <w:spacing w:val="-1"/>
                  <w:szCs w:val="20"/>
                </w:rPr>
                <w:t>s</w:t>
              </w:r>
            </w:ins>
            <w:del w:id="7973" w:author="Khaled Daham" w:date="2014-03-29T12:00:00Z">
              <w:r w:rsidR="00517C89" w:rsidRPr="007621F2" w:rsidDel="00A0150C">
                <w:rPr>
                  <w:i/>
                  <w:spacing w:val="-1"/>
                  <w:szCs w:val="20"/>
                </w:rPr>
                <w:delText>S</w:delText>
              </w:r>
            </w:del>
            <w:r w:rsidR="00517C89" w:rsidRPr="007621F2">
              <w:rPr>
                <w:i/>
                <w:spacing w:val="-1"/>
                <w:szCs w:val="20"/>
              </w:rPr>
              <w:t>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7974"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7975" w:author="Björn Genfors" w:date="2014-03-28T15:01:00Z">
              <w:tcPr>
                <w:tcW w:w="1701" w:type="dxa"/>
              </w:tcPr>
            </w:tcPrChange>
          </w:tcPr>
          <w:p w14:paraId="4BB6495E" w14:textId="30EC2370" w:rsidR="00517C89" w:rsidRPr="007621F2" w:rsidRDefault="00D9492B">
            <w:pPr>
              <w:rPr>
                <w:szCs w:val="20"/>
              </w:rPr>
            </w:pPr>
            <w:ins w:id="7976" w:author="Khaled Daham" w:date="2014-03-29T12:00:00Z">
              <w:r>
                <w:rPr>
                  <w:i/>
                  <w:spacing w:val="-1"/>
                  <w:szCs w:val="20"/>
                </w:rPr>
                <w:t>I</w:t>
              </w:r>
            </w:ins>
            <w:del w:id="7977" w:author="Khaled Daham" w:date="2014-03-29T12:00:00Z">
              <w:r w:rsidR="00517C89" w:rsidRPr="007621F2" w:rsidDel="00D9492B">
                <w:rPr>
                  <w:i/>
                  <w:spacing w:val="-1"/>
                  <w:szCs w:val="20"/>
                </w:rPr>
                <w:delText>i</w:delText>
              </w:r>
            </w:del>
            <w:r w:rsidR="00517C89" w:rsidRPr="007621F2">
              <w:rPr>
                <w:i/>
                <w:spacing w:val="-1"/>
                <w:szCs w:val="20"/>
              </w:rPr>
              <w:t>mageDataType</w:t>
            </w:r>
          </w:p>
        </w:tc>
        <w:tc>
          <w:tcPr>
            <w:tcW w:w="3827" w:type="dxa"/>
            <w:tcPrChange w:id="7978" w:author="Björn Genfors" w:date="2014-03-28T15:01:00Z">
              <w:tcPr>
                <w:tcW w:w="3827" w:type="dxa"/>
              </w:tcPr>
            </w:tcPrChange>
          </w:tcPr>
          <w:p w14:paraId="45BA47CE" w14:textId="77777777" w:rsidR="00517C89" w:rsidRPr="007621F2" w:rsidDel="008420F6" w:rsidRDefault="00517C89" w:rsidP="003A6D72">
            <w:pPr>
              <w:spacing w:line="226" w:lineRule="exact"/>
              <w:rPr>
                <w:del w:id="7979"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7980" w:author="Björn Genfors" w:date="2014-03-28T15:00:00Z">
                <w:pPr/>
              </w:pPrChange>
            </w:pPr>
          </w:p>
        </w:tc>
        <w:tc>
          <w:tcPr>
            <w:tcW w:w="1192" w:type="dxa"/>
            <w:tcPrChange w:id="7981"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6A5E9323" w:rsidR="00517C89" w:rsidRPr="007621F2" w:rsidRDefault="00517C89">
            <w:pPr>
              <w:rPr>
                <w:szCs w:val="20"/>
              </w:rPr>
            </w:pPr>
            <w:r w:rsidRPr="007621F2">
              <w:rPr>
                <w:szCs w:val="20"/>
              </w:rPr>
              <w:t>Mediatyper enligt HL7. NPÖ 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29E18E44" w:rsidR="00517C89" w:rsidRPr="007621F2" w:rsidRDefault="00A32CAA">
            <w:pPr>
              <w:rPr>
                <w:szCs w:val="20"/>
              </w:rPr>
            </w:pPr>
            <w:ins w:id="7982" w:author="Khaled Daham" w:date="2014-03-29T12:01:00Z">
              <w:r>
                <w:rPr>
                  <w:spacing w:val="-1"/>
                  <w:szCs w:val="20"/>
                </w:rPr>
                <w:t>b</w:t>
              </w:r>
            </w:ins>
            <w:del w:id="7983" w:author="Khaled Daham" w:date="2014-03-29T12:01:00Z">
              <w:r w:rsidR="00517C89" w:rsidRPr="007621F2" w:rsidDel="00A32CAA">
                <w:rPr>
                  <w:spacing w:val="-1"/>
                  <w:szCs w:val="20"/>
                </w:rPr>
                <w:delText>B</w:delText>
              </w:r>
            </w:del>
            <w:r w:rsidR="00517C89" w:rsidRPr="007621F2">
              <w:rPr>
                <w:spacing w:val="-1"/>
                <w:szCs w:val="20"/>
              </w:rPr>
              <w:t>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Referens till extern bild i form av en 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t>../../../../../burnedInAnnotations</w:t>
            </w:r>
          </w:p>
        </w:tc>
        <w:tc>
          <w:tcPr>
            <w:tcW w:w="1701" w:type="dxa"/>
          </w:tcPr>
          <w:p w14:paraId="4CB541C7" w14:textId="4D1B9740" w:rsidR="00517C89" w:rsidRPr="007621F2" w:rsidRDefault="00A32CAA">
            <w:pPr>
              <w:rPr>
                <w:szCs w:val="20"/>
              </w:rPr>
            </w:pPr>
            <w:ins w:id="7984" w:author="Khaled Daham" w:date="2014-03-29T12:01:00Z">
              <w:r>
                <w:rPr>
                  <w:szCs w:val="20"/>
                </w:rPr>
                <w:t>b</w:t>
              </w:r>
            </w:ins>
            <w:del w:id="7985" w:author="Khaled Daham" w:date="2014-03-29T12:01:00Z">
              <w:r w:rsidR="00517C89" w:rsidRPr="007621F2" w:rsidDel="00A32CAA">
                <w:rPr>
                  <w:szCs w:val="20"/>
                </w:rPr>
                <w:delText>B</w:delText>
              </w:r>
            </w:del>
            <w:r w:rsidR="00517C89" w:rsidRPr="007621F2">
              <w:rPr>
                <w:szCs w:val="20"/>
              </w:rPr>
              <w:t>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D63D0F4" w:rsidR="00517C89" w:rsidRPr="007621F2" w:rsidRDefault="00517C89">
            <w:pPr>
              <w:rPr>
                <w:szCs w:val="20"/>
              </w:rPr>
            </w:pPr>
            <w:r w:rsidRPr="007621F2">
              <w:rPr>
                <w:szCs w:val="20"/>
              </w:rPr>
              <w:t>../../../</w:t>
            </w:r>
            <w:ins w:id="7986" w:author="Khaled Daham" w:date="2014-03-29T11:18:00Z">
              <w:r w:rsidR="00645F17">
                <w:rPr>
                  <w:szCs w:val="20"/>
                </w:rPr>
                <w:t>a</w:t>
              </w:r>
            </w:ins>
            <w:del w:id="7987"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commentRangeStart w:id="7988"/>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commentRangeEnd w:id="7988"/>
            <w:r w:rsidR="00500D34">
              <w:rPr>
                <w:rStyle w:val="CommentReference"/>
                <w:rFonts w:ascii="Arial" w:eastAsia="ヒラギノ角ゴ Pro W3" w:hAnsi="Arial"/>
                <w:i/>
                <w:color w:val="000000"/>
                <w:lang w:val="en-GB"/>
              </w:rPr>
              <w:commentReference w:id="7988"/>
            </w:r>
          </w:p>
        </w:tc>
      </w:tr>
      <w:tr w:rsidR="00517C89" w:rsidRPr="007621F2" w14:paraId="073FE452" w14:textId="77777777" w:rsidTr="003A6D72">
        <w:tc>
          <w:tcPr>
            <w:tcW w:w="2802" w:type="dxa"/>
          </w:tcPr>
          <w:p w14:paraId="4E4AA7E0" w14:textId="0A167C9A" w:rsidR="00517C89" w:rsidRPr="007621F2" w:rsidRDefault="00517C89">
            <w:pPr>
              <w:rPr>
                <w:szCs w:val="20"/>
              </w:rPr>
            </w:pPr>
            <w:commentRangeStart w:id="7989"/>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commentRangeEnd w:id="7989"/>
            <w:r w:rsidR="00500D34">
              <w:rPr>
                <w:rStyle w:val="CommentReference"/>
                <w:rFonts w:ascii="Arial" w:eastAsia="ヒラギノ角ゴ Pro W3" w:hAnsi="Arial"/>
                <w:i/>
                <w:color w:val="000000"/>
                <w:lang w:val="en-GB"/>
              </w:rPr>
              <w:commentReference w:id="7989"/>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Befattningskoden i klartext. Om separat displayName inte finns i producerande system skall samma värde som i code anges.</w:t>
            </w:r>
          </w:p>
        </w:tc>
        <w:tc>
          <w:tcPr>
            <w:tcW w:w="1192" w:type="dxa"/>
          </w:tcPr>
          <w:p w14:paraId="7894CA02" w14:textId="6DFC594E" w:rsidR="00517C89" w:rsidRPr="007621F2" w:rsidRDefault="00517C89" w:rsidP="003A6D72">
            <w:pPr>
              <w:jc w:val="center"/>
              <w:rPr>
                <w:szCs w:val="20"/>
              </w:rPr>
            </w:pPr>
            <w:r w:rsidRPr="007621F2">
              <w:rPr>
                <w:spacing w:val="-1"/>
                <w:szCs w:val="20"/>
              </w:rPr>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commentRangeStart w:id="7990"/>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commentRangeEnd w:id="7990"/>
            <w:r w:rsidR="00500D34">
              <w:rPr>
                <w:rStyle w:val="CommentReference"/>
                <w:rFonts w:ascii="Arial" w:eastAsia="ヒラギノ角ゴ Pro W3" w:hAnsi="Arial"/>
                <w:i/>
                <w:color w:val="000000"/>
                <w:lang w:val="en-GB"/>
              </w:rPr>
              <w:commentReference w:id="7990"/>
            </w:r>
          </w:p>
        </w:tc>
      </w:tr>
      <w:tr w:rsidR="00517C89" w:rsidRPr="007621F2" w14:paraId="28DE52E8" w14:textId="77777777" w:rsidTr="003A6D72">
        <w:tc>
          <w:tcPr>
            <w:tcW w:w="2802" w:type="dxa"/>
          </w:tcPr>
          <w:p w14:paraId="074929DE" w14:textId="5838A80B" w:rsidR="00517C89" w:rsidRPr="007621F2" w:rsidRDefault="00517C89">
            <w:pPr>
              <w:rPr>
                <w:szCs w:val="20"/>
              </w:rPr>
            </w:pPr>
            <w:commentRangeStart w:id="7991"/>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HSA-id för organisationsenhet. (Enligt 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t>1..1</w:t>
            </w:r>
            <w:commentRangeEnd w:id="7991"/>
            <w:r w:rsidR="00500D34">
              <w:rPr>
                <w:rStyle w:val="CommentReference"/>
                <w:rFonts w:ascii="Arial" w:eastAsia="ヒラギノ角ゴ Pro W3" w:hAnsi="Arial"/>
                <w:i/>
                <w:color w:val="000000"/>
                <w:lang w:val="en-GB"/>
              </w:rPr>
              <w:commentReference w:id="7991"/>
            </w:r>
          </w:p>
        </w:tc>
      </w:tr>
      <w:tr w:rsidR="00517C89" w:rsidRPr="007621F2" w14:paraId="7B38AB8A" w14:textId="77777777" w:rsidTr="003A6D72">
        <w:tc>
          <w:tcPr>
            <w:tcW w:w="2802" w:type="dxa"/>
          </w:tcPr>
          <w:p w14:paraId="741F4427" w14:textId="29E61EEE" w:rsidR="00517C89" w:rsidRPr="007621F2" w:rsidRDefault="00517C89">
            <w:pPr>
              <w:rPr>
                <w:szCs w:val="20"/>
              </w:rPr>
            </w:pPr>
            <w:commentRangeStart w:id="7992"/>
            <w:r w:rsidRPr="007621F2">
              <w:rPr>
                <w:szCs w:val="20"/>
              </w:rPr>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commentRangeEnd w:id="7992"/>
            <w:r w:rsidR="00500D34">
              <w:rPr>
                <w:rStyle w:val="CommentReference"/>
                <w:rFonts w:ascii="Arial" w:eastAsia="ヒラギノ角ゴ Pro W3" w:hAnsi="Arial"/>
                <w:i/>
                <w:color w:val="000000"/>
                <w:lang w:val="en-GB"/>
              </w:rPr>
              <w:commentReference w:id="7992"/>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7993" w:author="Björn Genfors" w:date="2014-03-28T16:17:00Z">
                  <w:rPr>
                    <w:szCs w:val="20"/>
                  </w:rPr>
                </w:rPrChange>
              </w:rPr>
            </w:pPr>
            <w:commentRangeStart w:id="7994"/>
            <w:r w:rsidRPr="00890E68">
              <w:rPr>
                <w:color w:val="FF0000"/>
                <w:szCs w:val="20"/>
                <w:highlight w:val="yellow"/>
                <w:rPrChange w:id="7995" w:author="Björn Genfors" w:date="2014-03-28T16:17:00Z">
                  <w:rPr>
                    <w:szCs w:val="20"/>
                  </w:rPr>
                </w:rPrChange>
              </w:rPr>
              <w:t>../../../../healthcareProfessional</w:t>
            </w:r>
            <w:r w:rsidRPr="00890E68">
              <w:rPr>
                <w:color w:val="FF0000"/>
                <w:spacing w:val="-1"/>
                <w:szCs w:val="20"/>
                <w:highlight w:val="yellow"/>
                <w:rPrChange w:id="7996"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7997"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7998" w:author="Björn Genfors" w:date="2014-03-28T15:01:00Z"/>
                <w:rFonts w:cs="Arial"/>
                <w:color w:val="FF0000"/>
                <w:szCs w:val="20"/>
                <w:highlight w:val="yellow"/>
                <w:rPrChange w:id="7999" w:author="Björn Genfors" w:date="2014-03-28T16:17:00Z">
                  <w:rPr>
                    <w:del w:id="8000" w:author="Björn Genfors" w:date="2014-03-28T15:01:00Z"/>
                    <w:rFonts w:cs="Arial"/>
                    <w:szCs w:val="20"/>
                  </w:rPr>
                </w:rPrChange>
              </w:rPr>
            </w:pPr>
            <w:del w:id="8001" w:author="Björn Genfors" w:date="2014-03-28T15:01:00Z">
              <w:r w:rsidRPr="00890E68" w:rsidDel="003C3717">
                <w:rPr>
                  <w:color w:val="FF0000"/>
                  <w:spacing w:val="-1"/>
                  <w:szCs w:val="20"/>
                  <w:highlight w:val="yellow"/>
                  <w:rPrChange w:id="8002"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8003" w:author="Björn Genfors" w:date="2014-03-28T15:01:00Z"/>
                <w:color w:val="FF0000"/>
                <w:spacing w:val="-1"/>
                <w:szCs w:val="20"/>
                <w:highlight w:val="yellow"/>
                <w:rPrChange w:id="8004" w:author="Björn Genfors" w:date="2014-03-28T16:17:00Z">
                  <w:rPr>
                    <w:del w:id="8005" w:author="Björn Genfors" w:date="2014-03-28T15:01:00Z"/>
                    <w:spacing w:val="-1"/>
                    <w:szCs w:val="20"/>
                  </w:rPr>
                </w:rPrChange>
              </w:rPr>
            </w:pPr>
          </w:p>
          <w:p w14:paraId="595542D3" w14:textId="77777777" w:rsidR="00517C89" w:rsidRPr="00890E68" w:rsidRDefault="00517C89">
            <w:pPr>
              <w:rPr>
                <w:color w:val="FF0000"/>
                <w:szCs w:val="20"/>
                <w:highlight w:val="yellow"/>
                <w:rPrChange w:id="8006"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8007" w:author="Björn Genfors" w:date="2014-03-28T15:01:00Z"/>
                <w:color w:val="FF0000"/>
                <w:szCs w:val="20"/>
                <w:highlight w:val="yellow"/>
                <w:rPrChange w:id="8008" w:author="Björn Genfors" w:date="2014-03-28T16:17:00Z">
                  <w:rPr>
                    <w:del w:id="8009" w:author="Björn Genfors" w:date="2014-03-28T15:01:00Z"/>
                    <w:szCs w:val="20"/>
                  </w:rPr>
                </w:rPrChange>
              </w:rPr>
            </w:pPr>
            <w:del w:id="8010" w:author="Björn Genfors" w:date="2014-03-28T15:01:00Z">
              <w:r w:rsidRPr="00890E68" w:rsidDel="003C3717">
                <w:rPr>
                  <w:color w:val="FF0000"/>
                  <w:szCs w:val="20"/>
                  <w:highlight w:val="yellow"/>
                  <w:rPrChange w:id="8011" w:author="Björn Genfors" w:date="2014-03-28T16:17:00Z">
                    <w:rPr>
                      <w:szCs w:val="20"/>
                    </w:rPr>
                  </w:rPrChange>
                </w:rPr>
                <w:delText xml:space="preserve">HSA-id för vårdenhet (pdl-ansvar) som vård- och omsorgspersonen är uppdragstagare för. Skall anges om tillgänglig. </w:delText>
              </w:r>
            </w:del>
            <w:ins w:id="8012" w:author="Björn Genfors" w:date="2014-03-28T15:01:00Z">
              <w:r w:rsidR="003C3717" w:rsidRPr="00890E68">
                <w:rPr>
                  <w:color w:val="FF0000"/>
                  <w:szCs w:val="20"/>
                  <w:highlight w:val="yellow"/>
                  <w:rPrChange w:id="8013"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8014"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8015" w:author="Björn Genfors" w:date="2014-03-28T16:17:00Z">
                  <w:rPr>
                    <w:szCs w:val="20"/>
                  </w:rPr>
                </w:rPrChange>
              </w:rPr>
            </w:pPr>
            <w:r w:rsidRPr="00890E68">
              <w:rPr>
                <w:color w:val="FF0000"/>
                <w:spacing w:val="-1"/>
                <w:szCs w:val="20"/>
                <w:highlight w:val="yellow"/>
                <w:rPrChange w:id="8016" w:author="Björn Genfors" w:date="2014-03-28T16:17:00Z">
                  <w:rPr>
                    <w:spacing w:val="-1"/>
                    <w:szCs w:val="20"/>
                  </w:rPr>
                </w:rPrChange>
              </w:rPr>
              <w:t>0..</w:t>
            </w:r>
            <w:ins w:id="8017" w:author="Björn Genfors" w:date="2014-03-28T15:01:00Z">
              <w:r w:rsidR="003C3717" w:rsidRPr="00890E68">
                <w:rPr>
                  <w:color w:val="FF0000"/>
                  <w:spacing w:val="-1"/>
                  <w:szCs w:val="20"/>
                  <w:highlight w:val="yellow"/>
                  <w:rPrChange w:id="8018" w:author="Björn Genfors" w:date="2014-03-28T16:17:00Z">
                    <w:rPr>
                      <w:spacing w:val="-1"/>
                      <w:szCs w:val="20"/>
                    </w:rPr>
                  </w:rPrChange>
                </w:rPr>
                <w:t>0</w:t>
              </w:r>
            </w:ins>
            <w:del w:id="8019" w:author="Björn Genfors" w:date="2014-03-28T15:01:00Z">
              <w:r w:rsidRPr="00890E68" w:rsidDel="003C3717">
                <w:rPr>
                  <w:color w:val="FF0000"/>
                  <w:spacing w:val="-1"/>
                  <w:szCs w:val="20"/>
                  <w:highlight w:val="yellow"/>
                  <w:rPrChange w:id="8020" w:author="Björn Genfors" w:date="2014-03-28T16:17:00Z">
                    <w:rPr>
                      <w:spacing w:val="-1"/>
                      <w:szCs w:val="20"/>
                    </w:rPr>
                  </w:rPrChange>
                </w:rPr>
                <w:delText>1</w:delText>
              </w:r>
            </w:del>
            <w:commentRangeEnd w:id="7994"/>
            <w:r w:rsidR="00500D34">
              <w:rPr>
                <w:rStyle w:val="CommentReference"/>
                <w:rFonts w:ascii="Arial" w:eastAsia="ヒラギノ角ゴ Pro W3" w:hAnsi="Arial"/>
                <w:i/>
                <w:color w:val="000000"/>
                <w:lang w:val="en-GB"/>
              </w:rPr>
              <w:commentReference w:id="7994"/>
            </w:r>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8021" w:author="Björn Genfors" w:date="2014-03-28T16:17:00Z">
                  <w:rPr>
                    <w:szCs w:val="20"/>
                  </w:rPr>
                </w:rPrChange>
              </w:rPr>
            </w:pPr>
            <w:commentRangeStart w:id="8022"/>
            <w:r w:rsidRPr="00890E68">
              <w:rPr>
                <w:color w:val="FF0000"/>
                <w:szCs w:val="20"/>
                <w:highlight w:val="yellow"/>
                <w:rPrChange w:id="8023" w:author="Björn Genfors" w:date="2014-03-28T16:17:00Z">
                  <w:rPr>
                    <w:szCs w:val="20"/>
                  </w:rPr>
                </w:rPrChange>
              </w:rPr>
              <w:t>../../../../healthcareProfessional</w:t>
            </w:r>
            <w:r w:rsidRPr="00890E68">
              <w:rPr>
                <w:color w:val="FF0000"/>
                <w:spacing w:val="-1"/>
                <w:szCs w:val="20"/>
                <w:highlight w:val="yellow"/>
                <w:rPrChange w:id="8024"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8025" w:author="Björn Genfors" w:date="2014-03-28T15:01:00Z"/>
                <w:color w:val="FF0000"/>
                <w:spacing w:val="-1"/>
                <w:szCs w:val="20"/>
                <w:highlight w:val="yellow"/>
                <w:rPrChange w:id="8026" w:author="Björn Genfors" w:date="2014-03-28T16:17:00Z">
                  <w:rPr>
                    <w:del w:id="8027" w:author="Björn Genfors" w:date="2014-03-28T15:01:00Z"/>
                    <w:spacing w:val="-1"/>
                    <w:szCs w:val="20"/>
                  </w:rPr>
                </w:rPrChange>
              </w:rPr>
            </w:pPr>
            <w:del w:id="8028" w:author="Björn Genfors" w:date="2014-03-28T15:01:00Z">
              <w:r w:rsidRPr="00890E68" w:rsidDel="003C3717">
                <w:rPr>
                  <w:color w:val="FF0000"/>
                  <w:spacing w:val="-1"/>
                  <w:szCs w:val="20"/>
                  <w:highlight w:val="yellow"/>
                  <w:rPrChange w:id="8029"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8030"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8031" w:author="Björn Genfors" w:date="2014-03-28T16:17:00Z">
                  <w:rPr>
                    <w:szCs w:val="20"/>
                  </w:rPr>
                </w:rPrChange>
              </w:rPr>
            </w:pPr>
            <w:del w:id="8032" w:author="Björn Genfors" w:date="2014-03-28T15:01:00Z">
              <w:r w:rsidRPr="00890E68" w:rsidDel="003C3717">
                <w:rPr>
                  <w:color w:val="FF0000"/>
                  <w:szCs w:val="20"/>
                  <w:highlight w:val="yellow"/>
                  <w:rPrChange w:id="8033" w:author="Björn Genfors" w:date="2014-03-28T16:17:00Z">
                    <w:rPr>
                      <w:szCs w:val="20"/>
                    </w:rPr>
                  </w:rPrChange>
                </w:rPr>
                <w:delText>HSA-id för vårdgivaren, som är vårdgivare för den enhet som författaren är uppdragstagare för. Skall anges om tillgänglig.</w:delText>
              </w:r>
            </w:del>
            <w:ins w:id="8034" w:author="Björn Genfors" w:date="2014-03-28T15:01:00Z">
              <w:r w:rsidR="003C3717" w:rsidRPr="00890E68">
                <w:rPr>
                  <w:color w:val="FF0000"/>
                  <w:szCs w:val="20"/>
                  <w:highlight w:val="yellow"/>
                  <w:rPrChange w:id="8035"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8036" w:author="Björn Genfors" w:date="2014-03-28T16:17:00Z">
                  <w:rPr>
                    <w:szCs w:val="20"/>
                  </w:rPr>
                </w:rPrChange>
              </w:rPr>
            </w:pPr>
            <w:r w:rsidRPr="00890E68">
              <w:rPr>
                <w:color w:val="FF0000"/>
                <w:spacing w:val="-1"/>
                <w:szCs w:val="20"/>
                <w:highlight w:val="yellow"/>
                <w:rPrChange w:id="8037" w:author="Björn Genfors" w:date="2014-03-28T16:17:00Z">
                  <w:rPr>
                    <w:spacing w:val="-1"/>
                    <w:szCs w:val="20"/>
                  </w:rPr>
                </w:rPrChange>
              </w:rPr>
              <w:t>0..</w:t>
            </w:r>
            <w:ins w:id="8038" w:author="Björn Genfors" w:date="2014-03-28T15:01:00Z">
              <w:r w:rsidR="003C3717" w:rsidRPr="00890E68">
                <w:rPr>
                  <w:color w:val="FF0000"/>
                  <w:spacing w:val="-1"/>
                  <w:szCs w:val="20"/>
                  <w:highlight w:val="yellow"/>
                  <w:rPrChange w:id="8039" w:author="Björn Genfors" w:date="2014-03-28T16:17:00Z">
                    <w:rPr>
                      <w:spacing w:val="-1"/>
                      <w:szCs w:val="20"/>
                    </w:rPr>
                  </w:rPrChange>
                </w:rPr>
                <w:t>0</w:t>
              </w:r>
            </w:ins>
            <w:del w:id="8040" w:author="Björn Genfors" w:date="2014-03-28T15:01:00Z">
              <w:r w:rsidRPr="00890E68" w:rsidDel="003C3717">
                <w:rPr>
                  <w:color w:val="FF0000"/>
                  <w:spacing w:val="-1"/>
                  <w:szCs w:val="20"/>
                  <w:highlight w:val="yellow"/>
                  <w:rPrChange w:id="8041" w:author="Björn Genfors" w:date="2014-03-28T16:17:00Z">
                    <w:rPr>
                      <w:spacing w:val="-1"/>
                      <w:szCs w:val="20"/>
                    </w:rPr>
                  </w:rPrChange>
                </w:rPr>
                <w:delText>1</w:delText>
              </w:r>
            </w:del>
            <w:commentRangeEnd w:id="8022"/>
            <w:r w:rsidR="00500D34">
              <w:rPr>
                <w:rStyle w:val="CommentReference"/>
                <w:rFonts w:ascii="Arial" w:eastAsia="ヒラギノ角ゴ Pro W3" w:hAnsi="Arial"/>
                <w:i/>
                <w:color w:val="000000"/>
                <w:lang w:val="en-GB"/>
              </w:rPr>
              <w:commentReference w:id="8022"/>
            </w:r>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8042" w:author="Björn Genfors" w:date="2014-03-28T15:33:00Z"/>
        </w:trPr>
        <w:tc>
          <w:tcPr>
            <w:tcW w:w="2802" w:type="dxa"/>
          </w:tcPr>
          <w:p w14:paraId="14EE1A7A" w14:textId="01AB06B2" w:rsidR="00174516" w:rsidRPr="007621F2" w:rsidRDefault="0046663B">
            <w:pPr>
              <w:spacing w:line="229" w:lineRule="exact"/>
              <w:rPr>
                <w:ins w:id="8043" w:author="Björn Genfors" w:date="2014-03-28T15:33:00Z"/>
                <w:szCs w:val="20"/>
              </w:rPr>
              <w:pPrChange w:id="8044" w:author="Björn Genfors" w:date="2014-03-28T15:56:00Z">
                <w:pPr/>
              </w:pPrChange>
            </w:pPr>
            <w:ins w:id="8045" w:author="Björn Genfors" w:date="2014-03-28T15:34:00Z">
              <w:r>
                <w:rPr>
                  <w:szCs w:val="20"/>
                </w:rPr>
                <w:t>../../../../signatureTime</w:t>
              </w:r>
            </w:ins>
          </w:p>
        </w:tc>
        <w:tc>
          <w:tcPr>
            <w:tcW w:w="1701" w:type="dxa"/>
          </w:tcPr>
          <w:p w14:paraId="0D7A8002" w14:textId="192C8DC5" w:rsidR="00174516" w:rsidRPr="0046663B" w:rsidRDefault="00174516">
            <w:pPr>
              <w:spacing w:line="229" w:lineRule="exact"/>
              <w:rPr>
                <w:ins w:id="8046" w:author="Björn Genfors" w:date="2014-03-28T15:33:00Z"/>
                <w:rFonts w:cs="Arial"/>
                <w:color w:val="FF0000"/>
                <w:szCs w:val="20"/>
                <w:lang w:val="en-US"/>
                <w:rPrChange w:id="8047" w:author="Björn Genfors" w:date="2014-03-28T15:56:00Z">
                  <w:rPr>
                    <w:ins w:id="8048" w:author="Björn Genfors" w:date="2014-03-28T15:33:00Z"/>
                    <w:i/>
                    <w:spacing w:val="-1"/>
                    <w:szCs w:val="20"/>
                  </w:rPr>
                </w:rPrChange>
              </w:rPr>
              <w:pPrChange w:id="8049" w:author="Björn Genfors" w:date="2014-03-28T15:56:00Z">
                <w:pPr/>
              </w:pPrChange>
            </w:pPr>
            <w:ins w:id="8050"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8051" w:author="Björn Genfors" w:date="2014-03-28T15:33:00Z"/>
                <w:szCs w:val="20"/>
                <w:rPrChange w:id="8052" w:author="Björn Genfors" w:date="2014-03-28T15:56:00Z">
                  <w:rPr>
                    <w:ins w:id="8053" w:author="Björn Genfors" w:date="2014-03-28T15:33:00Z"/>
                    <w:i/>
                    <w:szCs w:val="20"/>
                  </w:rPr>
                </w:rPrChange>
              </w:rPr>
              <w:pPrChange w:id="8054" w:author="Björn Genfors" w:date="2014-03-28T15:56:00Z">
                <w:pPr/>
              </w:pPrChange>
            </w:pPr>
            <w:ins w:id="8055"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8056" w:author="Björn Genfors" w:date="2014-03-28T15:33:00Z"/>
                <w:spacing w:val="-1"/>
                <w:szCs w:val="20"/>
              </w:rPr>
            </w:pPr>
            <w:ins w:id="8057" w:author="Björn Genfors" w:date="2014-03-28T15:34:00Z">
              <w:r w:rsidRPr="00D02AB9">
                <w:rPr>
                  <w:szCs w:val="20"/>
                </w:rPr>
                <w:t>1..1</w:t>
              </w:r>
            </w:ins>
          </w:p>
        </w:tc>
      </w:tr>
      <w:tr w:rsidR="00174516" w:rsidRPr="007621F2" w14:paraId="29A71CE4" w14:textId="77777777" w:rsidTr="003A6D72">
        <w:trPr>
          <w:ins w:id="8058" w:author="Björn Genfors" w:date="2014-03-28T15:33:00Z"/>
        </w:trPr>
        <w:tc>
          <w:tcPr>
            <w:tcW w:w="2802" w:type="dxa"/>
          </w:tcPr>
          <w:p w14:paraId="6DA174E8" w14:textId="24BCFFB8" w:rsidR="00174516" w:rsidRPr="007621F2" w:rsidRDefault="00174516">
            <w:pPr>
              <w:spacing w:line="229" w:lineRule="exact"/>
              <w:rPr>
                <w:ins w:id="8059" w:author="Björn Genfors" w:date="2014-03-28T15:33:00Z"/>
                <w:szCs w:val="20"/>
              </w:rPr>
              <w:pPrChange w:id="8060" w:author="Björn Genfors" w:date="2014-03-28T15:56:00Z">
                <w:pPr/>
              </w:pPrChange>
            </w:pPr>
            <w:ins w:id="8061"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8062" w:author="Björn Genfors" w:date="2014-03-28T15:34:00Z"/>
                <w:szCs w:val="20"/>
              </w:rPr>
            </w:pPr>
            <w:ins w:id="8063" w:author="Björn Genfors" w:date="2014-03-28T15:34:00Z">
              <w:r w:rsidRPr="007B193A">
                <w:rPr>
                  <w:szCs w:val="20"/>
                </w:rPr>
                <w:t>HSAIdType</w:t>
              </w:r>
            </w:ins>
          </w:p>
          <w:p w14:paraId="660EED47" w14:textId="77777777" w:rsidR="00174516" w:rsidRPr="007621F2" w:rsidRDefault="00174516">
            <w:pPr>
              <w:rPr>
                <w:ins w:id="8064" w:author="Björn Genfors" w:date="2014-03-28T15:33:00Z"/>
                <w:i/>
                <w:spacing w:val="-1"/>
                <w:szCs w:val="20"/>
              </w:rPr>
            </w:pPr>
          </w:p>
        </w:tc>
        <w:tc>
          <w:tcPr>
            <w:tcW w:w="3827" w:type="dxa"/>
          </w:tcPr>
          <w:p w14:paraId="65B1A684" w14:textId="6204DB35" w:rsidR="00174516" w:rsidRPr="007621F2" w:rsidRDefault="00174516">
            <w:pPr>
              <w:rPr>
                <w:ins w:id="8065" w:author="Björn Genfors" w:date="2014-03-28T15:33:00Z"/>
                <w:i/>
                <w:szCs w:val="20"/>
              </w:rPr>
            </w:pPr>
            <w:ins w:id="8066" w:author="Björn Genfors" w:date="2014-03-28T15:34:00Z">
              <w:r w:rsidRPr="00D02AB9">
                <w:rPr>
                  <w:szCs w:val="20"/>
                </w:rPr>
                <w:t xml:space="preserve">HSA-id för person som </w:t>
              </w:r>
            </w:ins>
            <w:ins w:id="8067" w:author="Björn Genfors" w:date="2014-03-28T15:37:00Z">
              <w:r w:rsidR="00E73D71">
                <w:rPr>
                  <w:szCs w:val="20"/>
                </w:rPr>
                <w:t>vidimerat</w:t>
              </w:r>
            </w:ins>
            <w:ins w:id="8068"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8069" w:author="Björn Genfors" w:date="2014-03-28T15:33:00Z"/>
                <w:spacing w:val="-1"/>
                <w:szCs w:val="20"/>
              </w:rPr>
            </w:pPr>
            <w:ins w:id="8070" w:author="Björn Genfors" w:date="2014-03-28T15:34:00Z">
              <w:r w:rsidRPr="00D02AB9">
                <w:rPr>
                  <w:szCs w:val="20"/>
                </w:rPr>
                <w:t>0..1</w:t>
              </w:r>
            </w:ins>
          </w:p>
        </w:tc>
      </w:tr>
      <w:tr w:rsidR="00174516" w:rsidRPr="007621F2" w14:paraId="719C71A1" w14:textId="77777777" w:rsidTr="003A6D72">
        <w:trPr>
          <w:ins w:id="8071" w:author="Björn Genfors" w:date="2014-03-28T15:33:00Z"/>
        </w:trPr>
        <w:tc>
          <w:tcPr>
            <w:tcW w:w="2802" w:type="dxa"/>
          </w:tcPr>
          <w:p w14:paraId="0B0C27D4" w14:textId="64E631CB" w:rsidR="00174516" w:rsidRPr="007621F2" w:rsidRDefault="00174516">
            <w:pPr>
              <w:spacing w:line="229" w:lineRule="exact"/>
              <w:rPr>
                <w:ins w:id="8072" w:author="Björn Genfors" w:date="2014-03-28T15:33:00Z"/>
                <w:szCs w:val="20"/>
              </w:rPr>
              <w:pPrChange w:id="8073" w:author="Björn Genfors" w:date="2014-03-28T15:56:00Z">
                <w:pPr/>
              </w:pPrChange>
            </w:pPr>
            <w:ins w:id="8074" w:author="Björn Genfors" w:date="2014-03-28T15:34:00Z">
              <w:r w:rsidRPr="00D02AB9">
                <w:rPr>
                  <w:szCs w:val="20"/>
                </w:rPr>
                <w:t>../../../..</w:t>
              </w:r>
              <w:r w:rsidR="0046663B">
                <w:rPr>
                  <w:szCs w:val="20"/>
                </w:rPr>
                <w:t>/legalAuthenticatorName</w:t>
              </w:r>
            </w:ins>
          </w:p>
        </w:tc>
        <w:tc>
          <w:tcPr>
            <w:tcW w:w="1701" w:type="dxa"/>
          </w:tcPr>
          <w:p w14:paraId="6C60B10D" w14:textId="50F415F5" w:rsidR="00174516" w:rsidRPr="007621F2" w:rsidRDefault="0075372F">
            <w:pPr>
              <w:rPr>
                <w:ins w:id="8075" w:author="Björn Genfors" w:date="2014-03-28T15:33:00Z"/>
                <w:i/>
                <w:spacing w:val="-1"/>
                <w:szCs w:val="20"/>
              </w:rPr>
            </w:pPr>
            <w:ins w:id="8076" w:author="Khaled Daham" w:date="2014-03-29T12:02:00Z">
              <w:r>
                <w:rPr>
                  <w:szCs w:val="20"/>
                </w:rPr>
                <w:t>s</w:t>
              </w:r>
            </w:ins>
            <w:ins w:id="8077" w:author="Björn Genfors" w:date="2014-03-28T15:34:00Z">
              <w:del w:id="8078" w:author="Khaled Daham" w:date="2014-03-29T12:02:00Z">
                <w:r w:rsidR="00174516" w:rsidRPr="00D02AB9" w:rsidDel="0075372F">
                  <w:rPr>
                    <w:szCs w:val="20"/>
                  </w:rPr>
                  <w:delText>S</w:delText>
                </w:r>
              </w:del>
              <w:r w:rsidR="00174516" w:rsidRPr="00D02AB9">
                <w:rPr>
                  <w:szCs w:val="20"/>
                </w:rPr>
                <w:t>tring</w:t>
              </w:r>
            </w:ins>
          </w:p>
        </w:tc>
        <w:tc>
          <w:tcPr>
            <w:tcW w:w="3827" w:type="dxa"/>
          </w:tcPr>
          <w:p w14:paraId="54753309" w14:textId="78B4F716" w:rsidR="00174516" w:rsidRPr="007621F2" w:rsidRDefault="00174516">
            <w:pPr>
              <w:rPr>
                <w:ins w:id="8079" w:author="Björn Genfors" w:date="2014-03-28T15:33:00Z"/>
                <w:i/>
                <w:szCs w:val="20"/>
              </w:rPr>
            </w:pPr>
            <w:ins w:id="8080" w:author="Björn Genfors" w:date="2014-03-28T15:34:00Z">
              <w:r w:rsidRPr="00D02AB9">
                <w:rPr>
                  <w:szCs w:val="20"/>
                </w:rPr>
                <w:t xml:space="preserve">Namnen i klartext för </w:t>
              </w:r>
            </w:ins>
            <w:ins w:id="8081" w:author="Björn Genfors" w:date="2014-03-28T15:37:00Z">
              <w:r w:rsidR="00E73D71">
                <w:rPr>
                  <w:szCs w:val="20"/>
                </w:rPr>
                <w:t>vidimerande</w:t>
              </w:r>
            </w:ins>
            <w:ins w:id="8082"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8083" w:author="Björn Genfors" w:date="2014-03-28T15:33:00Z"/>
                <w:spacing w:val="-1"/>
                <w:szCs w:val="20"/>
              </w:rPr>
            </w:pPr>
            <w:ins w:id="8084" w:author="Björn Genfors" w:date="2014-03-28T15:34:00Z">
              <w:r w:rsidRPr="00D02AB9">
                <w:rPr>
                  <w:szCs w:val="20"/>
                </w:rPr>
                <w:t>0..1</w:t>
              </w:r>
            </w:ins>
          </w:p>
        </w:tc>
      </w:tr>
      <w:tr w:rsidR="00174516" w:rsidRPr="007621F2" w14:paraId="39DB1223" w14:textId="77777777" w:rsidTr="003A6D72">
        <w:trPr>
          <w:ins w:id="8085" w:author="Björn Genfors" w:date="2014-03-28T15:34:00Z"/>
        </w:trPr>
        <w:tc>
          <w:tcPr>
            <w:tcW w:w="2802" w:type="dxa"/>
          </w:tcPr>
          <w:p w14:paraId="586248A4" w14:textId="303BE11B" w:rsidR="00174516" w:rsidRPr="0046663B" w:rsidRDefault="00174516" w:rsidP="00E73D71">
            <w:pPr>
              <w:spacing w:line="229" w:lineRule="exact"/>
              <w:rPr>
                <w:ins w:id="8086" w:author="Björn Genfors" w:date="2014-03-28T15:34:00Z"/>
                <w:color w:val="FF0000"/>
                <w:szCs w:val="20"/>
                <w:highlight w:val="yellow"/>
                <w:rPrChange w:id="8087" w:author="Björn Genfors" w:date="2014-03-28T15:56:00Z">
                  <w:rPr>
                    <w:ins w:id="8088" w:author="Björn Genfors" w:date="2014-03-28T15:34:00Z"/>
                    <w:szCs w:val="20"/>
                  </w:rPr>
                </w:rPrChange>
              </w:rPr>
            </w:pPr>
            <w:commentRangeStart w:id="8089"/>
            <w:ins w:id="8090"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8091" w:author="Björn Genfors" w:date="2014-03-28T15:34:00Z"/>
                <w:szCs w:val="20"/>
              </w:rPr>
            </w:pPr>
          </w:p>
        </w:tc>
        <w:tc>
          <w:tcPr>
            <w:tcW w:w="3827" w:type="dxa"/>
          </w:tcPr>
          <w:p w14:paraId="3266D958" w14:textId="37FA4E79" w:rsidR="00174516" w:rsidRPr="00D02AB9" w:rsidRDefault="00174516">
            <w:pPr>
              <w:rPr>
                <w:ins w:id="8092" w:author="Björn Genfors" w:date="2014-03-28T15:34:00Z"/>
                <w:szCs w:val="20"/>
              </w:rPr>
            </w:pPr>
            <w:ins w:id="8093"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8094" w:author="Björn Genfors" w:date="2014-03-28T15:34:00Z"/>
                <w:szCs w:val="20"/>
              </w:rPr>
            </w:pPr>
            <w:ins w:id="8095" w:author="Björn Genfors" w:date="2014-03-28T15:34:00Z">
              <w:r w:rsidRPr="00D02AB9">
                <w:rPr>
                  <w:color w:val="FF0000"/>
                  <w:szCs w:val="20"/>
                  <w:highlight w:val="yellow"/>
                </w:rPr>
                <w:t>0..0</w:t>
              </w:r>
            </w:ins>
            <w:commentRangeEnd w:id="8089"/>
            <w:r w:rsidR="00500D34">
              <w:rPr>
                <w:rStyle w:val="CommentReference"/>
                <w:rFonts w:ascii="Arial" w:eastAsia="ヒラギノ角ゴ Pro W3" w:hAnsi="Arial"/>
                <w:i/>
                <w:color w:val="000000"/>
                <w:lang w:val="en-GB"/>
              </w:rPr>
              <w:commentReference w:id="8089"/>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Heading3"/>
      </w:pPr>
      <w:bookmarkStart w:id="8096" w:name="_Toc258218988"/>
      <w:r w:rsidRPr="00CC412F">
        <w:t>Övriga regler</w:t>
      </w:r>
      <w:bookmarkEnd w:id="8096"/>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Heading4"/>
      </w:pPr>
      <w:r w:rsidRPr="00CC412F">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Heading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5"/>
      <w:headerReference w:type="first" r:id="rId36"/>
      <w:footerReference w:type="first" r:id="rId37"/>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04" w:author="Björn Genfors" w:date="2014-03-31T12:58:00Z" w:initials="BG">
    <w:p w14:paraId="28C477A6" w14:textId="7CF23204" w:rsidR="0039059D" w:rsidRPr="00BB79F8" w:rsidRDefault="0039059D">
      <w:pPr>
        <w:pStyle w:val="CommentText"/>
        <w:rPr>
          <w:lang w:val="sv-SE"/>
        </w:rPr>
      </w:pPr>
      <w:r>
        <w:rPr>
          <w:rStyle w:val="CommentReference"/>
        </w:rPr>
        <w:annotationRef/>
      </w:r>
      <w:r w:rsidRPr="00BB79F8">
        <w:rPr>
          <w:lang w:val="sv-SE"/>
        </w:rPr>
        <w:t>Har Björn Strihagen varit med i detta jobb (se tabellen ovan)?</w:t>
      </w:r>
    </w:p>
  </w:comment>
  <w:comment w:id="1005" w:author="Björn Genfors" w:date="2014-03-31T13:02:00Z" w:initials="BG">
    <w:p w14:paraId="195358B9" w14:textId="1A2156EF" w:rsidR="0039059D" w:rsidRPr="00C345A7" w:rsidRDefault="0039059D">
      <w:pPr>
        <w:pStyle w:val="CommentText"/>
        <w:rPr>
          <w:lang w:val="sv-SE"/>
        </w:rPr>
      </w:pPr>
      <w:r>
        <w:rPr>
          <w:rStyle w:val="CommentReference"/>
        </w:rPr>
        <w:annotationRef/>
      </w:r>
      <w:r w:rsidRPr="00C345A7">
        <w:rPr>
          <w:lang w:val="sv-SE"/>
        </w:rPr>
        <w:t>Slutkorri</w:t>
      </w:r>
      <w:r>
        <w:rPr>
          <w:lang w:val="sv-SE"/>
        </w:rPr>
        <w:t>gera versionsnumret här och på ett gäng ställen nedan innan inlämning.</w:t>
      </w:r>
    </w:p>
  </w:comment>
  <w:comment w:id="1016" w:author="Björn Genfors" w:date="2014-03-31T14:06:00Z" w:initials="BG">
    <w:p w14:paraId="71104B7A" w14:textId="6298D1DB" w:rsidR="0039059D" w:rsidRPr="00653CA6" w:rsidRDefault="0039059D">
      <w:pPr>
        <w:pStyle w:val="CommentText"/>
        <w:rPr>
          <w:lang w:val="sv-SE"/>
        </w:rPr>
      </w:pPr>
      <w:r>
        <w:rPr>
          <w:rStyle w:val="CommentReference"/>
        </w:rPr>
        <w:annotationRef/>
      </w:r>
      <w:r w:rsidRPr="00653CA6">
        <w:rPr>
          <w:lang w:val="sv-SE"/>
        </w:rPr>
        <w:t>Är det här rätt kontraktsversion (samma fråga gäller även labbsvar och mödravård)</w:t>
      </w:r>
      <w:r>
        <w:rPr>
          <w:lang w:val="sv-SE"/>
        </w:rPr>
        <w:t>, eller borde det vara major-uppdatering?</w:t>
      </w:r>
    </w:p>
  </w:comment>
  <w:comment w:id="2427" w:author="Stefan Asanin" w:date="2014-03-28T14:31:00Z" w:initials="ASN">
    <w:p w14:paraId="12FD437B" w14:textId="0B878888" w:rsidR="0039059D" w:rsidRPr="000B0F50" w:rsidRDefault="0039059D">
      <w:pPr>
        <w:pStyle w:val="CommentText"/>
        <w:rPr>
          <w:lang w:val="sv-SE"/>
        </w:rPr>
      </w:pPr>
      <w:r>
        <w:rPr>
          <w:rStyle w:val="CommentReference"/>
        </w:rPr>
        <w:annotationRef/>
      </w:r>
      <w:r w:rsidRPr="000B0F50">
        <w:rPr>
          <w:lang w:val="sv-SE"/>
        </w:rPr>
        <w:t>Uppdatera schematron regel (testsuite)</w:t>
      </w:r>
    </w:p>
  </w:comment>
  <w:comment w:id="2433" w:author="Stefan Asanin" w:date="2014-03-27T13:54:00Z" w:initials="ASN">
    <w:p w14:paraId="75B6713D" w14:textId="0D46B7AB" w:rsidR="0039059D" w:rsidRPr="000B0F50" w:rsidRDefault="0039059D">
      <w:pPr>
        <w:pStyle w:val="CommentText"/>
        <w:rPr>
          <w:lang w:val="sv-SE"/>
        </w:rPr>
      </w:pPr>
      <w:r>
        <w:rPr>
          <w:rStyle w:val="CommentReference"/>
        </w:rPr>
        <w:annotationRef/>
      </w:r>
      <w:r w:rsidRPr="000B0F50">
        <w:rPr>
          <w:lang w:val="sv-SE"/>
        </w:rPr>
        <w:t>Logiska fel – flyttas?</w:t>
      </w:r>
    </w:p>
  </w:comment>
  <w:comment w:id="2537" w:author="Stefan Asanin" w:date="2014-03-28T14:31:00Z" w:initials="ASN">
    <w:p w14:paraId="5B51B0C3" w14:textId="43C2757D" w:rsidR="0039059D" w:rsidRPr="000B0F50" w:rsidRDefault="0039059D">
      <w:pPr>
        <w:pStyle w:val="CommentText"/>
        <w:rPr>
          <w:lang w:val="sv-SE"/>
        </w:rPr>
      </w:pPr>
      <w:r>
        <w:rPr>
          <w:rStyle w:val="CommentReference"/>
        </w:rPr>
        <w:annotationRef/>
      </w:r>
      <w:r>
        <w:rPr>
          <w:lang w:val="sv-SE"/>
        </w:rPr>
        <w:t>Uppdatera schematron</w:t>
      </w:r>
    </w:p>
  </w:comment>
  <w:comment w:id="2553" w:author="Stefan Asanin" w:date="2014-03-27T14:07:00Z" w:initials="ASN">
    <w:p w14:paraId="0B8476FF" w14:textId="3F88E9D8" w:rsidR="0039059D" w:rsidRPr="000B0F50" w:rsidRDefault="0039059D">
      <w:pPr>
        <w:pStyle w:val="CommentText"/>
        <w:rPr>
          <w:lang w:val="sv-SE"/>
        </w:rPr>
      </w:pPr>
      <w:r>
        <w:rPr>
          <w:rStyle w:val="CommentReference"/>
        </w:rPr>
        <w:annotationRef/>
      </w:r>
      <w:r w:rsidRPr="000B0F50">
        <w:rPr>
          <w:lang w:val="sv-SE"/>
        </w:rPr>
        <w:t>Logiska fel – flyttas?</w:t>
      </w:r>
    </w:p>
  </w:comment>
  <w:comment w:id="3322" w:author="Stefan Asanin" w:date="2014-03-28T14:37:00Z" w:initials="ASN">
    <w:p w14:paraId="366872E9" w14:textId="367ECF56" w:rsidR="0039059D" w:rsidRPr="000B0F50" w:rsidRDefault="0039059D" w:rsidP="00DE71B1">
      <w:pPr>
        <w:pStyle w:val="CommentText"/>
        <w:rPr>
          <w:lang w:val="sv-SE"/>
        </w:rPr>
      </w:pPr>
      <w:r>
        <w:rPr>
          <w:rStyle w:val="CommentReference"/>
        </w:rPr>
        <w:annotationRef/>
      </w:r>
      <w:r w:rsidRPr="000B0F50">
        <w:rPr>
          <w:lang w:val="sv-SE"/>
        </w:rPr>
        <w:t>Uppdatera</w:t>
      </w:r>
      <w:r>
        <w:rPr>
          <w:lang w:val="sv-SE"/>
        </w:rPr>
        <w:t xml:space="preserve"> schematron</w:t>
      </w:r>
    </w:p>
  </w:comment>
  <w:comment w:id="3371" w:author="Stefan Asanin" w:date="2014-03-28T14:34:00Z" w:initials="ASN">
    <w:p w14:paraId="600D1B4D" w14:textId="77777777" w:rsidR="0039059D" w:rsidRPr="000B0F50" w:rsidRDefault="0039059D" w:rsidP="00DE71B1">
      <w:pPr>
        <w:pStyle w:val="CommentText"/>
        <w:rPr>
          <w:lang w:val="sv-SE"/>
        </w:rPr>
      </w:pPr>
      <w:r>
        <w:rPr>
          <w:rStyle w:val="CommentReference"/>
        </w:rPr>
        <w:annotationRef/>
      </w:r>
      <w:r w:rsidRPr="000B0F50">
        <w:rPr>
          <w:lang w:val="sv-SE"/>
        </w:rPr>
        <w:t>Logiska fel – flyttas.</w:t>
      </w:r>
    </w:p>
  </w:comment>
  <w:comment w:id="4849" w:author="Björn Genfors" w:date="2014-03-28T14:43:00Z" w:initials="BG">
    <w:p w14:paraId="727EA201" w14:textId="52F86D99" w:rsidR="0039059D" w:rsidRPr="0046387E" w:rsidRDefault="0039059D">
      <w:pPr>
        <w:pStyle w:val="CommentText"/>
        <w:rPr>
          <w:lang w:val="sv-SE"/>
        </w:rPr>
      </w:pPr>
      <w:r>
        <w:rPr>
          <w:rStyle w:val="CommentReference"/>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7486" w:author="Khaled Daham" w:date="2014-03-29T11:31:00Z" w:initials="KD">
    <w:p w14:paraId="23EB60BA" w14:textId="188022B5" w:rsidR="0039059D" w:rsidRPr="00F81D11" w:rsidRDefault="0039059D">
      <w:pPr>
        <w:pStyle w:val="CommentText"/>
        <w:rPr>
          <w:lang w:val="sv-SE"/>
        </w:rPr>
      </w:pPr>
      <w:r>
        <w:rPr>
          <w:rStyle w:val="CommentReference"/>
        </w:rPr>
        <w:annotationRef/>
      </w:r>
      <w:r w:rsidRPr="00F81D11">
        <w:rPr>
          <w:lang w:val="sv-SE"/>
        </w:rPr>
        <w:t>Kolla att test-sviten tar hänsyn till den uppdaterade regeln.</w:t>
      </w:r>
    </w:p>
  </w:comment>
  <w:comment w:id="7489" w:author="Stefan Asanin" w:date="2014-03-27T14:30:00Z" w:initials="ASN">
    <w:p w14:paraId="22B15E4A" w14:textId="20809665" w:rsidR="0039059D" w:rsidRPr="000B0F50" w:rsidRDefault="0039059D">
      <w:pPr>
        <w:pStyle w:val="CommentText"/>
        <w:rPr>
          <w:lang w:val="sv-SE"/>
        </w:rPr>
      </w:pPr>
      <w:r>
        <w:rPr>
          <w:rStyle w:val="CommentReference"/>
        </w:rPr>
        <w:annotationRef/>
      </w:r>
      <w:r w:rsidRPr="000B0F50">
        <w:rPr>
          <w:lang w:val="sv-SE"/>
        </w:rPr>
        <w:t>Logiska fel - fixa</w:t>
      </w:r>
    </w:p>
  </w:comment>
  <w:comment w:id="7527" w:author="Khaled Daham" w:date="2014-03-29T11:35:00Z" w:initials="KD">
    <w:p w14:paraId="79D53422" w14:textId="08748732" w:rsidR="0039059D" w:rsidRPr="00F81D11" w:rsidRDefault="0039059D">
      <w:pPr>
        <w:pStyle w:val="CommentText"/>
        <w:rPr>
          <w:lang w:val="sv-SE"/>
        </w:rPr>
      </w:pPr>
      <w:r>
        <w:rPr>
          <w:rStyle w:val="CommentReference"/>
        </w:rPr>
        <w:annotationRef/>
      </w:r>
      <w:r w:rsidRPr="00F81D11">
        <w:rPr>
          <w:lang w:val="sv-SE"/>
        </w:rPr>
        <w:t>Schematron-regel</w:t>
      </w:r>
    </w:p>
    <w:p w14:paraId="7F555A42" w14:textId="77777777" w:rsidR="0039059D" w:rsidRPr="00F81D11" w:rsidRDefault="0039059D" w:rsidP="00CF75D8">
      <w:pPr>
        <w:pStyle w:val="CommentText"/>
        <w:ind w:left="0"/>
        <w:rPr>
          <w:lang w:val="sv-SE"/>
        </w:rPr>
      </w:pPr>
    </w:p>
  </w:comment>
  <w:comment w:id="7543" w:author="Stefan Asanin" w:date="2014-03-28T14:56:00Z" w:initials="ASN">
    <w:p w14:paraId="6E365684" w14:textId="47CB9EDB" w:rsidR="0039059D" w:rsidRPr="002016C1" w:rsidRDefault="0039059D">
      <w:pPr>
        <w:pStyle w:val="CommentText"/>
        <w:rPr>
          <w:lang w:val="sv-SE"/>
        </w:rPr>
      </w:pPr>
      <w:r>
        <w:rPr>
          <w:rStyle w:val="CommentReference"/>
        </w:rPr>
        <w:annotationRef/>
      </w:r>
      <w:r w:rsidRPr="002016C1">
        <w:rPr>
          <w:lang w:val="sv-SE"/>
        </w:rPr>
        <w:t xml:space="preserve">Referens </w:t>
      </w:r>
      <w:r>
        <w:rPr>
          <w:lang w:val="sv-SE"/>
        </w:rPr>
        <w:t xml:space="preserve">(NPÖ 2.2.0) </w:t>
      </w:r>
      <w:r w:rsidRPr="002016C1">
        <w:rPr>
          <w:lang w:val="sv-SE"/>
        </w:rPr>
        <w:t>+ kodverk?</w:t>
      </w:r>
    </w:p>
  </w:comment>
  <w:comment w:id="7611" w:author="Khaled Daham" w:date="2014-03-29T11:40:00Z" w:initials="KD">
    <w:p w14:paraId="1E693CBC" w14:textId="3D24C3ED" w:rsidR="0039059D" w:rsidRPr="00F81D11" w:rsidRDefault="0039059D">
      <w:pPr>
        <w:pStyle w:val="CommentText"/>
        <w:rPr>
          <w:lang w:val="sv-SE"/>
        </w:rPr>
      </w:pPr>
      <w:r>
        <w:rPr>
          <w:rStyle w:val="CommentReference"/>
        </w:rPr>
        <w:annotationRef/>
      </w:r>
      <w:r w:rsidRPr="00F81D11">
        <w:rPr>
          <w:lang w:val="sv-SE"/>
        </w:rPr>
        <w:t>Schematron-regel</w:t>
      </w:r>
    </w:p>
  </w:comment>
  <w:comment w:id="7614" w:author="Khaled Daham" w:date="2014-03-29T11:40:00Z" w:initials="KD">
    <w:p w14:paraId="7C8A549A" w14:textId="68132C8C" w:rsidR="0039059D" w:rsidRPr="00F81D11" w:rsidRDefault="0039059D" w:rsidP="004C47F1">
      <w:pPr>
        <w:pStyle w:val="CommentText"/>
        <w:rPr>
          <w:lang w:val="sv-SE"/>
        </w:rPr>
      </w:pPr>
      <w:r>
        <w:rPr>
          <w:rStyle w:val="CommentReference"/>
        </w:rPr>
        <w:annotationRef/>
      </w:r>
      <w:r w:rsidRPr="00F81D11">
        <w:rPr>
          <w:lang w:val="sv-SE"/>
        </w:rPr>
        <w:t>Schematron-regel</w:t>
      </w:r>
    </w:p>
  </w:comment>
  <w:comment w:id="7617" w:author="Khaled Daham" w:date="2014-03-29T11:44:00Z" w:initials="KD">
    <w:p w14:paraId="42A0EBE6" w14:textId="1B2E5DA1" w:rsidR="0039059D" w:rsidRPr="00F81D11" w:rsidRDefault="0039059D">
      <w:pPr>
        <w:pStyle w:val="CommentText"/>
        <w:rPr>
          <w:lang w:val="sv-SE"/>
        </w:rPr>
      </w:pPr>
      <w:r>
        <w:rPr>
          <w:rStyle w:val="CommentReference"/>
        </w:rPr>
        <w:annotationRef/>
      </w:r>
      <w:r w:rsidRPr="00F81D11">
        <w:rPr>
          <w:lang w:val="sv-SE"/>
        </w:rPr>
        <w:t>Schematron-regel</w:t>
      </w:r>
    </w:p>
  </w:comment>
  <w:comment w:id="7766" w:author="Khaled Daham" w:date="2014-03-28T12:28:00Z" w:initials="KD">
    <w:p w14:paraId="5FDCC88A" w14:textId="4823DC2C" w:rsidR="0039059D" w:rsidRPr="000B0F50" w:rsidRDefault="0039059D">
      <w:pPr>
        <w:pStyle w:val="CommentText"/>
        <w:rPr>
          <w:lang w:val="sv-SE"/>
        </w:rPr>
      </w:pPr>
      <w:r>
        <w:rPr>
          <w:rStyle w:val="CommentReference"/>
        </w:rPr>
        <w:annotationRef/>
      </w:r>
      <w:r w:rsidRPr="000B0F50">
        <w:rPr>
          <w:lang w:val="sv-SE"/>
        </w:rPr>
        <w:t>Om fältet är tvingande så sätt den till 1..1, det skall skapas en schematron-regel för det.</w:t>
      </w:r>
    </w:p>
  </w:comment>
  <w:comment w:id="7767" w:author="Andreas Bjärkmar" w:date="2014-03-28T12:27:00Z" w:initials="AB">
    <w:p w14:paraId="36C181DA" w14:textId="77777777" w:rsidR="0039059D" w:rsidRPr="000B0F50" w:rsidRDefault="0039059D" w:rsidP="005D7DF6">
      <w:pPr>
        <w:pStyle w:val="CommentText"/>
        <w:rPr>
          <w:lang w:val="sv-SE"/>
        </w:rPr>
      </w:pPr>
      <w:r>
        <w:rPr>
          <w:rStyle w:val="CommentReference"/>
        </w:rPr>
        <w:annotationRef/>
      </w:r>
      <w:r w:rsidRPr="000B0F50">
        <w:rPr>
          <w:lang w:val="sv-SE"/>
        </w:rPr>
        <w:t>1..1</w:t>
      </w:r>
    </w:p>
    <w:p w14:paraId="2E2D9320" w14:textId="77777777" w:rsidR="0039059D" w:rsidRPr="000B0F50" w:rsidRDefault="0039059D" w:rsidP="00627F1E">
      <w:pPr>
        <w:pStyle w:val="CommentText"/>
        <w:ind w:left="0"/>
        <w:rPr>
          <w:lang w:val="sv-SE"/>
        </w:rPr>
      </w:pPr>
    </w:p>
  </w:comment>
  <w:comment w:id="7768" w:author="Björn Genfors" w:date="2014-03-28T13:34:00Z" w:initials="BG">
    <w:p w14:paraId="5D9D9C3D" w14:textId="6D4E234B" w:rsidR="0039059D" w:rsidRPr="002E59FA" w:rsidRDefault="0039059D" w:rsidP="002E59FA">
      <w:pPr>
        <w:pStyle w:val="CommentText"/>
        <w:ind w:left="0"/>
        <w:rPr>
          <w:lang w:val="sv-SE"/>
        </w:rPr>
      </w:pPr>
      <w:r>
        <w:rPr>
          <w:rStyle w:val="CommentReference"/>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7831" w:author="Andreas Bjärkmar" w:date="2014-03-20T13:39:00Z" w:initials="AB">
    <w:p w14:paraId="4A59F368" w14:textId="77777777" w:rsidR="0039059D" w:rsidRPr="000B0F50" w:rsidRDefault="0039059D" w:rsidP="005D7DF6">
      <w:pPr>
        <w:pStyle w:val="CommentText"/>
        <w:rPr>
          <w:lang w:val="sv-SE"/>
        </w:rPr>
      </w:pPr>
      <w:r>
        <w:rPr>
          <w:rStyle w:val="CommentReference"/>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7832" w:author="Khaled Daham" w:date="2014-03-28T12:31:00Z" w:initials="KD">
    <w:p w14:paraId="183AC91C" w14:textId="59DBA58C" w:rsidR="0039059D" w:rsidRPr="000B0F50" w:rsidRDefault="0039059D">
      <w:pPr>
        <w:pStyle w:val="CommentText"/>
        <w:rPr>
          <w:lang w:val="sv-SE"/>
        </w:rPr>
      </w:pPr>
      <w:r>
        <w:rPr>
          <w:rStyle w:val="CommentReference"/>
        </w:rPr>
        <w:annotationRef/>
      </w:r>
      <w:r w:rsidRPr="000B0F50">
        <w:rPr>
          <w:lang w:val="sv-SE"/>
        </w:rPr>
        <w:t>Ändrar till en coded enum då kv_svarstyp inte är ett kodverk som inte finns längre.</w:t>
      </w:r>
    </w:p>
  </w:comment>
  <w:comment w:id="7837" w:author="Andreas Bjärkmar" w:date="2014-03-20T13:39:00Z" w:initials="AB">
    <w:p w14:paraId="40EDD806" w14:textId="77777777" w:rsidR="0039059D" w:rsidRPr="000B0F50" w:rsidRDefault="0039059D" w:rsidP="005D7DF6">
      <w:pPr>
        <w:pStyle w:val="CommentText"/>
        <w:rPr>
          <w:lang w:val="sv-SE"/>
        </w:rPr>
      </w:pPr>
      <w:r>
        <w:rPr>
          <w:rStyle w:val="CommentReference"/>
        </w:rPr>
        <w:annotationRef/>
      </w:r>
      <w:r w:rsidRPr="000B0F50">
        <w:rPr>
          <w:lang w:val="sv-SE"/>
        </w:rPr>
        <w:t>resultTime = svarstidpunkt? Det låter inte riktigt rätt namngivningsmässigt. resultTime låter som tidpunkten ett resultat produceras.</w:t>
      </w:r>
    </w:p>
  </w:comment>
  <w:comment w:id="7913" w:author="Andreas Bjärkmar" w:date="2014-03-20T13:39:00Z" w:initials="AB">
    <w:p w14:paraId="096EAFB0" w14:textId="77777777" w:rsidR="0039059D" w:rsidRPr="000B0F50" w:rsidRDefault="0039059D" w:rsidP="005D7DF6">
      <w:pPr>
        <w:pStyle w:val="CommentText"/>
        <w:rPr>
          <w:lang w:val="sv-SE"/>
        </w:rPr>
      </w:pPr>
      <w:r>
        <w:rPr>
          <w:rStyle w:val="CommentReference"/>
        </w:rPr>
        <w:annotationRef/>
      </w:r>
      <w:r w:rsidRPr="000B0F50">
        <w:rPr>
          <w:lang w:val="sv-SE"/>
        </w:rPr>
        <w:t>1..1</w:t>
      </w:r>
    </w:p>
  </w:comment>
  <w:comment w:id="7912" w:author="Björn Genfors" w:date="2014-03-28T13:53:00Z" w:initials="BG">
    <w:p w14:paraId="7882E23C" w14:textId="6DA6F58E" w:rsidR="0039059D" w:rsidRPr="00A35CE4" w:rsidRDefault="0039059D" w:rsidP="00A35CE4">
      <w:pPr>
        <w:pStyle w:val="CommentText"/>
        <w:rPr>
          <w:lang w:val="sv-SE"/>
        </w:rPr>
      </w:pPr>
      <w:r>
        <w:rPr>
          <w:rStyle w:val="CommentReference"/>
        </w:rPr>
        <w:annotationRef/>
      </w:r>
      <w:r w:rsidRPr="00A35CE4">
        <w:rPr>
          <w:lang w:val="sv-SE"/>
        </w:rPr>
        <w:t>Samma kommentar som I förra kontraktet, jag förordar 0..1.</w:t>
      </w:r>
    </w:p>
  </w:comment>
  <w:comment w:id="7953" w:author="Khaled Daham" w:date="2014-03-28T12:39:00Z" w:initials="KD">
    <w:p w14:paraId="0F6C0029" w14:textId="58EDA3E6" w:rsidR="0039059D" w:rsidRPr="000B0F50" w:rsidRDefault="0039059D">
      <w:pPr>
        <w:pStyle w:val="CommentText"/>
        <w:rPr>
          <w:lang w:val="sv-SE"/>
        </w:rPr>
      </w:pPr>
      <w:r>
        <w:rPr>
          <w:rStyle w:val="CommentReference"/>
        </w:rPr>
        <w:annotationRef/>
      </w:r>
      <w:r w:rsidRPr="000B0F50">
        <w:rPr>
          <w:lang w:val="sv-SE"/>
        </w:rPr>
        <w:t>Schematron-regel</w:t>
      </w:r>
    </w:p>
  </w:comment>
  <w:comment w:id="7956" w:author="Andreas Bjärkmar" w:date="2014-03-20T13:39:00Z" w:initials="AB">
    <w:p w14:paraId="74B59126" w14:textId="77777777" w:rsidR="0039059D" w:rsidRPr="000B0F50" w:rsidRDefault="0039059D" w:rsidP="005D7DF6">
      <w:pPr>
        <w:pStyle w:val="CommentText"/>
        <w:rPr>
          <w:lang w:val="sv-SE"/>
        </w:rPr>
      </w:pPr>
      <w:r>
        <w:rPr>
          <w:rStyle w:val="CommentReference"/>
        </w:rPr>
        <w:annotationRef/>
      </w:r>
      <w:r w:rsidRPr="000B0F50">
        <w:rPr>
          <w:lang w:val="sv-SE"/>
        </w:rPr>
        <w:t>Innebär det här icke-DICOM-data? Eller innebär det alla typer av statisk bild, inklusive DICOM?</w:t>
      </w:r>
    </w:p>
    <w:p w14:paraId="748E4EAB" w14:textId="77777777" w:rsidR="0039059D" w:rsidRPr="000B0F50" w:rsidRDefault="0039059D" w:rsidP="005D7DF6">
      <w:pPr>
        <w:pStyle w:val="CommentText"/>
        <w:rPr>
          <w:lang w:val="sv-SE"/>
        </w:rPr>
      </w:pPr>
    </w:p>
    <w:p w14:paraId="126CFDAB" w14:textId="77777777" w:rsidR="0039059D" w:rsidRPr="000B0F50" w:rsidRDefault="0039059D" w:rsidP="005D7DF6">
      <w:pPr>
        <w:pStyle w:val="CommentText"/>
        <w:rPr>
          <w:lang w:val="sv-SE"/>
        </w:rPr>
      </w:pPr>
      <w:r w:rsidRPr="000B0F50">
        <w:rPr>
          <w:lang w:val="sv-SE"/>
        </w:rPr>
        <w:t>Ska man inte kunna överföra film i icke-DICOM-format?</w:t>
      </w:r>
    </w:p>
    <w:p w14:paraId="7A4C5339" w14:textId="77777777" w:rsidR="0039059D" w:rsidRPr="000B0F50" w:rsidRDefault="0039059D" w:rsidP="005D7DF6">
      <w:pPr>
        <w:pStyle w:val="CommentText"/>
        <w:rPr>
          <w:lang w:val="sv-SE"/>
        </w:rPr>
      </w:pPr>
    </w:p>
  </w:comment>
  <w:comment w:id="7988" w:author="Khaled Daham" w:date="2014-03-29T11:19:00Z" w:initials="KD">
    <w:p w14:paraId="792FFFCE" w14:textId="1A07299D" w:rsidR="0039059D" w:rsidRDefault="0039059D">
      <w:pPr>
        <w:pStyle w:val="CommentText"/>
      </w:pPr>
      <w:r>
        <w:rPr>
          <w:rStyle w:val="CommentReference"/>
        </w:rPr>
        <w:annotationRef/>
      </w:r>
      <w:r>
        <w:t>Schematron-regel</w:t>
      </w:r>
    </w:p>
  </w:comment>
  <w:comment w:id="7989" w:author="Khaled Daham" w:date="2014-03-29T11:19:00Z" w:initials="KD">
    <w:p w14:paraId="2DD0A8FA" w14:textId="11AEC7B4" w:rsidR="0039059D" w:rsidRDefault="0039059D">
      <w:pPr>
        <w:pStyle w:val="CommentText"/>
      </w:pPr>
      <w:r>
        <w:rPr>
          <w:rStyle w:val="CommentReference"/>
        </w:rPr>
        <w:annotationRef/>
      </w:r>
      <w:r>
        <w:t>Schematron-regel</w:t>
      </w:r>
    </w:p>
  </w:comment>
  <w:comment w:id="7990" w:author="Khaled Daham" w:date="2014-03-29T11:19:00Z" w:initials="KD">
    <w:p w14:paraId="1FD42D4D" w14:textId="536B6C11" w:rsidR="0039059D" w:rsidRDefault="0039059D">
      <w:pPr>
        <w:pStyle w:val="CommentText"/>
      </w:pPr>
      <w:r>
        <w:rPr>
          <w:rStyle w:val="CommentReference"/>
        </w:rPr>
        <w:annotationRef/>
      </w:r>
      <w:r>
        <w:t>Schematron-regel</w:t>
      </w:r>
    </w:p>
  </w:comment>
  <w:comment w:id="7991" w:author="Khaled Daham" w:date="2014-03-29T11:20:00Z" w:initials="KD">
    <w:p w14:paraId="5B1DA875" w14:textId="6FD85CA9" w:rsidR="0039059D" w:rsidRDefault="0039059D">
      <w:pPr>
        <w:pStyle w:val="CommentText"/>
      </w:pPr>
      <w:r>
        <w:rPr>
          <w:rStyle w:val="CommentReference"/>
        </w:rPr>
        <w:annotationRef/>
      </w:r>
      <w:r>
        <w:t>Schematron-regel</w:t>
      </w:r>
    </w:p>
  </w:comment>
  <w:comment w:id="7992" w:author="Khaled Daham" w:date="2014-03-29T11:20:00Z" w:initials="KD">
    <w:p w14:paraId="5A67A7EB" w14:textId="7B80F294" w:rsidR="0039059D" w:rsidRDefault="0039059D">
      <w:pPr>
        <w:pStyle w:val="CommentText"/>
      </w:pPr>
      <w:r>
        <w:rPr>
          <w:rStyle w:val="CommentReference"/>
        </w:rPr>
        <w:annotationRef/>
      </w:r>
      <w:r>
        <w:t>Schematron-regel</w:t>
      </w:r>
    </w:p>
  </w:comment>
  <w:comment w:id="7994" w:author="Khaled Daham" w:date="2014-03-29T11:20:00Z" w:initials="KD">
    <w:p w14:paraId="1CE7204A" w14:textId="090FF6F4" w:rsidR="0039059D" w:rsidRDefault="0039059D">
      <w:pPr>
        <w:pStyle w:val="CommentText"/>
      </w:pPr>
      <w:r>
        <w:rPr>
          <w:rStyle w:val="CommentReference"/>
        </w:rPr>
        <w:annotationRef/>
      </w:r>
      <w:r>
        <w:t>Schematron-regel</w:t>
      </w:r>
    </w:p>
  </w:comment>
  <w:comment w:id="8022" w:author="Khaled Daham" w:date="2014-03-29T11:20:00Z" w:initials="KD">
    <w:p w14:paraId="4481B66C" w14:textId="1B3914CD" w:rsidR="0039059D" w:rsidRDefault="0039059D">
      <w:pPr>
        <w:pStyle w:val="CommentText"/>
      </w:pPr>
      <w:r>
        <w:rPr>
          <w:rStyle w:val="CommentReference"/>
        </w:rPr>
        <w:annotationRef/>
      </w:r>
      <w:r>
        <w:t>Schematron-regel</w:t>
      </w:r>
    </w:p>
  </w:comment>
  <w:comment w:id="8089" w:author="Khaled Daham" w:date="2014-03-29T11:21:00Z" w:initials="KD">
    <w:p w14:paraId="77DFBD22" w14:textId="6F11E692" w:rsidR="0039059D" w:rsidRDefault="0039059D">
      <w:pPr>
        <w:pStyle w:val="CommentText"/>
      </w:pPr>
      <w:r>
        <w:rPr>
          <w:rStyle w:val="CommentReference"/>
        </w:rPr>
        <w:annotationRef/>
      </w:r>
      <w:r>
        <w:t>Schematron-regel</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D49716" w14:textId="77777777" w:rsidR="0039059D" w:rsidRDefault="0039059D" w:rsidP="00C72B17">
      <w:pPr>
        <w:spacing w:line="240" w:lineRule="auto"/>
      </w:pPr>
      <w:r>
        <w:separator/>
      </w:r>
    </w:p>
  </w:endnote>
  <w:endnote w:type="continuationSeparator" w:id="0">
    <w:p w14:paraId="4833EA84" w14:textId="77777777" w:rsidR="0039059D" w:rsidRDefault="0039059D"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ヒラギノ角ゴ Pro W3">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39059D" w:rsidRDefault="0039059D">
    <w:pPr>
      <w:pStyle w:val="Footer"/>
    </w:pPr>
  </w:p>
  <w:p w14:paraId="12C113D0" w14:textId="77777777" w:rsidR="0039059D" w:rsidRDefault="0039059D">
    <w:pPr>
      <w:pStyle w:val="Footer"/>
    </w:pPr>
  </w:p>
  <w:p w14:paraId="1421CB49" w14:textId="77777777" w:rsidR="0039059D" w:rsidRDefault="0039059D">
    <w:pPr>
      <w:pStyle w:val="Footer"/>
    </w:pPr>
  </w:p>
  <w:p w14:paraId="6F807640" w14:textId="77777777" w:rsidR="0039059D" w:rsidRDefault="0039059D">
    <w:pPr>
      <w:pStyle w:val="Footer"/>
    </w:pPr>
  </w:p>
  <w:p w14:paraId="2E456113" w14:textId="77777777" w:rsidR="0039059D" w:rsidRDefault="0039059D">
    <w:pPr>
      <w:pStyle w:val="Footer"/>
    </w:pPr>
  </w:p>
  <w:p w14:paraId="36A9D811" w14:textId="77777777" w:rsidR="0039059D" w:rsidRDefault="0039059D">
    <w:pPr>
      <w:pStyle w:val="Footer"/>
    </w:pPr>
  </w:p>
  <w:p w14:paraId="2CD2C690" w14:textId="77777777" w:rsidR="0039059D" w:rsidRDefault="0039059D" w:rsidP="00956547">
    <w:pPr>
      <w:pStyle w:val="Footer"/>
    </w:pPr>
    <w:bookmarkStart w:id="8140"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8140"/>
    <w:r>
      <w:rPr>
        <w:rFonts w:cs="Georgia"/>
        <w:noProof/>
        <w:color w:val="001610"/>
        <w:szCs w:val="12"/>
        <w:lang w:val="en-US"/>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CC7F4B" w14:textId="77777777" w:rsidR="0039059D" w:rsidRDefault="0039059D" w:rsidP="00C72B17">
      <w:pPr>
        <w:spacing w:line="240" w:lineRule="auto"/>
      </w:pPr>
      <w:r>
        <w:separator/>
      </w:r>
    </w:p>
  </w:footnote>
  <w:footnote w:type="continuationSeparator" w:id="0">
    <w:p w14:paraId="69414274" w14:textId="77777777" w:rsidR="0039059D" w:rsidRDefault="0039059D" w:rsidP="00C72B1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0E633B20" w:rsidR="0039059D" w:rsidRDefault="0039059D" w:rsidP="008303EF">
    <w:pPr>
      <w:tabs>
        <w:tab w:val="left" w:pos="6237"/>
      </w:tabs>
    </w:pPr>
    <w:r>
      <w:rPr>
        <w:rFonts w:cs="Georgia"/>
        <w:noProof/>
        <w:sz w:val="14"/>
        <w:szCs w:val="14"/>
        <w:lang w:val="en-US"/>
      </w:rPr>
      <mc:AlternateContent>
        <mc:Choice Requires="wps">
          <w:drawing>
            <wp:anchor distT="0" distB="0" distL="114300" distR="114300" simplePos="0" relativeHeight="251669504" behindDoc="0" locked="0" layoutInCell="1" allowOverlap="1" wp14:anchorId="1D4EA0FF" wp14:editId="582E4E7A">
              <wp:simplePos x="0" y="0"/>
              <wp:positionH relativeFrom="page">
                <wp:posOffset>6433820</wp:posOffset>
              </wp:positionH>
              <wp:positionV relativeFrom="page">
                <wp:posOffset>293370</wp:posOffset>
              </wp:positionV>
              <wp:extent cx="536575" cy="956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95631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39059D" w:rsidRPr="00C05223" w:rsidRDefault="0039059D"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411C6">
                            <w:rPr>
                              <w:noProof/>
                              <w:sz w:val="16"/>
                              <w:szCs w:val="16"/>
                            </w:rPr>
                            <w:t>75</w:t>
                          </w:r>
                          <w:r w:rsidRPr="00E12C4A">
                            <w:rPr>
                              <w:sz w:val="16"/>
                              <w:szCs w:val="16"/>
                            </w:rPr>
                            <w:fldChar w:fldCharType="end"/>
                          </w:r>
                          <w:r w:rsidRPr="00E12C4A">
                            <w:rPr>
                              <w:sz w:val="16"/>
                              <w:szCs w:val="16"/>
                            </w:rPr>
                            <w:t xml:space="preserve"> (</w:t>
                          </w:r>
                          <w:fldSimple w:instr=" SECTIONPAGES   \* MERGEFORMAT ">
                            <w:ins w:id="8097" w:author="Khaled Daham" w:date="2014-04-04T08:33:00Z">
                              <w:r w:rsidR="009411C6" w:rsidRPr="009411C6">
                                <w:rPr>
                                  <w:noProof/>
                                  <w:sz w:val="16"/>
                                  <w:szCs w:val="16"/>
                                  <w:rPrChange w:id="8098" w:author="Khaled Daham" w:date="2014-04-04T08:33:00Z">
                                    <w:rPr/>
                                  </w:rPrChange>
                                </w:rPr>
                                <w:t>112</w:t>
                              </w:r>
                            </w:ins>
                            <w:ins w:id="8099" w:author="Björn Genfors" w:date="2014-04-01T21:55:00Z">
                              <w:del w:id="8100" w:author="Khaled Daham" w:date="2014-04-04T08:14:00Z">
                                <w:r w:rsidRPr="0023722C" w:rsidDel="00342573">
                                  <w:rPr>
                                    <w:noProof/>
                                    <w:sz w:val="16"/>
                                    <w:szCs w:val="16"/>
                                    <w:rPrChange w:id="8101" w:author="Björn Genfors" w:date="2014-04-01T21:55:00Z">
                                      <w:rPr/>
                                    </w:rPrChange>
                                  </w:rPr>
                                  <w:delText>137</w:delText>
                                </w:r>
                              </w:del>
                            </w:ins>
                            <w:del w:id="8102" w:author="Khaled Daham" w:date="2014-04-04T08:14:00Z">
                              <w:r w:rsidRPr="00DE71B1" w:rsidDel="00342573">
                                <w:rPr>
                                  <w:noProof/>
                                  <w:sz w:val="16"/>
                                  <w:szCs w:val="16"/>
                                </w:rPr>
                                <w:delText>111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506.6pt;margin-top:23.1pt;width:42.25pt;height:75.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" fillcolor="white [3212]" stroked="f">
              <v:textbox>
                <w:txbxContent>
                  <w:p w14:paraId="72D7D166" w14:textId="3C2A1CCC" w:rsidR="0039059D" w:rsidRPr="00C05223" w:rsidRDefault="0039059D"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411C6">
                      <w:rPr>
                        <w:noProof/>
                        <w:sz w:val="16"/>
                        <w:szCs w:val="16"/>
                      </w:rPr>
                      <w:t>75</w:t>
                    </w:r>
                    <w:r w:rsidRPr="00E12C4A">
                      <w:rPr>
                        <w:sz w:val="16"/>
                        <w:szCs w:val="16"/>
                      </w:rPr>
                      <w:fldChar w:fldCharType="end"/>
                    </w:r>
                    <w:r w:rsidRPr="00E12C4A">
                      <w:rPr>
                        <w:sz w:val="16"/>
                        <w:szCs w:val="16"/>
                      </w:rPr>
                      <w:t xml:space="preserve"> (</w:t>
                    </w:r>
                    <w:fldSimple w:instr=" SECTIONPAGES   \* MERGEFORMAT ">
                      <w:ins w:id="8103" w:author="Khaled Daham" w:date="2014-04-04T08:33:00Z">
                        <w:r w:rsidR="009411C6" w:rsidRPr="009411C6">
                          <w:rPr>
                            <w:noProof/>
                            <w:sz w:val="16"/>
                            <w:szCs w:val="16"/>
                            <w:rPrChange w:id="8104" w:author="Khaled Daham" w:date="2014-04-04T08:33:00Z">
                              <w:rPr/>
                            </w:rPrChange>
                          </w:rPr>
                          <w:t>112</w:t>
                        </w:r>
                      </w:ins>
                      <w:ins w:id="8105" w:author="Björn Genfors" w:date="2014-04-01T21:55:00Z">
                        <w:del w:id="8106" w:author="Khaled Daham" w:date="2014-04-04T08:14:00Z">
                          <w:r w:rsidRPr="0023722C" w:rsidDel="00342573">
                            <w:rPr>
                              <w:noProof/>
                              <w:sz w:val="16"/>
                              <w:szCs w:val="16"/>
                              <w:rPrChange w:id="8107" w:author="Björn Genfors" w:date="2014-04-01T21:55:00Z">
                                <w:rPr/>
                              </w:rPrChange>
                            </w:rPr>
                            <w:delText>137</w:delText>
                          </w:r>
                        </w:del>
                      </w:ins>
                      <w:del w:id="8108" w:author="Khaled Daham" w:date="2014-04-04T08:14:00Z">
                        <w:r w:rsidRPr="00DE71B1" w:rsidDel="00342573">
                          <w:rPr>
                            <w:noProof/>
                            <w:sz w:val="16"/>
                            <w:szCs w:val="16"/>
                          </w:rPr>
                          <w:delText>111</w:delText>
                        </w:r>
                      </w:del>
                    </w:fldSimple>
                    <w:r w:rsidRPr="00E12C4A">
                      <w:rPr>
                        <w:sz w:val="16"/>
                        <w:szCs w:val="16"/>
                      </w:rPr>
                      <w:t>)</w:t>
                    </w:r>
                  </w:p>
                </w:txbxContent>
              </v:textbox>
              <w10:wrap anchorx="page" anchory="page"/>
            </v:shape>
          </w:pict>
        </mc:Fallback>
      </mc:AlternateContent>
    </w:r>
    <w:r>
      <w:rPr>
        <w:rFonts w:cs="Georgia"/>
        <w:noProof/>
        <w:sz w:val="14"/>
        <w:szCs w:val="14"/>
        <w:lang w:val="en-US"/>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8109" w:name="Date1"/>
    <w:r>
      <w:t>20 mars 2014</w:t>
    </w:r>
    <w:bookmarkEnd w:id="8109"/>
  </w:p>
  <w:p w14:paraId="005707D8" w14:textId="25C8409B" w:rsidR="0039059D" w:rsidRDefault="0039059D" w:rsidP="008303EF">
    <w:pPr>
      <w:tabs>
        <w:tab w:val="left" w:pos="6237"/>
      </w:tabs>
    </w:pPr>
    <w:r>
      <w:tab/>
    </w:r>
    <w:bookmarkStart w:id="8110" w:name="LDnr1"/>
    <w:bookmarkEnd w:id="8110"/>
    <w:r>
      <w:t xml:space="preserve"> </w:t>
    </w:r>
    <w:bookmarkStart w:id="8111" w:name="Dnr1"/>
    <w:bookmarkEnd w:id="8111"/>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39059D" w:rsidRDefault="0039059D" w:rsidP="00D774BC">
    <w:pPr>
      <w:tabs>
        <w:tab w:val="left" w:pos="6237"/>
      </w:tabs>
    </w:pPr>
    <w:r>
      <w:rPr>
        <w:rFonts w:cs="Georgia"/>
        <w:noProof/>
        <w:sz w:val="14"/>
        <w:szCs w:val="14"/>
        <w:lang w:val="en-US"/>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8112" w:name="Date"/>
    <w:r>
      <w:t>20 Mars 2014</w:t>
    </w:r>
    <w:bookmarkEnd w:id="8112"/>
  </w:p>
  <w:p w14:paraId="587ABBD2" w14:textId="77777777" w:rsidR="0039059D" w:rsidRDefault="0039059D" w:rsidP="00D774BC">
    <w:pPr>
      <w:tabs>
        <w:tab w:val="left" w:pos="6237"/>
      </w:tabs>
    </w:pPr>
    <w:r>
      <w:tab/>
    </w:r>
    <w:bookmarkStart w:id="8113" w:name="LDnr"/>
    <w:bookmarkEnd w:id="8113"/>
    <w:r>
      <w:t xml:space="preserve"> </w:t>
    </w:r>
    <w:bookmarkStart w:id="8114" w:name="Dnr"/>
    <w:bookmarkEnd w:id="8114"/>
  </w:p>
  <w:p w14:paraId="77845D5F" w14:textId="77777777" w:rsidR="0039059D" w:rsidRDefault="0039059D"/>
  <w:tbl>
    <w:tblPr>
      <w:tblW w:w="9180" w:type="dxa"/>
      <w:tblLayout w:type="fixed"/>
      <w:tblLook w:val="04A0" w:firstRow="1" w:lastRow="0" w:firstColumn="1" w:lastColumn="0" w:noHBand="0" w:noVBand="1"/>
    </w:tblPr>
    <w:tblGrid>
      <w:gridCol w:w="956"/>
      <w:gridCol w:w="1199"/>
      <w:gridCol w:w="4049"/>
      <w:gridCol w:w="2976"/>
    </w:tblGrid>
    <w:tr w:rsidR="0039059D" w:rsidRPr="0024387D" w14:paraId="7770CDCA" w14:textId="77777777" w:rsidTr="00364AE6">
      <w:tc>
        <w:tcPr>
          <w:tcW w:w="2155" w:type="dxa"/>
          <w:gridSpan w:val="2"/>
        </w:tcPr>
        <w:p w14:paraId="2BFF0FE8" w14:textId="77777777" w:rsidR="0039059D" w:rsidRPr="0024387D" w:rsidRDefault="0039059D" w:rsidP="00514BAB">
          <w:pPr>
            <w:pStyle w:val="Header"/>
            <w:rPr>
              <w:rFonts w:cs="Georgia"/>
              <w:sz w:val="14"/>
              <w:szCs w:val="14"/>
            </w:rPr>
          </w:pPr>
          <w:r w:rsidRPr="0024387D">
            <w:rPr>
              <w:rFonts w:cs="Georgia"/>
              <w:sz w:val="14"/>
              <w:szCs w:val="14"/>
            </w:rPr>
            <w:t>Center för eHälsa i samverkan</w:t>
          </w:r>
        </w:p>
        <w:p w14:paraId="7311FDA3" w14:textId="77777777" w:rsidR="0039059D" w:rsidRPr="0024387D" w:rsidRDefault="0039059D" w:rsidP="00514BAB">
          <w:pPr>
            <w:pStyle w:val="Header"/>
            <w:rPr>
              <w:rFonts w:cs="Georgia"/>
              <w:sz w:val="12"/>
              <w:szCs w:val="12"/>
            </w:rPr>
          </w:pPr>
          <w:r w:rsidRPr="0024387D">
            <w:rPr>
              <w:rFonts w:cs="Georgia"/>
              <w:sz w:val="12"/>
              <w:szCs w:val="12"/>
            </w:rPr>
            <w:t>Hornsgatan 20, 118 82 Stockholm</w:t>
          </w:r>
        </w:p>
        <w:p w14:paraId="143C4590" w14:textId="77777777" w:rsidR="0039059D" w:rsidRPr="0024387D" w:rsidRDefault="0039059D" w:rsidP="00514BAB">
          <w:pPr>
            <w:pStyle w:val="Header"/>
            <w:rPr>
              <w:rFonts w:cs="Georgia"/>
              <w:sz w:val="12"/>
              <w:szCs w:val="12"/>
            </w:rPr>
          </w:pPr>
          <w:r>
            <w:rPr>
              <w:rFonts w:cs="Georgia"/>
              <w:sz w:val="12"/>
              <w:szCs w:val="12"/>
            </w:rPr>
            <w:t>Vxl: 08-452 70 00</w:t>
          </w:r>
          <w:bookmarkStart w:id="8115" w:name="PhoneDirect"/>
          <w:bookmarkStart w:id="8116" w:name="LMobile"/>
          <w:bookmarkEnd w:id="8115"/>
          <w:bookmarkEnd w:id="8116"/>
          <w:r w:rsidRPr="0024387D">
            <w:rPr>
              <w:rFonts w:cs="Georgia"/>
              <w:sz w:val="12"/>
              <w:szCs w:val="12"/>
            </w:rPr>
            <w:t xml:space="preserve"> </w:t>
          </w:r>
          <w:bookmarkStart w:id="8117" w:name="Mobile"/>
          <w:bookmarkEnd w:id="8117"/>
        </w:p>
        <w:p w14:paraId="674555CA" w14:textId="77777777" w:rsidR="0039059D" w:rsidRDefault="0039059D" w:rsidP="00514BAB">
          <w:pPr>
            <w:pStyle w:val="Header"/>
            <w:rPr>
              <w:rFonts w:cs="Georgia"/>
              <w:sz w:val="12"/>
              <w:szCs w:val="12"/>
            </w:rPr>
          </w:pPr>
        </w:p>
        <w:bookmarkStart w:id="8118" w:name="Email"/>
        <w:bookmarkEnd w:id="8118"/>
        <w:p w14:paraId="1389D9DA" w14:textId="77777777" w:rsidR="0039059D" w:rsidRDefault="0039059D" w:rsidP="00514BAB">
          <w:pPr>
            <w:pStyle w:val="Header"/>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39059D" w:rsidRPr="0024387D" w:rsidRDefault="0039059D" w:rsidP="00514BAB">
          <w:pPr>
            <w:pStyle w:val="Header"/>
            <w:rPr>
              <w:rFonts w:cs="Georgia"/>
              <w:sz w:val="12"/>
              <w:szCs w:val="12"/>
            </w:rPr>
          </w:pPr>
        </w:p>
      </w:tc>
      <w:tc>
        <w:tcPr>
          <w:tcW w:w="4049" w:type="dxa"/>
        </w:tcPr>
        <w:p w14:paraId="3BC96ADA" w14:textId="77777777" w:rsidR="0039059D" w:rsidRPr="0024387D" w:rsidRDefault="0039059D" w:rsidP="00514BAB">
          <w:pPr>
            <w:pStyle w:val="Header"/>
            <w:rPr>
              <w:rFonts w:cs="Georgia"/>
              <w:sz w:val="14"/>
              <w:szCs w:val="14"/>
            </w:rPr>
          </w:pPr>
        </w:p>
      </w:tc>
      <w:tc>
        <w:tcPr>
          <w:tcW w:w="2976" w:type="dxa"/>
        </w:tcPr>
        <w:p w14:paraId="39150BC1" w14:textId="77777777" w:rsidR="0039059D" w:rsidRDefault="0039059D" w:rsidP="00514BAB">
          <w:r>
            <w:t xml:space="preserve"> </w:t>
          </w:r>
          <w:bookmarkStart w:id="8119" w:name="slask"/>
          <w:bookmarkStart w:id="8120" w:name="Addressee"/>
          <w:bookmarkEnd w:id="8119"/>
          <w:bookmarkEnd w:id="8120"/>
        </w:p>
      </w:tc>
    </w:tr>
    <w:tr w:rsidR="0039059D" w:rsidRPr="00F456CC" w14:paraId="726051DA" w14:textId="77777777" w:rsidTr="00364AE6">
      <w:tc>
        <w:tcPr>
          <w:tcW w:w="956" w:type="dxa"/>
          <w:tcBorders>
            <w:right w:val="single" w:sz="4" w:space="0" w:color="auto"/>
          </w:tcBorders>
        </w:tcPr>
        <w:p w14:paraId="3D93C70D" w14:textId="77777777" w:rsidR="0039059D" w:rsidRPr="00F456CC" w:rsidRDefault="0039059D" w:rsidP="00514BAB">
          <w:pPr>
            <w:pStyle w:val="Header"/>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39059D" w:rsidRPr="00F456CC" w:rsidRDefault="0039059D" w:rsidP="00514BAB">
          <w:pPr>
            <w:pStyle w:val="Header"/>
            <w:rPr>
              <w:rFonts w:cs="Georgia"/>
              <w:sz w:val="12"/>
              <w:szCs w:val="12"/>
            </w:rPr>
          </w:pPr>
          <w:r w:rsidRPr="002C11AF">
            <w:rPr>
              <w:rFonts w:cs="Georgia"/>
              <w:sz w:val="12"/>
              <w:szCs w:val="12"/>
            </w:rPr>
            <w:t>info@cehis.se</w:t>
          </w:r>
        </w:p>
      </w:tc>
      <w:tc>
        <w:tcPr>
          <w:tcW w:w="4049" w:type="dxa"/>
        </w:tcPr>
        <w:p w14:paraId="0F88AC4C" w14:textId="77777777" w:rsidR="0039059D" w:rsidRPr="002C11AF" w:rsidRDefault="0039059D" w:rsidP="00514BAB">
          <w:pPr>
            <w:pStyle w:val="Header"/>
            <w:rPr>
              <w:rFonts w:cs="Georgia"/>
              <w:sz w:val="12"/>
              <w:szCs w:val="12"/>
            </w:rPr>
          </w:pPr>
        </w:p>
      </w:tc>
      <w:tc>
        <w:tcPr>
          <w:tcW w:w="2976" w:type="dxa"/>
        </w:tcPr>
        <w:p w14:paraId="09468B72" w14:textId="77777777" w:rsidR="0039059D" w:rsidRPr="002C11AF" w:rsidRDefault="0039059D" w:rsidP="00514BAB">
          <w:pPr>
            <w:pStyle w:val="Header"/>
            <w:rPr>
              <w:rFonts w:cs="Georgia"/>
              <w:sz w:val="12"/>
              <w:szCs w:val="12"/>
            </w:rPr>
          </w:pPr>
        </w:p>
      </w:tc>
    </w:tr>
  </w:tbl>
  <w:p w14:paraId="7431164C" w14:textId="77777777" w:rsidR="0039059D" w:rsidRDefault="0039059D" w:rsidP="003755FD">
    <w:pPr>
      <w:pStyle w:val="Header"/>
    </w:pPr>
    <w:bookmarkStart w:id="8121" w:name="Radera2"/>
    <w:bookmarkEnd w:id="8121"/>
  </w:p>
  <w:p w14:paraId="1A31566D" w14:textId="77777777" w:rsidR="0039059D" w:rsidRDefault="0039059D" w:rsidP="003755FD">
    <w:pPr>
      <w:pStyle w:val="Header"/>
    </w:pPr>
  </w:p>
  <w:p w14:paraId="71CD4DF7" w14:textId="77777777" w:rsidR="0039059D" w:rsidRDefault="0039059D" w:rsidP="003755FD">
    <w:pPr>
      <w:pStyle w:val="Header"/>
    </w:pPr>
  </w:p>
  <w:p w14:paraId="6C34E9AD" w14:textId="7ABCC737" w:rsidR="0039059D" w:rsidRPr="003755FD" w:rsidRDefault="0039059D" w:rsidP="007306AD">
    <w:r>
      <w:rPr>
        <w:noProof/>
        <w:lang w:val="en-US"/>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39059D" w:rsidRPr="00C05223" w:rsidRDefault="0039059D"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411C6">
                            <w:rPr>
                              <w:noProof/>
                              <w:sz w:val="16"/>
                              <w:szCs w:val="16"/>
                            </w:rPr>
                            <w:t>1</w:t>
                          </w:r>
                          <w:r w:rsidRPr="00E12C4A">
                            <w:rPr>
                              <w:sz w:val="16"/>
                              <w:szCs w:val="16"/>
                            </w:rPr>
                            <w:fldChar w:fldCharType="end"/>
                          </w:r>
                          <w:r w:rsidRPr="00E12C4A">
                            <w:rPr>
                              <w:sz w:val="16"/>
                              <w:szCs w:val="16"/>
                            </w:rPr>
                            <w:t xml:space="preserve"> (</w:t>
                          </w:r>
                          <w:fldSimple w:instr=" SECTIONPAGES   \* MERGEFORMAT ">
                            <w:ins w:id="8122" w:author="Khaled Daham" w:date="2014-04-04T08:29:00Z">
                              <w:r w:rsidR="009411C6" w:rsidRPr="009411C6">
                                <w:rPr>
                                  <w:noProof/>
                                  <w:sz w:val="16"/>
                                  <w:szCs w:val="16"/>
                                  <w:rPrChange w:id="8123" w:author="Khaled Daham" w:date="2014-04-04T08:29:00Z">
                                    <w:rPr/>
                                  </w:rPrChange>
                                </w:rPr>
                                <w:t>111</w:t>
                              </w:r>
                            </w:ins>
                            <w:ins w:id="8124" w:author="Björn Genfors" w:date="2014-04-01T21:54:00Z">
                              <w:del w:id="8125" w:author="Khaled Daham" w:date="2014-04-04T08:14:00Z">
                                <w:r w:rsidRPr="0023722C" w:rsidDel="00342573">
                                  <w:rPr>
                                    <w:noProof/>
                                    <w:sz w:val="16"/>
                                    <w:szCs w:val="16"/>
                                    <w:rPrChange w:id="8126" w:author="Björn Genfors" w:date="2014-04-01T21:54:00Z">
                                      <w:rPr/>
                                    </w:rPrChange>
                                  </w:rPr>
                                  <w:delText>86</w:delText>
                                </w:r>
                              </w:del>
                            </w:ins>
                            <w:ins w:id="8127" w:author="Andreas Bjärkmar" w:date="2014-03-28T10:56:00Z">
                              <w:del w:id="8128" w:author="Khaled Daham" w:date="2014-04-04T08:14:00Z">
                                <w:r w:rsidRPr="00F01C22" w:rsidDel="00342573">
                                  <w:rPr>
                                    <w:noProof/>
                                    <w:sz w:val="16"/>
                                    <w:szCs w:val="16"/>
                                    <w:rPrChange w:id="8129" w:author="Andreas Bjärkmar" w:date="2014-03-28T10:56:00Z">
                                      <w:rPr/>
                                    </w:rPrChange>
                                  </w:rPr>
                                  <w:delText>108</w:delText>
                                </w:r>
                              </w:del>
                            </w:ins>
                            <w:del w:id="8130" w:author="Khaled Daham" w:date="2014-04-04T08:14:00Z">
                              <w:r w:rsidRPr="004F120A" w:rsidDel="00342573">
                                <w:rPr>
                                  <w:noProof/>
                                  <w:sz w:val="16"/>
                                  <w:szCs w:val="16"/>
                                </w:rPr>
                                <w:delText>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" fillcolor="white [3212]" stroked="f">
              <v:textbox>
                <w:txbxContent>
                  <w:p w14:paraId="15A022FD" w14:textId="53E3A605" w:rsidR="0039059D" w:rsidRPr="00C05223" w:rsidRDefault="0039059D"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411C6">
                      <w:rPr>
                        <w:noProof/>
                        <w:sz w:val="16"/>
                        <w:szCs w:val="16"/>
                      </w:rPr>
                      <w:t>1</w:t>
                    </w:r>
                    <w:r w:rsidRPr="00E12C4A">
                      <w:rPr>
                        <w:sz w:val="16"/>
                        <w:szCs w:val="16"/>
                      </w:rPr>
                      <w:fldChar w:fldCharType="end"/>
                    </w:r>
                    <w:r w:rsidRPr="00E12C4A">
                      <w:rPr>
                        <w:sz w:val="16"/>
                        <w:szCs w:val="16"/>
                      </w:rPr>
                      <w:t xml:space="preserve"> (</w:t>
                    </w:r>
                    <w:fldSimple w:instr=" SECTIONPAGES   \* MERGEFORMAT ">
                      <w:ins w:id="8131" w:author="Khaled Daham" w:date="2014-04-04T08:29:00Z">
                        <w:r w:rsidR="009411C6" w:rsidRPr="009411C6">
                          <w:rPr>
                            <w:noProof/>
                            <w:sz w:val="16"/>
                            <w:szCs w:val="16"/>
                            <w:rPrChange w:id="8132" w:author="Khaled Daham" w:date="2014-04-04T08:29:00Z">
                              <w:rPr/>
                            </w:rPrChange>
                          </w:rPr>
                          <w:t>111</w:t>
                        </w:r>
                      </w:ins>
                      <w:ins w:id="8133" w:author="Björn Genfors" w:date="2014-04-01T21:54:00Z">
                        <w:del w:id="8134" w:author="Khaled Daham" w:date="2014-04-04T08:14:00Z">
                          <w:r w:rsidRPr="0023722C" w:rsidDel="00342573">
                            <w:rPr>
                              <w:noProof/>
                              <w:sz w:val="16"/>
                              <w:szCs w:val="16"/>
                              <w:rPrChange w:id="8135" w:author="Björn Genfors" w:date="2014-04-01T21:54:00Z">
                                <w:rPr/>
                              </w:rPrChange>
                            </w:rPr>
                            <w:delText>86</w:delText>
                          </w:r>
                        </w:del>
                      </w:ins>
                      <w:ins w:id="8136" w:author="Andreas Bjärkmar" w:date="2014-03-28T10:56:00Z">
                        <w:del w:id="8137" w:author="Khaled Daham" w:date="2014-04-04T08:14:00Z">
                          <w:r w:rsidRPr="00F01C22" w:rsidDel="00342573">
                            <w:rPr>
                              <w:noProof/>
                              <w:sz w:val="16"/>
                              <w:szCs w:val="16"/>
                              <w:rPrChange w:id="8138" w:author="Andreas Bjärkmar" w:date="2014-03-28T10:56:00Z">
                                <w:rPr/>
                              </w:rPrChange>
                            </w:rPr>
                            <w:delText>108</w:delText>
                          </w:r>
                        </w:del>
                      </w:ins>
                      <w:del w:id="8139" w:author="Khaled Daham" w:date="2014-04-04T08:14:00Z">
                        <w:r w:rsidRPr="004F120A" w:rsidDel="00342573">
                          <w:rPr>
                            <w:noProof/>
                            <w:sz w:val="16"/>
                            <w:szCs w:val="16"/>
                          </w:rPr>
                          <w:delText>1</w:delText>
                        </w:r>
                      </w:del>
                    </w:fldSimple>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797851AC"/>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formatting="0"/>
  <w:trackRevisions/>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7E25"/>
    <w:rsid w:val="000529A9"/>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61CC"/>
    <w:rsid w:val="000C776C"/>
    <w:rsid w:val="000D0257"/>
    <w:rsid w:val="000D4323"/>
    <w:rsid w:val="000E020A"/>
    <w:rsid w:val="000E190F"/>
    <w:rsid w:val="000E4FE6"/>
    <w:rsid w:val="000E5F63"/>
    <w:rsid w:val="00100B52"/>
    <w:rsid w:val="001022A3"/>
    <w:rsid w:val="001076B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85B9E"/>
    <w:rsid w:val="00191B2C"/>
    <w:rsid w:val="00193014"/>
    <w:rsid w:val="001946E2"/>
    <w:rsid w:val="001B2C00"/>
    <w:rsid w:val="001C046C"/>
    <w:rsid w:val="001C1E6E"/>
    <w:rsid w:val="001C4712"/>
    <w:rsid w:val="001D061B"/>
    <w:rsid w:val="001D2A3F"/>
    <w:rsid w:val="001D46AF"/>
    <w:rsid w:val="001D4F3F"/>
    <w:rsid w:val="001E1878"/>
    <w:rsid w:val="001E54A4"/>
    <w:rsid w:val="001E580A"/>
    <w:rsid w:val="002016C1"/>
    <w:rsid w:val="002047F2"/>
    <w:rsid w:val="0020763F"/>
    <w:rsid w:val="00212825"/>
    <w:rsid w:val="002138EC"/>
    <w:rsid w:val="002150A6"/>
    <w:rsid w:val="002161F4"/>
    <w:rsid w:val="00224476"/>
    <w:rsid w:val="00226F03"/>
    <w:rsid w:val="00227B13"/>
    <w:rsid w:val="0023722C"/>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320B"/>
    <w:rsid w:val="002F51F9"/>
    <w:rsid w:val="002F7E28"/>
    <w:rsid w:val="0030710D"/>
    <w:rsid w:val="0031447D"/>
    <w:rsid w:val="00322A41"/>
    <w:rsid w:val="00323088"/>
    <w:rsid w:val="00325C24"/>
    <w:rsid w:val="00325EBF"/>
    <w:rsid w:val="00326A97"/>
    <w:rsid w:val="00327A85"/>
    <w:rsid w:val="003311B8"/>
    <w:rsid w:val="00335A01"/>
    <w:rsid w:val="00341D45"/>
    <w:rsid w:val="00342573"/>
    <w:rsid w:val="00363A55"/>
    <w:rsid w:val="00364AE6"/>
    <w:rsid w:val="00364D31"/>
    <w:rsid w:val="003733A4"/>
    <w:rsid w:val="003755FD"/>
    <w:rsid w:val="0037611A"/>
    <w:rsid w:val="00377B0F"/>
    <w:rsid w:val="0038405D"/>
    <w:rsid w:val="00390030"/>
    <w:rsid w:val="0039059D"/>
    <w:rsid w:val="0039217C"/>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4E5E"/>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858FF"/>
    <w:rsid w:val="00491FA2"/>
    <w:rsid w:val="004922BF"/>
    <w:rsid w:val="0049416E"/>
    <w:rsid w:val="004A06CA"/>
    <w:rsid w:val="004A2237"/>
    <w:rsid w:val="004A4493"/>
    <w:rsid w:val="004B0B17"/>
    <w:rsid w:val="004B3466"/>
    <w:rsid w:val="004B347C"/>
    <w:rsid w:val="004B5EB7"/>
    <w:rsid w:val="004C349F"/>
    <w:rsid w:val="004C47F1"/>
    <w:rsid w:val="004C66FC"/>
    <w:rsid w:val="004C7A30"/>
    <w:rsid w:val="004D72D7"/>
    <w:rsid w:val="004E336B"/>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3CB9"/>
    <w:rsid w:val="00546456"/>
    <w:rsid w:val="005477ED"/>
    <w:rsid w:val="005521B0"/>
    <w:rsid w:val="005535AF"/>
    <w:rsid w:val="005558E1"/>
    <w:rsid w:val="0056497A"/>
    <w:rsid w:val="00565935"/>
    <w:rsid w:val="00570100"/>
    <w:rsid w:val="0057032F"/>
    <w:rsid w:val="00576D6B"/>
    <w:rsid w:val="00580F11"/>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53CA6"/>
    <w:rsid w:val="00661F2C"/>
    <w:rsid w:val="006648CB"/>
    <w:rsid w:val="006736AE"/>
    <w:rsid w:val="006816AF"/>
    <w:rsid w:val="00686189"/>
    <w:rsid w:val="006878CE"/>
    <w:rsid w:val="00691E09"/>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0909"/>
    <w:rsid w:val="00743708"/>
    <w:rsid w:val="0075372F"/>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11C6"/>
    <w:rsid w:val="0094239D"/>
    <w:rsid w:val="00942C22"/>
    <w:rsid w:val="00956547"/>
    <w:rsid w:val="00957B33"/>
    <w:rsid w:val="00962AAB"/>
    <w:rsid w:val="0097353F"/>
    <w:rsid w:val="00981610"/>
    <w:rsid w:val="009863CF"/>
    <w:rsid w:val="009866B4"/>
    <w:rsid w:val="009869FF"/>
    <w:rsid w:val="00987592"/>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150C"/>
    <w:rsid w:val="00A02346"/>
    <w:rsid w:val="00A03D94"/>
    <w:rsid w:val="00A14B9C"/>
    <w:rsid w:val="00A16E37"/>
    <w:rsid w:val="00A24C6D"/>
    <w:rsid w:val="00A26CF5"/>
    <w:rsid w:val="00A27DA6"/>
    <w:rsid w:val="00A30DC6"/>
    <w:rsid w:val="00A32CAA"/>
    <w:rsid w:val="00A35CE4"/>
    <w:rsid w:val="00A35D2A"/>
    <w:rsid w:val="00A415C6"/>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2356"/>
    <w:rsid w:val="00B7467B"/>
    <w:rsid w:val="00B767DA"/>
    <w:rsid w:val="00B77D5E"/>
    <w:rsid w:val="00B80999"/>
    <w:rsid w:val="00B86215"/>
    <w:rsid w:val="00B90A42"/>
    <w:rsid w:val="00BA1591"/>
    <w:rsid w:val="00BB02BA"/>
    <w:rsid w:val="00BB11BB"/>
    <w:rsid w:val="00BB5903"/>
    <w:rsid w:val="00BB6694"/>
    <w:rsid w:val="00BB79F8"/>
    <w:rsid w:val="00BC5398"/>
    <w:rsid w:val="00BD3476"/>
    <w:rsid w:val="00BD68EB"/>
    <w:rsid w:val="00BE7E48"/>
    <w:rsid w:val="00C00D40"/>
    <w:rsid w:val="00C02E30"/>
    <w:rsid w:val="00C04B41"/>
    <w:rsid w:val="00C10D6D"/>
    <w:rsid w:val="00C136A6"/>
    <w:rsid w:val="00C14894"/>
    <w:rsid w:val="00C14D25"/>
    <w:rsid w:val="00C20DBF"/>
    <w:rsid w:val="00C26EAC"/>
    <w:rsid w:val="00C27116"/>
    <w:rsid w:val="00C311DC"/>
    <w:rsid w:val="00C33FFF"/>
    <w:rsid w:val="00C345A7"/>
    <w:rsid w:val="00C375AB"/>
    <w:rsid w:val="00C420B9"/>
    <w:rsid w:val="00C427B8"/>
    <w:rsid w:val="00C45FE7"/>
    <w:rsid w:val="00C52D77"/>
    <w:rsid w:val="00C5331E"/>
    <w:rsid w:val="00C54788"/>
    <w:rsid w:val="00C54F68"/>
    <w:rsid w:val="00C66377"/>
    <w:rsid w:val="00C71635"/>
    <w:rsid w:val="00C72B17"/>
    <w:rsid w:val="00C72FDC"/>
    <w:rsid w:val="00C76C24"/>
    <w:rsid w:val="00C8549F"/>
    <w:rsid w:val="00C875DE"/>
    <w:rsid w:val="00CA5DAB"/>
    <w:rsid w:val="00CA5F92"/>
    <w:rsid w:val="00CA688E"/>
    <w:rsid w:val="00CB260D"/>
    <w:rsid w:val="00CB6E89"/>
    <w:rsid w:val="00CC270E"/>
    <w:rsid w:val="00CC412F"/>
    <w:rsid w:val="00CC7016"/>
    <w:rsid w:val="00CC70DA"/>
    <w:rsid w:val="00CE0FA6"/>
    <w:rsid w:val="00CE1031"/>
    <w:rsid w:val="00CE7DFC"/>
    <w:rsid w:val="00CF35C5"/>
    <w:rsid w:val="00CF4460"/>
    <w:rsid w:val="00CF47A0"/>
    <w:rsid w:val="00CF5277"/>
    <w:rsid w:val="00CF75D8"/>
    <w:rsid w:val="00D01ED8"/>
    <w:rsid w:val="00D02AB9"/>
    <w:rsid w:val="00D037DF"/>
    <w:rsid w:val="00D1188C"/>
    <w:rsid w:val="00D14529"/>
    <w:rsid w:val="00D16694"/>
    <w:rsid w:val="00D16728"/>
    <w:rsid w:val="00D203BA"/>
    <w:rsid w:val="00D21C11"/>
    <w:rsid w:val="00D26B87"/>
    <w:rsid w:val="00D4194A"/>
    <w:rsid w:val="00D43587"/>
    <w:rsid w:val="00D53A9A"/>
    <w:rsid w:val="00D5572D"/>
    <w:rsid w:val="00D622F8"/>
    <w:rsid w:val="00D654EF"/>
    <w:rsid w:val="00D67C99"/>
    <w:rsid w:val="00D76FD4"/>
    <w:rsid w:val="00D774BC"/>
    <w:rsid w:val="00D7754C"/>
    <w:rsid w:val="00D826EE"/>
    <w:rsid w:val="00D91240"/>
    <w:rsid w:val="00D93512"/>
    <w:rsid w:val="00D9492B"/>
    <w:rsid w:val="00DA1759"/>
    <w:rsid w:val="00DA5D2D"/>
    <w:rsid w:val="00DB20EB"/>
    <w:rsid w:val="00DB2624"/>
    <w:rsid w:val="00DB56E2"/>
    <w:rsid w:val="00DB6CA6"/>
    <w:rsid w:val="00DC3968"/>
    <w:rsid w:val="00DD027C"/>
    <w:rsid w:val="00DD081E"/>
    <w:rsid w:val="00DE71B1"/>
    <w:rsid w:val="00E04897"/>
    <w:rsid w:val="00E05FED"/>
    <w:rsid w:val="00E1012B"/>
    <w:rsid w:val="00E12796"/>
    <w:rsid w:val="00E127E3"/>
    <w:rsid w:val="00E12C4A"/>
    <w:rsid w:val="00E131FD"/>
    <w:rsid w:val="00E13C32"/>
    <w:rsid w:val="00E2294E"/>
    <w:rsid w:val="00E23759"/>
    <w:rsid w:val="00E3060F"/>
    <w:rsid w:val="00E3075B"/>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1D11"/>
    <w:rsid w:val="00F823FB"/>
    <w:rsid w:val="00F85F1F"/>
    <w:rsid w:val="00F87C79"/>
    <w:rsid w:val="00F91FDC"/>
    <w:rsid w:val="00F94286"/>
    <w:rsid w:val="00F94BE2"/>
    <w:rsid w:val="00FA39CF"/>
    <w:rsid w:val="00FA52CF"/>
    <w:rsid w:val="00FA6B24"/>
    <w:rsid w:val="00FB06E9"/>
    <w:rsid w:val="00FB1144"/>
    <w:rsid w:val="00FB173C"/>
    <w:rsid w:val="00FB20B9"/>
    <w:rsid w:val="00FB3539"/>
    <w:rsid w:val="00FB69B3"/>
    <w:rsid w:val="00FB7B9E"/>
    <w:rsid w:val="00FC272B"/>
    <w:rsid w:val="00FD2E7E"/>
    <w:rsid w:val="00FD36F1"/>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rivta.se/document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comments" Target="comments.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3EACBD3-554E-2146-A720-70552C162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\Users\mves1\Desktop\Wordmall_CeHis_Office_2007_svensk_130523_Lennart.dotm</Template>
  <TotalTime>144</TotalTime>
  <Pages>112</Pages>
  <Words>32914</Words>
  <Characters>187614</Characters>
  <Application>Microsoft Macintosh Word</Application>
  <DocSecurity>0</DocSecurity>
  <Lines>1563</Lines>
  <Paragraphs>440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220088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Khaled Daham</cp:lastModifiedBy>
  <cp:revision>44</cp:revision>
  <dcterms:created xsi:type="dcterms:W3CDTF">2014-03-28T15:07:00Z</dcterms:created>
  <dcterms:modified xsi:type="dcterms:W3CDTF">2014-04-04T06:33:00Z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